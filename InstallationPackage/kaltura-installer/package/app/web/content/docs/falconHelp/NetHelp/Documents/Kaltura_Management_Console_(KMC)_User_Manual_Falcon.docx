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055F6" w:rsidRPr="00352C98" w:rsidRDefault="00814366" w:rsidP="003055F6">
      <w:pPr>
        <w:pStyle w:val="Title"/>
      </w:pPr>
      <w:bookmarkStart w:id="2" w:name="O_1540"/>
      <w:bookmarkStart w:id="3" w:name="_Toc261554140"/>
      <w:bookmarkStart w:id="4" w:name="_Toc261554909"/>
      <w:bookmarkEnd w:id="2"/>
      <w:commentRangeStart w:id="5"/>
      <w:r w:rsidRPr="00352C98">
        <w:rPr>
          <w:noProof/>
          <w:sz w:val="64"/>
          <w:szCs w:val="52"/>
          <w:lang w:val="en-US" w:bidi="he-IL"/>
        </w:rPr>
        <w:drawing>
          <wp:anchor distT="0" distB="0" distL="114300" distR="114300" simplePos="0" relativeHeight="251825152" behindDoc="1" locked="0" layoutInCell="1" allowOverlap="1" wp14:anchorId="03CDB18A" wp14:editId="0520AAF1">
            <wp:simplePos x="0" y="0"/>
            <wp:positionH relativeFrom="column">
              <wp:posOffset>-948055</wp:posOffset>
            </wp:positionH>
            <wp:positionV relativeFrom="paragraph">
              <wp:posOffset>1892300</wp:posOffset>
            </wp:positionV>
            <wp:extent cx="7825105" cy="2849245"/>
            <wp:effectExtent l="0" t="0" r="4445" b="825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825105" cy="2849245"/>
                    </a:xfrm>
                    <a:prstGeom prst="rect">
                      <a:avLst/>
                    </a:prstGeom>
                    <a:noFill/>
                    <a:ln>
                      <a:noFill/>
                    </a:ln>
                  </pic:spPr>
                </pic:pic>
              </a:graphicData>
            </a:graphic>
            <wp14:sizeRelH relativeFrom="page">
              <wp14:pctWidth>0</wp14:pctWidth>
            </wp14:sizeRelH>
            <wp14:sizeRelV relativeFrom="page">
              <wp14:pctHeight>0</wp14:pctHeight>
            </wp14:sizeRelV>
          </wp:anchor>
        </w:drawing>
      </w:r>
      <w:r w:rsidR="003055F6">
        <w:rPr>
          <w:noProof/>
          <w:lang w:val="en-US" w:bidi="he-IL"/>
        </w:rPr>
        <w:drawing>
          <wp:anchor distT="0" distB="0" distL="114300" distR="114300" simplePos="0" relativeHeight="251826176" behindDoc="0" locked="0" layoutInCell="1" allowOverlap="0" wp14:anchorId="514A8EAE" wp14:editId="34508CB7">
            <wp:simplePos x="0" y="0"/>
            <wp:positionH relativeFrom="column">
              <wp:posOffset>4954772</wp:posOffset>
            </wp:positionH>
            <wp:positionV relativeFrom="paragraph">
              <wp:posOffset>8016949</wp:posOffset>
            </wp:positionV>
            <wp:extent cx="1573619" cy="829339"/>
            <wp:effectExtent l="0" t="0" r="7620" b="889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73619" cy="829339"/>
                    </a:xfrm>
                    <a:prstGeom prst="rect">
                      <a:avLst/>
                    </a:prstGeom>
                    <a:noFill/>
                    <a:ln>
                      <a:noFill/>
                    </a:ln>
                  </pic:spPr>
                </pic:pic>
              </a:graphicData>
            </a:graphic>
            <wp14:sizeRelH relativeFrom="page">
              <wp14:pctWidth>0</wp14:pctWidth>
            </wp14:sizeRelH>
            <wp14:sizeRelV relativeFrom="page">
              <wp14:pctHeight>0</wp14:pctHeight>
            </wp14:sizeRelV>
          </wp:anchor>
        </w:drawing>
      </w:r>
      <w:fldSimple w:instr=" DOCPROPERTY &quot;Title&quot;  \* MERGEFORMAT ">
        <w:r w:rsidR="004F2149">
          <w:t>Kaltura Management Console (KMC)</w:t>
        </w:r>
      </w:fldSimple>
      <w:commentRangeEnd w:id="5"/>
      <w:r w:rsidR="005D5EE7">
        <w:rPr>
          <w:rStyle w:val="CommentReference"/>
          <w:rFonts w:cs="Arial"/>
          <w:b w:val="0"/>
          <w:color w:val="666560"/>
          <w:spacing w:val="0"/>
          <w:kern w:val="0"/>
        </w:rPr>
        <w:commentReference w:id="5"/>
      </w:r>
    </w:p>
    <w:commentRangeStart w:id="6"/>
    <w:p w:rsidR="003055F6" w:rsidRPr="00352C98" w:rsidRDefault="003055F6" w:rsidP="003055F6">
      <w:pPr>
        <w:pStyle w:val="SuperTitle"/>
        <w:spacing w:before="120"/>
        <w:rPr>
          <w:b w:val="0"/>
          <w:bCs/>
        </w:rPr>
      </w:pPr>
      <w:r w:rsidRPr="00352C98">
        <w:rPr>
          <w:b w:val="0"/>
          <w:bCs/>
        </w:rPr>
        <w:fldChar w:fldCharType="begin"/>
      </w:r>
      <w:r w:rsidRPr="00352C98">
        <w:rPr>
          <w:b w:val="0"/>
          <w:bCs/>
        </w:rPr>
        <w:instrText xml:space="preserve"> DOCPROPERTY "Subject"  \* MERGEFORMAT </w:instrText>
      </w:r>
      <w:r w:rsidRPr="00352C98">
        <w:rPr>
          <w:b w:val="0"/>
          <w:bCs/>
        </w:rPr>
        <w:fldChar w:fldCharType="separate"/>
      </w:r>
      <w:r w:rsidR="004F2149">
        <w:rPr>
          <w:b w:val="0"/>
          <w:bCs/>
        </w:rPr>
        <w:t>User Manual</w:t>
      </w:r>
      <w:r w:rsidRPr="00352C98">
        <w:rPr>
          <w:b w:val="0"/>
          <w:bCs/>
        </w:rPr>
        <w:fldChar w:fldCharType="end"/>
      </w:r>
    </w:p>
    <w:p w:rsidR="003055F6" w:rsidRPr="00352C98" w:rsidRDefault="003055F6" w:rsidP="003055F6">
      <w:pPr>
        <w:pStyle w:val="Version"/>
      </w:pPr>
      <w:r w:rsidRPr="00352C98">
        <w:t xml:space="preserve">Version: </w:t>
      </w:r>
      <w:fldSimple w:instr=" DOCPROPERTY &quot;Keywords&quot;  \* MERGEFORMAT ">
        <w:r w:rsidR="004F2149">
          <w:t>Falcon</w:t>
        </w:r>
      </w:fldSimple>
    </w:p>
    <w:p w:rsidR="003055F6" w:rsidRDefault="003055F6">
      <w:pPr>
        <w:rPr>
          <w:rFonts w:eastAsiaTheme="majorEastAsia" w:cstheme="majorBidi"/>
          <w:b/>
          <w:color w:val="484848"/>
          <w:spacing w:val="5"/>
          <w:kern w:val="28"/>
          <w:sz w:val="64"/>
          <w:szCs w:val="52"/>
        </w:rPr>
      </w:pPr>
      <w:r>
        <w:rPr>
          <w:rFonts w:eastAsiaTheme="majorEastAsia" w:cstheme="majorBidi"/>
          <w:b/>
          <w:color w:val="484848"/>
          <w:spacing w:val="5"/>
          <w:kern w:val="28"/>
          <w:sz w:val="64"/>
          <w:szCs w:val="52"/>
        </w:rPr>
        <w:br w:type="page"/>
      </w:r>
    </w:p>
    <w:p w:rsidR="003055F6" w:rsidRDefault="003055F6" w:rsidP="003055F6">
      <w:pPr>
        <w:pStyle w:val="Copyright"/>
      </w:pPr>
    </w:p>
    <w:p w:rsidR="003055F6" w:rsidRDefault="003055F6" w:rsidP="003055F6">
      <w:pPr>
        <w:pStyle w:val="Copyright"/>
        <w:rPr>
          <w:b/>
          <w:bCs/>
          <w:color w:val="484848"/>
          <w:sz w:val="20"/>
          <w:szCs w:val="20"/>
        </w:rPr>
      </w:pPr>
      <w:r>
        <w:rPr>
          <w:noProof/>
          <w:lang w:val="en-US" w:bidi="he-IL"/>
        </w:rPr>
        <w:drawing>
          <wp:inline distT="0" distB="0" distL="0" distR="0" wp14:anchorId="11332AB7" wp14:editId="72FA66F9">
            <wp:extent cx="5943600" cy="1841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perator.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18415"/>
                    </a:xfrm>
                    <a:prstGeom prst="rect">
                      <a:avLst/>
                    </a:prstGeom>
                  </pic:spPr>
                </pic:pic>
              </a:graphicData>
            </a:graphic>
          </wp:inline>
        </w:drawing>
      </w:r>
    </w:p>
    <w:p w:rsidR="003055F6" w:rsidRDefault="003055F6" w:rsidP="003055F6">
      <w:pPr>
        <w:pStyle w:val="Copyright"/>
        <w:rPr>
          <w:b/>
          <w:bCs/>
          <w:color w:val="484848"/>
          <w:sz w:val="20"/>
          <w:szCs w:val="20"/>
        </w:rPr>
      </w:pPr>
    </w:p>
    <w:p w:rsidR="003055F6" w:rsidRPr="00773C7E" w:rsidRDefault="003055F6" w:rsidP="003055F6">
      <w:pPr>
        <w:pStyle w:val="Copyright"/>
        <w:rPr>
          <w:b/>
          <w:bCs/>
          <w:color w:val="484848"/>
          <w:sz w:val="20"/>
          <w:szCs w:val="20"/>
        </w:rPr>
      </w:pPr>
      <w:r w:rsidRPr="00773C7E">
        <w:rPr>
          <w:b/>
          <w:bCs/>
          <w:color w:val="484848"/>
          <w:sz w:val="20"/>
          <w:szCs w:val="20"/>
        </w:rPr>
        <w:t>Kaltura Business Headquarters</w:t>
      </w:r>
    </w:p>
    <w:p w:rsidR="003055F6" w:rsidRPr="00773C7E" w:rsidRDefault="003055F6" w:rsidP="003055F6">
      <w:pPr>
        <w:pStyle w:val="Copyright"/>
        <w:rPr>
          <w:sz w:val="20"/>
          <w:szCs w:val="20"/>
        </w:rPr>
      </w:pPr>
      <w:r w:rsidRPr="00773C7E">
        <w:rPr>
          <w:sz w:val="20"/>
          <w:szCs w:val="20"/>
        </w:rPr>
        <w:t>200 Park Avenue South, New York, NY. 10003, USA</w:t>
      </w:r>
    </w:p>
    <w:p w:rsidR="003055F6" w:rsidRPr="00773C7E" w:rsidRDefault="003055F6" w:rsidP="003055F6">
      <w:pPr>
        <w:pStyle w:val="Copyright"/>
        <w:rPr>
          <w:sz w:val="20"/>
          <w:szCs w:val="20"/>
        </w:rPr>
      </w:pPr>
      <w:r w:rsidRPr="00773C7E">
        <w:rPr>
          <w:sz w:val="20"/>
          <w:szCs w:val="20"/>
        </w:rPr>
        <w:t>Tel.: +1 800 871 5224</w:t>
      </w:r>
    </w:p>
    <w:p w:rsidR="003055F6" w:rsidRDefault="003055F6" w:rsidP="003055F6">
      <w:pPr>
        <w:pStyle w:val="Copyright"/>
        <w:rPr>
          <w:noProof/>
          <w:lang w:val="en-US" w:bidi="he-IL"/>
        </w:rPr>
      </w:pPr>
    </w:p>
    <w:p w:rsidR="003055F6" w:rsidRDefault="003055F6" w:rsidP="003055F6">
      <w:pPr>
        <w:pStyle w:val="Copyright"/>
      </w:pPr>
      <w:r>
        <w:rPr>
          <w:noProof/>
          <w:lang w:val="en-US" w:bidi="he-IL"/>
        </w:rPr>
        <w:drawing>
          <wp:inline distT="0" distB="0" distL="0" distR="0" wp14:anchorId="0B4D5D04" wp14:editId="31F60DFD">
            <wp:extent cx="5943600" cy="1841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perator.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18415"/>
                    </a:xfrm>
                    <a:prstGeom prst="rect">
                      <a:avLst/>
                    </a:prstGeom>
                  </pic:spPr>
                </pic:pic>
              </a:graphicData>
            </a:graphic>
          </wp:inline>
        </w:drawing>
      </w:r>
    </w:p>
    <w:p w:rsidR="003055F6" w:rsidRDefault="003055F6" w:rsidP="003055F6">
      <w:pPr>
        <w:pStyle w:val="Copyright"/>
      </w:pPr>
    </w:p>
    <w:p w:rsidR="003055F6" w:rsidRDefault="003055F6" w:rsidP="008117FB">
      <w:pPr>
        <w:pStyle w:val="Copyright"/>
      </w:pPr>
      <w:r w:rsidRPr="00773C7E">
        <w:t>Copyright © 201</w:t>
      </w:r>
      <w:r w:rsidR="008117FB">
        <w:t xml:space="preserve">2 </w:t>
      </w:r>
      <w:r w:rsidRPr="00773C7E">
        <w:t xml:space="preserve">Kaltura Inc. All Rights Reserved. Designated trademarks and brands are the property of their respective owners. </w:t>
      </w:r>
    </w:p>
    <w:p w:rsidR="003055F6" w:rsidRDefault="003055F6" w:rsidP="003055F6">
      <w:pPr>
        <w:pStyle w:val="Copyright"/>
      </w:pPr>
      <w:r w:rsidRPr="00773C7E">
        <w:t>Use of this document c</w:t>
      </w:r>
      <w:commentRangeEnd w:id="6"/>
      <w:r w:rsidR="00472FBE">
        <w:rPr>
          <w:rStyle w:val="CommentReference"/>
          <w:color w:val="666560"/>
        </w:rPr>
        <w:commentReference w:id="6"/>
      </w:r>
      <w:r w:rsidRPr="00773C7E">
        <w:t>onstitutes acceptance of the Kaltura Terms of Use and Privacy Policy.</w:t>
      </w:r>
    </w:p>
    <w:p w:rsidR="003055F6" w:rsidRDefault="003055F6">
      <w:pPr>
        <w:rPr>
          <w:rFonts w:asciiTheme="minorBidi" w:hAnsiTheme="minorBidi" w:cstheme="minorBidi"/>
          <w:b/>
          <w:color w:val="484848"/>
          <w:sz w:val="44"/>
        </w:rPr>
        <w:sectPr w:rsidR="003055F6" w:rsidSect="0093113C">
          <w:pgSz w:w="12240" w:h="15840" w:code="1"/>
          <w:pgMar w:top="1440" w:right="1440" w:bottom="1440" w:left="1440" w:header="720" w:footer="720" w:gutter="0"/>
          <w:cols w:space="720"/>
          <w:titlePg/>
          <w:docGrid w:linePitch="360"/>
        </w:sectPr>
      </w:pPr>
    </w:p>
    <w:p w:rsidR="003055F6" w:rsidRPr="000B616C" w:rsidRDefault="003055F6" w:rsidP="003055F6">
      <w:pPr>
        <w:pStyle w:val="Heading1"/>
      </w:pPr>
      <w:commentRangeStart w:id="7"/>
      <w:r w:rsidRPr="000B616C">
        <w:lastRenderedPageBreak/>
        <w:t>Contents</w:t>
      </w:r>
    </w:p>
    <w:bookmarkStart w:id="8" w:name="O_165"/>
    <w:bookmarkEnd w:id="8"/>
    <w:p w:rsidR="00ED6E60" w:rsidRDefault="003055F6">
      <w:pPr>
        <w:pStyle w:val="TOC1"/>
        <w:tabs>
          <w:tab w:val="right" w:leader="dot" w:pos="9350"/>
        </w:tabs>
        <w:rPr>
          <w:rFonts w:asciiTheme="minorHAnsi" w:eastAsiaTheme="minorEastAsia" w:hAnsiTheme="minorHAnsi" w:cstheme="minorBidi"/>
          <w:noProof/>
          <w:color w:val="auto"/>
          <w:sz w:val="22"/>
          <w:szCs w:val="22"/>
          <w:lang w:val="en-US" w:bidi="he-IL"/>
        </w:rPr>
      </w:pPr>
      <w:r>
        <w:fldChar w:fldCharType="begin"/>
      </w:r>
      <w:r>
        <w:instrText xml:space="preserve"> TOC \o "</w:instrText>
      </w:r>
      <w:r w:rsidR="00CA78C3">
        <w:instrText>2</w:instrText>
      </w:r>
      <w:r>
        <w:instrText>-</w:instrText>
      </w:r>
      <w:r w:rsidR="00E32352">
        <w:instrText>3</w:instrText>
      </w:r>
      <w:r>
        <w:instrText xml:space="preserve">" \h \f </w:instrText>
      </w:r>
      <w:r>
        <w:fldChar w:fldCharType="separate"/>
      </w:r>
      <w:hyperlink w:anchor="_Toc332631918" w:history="1">
        <w:r w:rsidR="00ED6E60" w:rsidRPr="000128AC">
          <w:rPr>
            <w:rStyle w:val="Hyperlink"/>
            <w:noProof/>
            <w:lang w:val="en-GB"/>
          </w:rPr>
          <w:t>Preface</w:t>
        </w:r>
        <w:r w:rsidR="00ED6E60">
          <w:rPr>
            <w:noProof/>
          </w:rPr>
          <w:tab/>
        </w:r>
        <w:r w:rsidR="00ED6E60">
          <w:rPr>
            <w:noProof/>
          </w:rPr>
          <w:fldChar w:fldCharType="begin"/>
        </w:r>
        <w:r w:rsidR="00ED6E60">
          <w:rPr>
            <w:noProof/>
          </w:rPr>
          <w:instrText xml:space="preserve"> PAGEREF _Toc332631918 \h </w:instrText>
        </w:r>
        <w:r w:rsidR="00ED6E60">
          <w:rPr>
            <w:noProof/>
          </w:rPr>
        </w:r>
        <w:r w:rsidR="00ED6E60">
          <w:rPr>
            <w:noProof/>
          </w:rPr>
          <w:fldChar w:fldCharType="separate"/>
        </w:r>
        <w:r w:rsidR="00ED6E60">
          <w:rPr>
            <w:noProof/>
          </w:rPr>
          <w:t>11</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19" w:history="1">
        <w:r w:rsidR="00ED6E60" w:rsidRPr="000128AC">
          <w:rPr>
            <w:rStyle w:val="Hyperlink"/>
            <w:noProof/>
          </w:rPr>
          <w:t>About this Manual</w:t>
        </w:r>
        <w:r w:rsidR="00ED6E60">
          <w:rPr>
            <w:noProof/>
          </w:rPr>
          <w:tab/>
        </w:r>
        <w:r w:rsidR="00ED6E60">
          <w:rPr>
            <w:noProof/>
          </w:rPr>
          <w:fldChar w:fldCharType="begin"/>
        </w:r>
        <w:r w:rsidR="00ED6E60">
          <w:rPr>
            <w:noProof/>
          </w:rPr>
          <w:instrText xml:space="preserve"> PAGEREF _Toc332631919 \h </w:instrText>
        </w:r>
        <w:r w:rsidR="00ED6E60">
          <w:rPr>
            <w:noProof/>
          </w:rPr>
        </w:r>
        <w:r w:rsidR="00ED6E60">
          <w:rPr>
            <w:noProof/>
          </w:rPr>
          <w:fldChar w:fldCharType="separate"/>
        </w:r>
        <w:r w:rsidR="00ED6E60">
          <w:rPr>
            <w:noProof/>
          </w:rPr>
          <w:t>11</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20" w:history="1">
        <w:r w:rsidR="00ED6E60" w:rsidRPr="000128AC">
          <w:rPr>
            <w:rStyle w:val="Hyperlink"/>
            <w:noProof/>
          </w:rPr>
          <w:t>Audience</w:t>
        </w:r>
        <w:r w:rsidR="00ED6E60">
          <w:rPr>
            <w:noProof/>
          </w:rPr>
          <w:tab/>
        </w:r>
        <w:r w:rsidR="00ED6E60">
          <w:rPr>
            <w:noProof/>
          </w:rPr>
          <w:fldChar w:fldCharType="begin"/>
        </w:r>
        <w:r w:rsidR="00ED6E60">
          <w:rPr>
            <w:noProof/>
          </w:rPr>
          <w:instrText xml:space="preserve"> PAGEREF _Toc332631920 \h </w:instrText>
        </w:r>
        <w:r w:rsidR="00ED6E60">
          <w:rPr>
            <w:noProof/>
          </w:rPr>
        </w:r>
        <w:r w:rsidR="00ED6E60">
          <w:rPr>
            <w:noProof/>
          </w:rPr>
          <w:fldChar w:fldCharType="separate"/>
        </w:r>
        <w:r w:rsidR="00ED6E60">
          <w:rPr>
            <w:noProof/>
          </w:rPr>
          <w:t>11</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21" w:history="1">
        <w:r w:rsidR="00ED6E60" w:rsidRPr="000128AC">
          <w:rPr>
            <w:rStyle w:val="Hyperlink"/>
            <w:noProof/>
          </w:rPr>
          <w:t>Document Conventions</w:t>
        </w:r>
        <w:r w:rsidR="00ED6E60">
          <w:rPr>
            <w:noProof/>
          </w:rPr>
          <w:tab/>
        </w:r>
        <w:r w:rsidR="00ED6E60">
          <w:rPr>
            <w:noProof/>
          </w:rPr>
          <w:fldChar w:fldCharType="begin"/>
        </w:r>
        <w:r w:rsidR="00ED6E60">
          <w:rPr>
            <w:noProof/>
          </w:rPr>
          <w:instrText xml:space="preserve"> PAGEREF _Toc332631921 \h </w:instrText>
        </w:r>
        <w:r w:rsidR="00ED6E60">
          <w:rPr>
            <w:noProof/>
          </w:rPr>
        </w:r>
        <w:r w:rsidR="00ED6E60">
          <w:rPr>
            <w:noProof/>
          </w:rPr>
          <w:fldChar w:fldCharType="separate"/>
        </w:r>
        <w:r w:rsidR="00ED6E60">
          <w:rPr>
            <w:noProof/>
          </w:rPr>
          <w:t>11</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22" w:history="1">
        <w:r w:rsidR="00ED6E60" w:rsidRPr="000128AC">
          <w:rPr>
            <w:rStyle w:val="Hyperlink"/>
            <w:noProof/>
          </w:rPr>
          <w:t>Related Documentation</w:t>
        </w:r>
        <w:r w:rsidR="00ED6E60">
          <w:rPr>
            <w:noProof/>
          </w:rPr>
          <w:tab/>
        </w:r>
        <w:r w:rsidR="00ED6E60">
          <w:rPr>
            <w:noProof/>
          </w:rPr>
          <w:fldChar w:fldCharType="begin"/>
        </w:r>
        <w:r w:rsidR="00ED6E60">
          <w:rPr>
            <w:noProof/>
          </w:rPr>
          <w:instrText xml:space="preserve"> PAGEREF _Toc332631922 \h </w:instrText>
        </w:r>
        <w:r w:rsidR="00ED6E60">
          <w:rPr>
            <w:noProof/>
          </w:rPr>
        </w:r>
        <w:r w:rsidR="00ED6E60">
          <w:rPr>
            <w:noProof/>
          </w:rPr>
          <w:fldChar w:fldCharType="separate"/>
        </w:r>
        <w:r w:rsidR="00ED6E60">
          <w:rPr>
            <w:noProof/>
          </w:rPr>
          <w:t>12</w:t>
        </w:r>
        <w:r w:rsidR="00ED6E60">
          <w:rPr>
            <w:noProof/>
          </w:rPr>
          <w:fldChar w:fldCharType="end"/>
        </w:r>
      </w:hyperlink>
    </w:p>
    <w:p w:rsidR="00ED6E60" w:rsidRDefault="009428D3">
      <w:pPr>
        <w:pStyle w:val="TOC1"/>
        <w:tabs>
          <w:tab w:val="right" w:leader="dot" w:pos="9350"/>
        </w:tabs>
        <w:rPr>
          <w:rFonts w:asciiTheme="minorHAnsi" w:eastAsiaTheme="minorEastAsia" w:hAnsiTheme="minorHAnsi" w:cstheme="minorBidi"/>
          <w:noProof/>
          <w:color w:val="auto"/>
          <w:sz w:val="22"/>
          <w:szCs w:val="22"/>
          <w:lang w:val="en-US" w:bidi="he-IL"/>
        </w:rPr>
      </w:pPr>
      <w:hyperlink w:anchor="_Toc332631923" w:history="1">
        <w:r w:rsidR="00ED6E60" w:rsidRPr="000128AC">
          <w:rPr>
            <w:rStyle w:val="Hyperlink"/>
            <w:noProof/>
            <w:lang w:val="en-GB"/>
          </w:rPr>
          <w:t>Chapter 1</w:t>
        </w:r>
        <w:r w:rsidR="00ED6E60" w:rsidRPr="000128AC">
          <w:rPr>
            <w:rStyle w:val="Hyperlink"/>
            <w:noProof/>
          </w:rPr>
          <w:t xml:space="preserve"> </w:t>
        </w:r>
        <w:r w:rsidR="00ED6E60" w:rsidRPr="000128AC">
          <w:rPr>
            <w:rStyle w:val="Hyperlink"/>
            <w:noProof/>
            <w:lang w:val="en-GB"/>
          </w:rPr>
          <w:t>KMC Overview</w:t>
        </w:r>
        <w:r w:rsidR="00ED6E60">
          <w:rPr>
            <w:noProof/>
          </w:rPr>
          <w:tab/>
        </w:r>
        <w:r w:rsidR="00ED6E60">
          <w:rPr>
            <w:noProof/>
          </w:rPr>
          <w:fldChar w:fldCharType="begin"/>
        </w:r>
        <w:r w:rsidR="00ED6E60">
          <w:rPr>
            <w:noProof/>
          </w:rPr>
          <w:instrText xml:space="preserve"> PAGEREF _Toc332631923 \h </w:instrText>
        </w:r>
        <w:r w:rsidR="00ED6E60">
          <w:rPr>
            <w:noProof/>
          </w:rPr>
        </w:r>
        <w:r w:rsidR="00ED6E60">
          <w:rPr>
            <w:noProof/>
          </w:rPr>
          <w:fldChar w:fldCharType="separate"/>
        </w:r>
        <w:r w:rsidR="00ED6E60">
          <w:rPr>
            <w:noProof/>
          </w:rPr>
          <w:t>13</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24" w:history="1">
        <w:r w:rsidR="00ED6E60" w:rsidRPr="000128AC">
          <w:rPr>
            <w:rStyle w:val="Hyperlink"/>
            <w:bCs/>
            <w:noProof/>
          </w:rPr>
          <w:t>What Can I Do with the KMC?</w:t>
        </w:r>
        <w:r w:rsidR="00ED6E60">
          <w:rPr>
            <w:noProof/>
          </w:rPr>
          <w:tab/>
        </w:r>
        <w:r w:rsidR="00ED6E60">
          <w:rPr>
            <w:noProof/>
          </w:rPr>
          <w:fldChar w:fldCharType="begin"/>
        </w:r>
        <w:r w:rsidR="00ED6E60">
          <w:rPr>
            <w:noProof/>
          </w:rPr>
          <w:instrText xml:space="preserve"> PAGEREF _Toc332631924 \h </w:instrText>
        </w:r>
        <w:r w:rsidR="00ED6E60">
          <w:rPr>
            <w:noProof/>
          </w:rPr>
        </w:r>
        <w:r w:rsidR="00ED6E60">
          <w:rPr>
            <w:noProof/>
          </w:rPr>
          <w:fldChar w:fldCharType="separate"/>
        </w:r>
        <w:r w:rsidR="00ED6E60">
          <w:rPr>
            <w:noProof/>
          </w:rPr>
          <w:t>13</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25" w:history="1">
        <w:r w:rsidR="00ED6E60" w:rsidRPr="000128AC">
          <w:rPr>
            <w:rStyle w:val="Hyperlink"/>
            <w:noProof/>
          </w:rPr>
          <w:t>Media Management and Workflow</w:t>
        </w:r>
        <w:r w:rsidR="00ED6E60">
          <w:rPr>
            <w:noProof/>
          </w:rPr>
          <w:tab/>
        </w:r>
        <w:r w:rsidR="00ED6E60">
          <w:rPr>
            <w:noProof/>
          </w:rPr>
          <w:fldChar w:fldCharType="begin"/>
        </w:r>
        <w:r w:rsidR="00ED6E60">
          <w:rPr>
            <w:noProof/>
          </w:rPr>
          <w:instrText xml:space="preserve"> PAGEREF _Toc332631925 \h </w:instrText>
        </w:r>
        <w:r w:rsidR="00ED6E60">
          <w:rPr>
            <w:noProof/>
          </w:rPr>
        </w:r>
        <w:r w:rsidR="00ED6E60">
          <w:rPr>
            <w:noProof/>
          </w:rPr>
          <w:fldChar w:fldCharType="separate"/>
        </w:r>
        <w:r w:rsidR="00ED6E60">
          <w:rPr>
            <w:noProof/>
          </w:rPr>
          <w:t>13</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26" w:history="1">
        <w:r w:rsidR="00ED6E60" w:rsidRPr="000128AC">
          <w:rPr>
            <w:rStyle w:val="Hyperlink"/>
            <w:noProof/>
          </w:rPr>
          <w:t>Widget and Application Studio</w:t>
        </w:r>
        <w:r w:rsidR="00ED6E60">
          <w:rPr>
            <w:noProof/>
          </w:rPr>
          <w:tab/>
        </w:r>
        <w:r w:rsidR="00ED6E60">
          <w:rPr>
            <w:noProof/>
          </w:rPr>
          <w:fldChar w:fldCharType="begin"/>
        </w:r>
        <w:r w:rsidR="00ED6E60">
          <w:rPr>
            <w:noProof/>
          </w:rPr>
          <w:instrText xml:space="preserve"> PAGEREF _Toc332631926 \h </w:instrText>
        </w:r>
        <w:r w:rsidR="00ED6E60">
          <w:rPr>
            <w:noProof/>
          </w:rPr>
        </w:r>
        <w:r w:rsidR="00ED6E60">
          <w:rPr>
            <w:noProof/>
          </w:rPr>
          <w:fldChar w:fldCharType="separate"/>
        </w:r>
        <w:r w:rsidR="00ED6E60">
          <w:rPr>
            <w:noProof/>
          </w:rPr>
          <w:t>14</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27" w:history="1">
        <w:r w:rsidR="00ED6E60" w:rsidRPr="000128AC">
          <w:rPr>
            <w:rStyle w:val="Hyperlink"/>
            <w:noProof/>
          </w:rPr>
          <w:t>Getting Started</w:t>
        </w:r>
        <w:r w:rsidR="00ED6E60">
          <w:rPr>
            <w:noProof/>
          </w:rPr>
          <w:tab/>
        </w:r>
        <w:r w:rsidR="00ED6E60">
          <w:rPr>
            <w:noProof/>
          </w:rPr>
          <w:fldChar w:fldCharType="begin"/>
        </w:r>
        <w:r w:rsidR="00ED6E60">
          <w:rPr>
            <w:noProof/>
          </w:rPr>
          <w:instrText xml:space="preserve"> PAGEREF _Toc332631927 \h </w:instrText>
        </w:r>
        <w:r w:rsidR="00ED6E60">
          <w:rPr>
            <w:noProof/>
          </w:rPr>
        </w:r>
        <w:r w:rsidR="00ED6E60">
          <w:rPr>
            <w:noProof/>
          </w:rPr>
          <w:fldChar w:fldCharType="separate"/>
        </w:r>
        <w:r w:rsidR="00ED6E60">
          <w:rPr>
            <w:noProof/>
          </w:rPr>
          <w:t>14</w:t>
        </w:r>
        <w:r w:rsidR="00ED6E60">
          <w:rPr>
            <w:noProof/>
          </w:rPr>
          <w:fldChar w:fldCharType="end"/>
        </w:r>
      </w:hyperlink>
    </w:p>
    <w:p w:rsidR="00ED6E60" w:rsidRDefault="009428D3">
      <w:pPr>
        <w:pStyle w:val="TOC1"/>
        <w:tabs>
          <w:tab w:val="right" w:leader="dot" w:pos="9350"/>
        </w:tabs>
        <w:rPr>
          <w:rFonts w:asciiTheme="minorHAnsi" w:eastAsiaTheme="minorEastAsia" w:hAnsiTheme="minorHAnsi" w:cstheme="minorBidi"/>
          <w:noProof/>
          <w:color w:val="auto"/>
          <w:sz w:val="22"/>
          <w:szCs w:val="22"/>
          <w:lang w:val="en-US" w:bidi="he-IL"/>
        </w:rPr>
      </w:pPr>
      <w:hyperlink w:anchor="_Toc332631928" w:history="1">
        <w:r w:rsidR="00ED6E60" w:rsidRPr="000128AC">
          <w:rPr>
            <w:rStyle w:val="Hyperlink"/>
            <w:noProof/>
            <w:lang w:val="en-GB"/>
          </w:rPr>
          <w:t>Chapter 2</w:t>
        </w:r>
        <w:r w:rsidR="00ED6E60" w:rsidRPr="000128AC">
          <w:rPr>
            <w:rStyle w:val="Hyperlink"/>
            <w:noProof/>
          </w:rPr>
          <w:t xml:space="preserve"> </w:t>
        </w:r>
        <w:r w:rsidR="00ED6E60" w:rsidRPr="000128AC">
          <w:rPr>
            <w:rStyle w:val="Hyperlink"/>
            <w:noProof/>
            <w:lang w:val="en-GB"/>
          </w:rPr>
          <w:t>Uploading and Ingestion</w:t>
        </w:r>
        <w:r w:rsidR="00ED6E60">
          <w:rPr>
            <w:noProof/>
          </w:rPr>
          <w:tab/>
        </w:r>
        <w:r w:rsidR="00ED6E60">
          <w:rPr>
            <w:noProof/>
          </w:rPr>
          <w:fldChar w:fldCharType="begin"/>
        </w:r>
        <w:r w:rsidR="00ED6E60">
          <w:rPr>
            <w:noProof/>
          </w:rPr>
          <w:instrText xml:space="preserve"> PAGEREF _Toc332631928 \h </w:instrText>
        </w:r>
        <w:r w:rsidR="00ED6E60">
          <w:rPr>
            <w:noProof/>
          </w:rPr>
        </w:r>
        <w:r w:rsidR="00ED6E60">
          <w:rPr>
            <w:noProof/>
          </w:rPr>
          <w:fldChar w:fldCharType="separate"/>
        </w:r>
        <w:r w:rsidR="00ED6E60">
          <w:rPr>
            <w:noProof/>
          </w:rPr>
          <w:t>16</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29" w:history="1">
        <w:r w:rsidR="00ED6E60" w:rsidRPr="000128AC">
          <w:rPr>
            <w:rStyle w:val="Hyperlink"/>
            <w:noProof/>
          </w:rPr>
          <w:t>What is a Kaltura Entry?</w:t>
        </w:r>
        <w:r w:rsidR="00ED6E60">
          <w:rPr>
            <w:noProof/>
          </w:rPr>
          <w:tab/>
        </w:r>
        <w:r w:rsidR="00ED6E60">
          <w:rPr>
            <w:noProof/>
          </w:rPr>
          <w:fldChar w:fldCharType="begin"/>
        </w:r>
        <w:r w:rsidR="00ED6E60">
          <w:rPr>
            <w:noProof/>
          </w:rPr>
          <w:instrText xml:space="preserve"> PAGEREF _Toc332631929 \h </w:instrText>
        </w:r>
        <w:r w:rsidR="00ED6E60">
          <w:rPr>
            <w:noProof/>
          </w:rPr>
        </w:r>
        <w:r w:rsidR="00ED6E60">
          <w:rPr>
            <w:noProof/>
          </w:rPr>
          <w:fldChar w:fldCharType="separate"/>
        </w:r>
        <w:r w:rsidR="00ED6E60">
          <w:rPr>
            <w:noProof/>
          </w:rPr>
          <w:t>16</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30" w:history="1">
        <w:r w:rsidR="00ED6E60" w:rsidRPr="000128AC">
          <w:rPr>
            <w:rStyle w:val="Hyperlink"/>
            <w:bCs/>
            <w:noProof/>
          </w:rPr>
          <w:t>Browser-based Ingestion</w:t>
        </w:r>
        <w:r w:rsidR="00ED6E60">
          <w:rPr>
            <w:noProof/>
          </w:rPr>
          <w:tab/>
        </w:r>
        <w:r w:rsidR="00ED6E60">
          <w:rPr>
            <w:noProof/>
          </w:rPr>
          <w:fldChar w:fldCharType="begin"/>
        </w:r>
        <w:r w:rsidR="00ED6E60">
          <w:rPr>
            <w:noProof/>
          </w:rPr>
          <w:instrText xml:space="preserve"> PAGEREF _Toc332631930 \h </w:instrText>
        </w:r>
        <w:r w:rsidR="00ED6E60">
          <w:rPr>
            <w:noProof/>
          </w:rPr>
        </w:r>
        <w:r w:rsidR="00ED6E60">
          <w:rPr>
            <w:noProof/>
          </w:rPr>
          <w:fldChar w:fldCharType="separate"/>
        </w:r>
        <w:r w:rsidR="00ED6E60">
          <w:rPr>
            <w:noProof/>
          </w:rPr>
          <w:t>16</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31" w:history="1">
        <w:r w:rsidR="00ED6E60" w:rsidRPr="000128AC">
          <w:rPr>
            <w:rStyle w:val="Hyperlink"/>
            <w:bCs/>
            <w:noProof/>
          </w:rPr>
          <w:t>The Kaltura Uploader</w:t>
        </w:r>
        <w:r w:rsidR="00ED6E60">
          <w:rPr>
            <w:noProof/>
          </w:rPr>
          <w:tab/>
        </w:r>
        <w:r w:rsidR="00ED6E60">
          <w:rPr>
            <w:noProof/>
          </w:rPr>
          <w:fldChar w:fldCharType="begin"/>
        </w:r>
        <w:r w:rsidR="00ED6E60">
          <w:rPr>
            <w:noProof/>
          </w:rPr>
          <w:instrText xml:space="preserve"> PAGEREF _Toc332631931 \h </w:instrText>
        </w:r>
        <w:r w:rsidR="00ED6E60">
          <w:rPr>
            <w:noProof/>
          </w:rPr>
        </w:r>
        <w:r w:rsidR="00ED6E60">
          <w:rPr>
            <w:noProof/>
          </w:rPr>
          <w:fldChar w:fldCharType="separate"/>
        </w:r>
        <w:r w:rsidR="00ED6E60">
          <w:rPr>
            <w:noProof/>
          </w:rPr>
          <w:t>16</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32" w:history="1">
        <w:r w:rsidR="00ED6E60" w:rsidRPr="000128AC">
          <w:rPr>
            <w:rStyle w:val="Hyperlink"/>
            <w:noProof/>
          </w:rPr>
          <w:t>The Upload Tab</w:t>
        </w:r>
        <w:r w:rsidR="00ED6E60">
          <w:rPr>
            <w:noProof/>
          </w:rPr>
          <w:tab/>
        </w:r>
        <w:r w:rsidR="00ED6E60">
          <w:rPr>
            <w:noProof/>
          </w:rPr>
          <w:fldChar w:fldCharType="begin"/>
        </w:r>
        <w:r w:rsidR="00ED6E60">
          <w:rPr>
            <w:noProof/>
          </w:rPr>
          <w:instrText xml:space="preserve"> PAGEREF _Toc332631932 \h </w:instrText>
        </w:r>
        <w:r w:rsidR="00ED6E60">
          <w:rPr>
            <w:noProof/>
          </w:rPr>
        </w:r>
        <w:r w:rsidR="00ED6E60">
          <w:rPr>
            <w:noProof/>
          </w:rPr>
          <w:fldChar w:fldCharType="separate"/>
        </w:r>
        <w:r w:rsidR="00ED6E60">
          <w:rPr>
            <w:noProof/>
          </w:rPr>
          <w:t>16</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1933" w:history="1">
        <w:r w:rsidR="00ED6E60" w:rsidRPr="000128AC">
          <w:rPr>
            <w:rStyle w:val="Hyperlink"/>
            <w:noProof/>
          </w:rPr>
          <w:t>Upload Media</w:t>
        </w:r>
        <w:r w:rsidR="00ED6E60">
          <w:rPr>
            <w:noProof/>
          </w:rPr>
          <w:tab/>
        </w:r>
        <w:r w:rsidR="00ED6E60">
          <w:rPr>
            <w:noProof/>
          </w:rPr>
          <w:fldChar w:fldCharType="begin"/>
        </w:r>
        <w:r w:rsidR="00ED6E60">
          <w:rPr>
            <w:noProof/>
          </w:rPr>
          <w:instrText xml:space="preserve"> PAGEREF _Toc332631933 \h </w:instrText>
        </w:r>
        <w:r w:rsidR="00ED6E60">
          <w:rPr>
            <w:noProof/>
          </w:rPr>
        </w:r>
        <w:r w:rsidR="00ED6E60">
          <w:rPr>
            <w:noProof/>
          </w:rPr>
          <w:fldChar w:fldCharType="separate"/>
        </w:r>
        <w:r w:rsidR="00ED6E60">
          <w:rPr>
            <w:noProof/>
          </w:rPr>
          <w:t>17</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1934" w:history="1">
        <w:r w:rsidR="00ED6E60" w:rsidRPr="000128AC">
          <w:rPr>
            <w:rStyle w:val="Hyperlink"/>
            <w:rFonts w:eastAsiaTheme="majorEastAsia"/>
            <w:noProof/>
          </w:rPr>
          <w:t>Upload from Desktop</w:t>
        </w:r>
        <w:r w:rsidR="00ED6E60">
          <w:rPr>
            <w:noProof/>
          </w:rPr>
          <w:tab/>
        </w:r>
        <w:r w:rsidR="00ED6E60">
          <w:rPr>
            <w:noProof/>
          </w:rPr>
          <w:fldChar w:fldCharType="begin"/>
        </w:r>
        <w:r w:rsidR="00ED6E60">
          <w:rPr>
            <w:noProof/>
          </w:rPr>
          <w:instrText xml:space="preserve"> PAGEREF _Toc332631934 \h </w:instrText>
        </w:r>
        <w:r w:rsidR="00ED6E60">
          <w:rPr>
            <w:noProof/>
          </w:rPr>
        </w:r>
        <w:r w:rsidR="00ED6E60">
          <w:rPr>
            <w:noProof/>
          </w:rPr>
          <w:fldChar w:fldCharType="separate"/>
        </w:r>
        <w:r w:rsidR="00ED6E60">
          <w:rPr>
            <w:noProof/>
          </w:rPr>
          <w:t>17</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1935" w:history="1">
        <w:r w:rsidR="00ED6E60" w:rsidRPr="000128AC">
          <w:rPr>
            <w:rStyle w:val="Hyperlink"/>
            <w:rFonts w:eastAsiaTheme="majorEastAsia"/>
            <w:noProof/>
          </w:rPr>
          <w:t>Record from a Webcam</w:t>
        </w:r>
        <w:r w:rsidR="00ED6E60">
          <w:rPr>
            <w:noProof/>
          </w:rPr>
          <w:tab/>
        </w:r>
        <w:r w:rsidR="00ED6E60">
          <w:rPr>
            <w:noProof/>
          </w:rPr>
          <w:fldChar w:fldCharType="begin"/>
        </w:r>
        <w:r w:rsidR="00ED6E60">
          <w:rPr>
            <w:noProof/>
          </w:rPr>
          <w:instrText xml:space="preserve"> PAGEREF _Toc332631935 \h </w:instrText>
        </w:r>
        <w:r w:rsidR="00ED6E60">
          <w:rPr>
            <w:noProof/>
          </w:rPr>
        </w:r>
        <w:r w:rsidR="00ED6E60">
          <w:rPr>
            <w:noProof/>
          </w:rPr>
          <w:fldChar w:fldCharType="separate"/>
        </w:r>
        <w:r w:rsidR="00ED6E60">
          <w:rPr>
            <w:noProof/>
          </w:rPr>
          <w:t>18</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1936" w:history="1">
        <w:r w:rsidR="00ED6E60" w:rsidRPr="000128AC">
          <w:rPr>
            <w:rStyle w:val="Hyperlink"/>
            <w:noProof/>
          </w:rPr>
          <w:t>Import from Web</w:t>
        </w:r>
        <w:r w:rsidR="00ED6E60">
          <w:rPr>
            <w:noProof/>
          </w:rPr>
          <w:tab/>
        </w:r>
        <w:r w:rsidR="00ED6E60">
          <w:rPr>
            <w:noProof/>
          </w:rPr>
          <w:fldChar w:fldCharType="begin"/>
        </w:r>
        <w:r w:rsidR="00ED6E60">
          <w:rPr>
            <w:noProof/>
          </w:rPr>
          <w:instrText xml:space="preserve"> PAGEREF _Toc332631936 \h </w:instrText>
        </w:r>
        <w:r w:rsidR="00ED6E60">
          <w:rPr>
            <w:noProof/>
          </w:rPr>
        </w:r>
        <w:r w:rsidR="00ED6E60">
          <w:rPr>
            <w:noProof/>
          </w:rPr>
          <w:fldChar w:fldCharType="separate"/>
        </w:r>
        <w:r w:rsidR="00ED6E60">
          <w:rPr>
            <w:noProof/>
          </w:rPr>
          <w:t>18</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1937" w:history="1">
        <w:r w:rsidR="00ED6E60" w:rsidRPr="000128AC">
          <w:rPr>
            <w:rStyle w:val="Hyperlink"/>
            <w:noProof/>
          </w:rPr>
          <w:t>Prepare Entry</w:t>
        </w:r>
        <w:r w:rsidR="00ED6E60">
          <w:rPr>
            <w:noProof/>
          </w:rPr>
          <w:tab/>
        </w:r>
        <w:r w:rsidR="00ED6E60">
          <w:rPr>
            <w:noProof/>
          </w:rPr>
          <w:fldChar w:fldCharType="begin"/>
        </w:r>
        <w:r w:rsidR="00ED6E60">
          <w:rPr>
            <w:noProof/>
          </w:rPr>
          <w:instrText xml:space="preserve"> PAGEREF _Toc332631937 \h </w:instrText>
        </w:r>
        <w:r w:rsidR="00ED6E60">
          <w:rPr>
            <w:noProof/>
          </w:rPr>
        </w:r>
        <w:r w:rsidR="00ED6E60">
          <w:rPr>
            <w:noProof/>
          </w:rPr>
          <w:fldChar w:fldCharType="separate"/>
        </w:r>
        <w:r w:rsidR="00ED6E60">
          <w:rPr>
            <w:noProof/>
          </w:rPr>
          <w:t>19</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1938" w:history="1">
        <w:r w:rsidR="00ED6E60" w:rsidRPr="000128AC">
          <w:rPr>
            <w:rStyle w:val="Hyperlink"/>
            <w:noProof/>
          </w:rPr>
          <w:t>Prepare Video/Audio Entry</w:t>
        </w:r>
        <w:r w:rsidR="00ED6E60">
          <w:rPr>
            <w:noProof/>
          </w:rPr>
          <w:tab/>
        </w:r>
        <w:r w:rsidR="00ED6E60">
          <w:rPr>
            <w:noProof/>
          </w:rPr>
          <w:fldChar w:fldCharType="begin"/>
        </w:r>
        <w:r w:rsidR="00ED6E60">
          <w:rPr>
            <w:noProof/>
          </w:rPr>
          <w:instrText xml:space="preserve"> PAGEREF _Toc332631938 \h </w:instrText>
        </w:r>
        <w:r w:rsidR="00ED6E60">
          <w:rPr>
            <w:noProof/>
          </w:rPr>
        </w:r>
        <w:r w:rsidR="00ED6E60">
          <w:rPr>
            <w:noProof/>
          </w:rPr>
          <w:fldChar w:fldCharType="separate"/>
        </w:r>
        <w:r w:rsidR="00ED6E60">
          <w:rPr>
            <w:noProof/>
          </w:rPr>
          <w:t>19</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1939" w:history="1">
        <w:r w:rsidR="00ED6E60" w:rsidRPr="000128AC">
          <w:rPr>
            <w:rStyle w:val="Hyperlink"/>
            <w:noProof/>
          </w:rPr>
          <w:t>Prepare Live Stream Entry</w:t>
        </w:r>
        <w:r w:rsidR="00ED6E60">
          <w:rPr>
            <w:noProof/>
          </w:rPr>
          <w:tab/>
        </w:r>
        <w:r w:rsidR="00ED6E60">
          <w:rPr>
            <w:noProof/>
          </w:rPr>
          <w:fldChar w:fldCharType="begin"/>
        </w:r>
        <w:r w:rsidR="00ED6E60">
          <w:rPr>
            <w:noProof/>
          </w:rPr>
          <w:instrText xml:space="preserve"> PAGEREF _Toc332631939 \h </w:instrText>
        </w:r>
        <w:r w:rsidR="00ED6E60">
          <w:rPr>
            <w:noProof/>
          </w:rPr>
        </w:r>
        <w:r w:rsidR="00ED6E60">
          <w:rPr>
            <w:noProof/>
          </w:rPr>
          <w:fldChar w:fldCharType="separate"/>
        </w:r>
        <w:r w:rsidR="00ED6E60">
          <w:rPr>
            <w:noProof/>
          </w:rPr>
          <w:t>20</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40" w:history="1">
        <w:r w:rsidR="00ED6E60" w:rsidRPr="000128AC">
          <w:rPr>
            <w:rStyle w:val="Hyperlink"/>
            <w:noProof/>
          </w:rPr>
          <w:t>Creating Draft Entries</w:t>
        </w:r>
        <w:r w:rsidR="00ED6E60">
          <w:rPr>
            <w:noProof/>
          </w:rPr>
          <w:tab/>
        </w:r>
        <w:r w:rsidR="00ED6E60">
          <w:rPr>
            <w:noProof/>
          </w:rPr>
          <w:fldChar w:fldCharType="begin"/>
        </w:r>
        <w:r w:rsidR="00ED6E60">
          <w:rPr>
            <w:noProof/>
          </w:rPr>
          <w:instrText xml:space="preserve"> PAGEREF _Toc332631940 \h </w:instrText>
        </w:r>
        <w:r w:rsidR="00ED6E60">
          <w:rPr>
            <w:noProof/>
          </w:rPr>
        </w:r>
        <w:r w:rsidR="00ED6E60">
          <w:rPr>
            <w:noProof/>
          </w:rPr>
          <w:fldChar w:fldCharType="separate"/>
        </w:r>
        <w:r w:rsidR="00ED6E60">
          <w:rPr>
            <w:noProof/>
          </w:rPr>
          <w:t>20</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1941" w:history="1">
        <w:r w:rsidR="00ED6E60" w:rsidRPr="000128AC">
          <w:rPr>
            <w:rStyle w:val="Hyperlink"/>
            <w:noProof/>
          </w:rPr>
          <w:t>Key Benefits and Functionality</w:t>
        </w:r>
        <w:r w:rsidR="00ED6E60">
          <w:rPr>
            <w:noProof/>
          </w:rPr>
          <w:tab/>
        </w:r>
        <w:r w:rsidR="00ED6E60">
          <w:rPr>
            <w:noProof/>
          </w:rPr>
          <w:fldChar w:fldCharType="begin"/>
        </w:r>
        <w:r w:rsidR="00ED6E60">
          <w:rPr>
            <w:noProof/>
          </w:rPr>
          <w:instrText xml:space="preserve"> PAGEREF _Toc332631941 \h </w:instrText>
        </w:r>
        <w:r w:rsidR="00ED6E60">
          <w:rPr>
            <w:noProof/>
          </w:rPr>
        </w:r>
        <w:r w:rsidR="00ED6E60">
          <w:rPr>
            <w:noProof/>
          </w:rPr>
          <w:fldChar w:fldCharType="separate"/>
        </w:r>
        <w:r w:rsidR="00ED6E60">
          <w:rPr>
            <w:noProof/>
          </w:rPr>
          <w:t>21</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1942" w:history="1">
        <w:r w:rsidR="00ED6E60" w:rsidRPr="000128AC">
          <w:rPr>
            <w:rStyle w:val="Hyperlink"/>
            <w:noProof/>
          </w:rPr>
          <w:t>Hosting Videos at your Preferred Location and Linking to Kaltura</w:t>
        </w:r>
        <w:r w:rsidR="00ED6E60">
          <w:rPr>
            <w:noProof/>
          </w:rPr>
          <w:tab/>
        </w:r>
        <w:r w:rsidR="00ED6E60">
          <w:rPr>
            <w:noProof/>
          </w:rPr>
          <w:fldChar w:fldCharType="begin"/>
        </w:r>
        <w:r w:rsidR="00ED6E60">
          <w:rPr>
            <w:noProof/>
          </w:rPr>
          <w:instrText xml:space="preserve"> PAGEREF _Toc332631942 \h </w:instrText>
        </w:r>
        <w:r w:rsidR="00ED6E60">
          <w:rPr>
            <w:noProof/>
          </w:rPr>
        </w:r>
        <w:r w:rsidR="00ED6E60">
          <w:rPr>
            <w:noProof/>
          </w:rPr>
          <w:fldChar w:fldCharType="separate"/>
        </w:r>
        <w:r w:rsidR="00ED6E60">
          <w:rPr>
            <w:noProof/>
          </w:rPr>
          <w:t>22</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43" w:history="1">
        <w:r w:rsidR="00ED6E60" w:rsidRPr="000128AC">
          <w:rPr>
            <w:rStyle w:val="Hyperlink"/>
            <w:noProof/>
          </w:rPr>
          <w:t>Replacing Video Assets for a Kaltura Entry</w:t>
        </w:r>
        <w:r w:rsidR="00ED6E60">
          <w:rPr>
            <w:noProof/>
          </w:rPr>
          <w:tab/>
        </w:r>
        <w:r w:rsidR="00ED6E60">
          <w:rPr>
            <w:noProof/>
          </w:rPr>
          <w:fldChar w:fldCharType="begin"/>
        </w:r>
        <w:r w:rsidR="00ED6E60">
          <w:rPr>
            <w:noProof/>
          </w:rPr>
          <w:instrText xml:space="preserve"> PAGEREF _Toc332631943 \h </w:instrText>
        </w:r>
        <w:r w:rsidR="00ED6E60">
          <w:rPr>
            <w:noProof/>
          </w:rPr>
        </w:r>
        <w:r w:rsidR="00ED6E60">
          <w:rPr>
            <w:noProof/>
          </w:rPr>
          <w:fldChar w:fldCharType="separate"/>
        </w:r>
        <w:r w:rsidR="00ED6E60">
          <w:rPr>
            <w:noProof/>
          </w:rPr>
          <w:t>22</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44" w:history="1">
        <w:r w:rsidR="00ED6E60" w:rsidRPr="000128AC">
          <w:rPr>
            <w:rStyle w:val="Hyperlink"/>
            <w:noProof/>
          </w:rPr>
          <w:t>Uploading and Modifying Related Files</w:t>
        </w:r>
        <w:r w:rsidR="00ED6E60">
          <w:rPr>
            <w:noProof/>
          </w:rPr>
          <w:tab/>
        </w:r>
        <w:r w:rsidR="00ED6E60">
          <w:rPr>
            <w:noProof/>
          </w:rPr>
          <w:fldChar w:fldCharType="begin"/>
        </w:r>
        <w:r w:rsidR="00ED6E60">
          <w:rPr>
            <w:noProof/>
          </w:rPr>
          <w:instrText xml:space="preserve"> PAGEREF _Toc332631944 \h </w:instrText>
        </w:r>
        <w:r w:rsidR="00ED6E60">
          <w:rPr>
            <w:noProof/>
          </w:rPr>
        </w:r>
        <w:r w:rsidR="00ED6E60">
          <w:rPr>
            <w:noProof/>
          </w:rPr>
          <w:fldChar w:fldCharType="separate"/>
        </w:r>
        <w:r w:rsidR="00ED6E60">
          <w:rPr>
            <w:noProof/>
          </w:rPr>
          <w:t>22</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45" w:history="1">
        <w:r w:rsidR="00ED6E60" w:rsidRPr="000128AC">
          <w:rPr>
            <w:rStyle w:val="Hyperlink"/>
            <w:noProof/>
          </w:rPr>
          <w:t>Bulk Upload and FTP Upload</w:t>
        </w:r>
        <w:r w:rsidR="00ED6E60">
          <w:rPr>
            <w:noProof/>
          </w:rPr>
          <w:tab/>
        </w:r>
        <w:r w:rsidR="00ED6E60">
          <w:rPr>
            <w:noProof/>
          </w:rPr>
          <w:fldChar w:fldCharType="begin"/>
        </w:r>
        <w:r w:rsidR="00ED6E60">
          <w:rPr>
            <w:noProof/>
          </w:rPr>
          <w:instrText xml:space="preserve"> PAGEREF _Toc332631945 \h </w:instrText>
        </w:r>
        <w:r w:rsidR="00ED6E60">
          <w:rPr>
            <w:noProof/>
          </w:rPr>
        </w:r>
        <w:r w:rsidR="00ED6E60">
          <w:rPr>
            <w:noProof/>
          </w:rPr>
          <w:fldChar w:fldCharType="separate"/>
        </w:r>
        <w:r w:rsidR="00ED6E60">
          <w:rPr>
            <w:noProof/>
          </w:rPr>
          <w:t>23</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1946" w:history="1">
        <w:r w:rsidR="00ED6E60" w:rsidRPr="000128AC">
          <w:rPr>
            <w:rStyle w:val="Hyperlink"/>
            <w:noProof/>
          </w:rPr>
          <w:t>What is Bulk Upload?</w:t>
        </w:r>
        <w:r w:rsidR="00ED6E60">
          <w:rPr>
            <w:noProof/>
          </w:rPr>
          <w:tab/>
        </w:r>
        <w:r w:rsidR="00ED6E60">
          <w:rPr>
            <w:noProof/>
          </w:rPr>
          <w:fldChar w:fldCharType="begin"/>
        </w:r>
        <w:r w:rsidR="00ED6E60">
          <w:rPr>
            <w:noProof/>
          </w:rPr>
          <w:instrText xml:space="preserve"> PAGEREF _Toc332631946 \h </w:instrText>
        </w:r>
        <w:r w:rsidR="00ED6E60">
          <w:rPr>
            <w:noProof/>
          </w:rPr>
        </w:r>
        <w:r w:rsidR="00ED6E60">
          <w:rPr>
            <w:noProof/>
          </w:rPr>
          <w:fldChar w:fldCharType="separate"/>
        </w:r>
        <w:r w:rsidR="00ED6E60">
          <w:rPr>
            <w:noProof/>
          </w:rPr>
          <w:t>24</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1947" w:history="1">
        <w:r w:rsidR="00ED6E60" w:rsidRPr="000128AC">
          <w:rPr>
            <w:rStyle w:val="Hyperlink"/>
            <w:noProof/>
          </w:rPr>
          <w:t>Entries XML Bulk Upload</w:t>
        </w:r>
        <w:r w:rsidR="00ED6E60">
          <w:rPr>
            <w:noProof/>
          </w:rPr>
          <w:tab/>
        </w:r>
        <w:r w:rsidR="00ED6E60">
          <w:rPr>
            <w:noProof/>
          </w:rPr>
          <w:fldChar w:fldCharType="begin"/>
        </w:r>
        <w:r w:rsidR="00ED6E60">
          <w:rPr>
            <w:noProof/>
          </w:rPr>
          <w:instrText xml:space="preserve"> PAGEREF _Toc332631947 \h </w:instrText>
        </w:r>
        <w:r w:rsidR="00ED6E60">
          <w:rPr>
            <w:noProof/>
          </w:rPr>
        </w:r>
        <w:r w:rsidR="00ED6E60">
          <w:rPr>
            <w:noProof/>
          </w:rPr>
          <w:fldChar w:fldCharType="separate"/>
        </w:r>
        <w:r w:rsidR="00ED6E60">
          <w:rPr>
            <w:noProof/>
          </w:rPr>
          <w:t>24</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1948" w:history="1">
        <w:r w:rsidR="00ED6E60" w:rsidRPr="000128AC">
          <w:rPr>
            <w:rStyle w:val="Hyperlink"/>
            <w:noProof/>
          </w:rPr>
          <w:t>Submit Bulk Options</w:t>
        </w:r>
        <w:r w:rsidR="00ED6E60">
          <w:rPr>
            <w:noProof/>
          </w:rPr>
          <w:tab/>
        </w:r>
        <w:r w:rsidR="00ED6E60">
          <w:rPr>
            <w:noProof/>
          </w:rPr>
          <w:fldChar w:fldCharType="begin"/>
        </w:r>
        <w:r w:rsidR="00ED6E60">
          <w:rPr>
            <w:noProof/>
          </w:rPr>
          <w:instrText xml:space="preserve"> PAGEREF _Toc332631948 \h </w:instrText>
        </w:r>
        <w:r w:rsidR="00ED6E60">
          <w:rPr>
            <w:noProof/>
          </w:rPr>
        </w:r>
        <w:r w:rsidR="00ED6E60">
          <w:rPr>
            <w:noProof/>
          </w:rPr>
          <w:fldChar w:fldCharType="separate"/>
        </w:r>
        <w:r w:rsidR="00ED6E60">
          <w:rPr>
            <w:noProof/>
          </w:rPr>
          <w:t>25</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1949" w:history="1">
        <w:r w:rsidR="00ED6E60" w:rsidRPr="000128AC">
          <w:rPr>
            <w:rStyle w:val="Hyperlink"/>
            <w:noProof/>
            <w:shd w:val="clear" w:color="auto" w:fill="FFFFFF"/>
          </w:rPr>
          <w:t>Downloading Bulk File Samples</w:t>
        </w:r>
        <w:r w:rsidR="00ED6E60">
          <w:rPr>
            <w:noProof/>
          </w:rPr>
          <w:tab/>
        </w:r>
        <w:r w:rsidR="00ED6E60">
          <w:rPr>
            <w:noProof/>
          </w:rPr>
          <w:fldChar w:fldCharType="begin"/>
        </w:r>
        <w:r w:rsidR="00ED6E60">
          <w:rPr>
            <w:noProof/>
          </w:rPr>
          <w:instrText xml:space="preserve"> PAGEREF _Toc332631949 \h </w:instrText>
        </w:r>
        <w:r w:rsidR="00ED6E60">
          <w:rPr>
            <w:noProof/>
          </w:rPr>
        </w:r>
        <w:r w:rsidR="00ED6E60">
          <w:rPr>
            <w:noProof/>
          </w:rPr>
          <w:fldChar w:fldCharType="separate"/>
        </w:r>
        <w:r w:rsidR="00ED6E60">
          <w:rPr>
            <w:noProof/>
          </w:rPr>
          <w:t>26</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50" w:history="1">
        <w:r w:rsidR="00ED6E60" w:rsidRPr="000128AC">
          <w:rPr>
            <w:rStyle w:val="Hyperlink"/>
            <w:noProof/>
            <w:shd w:val="clear" w:color="auto" w:fill="FFFFFF"/>
          </w:rPr>
          <w:t>Automated Content Ingestion via a Drop Folder</w:t>
        </w:r>
        <w:r w:rsidR="00ED6E60">
          <w:rPr>
            <w:noProof/>
          </w:rPr>
          <w:tab/>
        </w:r>
        <w:r w:rsidR="00ED6E60">
          <w:rPr>
            <w:noProof/>
          </w:rPr>
          <w:fldChar w:fldCharType="begin"/>
        </w:r>
        <w:r w:rsidR="00ED6E60">
          <w:rPr>
            <w:noProof/>
          </w:rPr>
          <w:instrText xml:space="preserve"> PAGEREF _Toc332631950 \h </w:instrText>
        </w:r>
        <w:r w:rsidR="00ED6E60">
          <w:rPr>
            <w:noProof/>
          </w:rPr>
        </w:r>
        <w:r w:rsidR="00ED6E60">
          <w:rPr>
            <w:noProof/>
          </w:rPr>
          <w:fldChar w:fldCharType="separate"/>
        </w:r>
        <w:r w:rsidR="00ED6E60">
          <w:rPr>
            <w:noProof/>
          </w:rPr>
          <w:t>26</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51" w:history="1">
        <w:r w:rsidR="00ED6E60" w:rsidRPr="000128AC">
          <w:rPr>
            <w:rStyle w:val="Hyperlink"/>
            <w:noProof/>
          </w:rPr>
          <w:t>Using a Drop Folder</w:t>
        </w:r>
        <w:r w:rsidR="00ED6E60">
          <w:rPr>
            <w:noProof/>
          </w:rPr>
          <w:tab/>
        </w:r>
        <w:r w:rsidR="00ED6E60">
          <w:rPr>
            <w:noProof/>
          </w:rPr>
          <w:fldChar w:fldCharType="begin"/>
        </w:r>
        <w:r w:rsidR="00ED6E60">
          <w:rPr>
            <w:noProof/>
          </w:rPr>
          <w:instrText xml:space="preserve"> PAGEREF _Toc332631951 \h </w:instrText>
        </w:r>
        <w:r w:rsidR="00ED6E60">
          <w:rPr>
            <w:noProof/>
          </w:rPr>
        </w:r>
        <w:r w:rsidR="00ED6E60">
          <w:rPr>
            <w:noProof/>
          </w:rPr>
          <w:fldChar w:fldCharType="separate"/>
        </w:r>
        <w:r w:rsidR="00ED6E60">
          <w:rPr>
            <w:noProof/>
          </w:rPr>
          <w:t>26</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1952" w:history="1">
        <w:r w:rsidR="00ED6E60" w:rsidRPr="000128AC">
          <w:rPr>
            <w:rStyle w:val="Hyperlink"/>
            <w:noProof/>
          </w:rPr>
          <w:t>Drop Folder Control Panel</w:t>
        </w:r>
        <w:r w:rsidR="00ED6E60">
          <w:rPr>
            <w:noProof/>
          </w:rPr>
          <w:tab/>
        </w:r>
        <w:r w:rsidR="00ED6E60">
          <w:rPr>
            <w:noProof/>
          </w:rPr>
          <w:fldChar w:fldCharType="begin"/>
        </w:r>
        <w:r w:rsidR="00ED6E60">
          <w:rPr>
            <w:noProof/>
          </w:rPr>
          <w:instrText xml:space="preserve"> PAGEREF _Toc332631952 \h </w:instrText>
        </w:r>
        <w:r w:rsidR="00ED6E60">
          <w:rPr>
            <w:noProof/>
          </w:rPr>
        </w:r>
        <w:r w:rsidR="00ED6E60">
          <w:rPr>
            <w:noProof/>
          </w:rPr>
          <w:fldChar w:fldCharType="separate"/>
        </w:r>
        <w:r w:rsidR="00ED6E60">
          <w:rPr>
            <w:noProof/>
          </w:rPr>
          <w:t>26</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53" w:history="1">
        <w:r w:rsidR="00ED6E60" w:rsidRPr="000128AC">
          <w:rPr>
            <w:rStyle w:val="Hyperlink"/>
            <w:noProof/>
          </w:rPr>
          <w:t>The Dashboard Tab</w:t>
        </w:r>
        <w:r w:rsidR="00ED6E60">
          <w:rPr>
            <w:noProof/>
          </w:rPr>
          <w:tab/>
        </w:r>
        <w:r w:rsidR="00ED6E60">
          <w:rPr>
            <w:noProof/>
          </w:rPr>
          <w:fldChar w:fldCharType="begin"/>
        </w:r>
        <w:r w:rsidR="00ED6E60">
          <w:rPr>
            <w:noProof/>
          </w:rPr>
          <w:instrText xml:space="preserve"> PAGEREF _Toc332631953 \h </w:instrText>
        </w:r>
        <w:r w:rsidR="00ED6E60">
          <w:rPr>
            <w:noProof/>
          </w:rPr>
        </w:r>
        <w:r w:rsidR="00ED6E60">
          <w:rPr>
            <w:noProof/>
          </w:rPr>
          <w:fldChar w:fldCharType="separate"/>
        </w:r>
        <w:r w:rsidR="00ED6E60">
          <w:rPr>
            <w:noProof/>
          </w:rPr>
          <w:t>28</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54" w:history="1">
        <w:r w:rsidR="00ED6E60" w:rsidRPr="000128AC">
          <w:rPr>
            <w:rStyle w:val="Hyperlink"/>
            <w:noProof/>
          </w:rPr>
          <w:t>Uploading Content Using the Content Tab</w:t>
        </w:r>
        <w:r w:rsidR="00ED6E60">
          <w:rPr>
            <w:noProof/>
          </w:rPr>
          <w:tab/>
        </w:r>
        <w:r w:rsidR="00ED6E60">
          <w:rPr>
            <w:noProof/>
          </w:rPr>
          <w:fldChar w:fldCharType="begin"/>
        </w:r>
        <w:r w:rsidR="00ED6E60">
          <w:rPr>
            <w:noProof/>
          </w:rPr>
          <w:instrText xml:space="preserve"> PAGEREF _Toc332631954 \h </w:instrText>
        </w:r>
        <w:r w:rsidR="00ED6E60">
          <w:rPr>
            <w:noProof/>
          </w:rPr>
        </w:r>
        <w:r w:rsidR="00ED6E60">
          <w:rPr>
            <w:noProof/>
          </w:rPr>
          <w:fldChar w:fldCharType="separate"/>
        </w:r>
        <w:r w:rsidR="00ED6E60">
          <w:rPr>
            <w:noProof/>
          </w:rPr>
          <w:t>28</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55" w:history="1">
        <w:r w:rsidR="00ED6E60" w:rsidRPr="000128AC">
          <w:rPr>
            <w:rStyle w:val="Hyperlink"/>
            <w:noProof/>
          </w:rPr>
          <w:t>Tracking Your Uploads</w:t>
        </w:r>
        <w:r w:rsidR="00ED6E60">
          <w:rPr>
            <w:noProof/>
          </w:rPr>
          <w:tab/>
        </w:r>
        <w:r w:rsidR="00ED6E60">
          <w:rPr>
            <w:noProof/>
          </w:rPr>
          <w:fldChar w:fldCharType="begin"/>
        </w:r>
        <w:r w:rsidR="00ED6E60">
          <w:rPr>
            <w:noProof/>
          </w:rPr>
          <w:instrText xml:space="preserve"> PAGEREF _Toc332631955 \h </w:instrText>
        </w:r>
        <w:r w:rsidR="00ED6E60">
          <w:rPr>
            <w:noProof/>
          </w:rPr>
        </w:r>
        <w:r w:rsidR="00ED6E60">
          <w:rPr>
            <w:noProof/>
          </w:rPr>
          <w:fldChar w:fldCharType="separate"/>
        </w:r>
        <w:r w:rsidR="00ED6E60">
          <w:rPr>
            <w:noProof/>
          </w:rPr>
          <w:t>28</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1956" w:history="1">
        <w:r w:rsidR="00ED6E60" w:rsidRPr="000128AC">
          <w:rPr>
            <w:rStyle w:val="Hyperlink"/>
            <w:noProof/>
          </w:rPr>
          <w:t>Your Uploads</w:t>
        </w:r>
        <w:r w:rsidR="00ED6E60">
          <w:rPr>
            <w:noProof/>
          </w:rPr>
          <w:tab/>
        </w:r>
        <w:r w:rsidR="00ED6E60">
          <w:rPr>
            <w:noProof/>
          </w:rPr>
          <w:fldChar w:fldCharType="begin"/>
        </w:r>
        <w:r w:rsidR="00ED6E60">
          <w:rPr>
            <w:noProof/>
          </w:rPr>
          <w:instrText xml:space="preserve"> PAGEREF _Toc332631956 \h </w:instrText>
        </w:r>
        <w:r w:rsidR="00ED6E60">
          <w:rPr>
            <w:noProof/>
          </w:rPr>
        </w:r>
        <w:r w:rsidR="00ED6E60">
          <w:rPr>
            <w:noProof/>
          </w:rPr>
          <w:fldChar w:fldCharType="separate"/>
        </w:r>
        <w:r w:rsidR="00ED6E60">
          <w:rPr>
            <w:noProof/>
          </w:rPr>
          <w:t>28</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1957" w:history="1">
        <w:r w:rsidR="00ED6E60" w:rsidRPr="000128AC">
          <w:rPr>
            <w:rStyle w:val="Hyperlink"/>
            <w:noProof/>
          </w:rPr>
          <w:t>Bulk Upload Log</w:t>
        </w:r>
        <w:r w:rsidR="00ED6E60">
          <w:rPr>
            <w:noProof/>
          </w:rPr>
          <w:tab/>
        </w:r>
        <w:r w:rsidR="00ED6E60">
          <w:rPr>
            <w:noProof/>
          </w:rPr>
          <w:fldChar w:fldCharType="begin"/>
        </w:r>
        <w:r w:rsidR="00ED6E60">
          <w:rPr>
            <w:noProof/>
          </w:rPr>
          <w:instrText xml:space="preserve"> PAGEREF _Toc332631957 \h </w:instrText>
        </w:r>
        <w:r w:rsidR="00ED6E60">
          <w:rPr>
            <w:noProof/>
          </w:rPr>
        </w:r>
        <w:r w:rsidR="00ED6E60">
          <w:rPr>
            <w:noProof/>
          </w:rPr>
          <w:fldChar w:fldCharType="separate"/>
        </w:r>
        <w:r w:rsidR="00ED6E60">
          <w:rPr>
            <w:noProof/>
          </w:rPr>
          <w:t>29</w:t>
        </w:r>
        <w:r w:rsidR="00ED6E60">
          <w:rPr>
            <w:noProof/>
          </w:rPr>
          <w:fldChar w:fldCharType="end"/>
        </w:r>
      </w:hyperlink>
    </w:p>
    <w:p w:rsidR="00ED6E60" w:rsidRDefault="009428D3">
      <w:pPr>
        <w:pStyle w:val="TOC1"/>
        <w:tabs>
          <w:tab w:val="right" w:leader="dot" w:pos="9350"/>
        </w:tabs>
        <w:rPr>
          <w:rFonts w:asciiTheme="minorHAnsi" w:eastAsiaTheme="minorEastAsia" w:hAnsiTheme="minorHAnsi" w:cstheme="minorBidi"/>
          <w:noProof/>
          <w:color w:val="auto"/>
          <w:sz w:val="22"/>
          <w:szCs w:val="22"/>
          <w:lang w:val="en-US" w:bidi="he-IL"/>
        </w:rPr>
      </w:pPr>
      <w:hyperlink w:anchor="_Toc332631958" w:history="1">
        <w:r w:rsidR="00ED6E60" w:rsidRPr="000128AC">
          <w:rPr>
            <w:rStyle w:val="Hyperlink"/>
            <w:noProof/>
            <w:lang w:val="en-GB"/>
          </w:rPr>
          <w:t>Chapter 3</w:t>
        </w:r>
        <w:r w:rsidR="00ED6E60" w:rsidRPr="000128AC">
          <w:rPr>
            <w:rStyle w:val="Hyperlink"/>
            <w:noProof/>
          </w:rPr>
          <w:t xml:space="preserve"> </w:t>
        </w:r>
        <w:r w:rsidR="00ED6E60" w:rsidRPr="000128AC">
          <w:rPr>
            <w:rStyle w:val="Hyperlink"/>
            <w:noProof/>
            <w:lang w:val="en-GB"/>
          </w:rPr>
          <w:t>Transcoding and Processing</w:t>
        </w:r>
        <w:r w:rsidR="00ED6E60">
          <w:rPr>
            <w:noProof/>
          </w:rPr>
          <w:tab/>
        </w:r>
        <w:r w:rsidR="00ED6E60">
          <w:rPr>
            <w:noProof/>
          </w:rPr>
          <w:fldChar w:fldCharType="begin"/>
        </w:r>
        <w:r w:rsidR="00ED6E60">
          <w:rPr>
            <w:noProof/>
          </w:rPr>
          <w:instrText xml:space="preserve"> PAGEREF _Toc332631958 \h </w:instrText>
        </w:r>
        <w:r w:rsidR="00ED6E60">
          <w:rPr>
            <w:noProof/>
          </w:rPr>
        </w:r>
        <w:r w:rsidR="00ED6E60">
          <w:rPr>
            <w:noProof/>
          </w:rPr>
          <w:fldChar w:fldCharType="separate"/>
        </w:r>
        <w:r w:rsidR="00ED6E60">
          <w:rPr>
            <w:noProof/>
          </w:rPr>
          <w:t>31</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1959" w:history="1">
        <w:r w:rsidR="00ED6E60" w:rsidRPr="000128AC">
          <w:rPr>
            <w:rStyle w:val="Hyperlink"/>
            <w:noProof/>
          </w:rPr>
          <w:t>Converting Videos into Multiple Flavors (Optimized Output Files)</w:t>
        </w:r>
        <w:r w:rsidR="00ED6E60">
          <w:rPr>
            <w:noProof/>
          </w:rPr>
          <w:tab/>
        </w:r>
        <w:r w:rsidR="00ED6E60">
          <w:rPr>
            <w:noProof/>
          </w:rPr>
          <w:fldChar w:fldCharType="begin"/>
        </w:r>
        <w:r w:rsidR="00ED6E60">
          <w:rPr>
            <w:noProof/>
          </w:rPr>
          <w:instrText xml:space="preserve"> PAGEREF _Toc332631959 \h </w:instrText>
        </w:r>
        <w:r w:rsidR="00ED6E60">
          <w:rPr>
            <w:noProof/>
          </w:rPr>
        </w:r>
        <w:r w:rsidR="00ED6E60">
          <w:rPr>
            <w:noProof/>
          </w:rPr>
          <w:fldChar w:fldCharType="separate"/>
        </w:r>
        <w:r w:rsidR="00ED6E60">
          <w:rPr>
            <w:noProof/>
          </w:rPr>
          <w:t>31</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1960" w:history="1">
        <w:r w:rsidR="00ED6E60" w:rsidRPr="000128AC">
          <w:rPr>
            <w:rStyle w:val="Hyperlink"/>
            <w:noProof/>
          </w:rPr>
          <w:t>Editing and Creating Transcoding Profiles</w:t>
        </w:r>
        <w:r w:rsidR="00ED6E60">
          <w:rPr>
            <w:noProof/>
          </w:rPr>
          <w:tab/>
        </w:r>
        <w:r w:rsidR="00ED6E60">
          <w:rPr>
            <w:noProof/>
          </w:rPr>
          <w:fldChar w:fldCharType="begin"/>
        </w:r>
        <w:r w:rsidR="00ED6E60">
          <w:rPr>
            <w:noProof/>
          </w:rPr>
          <w:instrText xml:space="preserve"> PAGEREF _Toc332631960 \h </w:instrText>
        </w:r>
        <w:r w:rsidR="00ED6E60">
          <w:rPr>
            <w:noProof/>
          </w:rPr>
        </w:r>
        <w:r w:rsidR="00ED6E60">
          <w:rPr>
            <w:noProof/>
          </w:rPr>
          <w:fldChar w:fldCharType="separate"/>
        </w:r>
        <w:r w:rsidR="00ED6E60">
          <w:rPr>
            <w:noProof/>
          </w:rPr>
          <w:t>32</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61" w:history="1">
        <w:r w:rsidR="00ED6E60" w:rsidRPr="000128AC">
          <w:rPr>
            <w:rStyle w:val="Hyperlink"/>
            <w:noProof/>
          </w:rPr>
          <w:t>Adding a Transcoding Profile</w:t>
        </w:r>
        <w:r w:rsidR="00ED6E60">
          <w:rPr>
            <w:noProof/>
          </w:rPr>
          <w:tab/>
        </w:r>
        <w:r w:rsidR="00ED6E60">
          <w:rPr>
            <w:noProof/>
          </w:rPr>
          <w:fldChar w:fldCharType="begin"/>
        </w:r>
        <w:r w:rsidR="00ED6E60">
          <w:rPr>
            <w:noProof/>
          </w:rPr>
          <w:instrText xml:space="preserve"> PAGEREF _Toc332631961 \h </w:instrText>
        </w:r>
        <w:r w:rsidR="00ED6E60">
          <w:rPr>
            <w:noProof/>
          </w:rPr>
        </w:r>
        <w:r w:rsidR="00ED6E60">
          <w:rPr>
            <w:noProof/>
          </w:rPr>
          <w:fldChar w:fldCharType="separate"/>
        </w:r>
        <w:r w:rsidR="00ED6E60">
          <w:rPr>
            <w:noProof/>
          </w:rPr>
          <w:t>33</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1962" w:history="1">
        <w:r w:rsidR="00ED6E60" w:rsidRPr="000128AC">
          <w:rPr>
            <w:rStyle w:val="Hyperlink"/>
            <w:noProof/>
          </w:rPr>
          <w:t>Quick Publishing</w:t>
        </w:r>
        <w:r w:rsidR="00ED6E60">
          <w:rPr>
            <w:noProof/>
          </w:rPr>
          <w:tab/>
        </w:r>
        <w:r w:rsidR="00ED6E60">
          <w:rPr>
            <w:noProof/>
          </w:rPr>
          <w:fldChar w:fldCharType="begin"/>
        </w:r>
        <w:r w:rsidR="00ED6E60">
          <w:rPr>
            <w:noProof/>
          </w:rPr>
          <w:instrText xml:space="preserve"> PAGEREF _Toc332631962 \h </w:instrText>
        </w:r>
        <w:r w:rsidR="00ED6E60">
          <w:rPr>
            <w:noProof/>
          </w:rPr>
        </w:r>
        <w:r w:rsidR="00ED6E60">
          <w:rPr>
            <w:noProof/>
          </w:rPr>
          <w:fldChar w:fldCharType="separate"/>
        </w:r>
        <w:r w:rsidR="00ED6E60">
          <w:rPr>
            <w:noProof/>
          </w:rPr>
          <w:t>34</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63" w:history="1">
        <w:r w:rsidR="00ED6E60" w:rsidRPr="000128AC">
          <w:rPr>
            <w:rStyle w:val="Hyperlink"/>
            <w:noProof/>
          </w:rPr>
          <w:t>Editing Options for Flavors in a Transcoding Profile</w:t>
        </w:r>
        <w:r w:rsidR="00ED6E60">
          <w:rPr>
            <w:noProof/>
          </w:rPr>
          <w:tab/>
        </w:r>
        <w:r w:rsidR="00ED6E60">
          <w:rPr>
            <w:noProof/>
          </w:rPr>
          <w:fldChar w:fldCharType="begin"/>
        </w:r>
        <w:r w:rsidR="00ED6E60">
          <w:rPr>
            <w:noProof/>
          </w:rPr>
          <w:instrText xml:space="preserve"> PAGEREF _Toc332631963 \h </w:instrText>
        </w:r>
        <w:r w:rsidR="00ED6E60">
          <w:rPr>
            <w:noProof/>
          </w:rPr>
        </w:r>
        <w:r w:rsidR="00ED6E60">
          <w:rPr>
            <w:noProof/>
          </w:rPr>
          <w:fldChar w:fldCharType="separate"/>
        </w:r>
        <w:r w:rsidR="00ED6E60">
          <w:rPr>
            <w:noProof/>
          </w:rPr>
          <w:t>35</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64" w:history="1">
        <w:r w:rsidR="00ED6E60" w:rsidRPr="000128AC">
          <w:rPr>
            <w:rStyle w:val="Hyperlink"/>
            <w:noProof/>
          </w:rPr>
          <w:t>Assigning a Transcoding Profile to a Bulk Upload</w:t>
        </w:r>
        <w:r w:rsidR="00ED6E60">
          <w:rPr>
            <w:noProof/>
          </w:rPr>
          <w:tab/>
        </w:r>
        <w:r w:rsidR="00ED6E60">
          <w:rPr>
            <w:noProof/>
          </w:rPr>
          <w:fldChar w:fldCharType="begin"/>
        </w:r>
        <w:r w:rsidR="00ED6E60">
          <w:rPr>
            <w:noProof/>
          </w:rPr>
          <w:instrText xml:space="preserve"> PAGEREF _Toc332631964 \h </w:instrText>
        </w:r>
        <w:r w:rsidR="00ED6E60">
          <w:rPr>
            <w:noProof/>
          </w:rPr>
        </w:r>
        <w:r w:rsidR="00ED6E60">
          <w:rPr>
            <w:noProof/>
          </w:rPr>
          <w:fldChar w:fldCharType="separate"/>
        </w:r>
        <w:r w:rsidR="00ED6E60">
          <w:rPr>
            <w:noProof/>
          </w:rPr>
          <w:t>36</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65" w:history="1">
        <w:r w:rsidR="00ED6E60" w:rsidRPr="000128AC">
          <w:rPr>
            <w:rStyle w:val="Hyperlink"/>
            <w:noProof/>
          </w:rPr>
          <w:t>Useful Tips for Working with Transcoding Profiles</w:t>
        </w:r>
        <w:r w:rsidR="00ED6E60">
          <w:rPr>
            <w:noProof/>
          </w:rPr>
          <w:tab/>
        </w:r>
        <w:r w:rsidR="00ED6E60">
          <w:rPr>
            <w:noProof/>
          </w:rPr>
          <w:fldChar w:fldCharType="begin"/>
        </w:r>
        <w:r w:rsidR="00ED6E60">
          <w:rPr>
            <w:noProof/>
          </w:rPr>
          <w:instrText xml:space="preserve"> PAGEREF _Toc332631965 \h </w:instrText>
        </w:r>
        <w:r w:rsidR="00ED6E60">
          <w:rPr>
            <w:noProof/>
          </w:rPr>
        </w:r>
        <w:r w:rsidR="00ED6E60">
          <w:rPr>
            <w:noProof/>
          </w:rPr>
          <w:fldChar w:fldCharType="separate"/>
        </w:r>
        <w:r w:rsidR="00ED6E60">
          <w:rPr>
            <w:noProof/>
          </w:rPr>
          <w:t>36</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66" w:history="1">
        <w:r w:rsidR="00ED6E60" w:rsidRPr="000128AC">
          <w:rPr>
            <w:rStyle w:val="Hyperlink"/>
            <w:noProof/>
          </w:rPr>
          <w:t>The Flavors Tab</w:t>
        </w:r>
        <w:r w:rsidR="00ED6E60">
          <w:rPr>
            <w:noProof/>
          </w:rPr>
          <w:tab/>
        </w:r>
        <w:r w:rsidR="00ED6E60">
          <w:rPr>
            <w:noProof/>
          </w:rPr>
          <w:fldChar w:fldCharType="begin"/>
        </w:r>
        <w:r w:rsidR="00ED6E60">
          <w:rPr>
            <w:noProof/>
          </w:rPr>
          <w:instrText xml:space="preserve"> PAGEREF _Toc332631966 \h </w:instrText>
        </w:r>
        <w:r w:rsidR="00ED6E60">
          <w:rPr>
            <w:noProof/>
          </w:rPr>
        </w:r>
        <w:r w:rsidR="00ED6E60">
          <w:rPr>
            <w:noProof/>
          </w:rPr>
          <w:fldChar w:fldCharType="separate"/>
        </w:r>
        <w:r w:rsidR="00ED6E60">
          <w:rPr>
            <w:noProof/>
          </w:rPr>
          <w:t>37</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1967" w:history="1">
        <w:r w:rsidR="00ED6E60" w:rsidRPr="000128AC">
          <w:rPr>
            <w:rStyle w:val="Hyperlink"/>
            <w:noProof/>
            <w:shd w:val="clear" w:color="auto" w:fill="FFFFFF"/>
          </w:rPr>
          <w:t xml:space="preserve">Add </w:t>
        </w:r>
        <w:r w:rsidR="00ED6E60" w:rsidRPr="000128AC">
          <w:rPr>
            <w:rStyle w:val="Hyperlink"/>
            <w:noProof/>
          </w:rPr>
          <w:t>Video</w:t>
        </w:r>
        <w:r w:rsidR="00ED6E60" w:rsidRPr="000128AC">
          <w:rPr>
            <w:rStyle w:val="Hyperlink"/>
            <w:noProof/>
            <w:shd w:val="clear" w:color="auto" w:fill="FFFFFF"/>
          </w:rPr>
          <w:t>/Audio</w:t>
        </w:r>
        <w:r w:rsidR="00ED6E60">
          <w:rPr>
            <w:noProof/>
          </w:rPr>
          <w:tab/>
        </w:r>
        <w:r w:rsidR="00ED6E60">
          <w:rPr>
            <w:noProof/>
          </w:rPr>
          <w:fldChar w:fldCharType="begin"/>
        </w:r>
        <w:r w:rsidR="00ED6E60">
          <w:rPr>
            <w:noProof/>
          </w:rPr>
          <w:instrText xml:space="preserve"> PAGEREF _Toc332631967 \h </w:instrText>
        </w:r>
        <w:r w:rsidR="00ED6E60">
          <w:rPr>
            <w:noProof/>
          </w:rPr>
        </w:r>
        <w:r w:rsidR="00ED6E60">
          <w:rPr>
            <w:noProof/>
          </w:rPr>
          <w:fldChar w:fldCharType="separate"/>
        </w:r>
        <w:r w:rsidR="00ED6E60">
          <w:rPr>
            <w:noProof/>
          </w:rPr>
          <w:t>38</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1968" w:history="1">
        <w:r w:rsidR="00ED6E60" w:rsidRPr="000128AC">
          <w:rPr>
            <w:rStyle w:val="Hyperlink"/>
            <w:noProof/>
          </w:rPr>
          <w:t>Upload Files</w:t>
        </w:r>
        <w:r w:rsidR="00ED6E60">
          <w:rPr>
            <w:noProof/>
          </w:rPr>
          <w:tab/>
        </w:r>
        <w:r w:rsidR="00ED6E60">
          <w:rPr>
            <w:noProof/>
          </w:rPr>
          <w:fldChar w:fldCharType="begin"/>
        </w:r>
        <w:r w:rsidR="00ED6E60">
          <w:rPr>
            <w:noProof/>
          </w:rPr>
          <w:instrText xml:space="preserve"> PAGEREF _Toc332631968 \h </w:instrText>
        </w:r>
        <w:r w:rsidR="00ED6E60">
          <w:rPr>
            <w:noProof/>
          </w:rPr>
        </w:r>
        <w:r w:rsidR="00ED6E60">
          <w:rPr>
            <w:noProof/>
          </w:rPr>
          <w:fldChar w:fldCharType="separate"/>
        </w:r>
        <w:r w:rsidR="00ED6E60">
          <w:rPr>
            <w:noProof/>
          </w:rPr>
          <w:t>39</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1969" w:history="1">
        <w:r w:rsidR="00ED6E60" w:rsidRPr="000128AC">
          <w:rPr>
            <w:rStyle w:val="Hyperlink"/>
            <w:noProof/>
          </w:rPr>
          <w:t>Import Files</w:t>
        </w:r>
        <w:r w:rsidR="00ED6E60">
          <w:rPr>
            <w:noProof/>
          </w:rPr>
          <w:tab/>
        </w:r>
        <w:r w:rsidR="00ED6E60">
          <w:rPr>
            <w:noProof/>
          </w:rPr>
          <w:fldChar w:fldCharType="begin"/>
        </w:r>
        <w:r w:rsidR="00ED6E60">
          <w:rPr>
            <w:noProof/>
          </w:rPr>
          <w:instrText xml:space="preserve"> PAGEREF _Toc332631969 \h </w:instrText>
        </w:r>
        <w:r w:rsidR="00ED6E60">
          <w:rPr>
            <w:noProof/>
          </w:rPr>
        </w:r>
        <w:r w:rsidR="00ED6E60">
          <w:rPr>
            <w:noProof/>
          </w:rPr>
          <w:fldChar w:fldCharType="separate"/>
        </w:r>
        <w:r w:rsidR="00ED6E60">
          <w:rPr>
            <w:noProof/>
          </w:rPr>
          <w:t>39</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1970" w:history="1">
        <w:r w:rsidR="00ED6E60" w:rsidRPr="000128AC">
          <w:rPr>
            <w:rStyle w:val="Hyperlink"/>
            <w:noProof/>
          </w:rPr>
          <w:t>Link to Remote Storage</w:t>
        </w:r>
        <w:r w:rsidR="00ED6E60">
          <w:rPr>
            <w:noProof/>
          </w:rPr>
          <w:tab/>
        </w:r>
        <w:r w:rsidR="00ED6E60">
          <w:rPr>
            <w:noProof/>
          </w:rPr>
          <w:fldChar w:fldCharType="begin"/>
        </w:r>
        <w:r w:rsidR="00ED6E60">
          <w:rPr>
            <w:noProof/>
          </w:rPr>
          <w:instrText xml:space="preserve"> PAGEREF _Toc332631970 \h </w:instrText>
        </w:r>
        <w:r w:rsidR="00ED6E60">
          <w:rPr>
            <w:noProof/>
          </w:rPr>
        </w:r>
        <w:r w:rsidR="00ED6E60">
          <w:rPr>
            <w:noProof/>
          </w:rPr>
          <w:fldChar w:fldCharType="separate"/>
        </w:r>
        <w:r w:rsidR="00ED6E60">
          <w:rPr>
            <w:noProof/>
          </w:rPr>
          <w:t>40</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1971" w:history="1">
        <w:r w:rsidR="00ED6E60" w:rsidRPr="000128AC">
          <w:rPr>
            <w:rStyle w:val="Hyperlink"/>
            <w:noProof/>
          </w:rPr>
          <w:t>Match Files from Drop Folder</w:t>
        </w:r>
        <w:r w:rsidR="00ED6E60">
          <w:rPr>
            <w:noProof/>
          </w:rPr>
          <w:tab/>
        </w:r>
        <w:r w:rsidR="00ED6E60">
          <w:rPr>
            <w:noProof/>
          </w:rPr>
          <w:fldChar w:fldCharType="begin"/>
        </w:r>
        <w:r w:rsidR="00ED6E60">
          <w:rPr>
            <w:noProof/>
          </w:rPr>
          <w:instrText xml:space="preserve"> PAGEREF _Toc332631971 \h </w:instrText>
        </w:r>
        <w:r w:rsidR="00ED6E60">
          <w:rPr>
            <w:noProof/>
          </w:rPr>
        </w:r>
        <w:r w:rsidR="00ED6E60">
          <w:rPr>
            <w:noProof/>
          </w:rPr>
          <w:fldChar w:fldCharType="separate"/>
        </w:r>
        <w:r w:rsidR="00ED6E60">
          <w:rPr>
            <w:noProof/>
          </w:rPr>
          <w:t>41</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1972" w:history="1">
        <w:r w:rsidR="00ED6E60" w:rsidRPr="000128AC">
          <w:rPr>
            <w:rStyle w:val="Hyperlink"/>
            <w:noProof/>
          </w:rPr>
          <w:t>Replacing Media</w:t>
        </w:r>
        <w:r w:rsidR="00ED6E60">
          <w:rPr>
            <w:noProof/>
          </w:rPr>
          <w:tab/>
        </w:r>
        <w:r w:rsidR="00ED6E60">
          <w:rPr>
            <w:noProof/>
          </w:rPr>
          <w:fldChar w:fldCharType="begin"/>
        </w:r>
        <w:r w:rsidR="00ED6E60">
          <w:rPr>
            <w:noProof/>
          </w:rPr>
          <w:instrText xml:space="preserve"> PAGEREF _Toc332631972 \h </w:instrText>
        </w:r>
        <w:r w:rsidR="00ED6E60">
          <w:rPr>
            <w:noProof/>
          </w:rPr>
        </w:r>
        <w:r w:rsidR="00ED6E60">
          <w:rPr>
            <w:noProof/>
          </w:rPr>
          <w:fldChar w:fldCharType="separate"/>
        </w:r>
        <w:r w:rsidR="00ED6E60">
          <w:rPr>
            <w:noProof/>
          </w:rPr>
          <w:t>41</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73" w:history="1">
        <w:r w:rsidR="00ED6E60" w:rsidRPr="000128AC">
          <w:rPr>
            <w:rStyle w:val="Hyperlink"/>
            <w:noProof/>
          </w:rPr>
          <w:t>Supported Source Formats</w:t>
        </w:r>
        <w:r w:rsidR="00ED6E60">
          <w:rPr>
            <w:noProof/>
          </w:rPr>
          <w:tab/>
        </w:r>
        <w:r w:rsidR="00ED6E60">
          <w:rPr>
            <w:noProof/>
          </w:rPr>
          <w:fldChar w:fldCharType="begin"/>
        </w:r>
        <w:r w:rsidR="00ED6E60">
          <w:rPr>
            <w:noProof/>
          </w:rPr>
          <w:instrText xml:space="preserve"> PAGEREF _Toc332631973 \h </w:instrText>
        </w:r>
        <w:r w:rsidR="00ED6E60">
          <w:rPr>
            <w:noProof/>
          </w:rPr>
        </w:r>
        <w:r w:rsidR="00ED6E60">
          <w:rPr>
            <w:noProof/>
          </w:rPr>
          <w:fldChar w:fldCharType="separate"/>
        </w:r>
        <w:r w:rsidR="00ED6E60">
          <w:rPr>
            <w:noProof/>
          </w:rPr>
          <w:t>43</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1974" w:history="1">
        <w:r w:rsidR="00ED6E60" w:rsidRPr="000128AC">
          <w:rPr>
            <w:rStyle w:val="Hyperlink"/>
            <w:noProof/>
          </w:rPr>
          <w:t>Supported Source Codecs</w:t>
        </w:r>
        <w:r w:rsidR="00ED6E60">
          <w:rPr>
            <w:noProof/>
          </w:rPr>
          <w:tab/>
        </w:r>
        <w:r w:rsidR="00ED6E60">
          <w:rPr>
            <w:noProof/>
          </w:rPr>
          <w:fldChar w:fldCharType="begin"/>
        </w:r>
        <w:r w:rsidR="00ED6E60">
          <w:rPr>
            <w:noProof/>
          </w:rPr>
          <w:instrText xml:space="preserve"> PAGEREF _Toc332631974 \h </w:instrText>
        </w:r>
        <w:r w:rsidR="00ED6E60">
          <w:rPr>
            <w:noProof/>
          </w:rPr>
        </w:r>
        <w:r w:rsidR="00ED6E60">
          <w:rPr>
            <w:noProof/>
          </w:rPr>
          <w:fldChar w:fldCharType="separate"/>
        </w:r>
        <w:r w:rsidR="00ED6E60">
          <w:rPr>
            <w:noProof/>
          </w:rPr>
          <w:t>43</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1975" w:history="1">
        <w:r w:rsidR="00ED6E60" w:rsidRPr="000128AC">
          <w:rPr>
            <w:rStyle w:val="Hyperlink"/>
            <w:noProof/>
          </w:rPr>
          <w:t>Target Formats/Codecs</w:t>
        </w:r>
        <w:r w:rsidR="00ED6E60">
          <w:rPr>
            <w:noProof/>
          </w:rPr>
          <w:tab/>
        </w:r>
        <w:r w:rsidR="00ED6E60">
          <w:rPr>
            <w:noProof/>
          </w:rPr>
          <w:fldChar w:fldCharType="begin"/>
        </w:r>
        <w:r w:rsidR="00ED6E60">
          <w:rPr>
            <w:noProof/>
          </w:rPr>
          <w:instrText xml:space="preserve"> PAGEREF _Toc332631975 \h </w:instrText>
        </w:r>
        <w:r w:rsidR="00ED6E60">
          <w:rPr>
            <w:noProof/>
          </w:rPr>
        </w:r>
        <w:r w:rsidR="00ED6E60">
          <w:rPr>
            <w:noProof/>
          </w:rPr>
          <w:fldChar w:fldCharType="separate"/>
        </w:r>
        <w:r w:rsidR="00ED6E60">
          <w:rPr>
            <w:noProof/>
          </w:rPr>
          <w:t>44</w:t>
        </w:r>
        <w:r w:rsidR="00ED6E60">
          <w:rPr>
            <w:noProof/>
          </w:rPr>
          <w:fldChar w:fldCharType="end"/>
        </w:r>
      </w:hyperlink>
    </w:p>
    <w:p w:rsidR="00ED6E60" w:rsidRDefault="009428D3">
      <w:pPr>
        <w:pStyle w:val="TOC1"/>
        <w:tabs>
          <w:tab w:val="right" w:leader="dot" w:pos="9350"/>
        </w:tabs>
        <w:rPr>
          <w:rFonts w:asciiTheme="minorHAnsi" w:eastAsiaTheme="minorEastAsia" w:hAnsiTheme="minorHAnsi" w:cstheme="minorBidi"/>
          <w:noProof/>
          <w:color w:val="auto"/>
          <w:sz w:val="22"/>
          <w:szCs w:val="22"/>
          <w:lang w:val="en-US" w:bidi="he-IL"/>
        </w:rPr>
      </w:pPr>
      <w:hyperlink w:anchor="_Toc332631976" w:history="1">
        <w:r w:rsidR="00ED6E60" w:rsidRPr="000128AC">
          <w:rPr>
            <w:rStyle w:val="Hyperlink"/>
            <w:noProof/>
            <w:lang w:val="en-GB"/>
          </w:rPr>
          <w:t>Chapter 4</w:t>
        </w:r>
        <w:r w:rsidR="00ED6E60" w:rsidRPr="000128AC">
          <w:rPr>
            <w:rStyle w:val="Hyperlink"/>
            <w:noProof/>
          </w:rPr>
          <w:t xml:space="preserve"> </w:t>
        </w:r>
        <w:r w:rsidR="00ED6E60" w:rsidRPr="000128AC">
          <w:rPr>
            <w:rStyle w:val="Hyperlink"/>
            <w:noProof/>
            <w:lang w:val="en-GB"/>
          </w:rPr>
          <w:t>Creating and Customizing Playlists and Players</w:t>
        </w:r>
        <w:r w:rsidR="00ED6E60">
          <w:rPr>
            <w:noProof/>
          </w:rPr>
          <w:tab/>
        </w:r>
        <w:r w:rsidR="00ED6E60">
          <w:rPr>
            <w:noProof/>
          </w:rPr>
          <w:fldChar w:fldCharType="begin"/>
        </w:r>
        <w:r w:rsidR="00ED6E60">
          <w:rPr>
            <w:noProof/>
          </w:rPr>
          <w:instrText xml:space="preserve"> PAGEREF _Toc332631976 \h </w:instrText>
        </w:r>
        <w:r w:rsidR="00ED6E60">
          <w:rPr>
            <w:noProof/>
          </w:rPr>
        </w:r>
        <w:r w:rsidR="00ED6E60">
          <w:rPr>
            <w:noProof/>
          </w:rPr>
          <w:fldChar w:fldCharType="separate"/>
        </w:r>
        <w:r w:rsidR="00ED6E60">
          <w:rPr>
            <w:noProof/>
          </w:rPr>
          <w:t>45</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77" w:history="1">
        <w:r w:rsidR="00ED6E60" w:rsidRPr="000128AC">
          <w:rPr>
            <w:rStyle w:val="Hyperlink"/>
            <w:noProof/>
          </w:rPr>
          <w:t>What is a Playlist?</w:t>
        </w:r>
        <w:r w:rsidR="00ED6E60">
          <w:rPr>
            <w:noProof/>
          </w:rPr>
          <w:tab/>
        </w:r>
        <w:r w:rsidR="00ED6E60">
          <w:rPr>
            <w:noProof/>
          </w:rPr>
          <w:fldChar w:fldCharType="begin"/>
        </w:r>
        <w:r w:rsidR="00ED6E60">
          <w:rPr>
            <w:noProof/>
          </w:rPr>
          <w:instrText xml:space="preserve"> PAGEREF _Toc332631977 \h </w:instrText>
        </w:r>
        <w:r w:rsidR="00ED6E60">
          <w:rPr>
            <w:noProof/>
          </w:rPr>
        </w:r>
        <w:r w:rsidR="00ED6E60">
          <w:rPr>
            <w:noProof/>
          </w:rPr>
          <w:fldChar w:fldCharType="separate"/>
        </w:r>
        <w:r w:rsidR="00ED6E60">
          <w:rPr>
            <w:noProof/>
          </w:rPr>
          <w:t>45</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78" w:history="1">
        <w:r w:rsidR="00ED6E60" w:rsidRPr="000128AC">
          <w:rPr>
            <w:rStyle w:val="Hyperlink"/>
            <w:noProof/>
          </w:rPr>
          <w:t>Playlists Tab</w:t>
        </w:r>
        <w:r w:rsidR="00ED6E60">
          <w:rPr>
            <w:noProof/>
          </w:rPr>
          <w:tab/>
        </w:r>
        <w:r w:rsidR="00ED6E60">
          <w:rPr>
            <w:noProof/>
          </w:rPr>
          <w:fldChar w:fldCharType="begin"/>
        </w:r>
        <w:r w:rsidR="00ED6E60">
          <w:rPr>
            <w:noProof/>
          </w:rPr>
          <w:instrText xml:space="preserve"> PAGEREF _Toc332631978 \h </w:instrText>
        </w:r>
        <w:r w:rsidR="00ED6E60">
          <w:rPr>
            <w:noProof/>
          </w:rPr>
        </w:r>
        <w:r w:rsidR="00ED6E60">
          <w:rPr>
            <w:noProof/>
          </w:rPr>
          <w:fldChar w:fldCharType="separate"/>
        </w:r>
        <w:r w:rsidR="00ED6E60">
          <w:rPr>
            <w:noProof/>
          </w:rPr>
          <w:t>45</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1979" w:history="1">
        <w:r w:rsidR="00ED6E60" w:rsidRPr="000128AC">
          <w:rPr>
            <w:rStyle w:val="Hyperlink"/>
            <w:noProof/>
          </w:rPr>
          <w:t>Creating a Manual Playlist</w:t>
        </w:r>
        <w:r w:rsidR="00ED6E60">
          <w:rPr>
            <w:noProof/>
          </w:rPr>
          <w:tab/>
        </w:r>
        <w:r w:rsidR="00ED6E60">
          <w:rPr>
            <w:noProof/>
          </w:rPr>
          <w:fldChar w:fldCharType="begin"/>
        </w:r>
        <w:r w:rsidR="00ED6E60">
          <w:rPr>
            <w:noProof/>
          </w:rPr>
          <w:instrText xml:space="preserve"> PAGEREF _Toc332631979 \h </w:instrText>
        </w:r>
        <w:r w:rsidR="00ED6E60">
          <w:rPr>
            <w:noProof/>
          </w:rPr>
        </w:r>
        <w:r w:rsidR="00ED6E60">
          <w:rPr>
            <w:noProof/>
          </w:rPr>
          <w:fldChar w:fldCharType="separate"/>
        </w:r>
        <w:r w:rsidR="00ED6E60">
          <w:rPr>
            <w:noProof/>
          </w:rPr>
          <w:t>45</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1980" w:history="1">
        <w:r w:rsidR="00ED6E60" w:rsidRPr="000128AC">
          <w:rPr>
            <w:rStyle w:val="Hyperlink"/>
            <w:noProof/>
          </w:rPr>
          <w:t>Creating a Rule Based Playlist</w:t>
        </w:r>
        <w:r w:rsidR="00ED6E60">
          <w:rPr>
            <w:noProof/>
          </w:rPr>
          <w:tab/>
        </w:r>
        <w:r w:rsidR="00ED6E60">
          <w:rPr>
            <w:noProof/>
          </w:rPr>
          <w:fldChar w:fldCharType="begin"/>
        </w:r>
        <w:r w:rsidR="00ED6E60">
          <w:rPr>
            <w:noProof/>
          </w:rPr>
          <w:instrText xml:space="preserve"> PAGEREF _Toc332631980 \h </w:instrText>
        </w:r>
        <w:r w:rsidR="00ED6E60">
          <w:rPr>
            <w:noProof/>
          </w:rPr>
        </w:r>
        <w:r w:rsidR="00ED6E60">
          <w:rPr>
            <w:noProof/>
          </w:rPr>
          <w:fldChar w:fldCharType="separate"/>
        </w:r>
        <w:r w:rsidR="00ED6E60">
          <w:rPr>
            <w:noProof/>
          </w:rPr>
          <w:t>47</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1981" w:history="1">
        <w:r w:rsidR="00ED6E60" w:rsidRPr="000128AC">
          <w:rPr>
            <w:rStyle w:val="Hyperlink"/>
            <w:noProof/>
          </w:rPr>
          <w:t>Defining a Rule</w:t>
        </w:r>
        <w:r w:rsidR="00ED6E60">
          <w:rPr>
            <w:noProof/>
          </w:rPr>
          <w:tab/>
        </w:r>
        <w:r w:rsidR="00ED6E60">
          <w:rPr>
            <w:noProof/>
          </w:rPr>
          <w:fldChar w:fldCharType="begin"/>
        </w:r>
        <w:r w:rsidR="00ED6E60">
          <w:rPr>
            <w:noProof/>
          </w:rPr>
          <w:instrText xml:space="preserve"> PAGEREF _Toc332631981 \h </w:instrText>
        </w:r>
        <w:r w:rsidR="00ED6E60">
          <w:rPr>
            <w:noProof/>
          </w:rPr>
        </w:r>
        <w:r w:rsidR="00ED6E60">
          <w:rPr>
            <w:noProof/>
          </w:rPr>
          <w:fldChar w:fldCharType="separate"/>
        </w:r>
        <w:r w:rsidR="00ED6E60">
          <w:rPr>
            <w:noProof/>
          </w:rPr>
          <w:t>47</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1982" w:history="1">
        <w:r w:rsidR="00ED6E60" w:rsidRPr="000128AC">
          <w:rPr>
            <w:rStyle w:val="Hyperlink"/>
            <w:noProof/>
          </w:rPr>
          <w:t>Multiple Rules Based Playlist - Advanced Mode</w:t>
        </w:r>
        <w:r w:rsidR="00ED6E60">
          <w:rPr>
            <w:noProof/>
          </w:rPr>
          <w:tab/>
        </w:r>
        <w:r w:rsidR="00ED6E60">
          <w:rPr>
            <w:noProof/>
          </w:rPr>
          <w:fldChar w:fldCharType="begin"/>
        </w:r>
        <w:r w:rsidR="00ED6E60">
          <w:rPr>
            <w:noProof/>
          </w:rPr>
          <w:instrText xml:space="preserve"> PAGEREF _Toc332631982 \h </w:instrText>
        </w:r>
        <w:r w:rsidR="00ED6E60">
          <w:rPr>
            <w:noProof/>
          </w:rPr>
        </w:r>
        <w:r w:rsidR="00ED6E60">
          <w:rPr>
            <w:noProof/>
          </w:rPr>
          <w:fldChar w:fldCharType="separate"/>
        </w:r>
        <w:r w:rsidR="00ED6E60">
          <w:rPr>
            <w:noProof/>
          </w:rPr>
          <w:t>48</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1983" w:history="1">
        <w:r w:rsidR="00ED6E60" w:rsidRPr="000128AC">
          <w:rPr>
            <w:rStyle w:val="Hyperlink"/>
            <w:noProof/>
          </w:rPr>
          <w:t>Additional Playlist Configuration</w:t>
        </w:r>
        <w:r w:rsidR="00ED6E60">
          <w:rPr>
            <w:noProof/>
          </w:rPr>
          <w:tab/>
        </w:r>
        <w:r w:rsidR="00ED6E60">
          <w:rPr>
            <w:noProof/>
          </w:rPr>
          <w:fldChar w:fldCharType="begin"/>
        </w:r>
        <w:r w:rsidR="00ED6E60">
          <w:rPr>
            <w:noProof/>
          </w:rPr>
          <w:instrText xml:space="preserve"> PAGEREF _Toc332631983 \h </w:instrText>
        </w:r>
        <w:r w:rsidR="00ED6E60">
          <w:rPr>
            <w:noProof/>
          </w:rPr>
        </w:r>
        <w:r w:rsidR="00ED6E60">
          <w:rPr>
            <w:noProof/>
          </w:rPr>
          <w:fldChar w:fldCharType="separate"/>
        </w:r>
        <w:r w:rsidR="00ED6E60">
          <w:rPr>
            <w:noProof/>
          </w:rPr>
          <w:t>51</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1984" w:history="1">
        <w:r w:rsidR="00ED6E60" w:rsidRPr="000128AC">
          <w:rPr>
            <w:rStyle w:val="Hyperlink"/>
            <w:noProof/>
          </w:rPr>
          <w:t>Creating a Player with Multi-tab Playlists</w:t>
        </w:r>
        <w:r w:rsidR="00ED6E60">
          <w:rPr>
            <w:noProof/>
          </w:rPr>
          <w:tab/>
        </w:r>
        <w:r w:rsidR="00ED6E60">
          <w:rPr>
            <w:noProof/>
          </w:rPr>
          <w:fldChar w:fldCharType="begin"/>
        </w:r>
        <w:r w:rsidR="00ED6E60">
          <w:rPr>
            <w:noProof/>
          </w:rPr>
          <w:instrText xml:space="preserve"> PAGEREF _Toc332631984 \h </w:instrText>
        </w:r>
        <w:r w:rsidR="00ED6E60">
          <w:rPr>
            <w:noProof/>
          </w:rPr>
        </w:r>
        <w:r w:rsidR="00ED6E60">
          <w:rPr>
            <w:noProof/>
          </w:rPr>
          <w:fldChar w:fldCharType="separate"/>
        </w:r>
        <w:r w:rsidR="00ED6E60">
          <w:rPr>
            <w:noProof/>
          </w:rPr>
          <w:t>51</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1985" w:history="1">
        <w:r w:rsidR="00ED6E60" w:rsidRPr="000128AC">
          <w:rPr>
            <w:rStyle w:val="Hyperlink"/>
            <w:noProof/>
          </w:rPr>
          <w:t>Deleting a Playlist</w:t>
        </w:r>
        <w:r w:rsidR="00ED6E60">
          <w:rPr>
            <w:noProof/>
          </w:rPr>
          <w:tab/>
        </w:r>
        <w:r w:rsidR="00ED6E60">
          <w:rPr>
            <w:noProof/>
          </w:rPr>
          <w:fldChar w:fldCharType="begin"/>
        </w:r>
        <w:r w:rsidR="00ED6E60">
          <w:rPr>
            <w:noProof/>
          </w:rPr>
          <w:instrText xml:space="preserve"> PAGEREF _Toc332631985 \h </w:instrText>
        </w:r>
        <w:r w:rsidR="00ED6E60">
          <w:rPr>
            <w:noProof/>
          </w:rPr>
        </w:r>
        <w:r w:rsidR="00ED6E60">
          <w:rPr>
            <w:noProof/>
          </w:rPr>
          <w:fldChar w:fldCharType="separate"/>
        </w:r>
        <w:r w:rsidR="00ED6E60">
          <w:rPr>
            <w:noProof/>
          </w:rPr>
          <w:t>52</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1986" w:history="1">
        <w:r w:rsidR="00ED6E60" w:rsidRPr="000128AC">
          <w:rPr>
            <w:rStyle w:val="Hyperlink"/>
            <w:noProof/>
          </w:rPr>
          <w:t>Removing Videos from a Playlist</w:t>
        </w:r>
        <w:r w:rsidR="00ED6E60">
          <w:rPr>
            <w:noProof/>
          </w:rPr>
          <w:tab/>
        </w:r>
        <w:r w:rsidR="00ED6E60">
          <w:rPr>
            <w:noProof/>
          </w:rPr>
          <w:fldChar w:fldCharType="begin"/>
        </w:r>
        <w:r w:rsidR="00ED6E60">
          <w:rPr>
            <w:noProof/>
          </w:rPr>
          <w:instrText xml:space="preserve"> PAGEREF _Toc332631986 \h </w:instrText>
        </w:r>
        <w:r w:rsidR="00ED6E60">
          <w:rPr>
            <w:noProof/>
          </w:rPr>
        </w:r>
        <w:r w:rsidR="00ED6E60">
          <w:rPr>
            <w:noProof/>
          </w:rPr>
          <w:fldChar w:fldCharType="separate"/>
        </w:r>
        <w:r w:rsidR="00ED6E60">
          <w:rPr>
            <w:noProof/>
          </w:rPr>
          <w:t>52</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1987" w:history="1">
        <w:r w:rsidR="00ED6E60" w:rsidRPr="000128AC">
          <w:rPr>
            <w:rStyle w:val="Hyperlink"/>
            <w:noProof/>
          </w:rPr>
          <w:t>Customizing Additional Features for Playlists</w:t>
        </w:r>
        <w:r w:rsidR="00ED6E60">
          <w:rPr>
            <w:noProof/>
          </w:rPr>
          <w:tab/>
        </w:r>
        <w:r w:rsidR="00ED6E60">
          <w:rPr>
            <w:noProof/>
          </w:rPr>
          <w:fldChar w:fldCharType="begin"/>
        </w:r>
        <w:r w:rsidR="00ED6E60">
          <w:rPr>
            <w:noProof/>
          </w:rPr>
          <w:instrText xml:space="preserve"> PAGEREF _Toc332631987 \h </w:instrText>
        </w:r>
        <w:r w:rsidR="00ED6E60">
          <w:rPr>
            <w:noProof/>
          </w:rPr>
        </w:r>
        <w:r w:rsidR="00ED6E60">
          <w:rPr>
            <w:noProof/>
          </w:rPr>
          <w:fldChar w:fldCharType="separate"/>
        </w:r>
        <w:r w:rsidR="00ED6E60">
          <w:rPr>
            <w:noProof/>
          </w:rPr>
          <w:t>52</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88" w:history="1">
        <w:r w:rsidR="00ED6E60" w:rsidRPr="000128AC">
          <w:rPr>
            <w:rStyle w:val="Hyperlink"/>
            <w:noProof/>
          </w:rPr>
          <w:t>Designing and Configuring a Player</w:t>
        </w:r>
        <w:r w:rsidR="00ED6E60">
          <w:rPr>
            <w:noProof/>
          </w:rPr>
          <w:tab/>
        </w:r>
        <w:r w:rsidR="00ED6E60">
          <w:rPr>
            <w:noProof/>
          </w:rPr>
          <w:fldChar w:fldCharType="begin"/>
        </w:r>
        <w:r w:rsidR="00ED6E60">
          <w:rPr>
            <w:noProof/>
          </w:rPr>
          <w:instrText xml:space="preserve"> PAGEREF _Toc332631988 \h </w:instrText>
        </w:r>
        <w:r w:rsidR="00ED6E60">
          <w:rPr>
            <w:noProof/>
          </w:rPr>
        </w:r>
        <w:r w:rsidR="00ED6E60">
          <w:rPr>
            <w:noProof/>
          </w:rPr>
          <w:fldChar w:fldCharType="separate"/>
        </w:r>
        <w:r w:rsidR="00ED6E60">
          <w:rPr>
            <w:noProof/>
          </w:rPr>
          <w:t>53</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1989" w:history="1">
        <w:r w:rsidR="00ED6E60" w:rsidRPr="000128AC">
          <w:rPr>
            <w:rStyle w:val="Hyperlink"/>
            <w:noProof/>
          </w:rPr>
          <w:t>Player List</w:t>
        </w:r>
        <w:r w:rsidR="00ED6E60">
          <w:rPr>
            <w:noProof/>
          </w:rPr>
          <w:tab/>
        </w:r>
        <w:r w:rsidR="00ED6E60">
          <w:rPr>
            <w:noProof/>
          </w:rPr>
          <w:fldChar w:fldCharType="begin"/>
        </w:r>
        <w:r w:rsidR="00ED6E60">
          <w:rPr>
            <w:noProof/>
          </w:rPr>
          <w:instrText xml:space="preserve"> PAGEREF _Toc332631989 \h </w:instrText>
        </w:r>
        <w:r w:rsidR="00ED6E60">
          <w:rPr>
            <w:noProof/>
          </w:rPr>
        </w:r>
        <w:r w:rsidR="00ED6E60">
          <w:rPr>
            <w:noProof/>
          </w:rPr>
          <w:fldChar w:fldCharType="separate"/>
        </w:r>
        <w:r w:rsidR="00ED6E60">
          <w:rPr>
            <w:noProof/>
          </w:rPr>
          <w:t>53</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1990" w:history="1">
        <w:r w:rsidR="00ED6E60" w:rsidRPr="000128AC">
          <w:rPr>
            <w:rStyle w:val="Hyperlink"/>
            <w:noProof/>
          </w:rPr>
          <w:t>Select the Type of Player</w:t>
        </w:r>
        <w:r w:rsidR="00ED6E60">
          <w:rPr>
            <w:noProof/>
          </w:rPr>
          <w:tab/>
        </w:r>
        <w:r w:rsidR="00ED6E60">
          <w:rPr>
            <w:noProof/>
          </w:rPr>
          <w:fldChar w:fldCharType="begin"/>
        </w:r>
        <w:r w:rsidR="00ED6E60">
          <w:rPr>
            <w:noProof/>
          </w:rPr>
          <w:instrText xml:space="preserve"> PAGEREF _Toc332631990 \h </w:instrText>
        </w:r>
        <w:r w:rsidR="00ED6E60">
          <w:rPr>
            <w:noProof/>
          </w:rPr>
        </w:r>
        <w:r w:rsidR="00ED6E60">
          <w:rPr>
            <w:noProof/>
          </w:rPr>
          <w:fldChar w:fldCharType="separate"/>
        </w:r>
        <w:r w:rsidR="00ED6E60">
          <w:rPr>
            <w:noProof/>
          </w:rPr>
          <w:t>54</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91" w:history="1">
        <w:r w:rsidR="00ED6E60" w:rsidRPr="000128AC">
          <w:rPr>
            <w:rStyle w:val="Hyperlink"/>
            <w:noProof/>
          </w:rPr>
          <w:t>Configuring the Player Basics Settings</w:t>
        </w:r>
        <w:r w:rsidR="00ED6E60">
          <w:rPr>
            <w:noProof/>
          </w:rPr>
          <w:tab/>
        </w:r>
        <w:r w:rsidR="00ED6E60">
          <w:rPr>
            <w:noProof/>
          </w:rPr>
          <w:fldChar w:fldCharType="begin"/>
        </w:r>
        <w:r w:rsidR="00ED6E60">
          <w:rPr>
            <w:noProof/>
          </w:rPr>
          <w:instrText xml:space="preserve"> PAGEREF _Toc332631991 \h </w:instrText>
        </w:r>
        <w:r w:rsidR="00ED6E60">
          <w:rPr>
            <w:noProof/>
          </w:rPr>
        </w:r>
        <w:r w:rsidR="00ED6E60">
          <w:rPr>
            <w:noProof/>
          </w:rPr>
          <w:fldChar w:fldCharType="separate"/>
        </w:r>
        <w:r w:rsidR="00ED6E60">
          <w:rPr>
            <w:noProof/>
          </w:rPr>
          <w:t>54</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1992" w:history="1">
        <w:r w:rsidR="00ED6E60" w:rsidRPr="000128AC">
          <w:rPr>
            <w:rStyle w:val="Hyperlink"/>
            <w:noProof/>
          </w:rPr>
          <w:t>Editing a Player</w:t>
        </w:r>
        <w:r w:rsidR="00ED6E60">
          <w:rPr>
            <w:noProof/>
          </w:rPr>
          <w:tab/>
        </w:r>
        <w:r w:rsidR="00ED6E60">
          <w:rPr>
            <w:noProof/>
          </w:rPr>
          <w:fldChar w:fldCharType="begin"/>
        </w:r>
        <w:r w:rsidR="00ED6E60">
          <w:rPr>
            <w:noProof/>
          </w:rPr>
          <w:instrText xml:space="preserve"> PAGEREF _Toc332631992 \h </w:instrText>
        </w:r>
        <w:r w:rsidR="00ED6E60">
          <w:rPr>
            <w:noProof/>
          </w:rPr>
        </w:r>
        <w:r w:rsidR="00ED6E60">
          <w:rPr>
            <w:noProof/>
          </w:rPr>
          <w:fldChar w:fldCharType="separate"/>
        </w:r>
        <w:r w:rsidR="00ED6E60">
          <w:rPr>
            <w:noProof/>
          </w:rPr>
          <w:t>54</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1993" w:history="1">
        <w:r w:rsidR="00ED6E60" w:rsidRPr="000128AC">
          <w:rPr>
            <w:rStyle w:val="Hyperlink"/>
            <w:noProof/>
          </w:rPr>
          <w:t>Adding Content to a Player</w:t>
        </w:r>
        <w:r w:rsidR="00ED6E60">
          <w:rPr>
            <w:noProof/>
          </w:rPr>
          <w:tab/>
        </w:r>
        <w:r w:rsidR="00ED6E60">
          <w:rPr>
            <w:noProof/>
          </w:rPr>
          <w:fldChar w:fldCharType="begin"/>
        </w:r>
        <w:r w:rsidR="00ED6E60">
          <w:rPr>
            <w:noProof/>
          </w:rPr>
          <w:instrText xml:space="preserve"> PAGEREF _Toc332631993 \h </w:instrText>
        </w:r>
        <w:r w:rsidR="00ED6E60">
          <w:rPr>
            <w:noProof/>
          </w:rPr>
        </w:r>
        <w:r w:rsidR="00ED6E60">
          <w:rPr>
            <w:noProof/>
          </w:rPr>
          <w:fldChar w:fldCharType="separate"/>
        </w:r>
        <w:r w:rsidR="00ED6E60">
          <w:rPr>
            <w:noProof/>
          </w:rPr>
          <w:t>55</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1994" w:history="1">
        <w:r w:rsidR="00ED6E60" w:rsidRPr="000128AC">
          <w:rPr>
            <w:rStyle w:val="Hyperlink"/>
            <w:noProof/>
          </w:rPr>
          <w:t>Duplicating a Player</w:t>
        </w:r>
        <w:r w:rsidR="00ED6E60">
          <w:rPr>
            <w:noProof/>
          </w:rPr>
          <w:tab/>
        </w:r>
        <w:r w:rsidR="00ED6E60">
          <w:rPr>
            <w:noProof/>
          </w:rPr>
          <w:fldChar w:fldCharType="begin"/>
        </w:r>
        <w:r w:rsidR="00ED6E60">
          <w:rPr>
            <w:noProof/>
          </w:rPr>
          <w:instrText xml:space="preserve"> PAGEREF _Toc332631994 \h </w:instrText>
        </w:r>
        <w:r w:rsidR="00ED6E60">
          <w:rPr>
            <w:noProof/>
          </w:rPr>
        </w:r>
        <w:r w:rsidR="00ED6E60">
          <w:rPr>
            <w:noProof/>
          </w:rPr>
          <w:fldChar w:fldCharType="separate"/>
        </w:r>
        <w:r w:rsidR="00ED6E60">
          <w:rPr>
            <w:noProof/>
          </w:rPr>
          <w:t>55</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1995" w:history="1">
        <w:r w:rsidR="00ED6E60" w:rsidRPr="000128AC">
          <w:rPr>
            <w:rStyle w:val="Hyperlink"/>
            <w:noProof/>
          </w:rPr>
          <w:t>Deleting a Player</w:t>
        </w:r>
        <w:r w:rsidR="00ED6E60">
          <w:rPr>
            <w:noProof/>
          </w:rPr>
          <w:tab/>
        </w:r>
        <w:r w:rsidR="00ED6E60">
          <w:rPr>
            <w:noProof/>
          </w:rPr>
          <w:fldChar w:fldCharType="begin"/>
        </w:r>
        <w:r w:rsidR="00ED6E60">
          <w:rPr>
            <w:noProof/>
          </w:rPr>
          <w:instrText xml:space="preserve"> PAGEREF _Toc332631995 \h </w:instrText>
        </w:r>
        <w:r w:rsidR="00ED6E60">
          <w:rPr>
            <w:noProof/>
          </w:rPr>
        </w:r>
        <w:r w:rsidR="00ED6E60">
          <w:rPr>
            <w:noProof/>
          </w:rPr>
          <w:fldChar w:fldCharType="separate"/>
        </w:r>
        <w:r w:rsidR="00ED6E60">
          <w:rPr>
            <w:noProof/>
          </w:rPr>
          <w:t>56</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96" w:history="1">
        <w:r w:rsidR="00ED6E60" w:rsidRPr="000128AC">
          <w:rPr>
            <w:rStyle w:val="Hyperlink"/>
            <w:noProof/>
          </w:rPr>
          <w:t>508-Compliant Video Player</w:t>
        </w:r>
        <w:r w:rsidR="00ED6E60">
          <w:rPr>
            <w:noProof/>
          </w:rPr>
          <w:tab/>
        </w:r>
        <w:r w:rsidR="00ED6E60">
          <w:rPr>
            <w:noProof/>
          </w:rPr>
          <w:fldChar w:fldCharType="begin"/>
        </w:r>
        <w:r w:rsidR="00ED6E60">
          <w:rPr>
            <w:noProof/>
          </w:rPr>
          <w:instrText xml:space="preserve"> PAGEREF _Toc332631996 \h </w:instrText>
        </w:r>
        <w:r w:rsidR="00ED6E60">
          <w:rPr>
            <w:noProof/>
          </w:rPr>
        </w:r>
        <w:r w:rsidR="00ED6E60">
          <w:rPr>
            <w:noProof/>
          </w:rPr>
          <w:fldChar w:fldCharType="separate"/>
        </w:r>
        <w:r w:rsidR="00ED6E60">
          <w:rPr>
            <w:noProof/>
          </w:rPr>
          <w:t>56</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97" w:history="1">
        <w:r w:rsidR="00ED6E60" w:rsidRPr="000128AC">
          <w:rPr>
            <w:rStyle w:val="Hyperlink"/>
            <w:noProof/>
          </w:rPr>
          <w:t>Configuring the Player Advertising Settings</w:t>
        </w:r>
        <w:r w:rsidR="00ED6E60">
          <w:rPr>
            <w:noProof/>
          </w:rPr>
          <w:tab/>
        </w:r>
        <w:r w:rsidR="00ED6E60">
          <w:rPr>
            <w:noProof/>
          </w:rPr>
          <w:fldChar w:fldCharType="begin"/>
        </w:r>
        <w:r w:rsidR="00ED6E60">
          <w:rPr>
            <w:noProof/>
          </w:rPr>
          <w:instrText xml:space="preserve"> PAGEREF _Toc332631997 \h </w:instrText>
        </w:r>
        <w:r w:rsidR="00ED6E60">
          <w:rPr>
            <w:noProof/>
          </w:rPr>
        </w:r>
        <w:r w:rsidR="00ED6E60">
          <w:rPr>
            <w:noProof/>
          </w:rPr>
          <w:fldChar w:fldCharType="separate"/>
        </w:r>
        <w:r w:rsidR="00ED6E60">
          <w:rPr>
            <w:noProof/>
          </w:rPr>
          <w:t>57</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1998" w:history="1">
        <w:r w:rsidR="00ED6E60" w:rsidRPr="000128AC">
          <w:rPr>
            <w:rStyle w:val="Hyperlink"/>
            <w:noProof/>
          </w:rPr>
          <w:t>Configuring the Player Features</w:t>
        </w:r>
        <w:r w:rsidR="00ED6E60">
          <w:rPr>
            <w:noProof/>
          </w:rPr>
          <w:tab/>
        </w:r>
        <w:r w:rsidR="00ED6E60">
          <w:rPr>
            <w:noProof/>
          </w:rPr>
          <w:fldChar w:fldCharType="begin"/>
        </w:r>
        <w:r w:rsidR="00ED6E60">
          <w:rPr>
            <w:noProof/>
          </w:rPr>
          <w:instrText xml:space="preserve"> PAGEREF _Toc332631998 \h </w:instrText>
        </w:r>
        <w:r w:rsidR="00ED6E60">
          <w:rPr>
            <w:noProof/>
          </w:rPr>
        </w:r>
        <w:r w:rsidR="00ED6E60">
          <w:rPr>
            <w:noProof/>
          </w:rPr>
          <w:fldChar w:fldCharType="separate"/>
        </w:r>
        <w:r w:rsidR="00ED6E60">
          <w:rPr>
            <w:noProof/>
          </w:rPr>
          <w:t>57</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1999" w:history="1">
        <w:r w:rsidR="00ED6E60" w:rsidRPr="000128AC">
          <w:rPr>
            <w:rStyle w:val="Hyperlink"/>
            <w:noProof/>
          </w:rPr>
          <w:t>Features List</w:t>
        </w:r>
        <w:r w:rsidR="00ED6E60">
          <w:rPr>
            <w:noProof/>
          </w:rPr>
          <w:tab/>
        </w:r>
        <w:r w:rsidR="00ED6E60">
          <w:rPr>
            <w:noProof/>
          </w:rPr>
          <w:fldChar w:fldCharType="begin"/>
        </w:r>
        <w:r w:rsidR="00ED6E60">
          <w:rPr>
            <w:noProof/>
          </w:rPr>
          <w:instrText xml:space="preserve"> PAGEREF _Toc332631999 \h </w:instrText>
        </w:r>
        <w:r w:rsidR="00ED6E60">
          <w:rPr>
            <w:noProof/>
          </w:rPr>
        </w:r>
        <w:r w:rsidR="00ED6E60">
          <w:rPr>
            <w:noProof/>
          </w:rPr>
          <w:fldChar w:fldCharType="separate"/>
        </w:r>
        <w:r w:rsidR="00ED6E60">
          <w:rPr>
            <w:noProof/>
          </w:rPr>
          <w:t>58</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000" w:history="1">
        <w:r w:rsidR="00ED6E60" w:rsidRPr="000128AC">
          <w:rPr>
            <w:rStyle w:val="Hyperlink"/>
            <w:noProof/>
          </w:rPr>
          <w:t>Configuring the Player Style</w:t>
        </w:r>
        <w:r w:rsidR="00ED6E60">
          <w:rPr>
            <w:noProof/>
          </w:rPr>
          <w:tab/>
        </w:r>
        <w:r w:rsidR="00ED6E60">
          <w:rPr>
            <w:noProof/>
          </w:rPr>
          <w:fldChar w:fldCharType="begin"/>
        </w:r>
        <w:r w:rsidR="00ED6E60">
          <w:rPr>
            <w:noProof/>
          </w:rPr>
          <w:instrText xml:space="preserve"> PAGEREF _Toc332632000 \h </w:instrText>
        </w:r>
        <w:r w:rsidR="00ED6E60">
          <w:rPr>
            <w:noProof/>
          </w:rPr>
        </w:r>
        <w:r w:rsidR="00ED6E60">
          <w:rPr>
            <w:noProof/>
          </w:rPr>
          <w:fldChar w:fldCharType="separate"/>
        </w:r>
        <w:r w:rsidR="00ED6E60">
          <w:rPr>
            <w:noProof/>
          </w:rPr>
          <w:t>66</w:t>
        </w:r>
        <w:r w:rsidR="00ED6E60">
          <w:rPr>
            <w:noProof/>
          </w:rPr>
          <w:fldChar w:fldCharType="end"/>
        </w:r>
      </w:hyperlink>
    </w:p>
    <w:p w:rsidR="00ED6E60" w:rsidRDefault="009428D3">
      <w:pPr>
        <w:pStyle w:val="TOC1"/>
        <w:tabs>
          <w:tab w:val="right" w:leader="dot" w:pos="9350"/>
        </w:tabs>
        <w:rPr>
          <w:rFonts w:asciiTheme="minorHAnsi" w:eastAsiaTheme="minorEastAsia" w:hAnsiTheme="minorHAnsi" w:cstheme="minorBidi"/>
          <w:noProof/>
          <w:color w:val="auto"/>
          <w:sz w:val="22"/>
          <w:szCs w:val="22"/>
          <w:lang w:val="en-US" w:bidi="he-IL"/>
        </w:rPr>
      </w:pPr>
      <w:hyperlink w:anchor="_Toc332632001" w:history="1">
        <w:r w:rsidR="00ED6E60" w:rsidRPr="000128AC">
          <w:rPr>
            <w:rStyle w:val="Hyperlink"/>
            <w:noProof/>
            <w:lang w:val="en-GB"/>
          </w:rPr>
          <w:t>Chapter 5</w:t>
        </w:r>
        <w:r w:rsidR="00ED6E60" w:rsidRPr="000128AC">
          <w:rPr>
            <w:rStyle w:val="Hyperlink"/>
            <w:noProof/>
          </w:rPr>
          <w:t xml:space="preserve"> </w:t>
        </w:r>
        <w:r w:rsidR="00ED6E60" w:rsidRPr="000128AC">
          <w:rPr>
            <w:rStyle w:val="Hyperlink"/>
            <w:noProof/>
            <w:lang w:val="en-GB"/>
          </w:rPr>
          <w:t>Managing Metadata</w:t>
        </w:r>
        <w:r w:rsidR="00ED6E60">
          <w:rPr>
            <w:noProof/>
          </w:rPr>
          <w:tab/>
        </w:r>
        <w:r w:rsidR="00ED6E60">
          <w:rPr>
            <w:noProof/>
          </w:rPr>
          <w:fldChar w:fldCharType="begin"/>
        </w:r>
        <w:r w:rsidR="00ED6E60">
          <w:rPr>
            <w:noProof/>
          </w:rPr>
          <w:instrText xml:space="preserve"> PAGEREF _Toc332632001 \h </w:instrText>
        </w:r>
        <w:r w:rsidR="00ED6E60">
          <w:rPr>
            <w:noProof/>
          </w:rPr>
        </w:r>
        <w:r w:rsidR="00ED6E60">
          <w:rPr>
            <w:noProof/>
          </w:rPr>
          <w:fldChar w:fldCharType="separate"/>
        </w:r>
        <w:r w:rsidR="00ED6E60">
          <w:rPr>
            <w:noProof/>
          </w:rPr>
          <w:t>67</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002" w:history="1">
        <w:r w:rsidR="00ED6E60" w:rsidRPr="000128AC">
          <w:rPr>
            <w:rStyle w:val="Hyperlink"/>
            <w:noProof/>
            <w:shd w:val="clear" w:color="auto" w:fill="FFFFFF"/>
          </w:rPr>
          <w:t>Entry Metadata</w:t>
        </w:r>
        <w:r w:rsidR="00ED6E60">
          <w:rPr>
            <w:noProof/>
          </w:rPr>
          <w:tab/>
        </w:r>
        <w:r w:rsidR="00ED6E60">
          <w:rPr>
            <w:noProof/>
          </w:rPr>
          <w:fldChar w:fldCharType="begin"/>
        </w:r>
        <w:r w:rsidR="00ED6E60">
          <w:rPr>
            <w:noProof/>
          </w:rPr>
          <w:instrText xml:space="preserve"> PAGEREF _Toc332632002 \h </w:instrText>
        </w:r>
        <w:r w:rsidR="00ED6E60">
          <w:rPr>
            <w:noProof/>
          </w:rPr>
        </w:r>
        <w:r w:rsidR="00ED6E60">
          <w:rPr>
            <w:noProof/>
          </w:rPr>
          <w:fldChar w:fldCharType="separate"/>
        </w:r>
        <w:r w:rsidR="00ED6E60">
          <w:rPr>
            <w:noProof/>
          </w:rPr>
          <w:t>67</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003" w:history="1">
        <w:r w:rsidR="00ED6E60" w:rsidRPr="000128AC">
          <w:rPr>
            <w:rStyle w:val="Hyperlink"/>
            <w:noProof/>
          </w:rPr>
          <w:t>Types of Metadata</w:t>
        </w:r>
        <w:r w:rsidR="00ED6E60">
          <w:rPr>
            <w:noProof/>
          </w:rPr>
          <w:tab/>
        </w:r>
        <w:r w:rsidR="00ED6E60">
          <w:rPr>
            <w:noProof/>
          </w:rPr>
          <w:fldChar w:fldCharType="begin"/>
        </w:r>
        <w:r w:rsidR="00ED6E60">
          <w:rPr>
            <w:noProof/>
          </w:rPr>
          <w:instrText xml:space="preserve"> PAGEREF _Toc332632003 \h </w:instrText>
        </w:r>
        <w:r w:rsidR="00ED6E60">
          <w:rPr>
            <w:noProof/>
          </w:rPr>
        </w:r>
        <w:r w:rsidR="00ED6E60">
          <w:rPr>
            <w:noProof/>
          </w:rPr>
          <w:fldChar w:fldCharType="separate"/>
        </w:r>
        <w:r w:rsidR="00ED6E60">
          <w:rPr>
            <w:noProof/>
          </w:rPr>
          <w:t>67</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004" w:history="1">
        <w:r w:rsidR="00ED6E60" w:rsidRPr="000128AC">
          <w:rPr>
            <w:rStyle w:val="Hyperlink"/>
            <w:noProof/>
          </w:rPr>
          <w:t>Metadata Actions</w:t>
        </w:r>
        <w:r w:rsidR="00ED6E60">
          <w:rPr>
            <w:noProof/>
          </w:rPr>
          <w:tab/>
        </w:r>
        <w:r w:rsidR="00ED6E60">
          <w:rPr>
            <w:noProof/>
          </w:rPr>
          <w:fldChar w:fldCharType="begin"/>
        </w:r>
        <w:r w:rsidR="00ED6E60">
          <w:rPr>
            <w:noProof/>
          </w:rPr>
          <w:instrText xml:space="preserve"> PAGEREF _Toc332632004 \h </w:instrText>
        </w:r>
        <w:r w:rsidR="00ED6E60">
          <w:rPr>
            <w:noProof/>
          </w:rPr>
        </w:r>
        <w:r w:rsidR="00ED6E60">
          <w:rPr>
            <w:noProof/>
          </w:rPr>
          <w:fldChar w:fldCharType="separate"/>
        </w:r>
        <w:r w:rsidR="00ED6E60">
          <w:rPr>
            <w:noProof/>
          </w:rPr>
          <w:t>67</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005" w:history="1">
        <w:r w:rsidR="00ED6E60" w:rsidRPr="000128AC">
          <w:rPr>
            <w:rStyle w:val="Hyperlink"/>
            <w:noProof/>
          </w:rPr>
          <w:t>Uploading Content and Setting Metadata</w:t>
        </w:r>
        <w:r w:rsidR="00ED6E60">
          <w:rPr>
            <w:noProof/>
          </w:rPr>
          <w:tab/>
        </w:r>
        <w:r w:rsidR="00ED6E60">
          <w:rPr>
            <w:noProof/>
          </w:rPr>
          <w:fldChar w:fldCharType="begin"/>
        </w:r>
        <w:r w:rsidR="00ED6E60">
          <w:rPr>
            <w:noProof/>
          </w:rPr>
          <w:instrText xml:space="preserve"> PAGEREF _Toc332632005 \h </w:instrText>
        </w:r>
        <w:r w:rsidR="00ED6E60">
          <w:rPr>
            <w:noProof/>
          </w:rPr>
        </w:r>
        <w:r w:rsidR="00ED6E60">
          <w:rPr>
            <w:noProof/>
          </w:rPr>
          <w:fldChar w:fldCharType="separate"/>
        </w:r>
        <w:r w:rsidR="00ED6E60">
          <w:rPr>
            <w:noProof/>
          </w:rPr>
          <w:t>68</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006" w:history="1">
        <w:r w:rsidR="00ED6E60" w:rsidRPr="000128AC">
          <w:rPr>
            <w:rStyle w:val="Hyperlink"/>
            <w:rFonts w:eastAsiaTheme="minorHAnsi"/>
            <w:noProof/>
          </w:rPr>
          <w:t>Upload a Media File and Set Its Metadata</w:t>
        </w:r>
        <w:r w:rsidR="00ED6E60">
          <w:rPr>
            <w:noProof/>
          </w:rPr>
          <w:tab/>
        </w:r>
        <w:r w:rsidR="00ED6E60">
          <w:rPr>
            <w:noProof/>
          </w:rPr>
          <w:fldChar w:fldCharType="begin"/>
        </w:r>
        <w:r w:rsidR="00ED6E60">
          <w:rPr>
            <w:noProof/>
          </w:rPr>
          <w:instrText xml:space="preserve"> PAGEREF _Toc332632006 \h </w:instrText>
        </w:r>
        <w:r w:rsidR="00ED6E60">
          <w:rPr>
            <w:noProof/>
          </w:rPr>
        </w:r>
        <w:r w:rsidR="00ED6E60">
          <w:rPr>
            <w:noProof/>
          </w:rPr>
          <w:fldChar w:fldCharType="separate"/>
        </w:r>
        <w:r w:rsidR="00ED6E60">
          <w:rPr>
            <w:noProof/>
          </w:rPr>
          <w:t>68</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007" w:history="1">
        <w:r w:rsidR="00ED6E60" w:rsidRPr="000128AC">
          <w:rPr>
            <w:rStyle w:val="Hyperlink"/>
            <w:rFonts w:eastAsiaTheme="minorHAnsi"/>
            <w:noProof/>
          </w:rPr>
          <w:t>Ingest a Media File Bundled with Metadata (CSV, XML, API)</w:t>
        </w:r>
        <w:r w:rsidR="00ED6E60">
          <w:rPr>
            <w:noProof/>
          </w:rPr>
          <w:tab/>
        </w:r>
        <w:r w:rsidR="00ED6E60">
          <w:rPr>
            <w:noProof/>
          </w:rPr>
          <w:fldChar w:fldCharType="begin"/>
        </w:r>
        <w:r w:rsidR="00ED6E60">
          <w:rPr>
            <w:noProof/>
          </w:rPr>
          <w:instrText xml:space="preserve"> PAGEREF _Toc332632007 \h </w:instrText>
        </w:r>
        <w:r w:rsidR="00ED6E60">
          <w:rPr>
            <w:noProof/>
          </w:rPr>
        </w:r>
        <w:r w:rsidR="00ED6E60">
          <w:rPr>
            <w:noProof/>
          </w:rPr>
          <w:fldChar w:fldCharType="separate"/>
        </w:r>
        <w:r w:rsidR="00ED6E60">
          <w:rPr>
            <w:noProof/>
          </w:rPr>
          <w:t>69</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008" w:history="1">
        <w:r w:rsidR="00ED6E60" w:rsidRPr="000128AC">
          <w:rPr>
            <w:rStyle w:val="Hyperlink"/>
            <w:rFonts w:eastAsiaTheme="minorHAnsi"/>
            <w:noProof/>
          </w:rPr>
          <w:t>Prepare a Metadata-only "Draft" Entry for Future Ingestion of Media Files</w:t>
        </w:r>
        <w:r w:rsidR="00ED6E60">
          <w:rPr>
            <w:noProof/>
          </w:rPr>
          <w:tab/>
        </w:r>
        <w:r w:rsidR="00ED6E60">
          <w:rPr>
            <w:noProof/>
          </w:rPr>
          <w:fldChar w:fldCharType="begin"/>
        </w:r>
        <w:r w:rsidR="00ED6E60">
          <w:rPr>
            <w:noProof/>
          </w:rPr>
          <w:instrText xml:space="preserve"> PAGEREF _Toc332632008 \h </w:instrText>
        </w:r>
        <w:r w:rsidR="00ED6E60">
          <w:rPr>
            <w:noProof/>
          </w:rPr>
        </w:r>
        <w:r w:rsidR="00ED6E60">
          <w:rPr>
            <w:noProof/>
          </w:rPr>
          <w:fldChar w:fldCharType="separate"/>
        </w:r>
        <w:r w:rsidR="00ED6E60">
          <w:rPr>
            <w:noProof/>
          </w:rPr>
          <w:t>69</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009" w:history="1">
        <w:r w:rsidR="00ED6E60" w:rsidRPr="000128AC">
          <w:rPr>
            <w:rStyle w:val="Hyperlink"/>
            <w:noProof/>
          </w:rPr>
          <w:t>Metadata and Related Files</w:t>
        </w:r>
        <w:r w:rsidR="00ED6E60">
          <w:rPr>
            <w:noProof/>
          </w:rPr>
          <w:tab/>
        </w:r>
        <w:r w:rsidR="00ED6E60">
          <w:rPr>
            <w:noProof/>
          </w:rPr>
          <w:fldChar w:fldCharType="begin"/>
        </w:r>
        <w:r w:rsidR="00ED6E60">
          <w:rPr>
            <w:noProof/>
          </w:rPr>
          <w:instrText xml:space="preserve"> PAGEREF _Toc332632009 \h </w:instrText>
        </w:r>
        <w:r w:rsidR="00ED6E60">
          <w:rPr>
            <w:noProof/>
          </w:rPr>
        </w:r>
        <w:r w:rsidR="00ED6E60">
          <w:rPr>
            <w:noProof/>
          </w:rPr>
          <w:fldChar w:fldCharType="separate"/>
        </w:r>
        <w:r w:rsidR="00ED6E60">
          <w:rPr>
            <w:noProof/>
          </w:rPr>
          <w:t>70</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010" w:history="1">
        <w:r w:rsidR="00ED6E60" w:rsidRPr="000128AC">
          <w:rPr>
            <w:rStyle w:val="Hyperlink"/>
            <w:noProof/>
          </w:rPr>
          <w:t>Kaltura Custom Metadata Functionality</w:t>
        </w:r>
        <w:r w:rsidR="00ED6E60">
          <w:rPr>
            <w:noProof/>
          </w:rPr>
          <w:tab/>
        </w:r>
        <w:r w:rsidR="00ED6E60">
          <w:rPr>
            <w:noProof/>
          </w:rPr>
          <w:fldChar w:fldCharType="begin"/>
        </w:r>
        <w:r w:rsidR="00ED6E60">
          <w:rPr>
            <w:noProof/>
          </w:rPr>
          <w:instrText xml:space="preserve"> PAGEREF _Toc332632010 \h </w:instrText>
        </w:r>
        <w:r w:rsidR="00ED6E60">
          <w:rPr>
            <w:noProof/>
          </w:rPr>
        </w:r>
        <w:r w:rsidR="00ED6E60">
          <w:rPr>
            <w:noProof/>
          </w:rPr>
          <w:fldChar w:fldCharType="separate"/>
        </w:r>
        <w:r w:rsidR="00ED6E60">
          <w:rPr>
            <w:noProof/>
          </w:rPr>
          <w:t>70</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011" w:history="1">
        <w:r w:rsidR="00ED6E60" w:rsidRPr="000128AC">
          <w:rPr>
            <w:rStyle w:val="Hyperlink"/>
            <w:noProof/>
          </w:rPr>
          <w:t>Managing Schemas</w:t>
        </w:r>
        <w:r w:rsidR="00ED6E60">
          <w:rPr>
            <w:noProof/>
          </w:rPr>
          <w:tab/>
        </w:r>
        <w:r w:rsidR="00ED6E60">
          <w:rPr>
            <w:noProof/>
          </w:rPr>
          <w:fldChar w:fldCharType="begin"/>
        </w:r>
        <w:r w:rsidR="00ED6E60">
          <w:rPr>
            <w:noProof/>
          </w:rPr>
          <w:instrText xml:space="preserve"> PAGEREF _Toc332632011 \h </w:instrText>
        </w:r>
        <w:r w:rsidR="00ED6E60">
          <w:rPr>
            <w:noProof/>
          </w:rPr>
        </w:r>
        <w:r w:rsidR="00ED6E60">
          <w:rPr>
            <w:noProof/>
          </w:rPr>
          <w:fldChar w:fldCharType="separate"/>
        </w:r>
        <w:r w:rsidR="00ED6E60">
          <w:rPr>
            <w:noProof/>
          </w:rPr>
          <w:t>72</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012" w:history="1">
        <w:r w:rsidR="00ED6E60" w:rsidRPr="000128AC">
          <w:rPr>
            <w:rStyle w:val="Hyperlink"/>
            <w:noProof/>
          </w:rPr>
          <w:t>Adding a Schema</w:t>
        </w:r>
        <w:r w:rsidR="00ED6E60">
          <w:rPr>
            <w:noProof/>
          </w:rPr>
          <w:tab/>
        </w:r>
        <w:r w:rsidR="00ED6E60">
          <w:rPr>
            <w:noProof/>
          </w:rPr>
          <w:fldChar w:fldCharType="begin"/>
        </w:r>
        <w:r w:rsidR="00ED6E60">
          <w:rPr>
            <w:noProof/>
          </w:rPr>
          <w:instrText xml:space="preserve"> PAGEREF _Toc332632012 \h </w:instrText>
        </w:r>
        <w:r w:rsidR="00ED6E60">
          <w:rPr>
            <w:noProof/>
          </w:rPr>
        </w:r>
        <w:r w:rsidR="00ED6E60">
          <w:rPr>
            <w:noProof/>
          </w:rPr>
          <w:fldChar w:fldCharType="separate"/>
        </w:r>
        <w:r w:rsidR="00ED6E60">
          <w:rPr>
            <w:noProof/>
          </w:rPr>
          <w:t>72</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013" w:history="1">
        <w:r w:rsidR="00ED6E60" w:rsidRPr="000128AC">
          <w:rPr>
            <w:rStyle w:val="Hyperlink"/>
            <w:noProof/>
          </w:rPr>
          <w:t>Adding Custom Data Fields</w:t>
        </w:r>
        <w:r w:rsidR="00ED6E60">
          <w:rPr>
            <w:noProof/>
          </w:rPr>
          <w:tab/>
        </w:r>
        <w:r w:rsidR="00ED6E60">
          <w:rPr>
            <w:noProof/>
          </w:rPr>
          <w:fldChar w:fldCharType="begin"/>
        </w:r>
        <w:r w:rsidR="00ED6E60">
          <w:rPr>
            <w:noProof/>
          </w:rPr>
          <w:instrText xml:space="preserve"> PAGEREF _Toc332632013 \h </w:instrText>
        </w:r>
        <w:r w:rsidR="00ED6E60">
          <w:rPr>
            <w:noProof/>
          </w:rPr>
        </w:r>
        <w:r w:rsidR="00ED6E60">
          <w:rPr>
            <w:noProof/>
          </w:rPr>
          <w:fldChar w:fldCharType="separate"/>
        </w:r>
        <w:r w:rsidR="00ED6E60">
          <w:rPr>
            <w:noProof/>
          </w:rPr>
          <w:t>72</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014" w:history="1">
        <w:r w:rsidR="00ED6E60" w:rsidRPr="000128AC">
          <w:rPr>
            <w:rStyle w:val="Hyperlink"/>
            <w:noProof/>
          </w:rPr>
          <w:t>Setting Values for Custom Metadata Fields - Per Entry</w:t>
        </w:r>
        <w:r w:rsidR="00ED6E60">
          <w:rPr>
            <w:noProof/>
          </w:rPr>
          <w:tab/>
        </w:r>
        <w:r w:rsidR="00ED6E60">
          <w:rPr>
            <w:noProof/>
          </w:rPr>
          <w:fldChar w:fldCharType="begin"/>
        </w:r>
        <w:r w:rsidR="00ED6E60">
          <w:rPr>
            <w:noProof/>
          </w:rPr>
          <w:instrText xml:space="preserve"> PAGEREF _Toc332632014 \h </w:instrText>
        </w:r>
        <w:r w:rsidR="00ED6E60">
          <w:rPr>
            <w:noProof/>
          </w:rPr>
        </w:r>
        <w:r w:rsidR="00ED6E60">
          <w:rPr>
            <w:noProof/>
          </w:rPr>
          <w:fldChar w:fldCharType="separate"/>
        </w:r>
        <w:r w:rsidR="00ED6E60">
          <w:rPr>
            <w:noProof/>
          </w:rPr>
          <w:t>74</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015" w:history="1">
        <w:r w:rsidR="00ED6E60" w:rsidRPr="000128AC">
          <w:rPr>
            <w:rStyle w:val="Hyperlink"/>
            <w:noProof/>
          </w:rPr>
          <w:t>Setting Values for Metadata Fields - Per Category</w:t>
        </w:r>
        <w:r w:rsidR="00ED6E60">
          <w:rPr>
            <w:noProof/>
          </w:rPr>
          <w:tab/>
        </w:r>
        <w:r w:rsidR="00ED6E60">
          <w:rPr>
            <w:noProof/>
          </w:rPr>
          <w:fldChar w:fldCharType="begin"/>
        </w:r>
        <w:r w:rsidR="00ED6E60">
          <w:rPr>
            <w:noProof/>
          </w:rPr>
          <w:instrText xml:space="preserve"> PAGEREF _Toc332632015 \h </w:instrText>
        </w:r>
        <w:r w:rsidR="00ED6E60">
          <w:rPr>
            <w:noProof/>
          </w:rPr>
        </w:r>
        <w:r w:rsidR="00ED6E60">
          <w:rPr>
            <w:noProof/>
          </w:rPr>
          <w:fldChar w:fldCharType="separate"/>
        </w:r>
        <w:r w:rsidR="00ED6E60">
          <w:rPr>
            <w:noProof/>
          </w:rPr>
          <w:t>76</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016" w:history="1">
        <w:r w:rsidR="00ED6E60" w:rsidRPr="000128AC">
          <w:rPr>
            <w:rStyle w:val="Hyperlink"/>
            <w:noProof/>
          </w:rPr>
          <w:t>Related Videos Gallery</w:t>
        </w:r>
        <w:r w:rsidR="00ED6E60">
          <w:rPr>
            <w:noProof/>
          </w:rPr>
          <w:tab/>
        </w:r>
        <w:r w:rsidR="00ED6E60">
          <w:rPr>
            <w:noProof/>
          </w:rPr>
          <w:fldChar w:fldCharType="begin"/>
        </w:r>
        <w:r w:rsidR="00ED6E60">
          <w:rPr>
            <w:noProof/>
          </w:rPr>
          <w:instrText xml:space="preserve"> PAGEREF _Toc332632016 \h </w:instrText>
        </w:r>
        <w:r w:rsidR="00ED6E60">
          <w:rPr>
            <w:noProof/>
          </w:rPr>
        </w:r>
        <w:r w:rsidR="00ED6E60">
          <w:rPr>
            <w:noProof/>
          </w:rPr>
          <w:fldChar w:fldCharType="separate"/>
        </w:r>
        <w:r w:rsidR="00ED6E60">
          <w:rPr>
            <w:noProof/>
          </w:rPr>
          <w:t>77</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017" w:history="1">
        <w:r w:rsidR="00ED6E60" w:rsidRPr="000128AC">
          <w:rPr>
            <w:rStyle w:val="Hyperlink"/>
            <w:noProof/>
          </w:rPr>
          <w:t>Related Videos Source</w:t>
        </w:r>
        <w:r w:rsidR="00ED6E60">
          <w:rPr>
            <w:noProof/>
          </w:rPr>
          <w:tab/>
        </w:r>
        <w:r w:rsidR="00ED6E60">
          <w:rPr>
            <w:noProof/>
          </w:rPr>
          <w:fldChar w:fldCharType="begin"/>
        </w:r>
        <w:r w:rsidR="00ED6E60">
          <w:rPr>
            <w:noProof/>
          </w:rPr>
          <w:instrText xml:space="preserve"> PAGEREF _Toc332632017 \h </w:instrText>
        </w:r>
        <w:r w:rsidR="00ED6E60">
          <w:rPr>
            <w:noProof/>
          </w:rPr>
        </w:r>
        <w:r w:rsidR="00ED6E60">
          <w:rPr>
            <w:noProof/>
          </w:rPr>
          <w:fldChar w:fldCharType="separate"/>
        </w:r>
        <w:r w:rsidR="00ED6E60">
          <w:rPr>
            <w:noProof/>
          </w:rPr>
          <w:t>78</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018" w:history="1">
        <w:r w:rsidR="00ED6E60" w:rsidRPr="000128AC">
          <w:rPr>
            <w:rStyle w:val="Hyperlink"/>
            <w:noProof/>
          </w:rPr>
          <w:t>Configure Autoplay for Related Videos</w:t>
        </w:r>
        <w:r w:rsidR="00ED6E60">
          <w:rPr>
            <w:noProof/>
          </w:rPr>
          <w:tab/>
        </w:r>
        <w:r w:rsidR="00ED6E60">
          <w:rPr>
            <w:noProof/>
          </w:rPr>
          <w:fldChar w:fldCharType="begin"/>
        </w:r>
        <w:r w:rsidR="00ED6E60">
          <w:rPr>
            <w:noProof/>
          </w:rPr>
          <w:instrText xml:space="preserve"> PAGEREF _Toc332632018 \h </w:instrText>
        </w:r>
        <w:r w:rsidR="00ED6E60">
          <w:rPr>
            <w:noProof/>
          </w:rPr>
        </w:r>
        <w:r w:rsidR="00ED6E60">
          <w:rPr>
            <w:noProof/>
          </w:rPr>
          <w:fldChar w:fldCharType="separate"/>
        </w:r>
        <w:r w:rsidR="00ED6E60">
          <w:rPr>
            <w:noProof/>
          </w:rPr>
          <w:t>78</w:t>
        </w:r>
        <w:r w:rsidR="00ED6E60">
          <w:rPr>
            <w:noProof/>
          </w:rPr>
          <w:fldChar w:fldCharType="end"/>
        </w:r>
      </w:hyperlink>
    </w:p>
    <w:p w:rsidR="00ED6E60" w:rsidRDefault="009428D3">
      <w:pPr>
        <w:pStyle w:val="TOC1"/>
        <w:tabs>
          <w:tab w:val="right" w:leader="dot" w:pos="9350"/>
        </w:tabs>
        <w:rPr>
          <w:rFonts w:asciiTheme="minorHAnsi" w:eastAsiaTheme="minorEastAsia" w:hAnsiTheme="minorHAnsi" w:cstheme="minorBidi"/>
          <w:noProof/>
          <w:color w:val="auto"/>
          <w:sz w:val="22"/>
          <w:szCs w:val="22"/>
          <w:lang w:val="en-US" w:bidi="he-IL"/>
        </w:rPr>
      </w:pPr>
      <w:hyperlink w:anchor="_Toc332632019" w:history="1">
        <w:r w:rsidR="00ED6E60" w:rsidRPr="000128AC">
          <w:rPr>
            <w:rStyle w:val="Hyperlink"/>
            <w:noProof/>
            <w:lang w:val="en-GB"/>
          </w:rPr>
          <w:t>Chapter 6</w:t>
        </w:r>
        <w:r w:rsidR="00ED6E60" w:rsidRPr="000128AC">
          <w:rPr>
            <w:rStyle w:val="Hyperlink"/>
            <w:noProof/>
          </w:rPr>
          <w:t xml:space="preserve"> </w:t>
        </w:r>
        <w:r w:rsidR="00ED6E60" w:rsidRPr="000128AC">
          <w:rPr>
            <w:rStyle w:val="Hyperlink"/>
            <w:noProof/>
            <w:lang w:val="en-GB"/>
          </w:rPr>
          <w:t>Locating Content in the KMC</w:t>
        </w:r>
        <w:r w:rsidR="00ED6E60">
          <w:rPr>
            <w:noProof/>
          </w:rPr>
          <w:tab/>
        </w:r>
        <w:r w:rsidR="00ED6E60">
          <w:rPr>
            <w:noProof/>
          </w:rPr>
          <w:fldChar w:fldCharType="begin"/>
        </w:r>
        <w:r w:rsidR="00ED6E60">
          <w:rPr>
            <w:noProof/>
          </w:rPr>
          <w:instrText xml:space="preserve"> PAGEREF _Toc332632019 \h </w:instrText>
        </w:r>
        <w:r w:rsidR="00ED6E60">
          <w:rPr>
            <w:noProof/>
          </w:rPr>
        </w:r>
        <w:r w:rsidR="00ED6E60">
          <w:rPr>
            <w:noProof/>
          </w:rPr>
          <w:fldChar w:fldCharType="separate"/>
        </w:r>
        <w:r w:rsidR="00ED6E60">
          <w:rPr>
            <w:noProof/>
          </w:rPr>
          <w:t>80</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020" w:history="1">
        <w:r w:rsidR="00ED6E60" w:rsidRPr="000128AC">
          <w:rPr>
            <w:rStyle w:val="Hyperlink"/>
            <w:noProof/>
          </w:rPr>
          <w:t>Searching Through Entries</w:t>
        </w:r>
        <w:r w:rsidR="00ED6E60">
          <w:rPr>
            <w:noProof/>
          </w:rPr>
          <w:tab/>
        </w:r>
        <w:r w:rsidR="00ED6E60">
          <w:rPr>
            <w:noProof/>
          </w:rPr>
          <w:fldChar w:fldCharType="begin"/>
        </w:r>
        <w:r w:rsidR="00ED6E60">
          <w:rPr>
            <w:noProof/>
          </w:rPr>
          <w:instrText xml:space="preserve"> PAGEREF _Toc332632020 \h </w:instrText>
        </w:r>
        <w:r w:rsidR="00ED6E60">
          <w:rPr>
            <w:noProof/>
          </w:rPr>
        </w:r>
        <w:r w:rsidR="00ED6E60">
          <w:rPr>
            <w:noProof/>
          </w:rPr>
          <w:fldChar w:fldCharType="separate"/>
        </w:r>
        <w:r w:rsidR="00ED6E60">
          <w:rPr>
            <w:noProof/>
          </w:rPr>
          <w:t>80</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021" w:history="1">
        <w:r w:rsidR="00ED6E60" w:rsidRPr="000128AC">
          <w:rPr>
            <w:rStyle w:val="Hyperlink"/>
            <w:noProof/>
          </w:rPr>
          <w:t>Filtering Content in the Entries Table</w:t>
        </w:r>
        <w:r w:rsidR="00ED6E60">
          <w:rPr>
            <w:noProof/>
          </w:rPr>
          <w:tab/>
        </w:r>
        <w:r w:rsidR="00ED6E60">
          <w:rPr>
            <w:noProof/>
          </w:rPr>
          <w:fldChar w:fldCharType="begin"/>
        </w:r>
        <w:r w:rsidR="00ED6E60">
          <w:rPr>
            <w:noProof/>
          </w:rPr>
          <w:instrText xml:space="preserve"> PAGEREF _Toc332632021 \h </w:instrText>
        </w:r>
        <w:r w:rsidR="00ED6E60">
          <w:rPr>
            <w:noProof/>
          </w:rPr>
        </w:r>
        <w:r w:rsidR="00ED6E60">
          <w:rPr>
            <w:noProof/>
          </w:rPr>
          <w:fldChar w:fldCharType="separate"/>
        </w:r>
        <w:r w:rsidR="00ED6E60">
          <w:rPr>
            <w:noProof/>
          </w:rPr>
          <w:t>80</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022" w:history="1">
        <w:r w:rsidR="00ED6E60" w:rsidRPr="000128AC">
          <w:rPr>
            <w:rStyle w:val="Hyperlink"/>
            <w:noProof/>
          </w:rPr>
          <w:t>Using Categories as Filters</w:t>
        </w:r>
        <w:r w:rsidR="00ED6E60">
          <w:rPr>
            <w:noProof/>
          </w:rPr>
          <w:tab/>
        </w:r>
        <w:r w:rsidR="00ED6E60">
          <w:rPr>
            <w:noProof/>
          </w:rPr>
          <w:fldChar w:fldCharType="begin"/>
        </w:r>
        <w:r w:rsidR="00ED6E60">
          <w:rPr>
            <w:noProof/>
          </w:rPr>
          <w:instrText xml:space="preserve"> PAGEREF _Toc332632022 \h </w:instrText>
        </w:r>
        <w:r w:rsidR="00ED6E60">
          <w:rPr>
            <w:noProof/>
          </w:rPr>
        </w:r>
        <w:r w:rsidR="00ED6E60">
          <w:rPr>
            <w:noProof/>
          </w:rPr>
          <w:fldChar w:fldCharType="separate"/>
        </w:r>
        <w:r w:rsidR="00ED6E60">
          <w:rPr>
            <w:noProof/>
          </w:rPr>
          <w:t>80</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023" w:history="1">
        <w:r w:rsidR="00ED6E60" w:rsidRPr="000128AC">
          <w:rPr>
            <w:rStyle w:val="Hyperlink"/>
            <w:noProof/>
          </w:rPr>
          <w:t>Using Additional Filters</w:t>
        </w:r>
        <w:r w:rsidR="00ED6E60">
          <w:rPr>
            <w:noProof/>
          </w:rPr>
          <w:tab/>
        </w:r>
        <w:r w:rsidR="00ED6E60">
          <w:rPr>
            <w:noProof/>
          </w:rPr>
          <w:fldChar w:fldCharType="begin"/>
        </w:r>
        <w:r w:rsidR="00ED6E60">
          <w:rPr>
            <w:noProof/>
          </w:rPr>
          <w:instrText xml:space="preserve"> PAGEREF _Toc332632023 \h </w:instrText>
        </w:r>
        <w:r w:rsidR="00ED6E60">
          <w:rPr>
            <w:noProof/>
          </w:rPr>
        </w:r>
        <w:r w:rsidR="00ED6E60">
          <w:rPr>
            <w:noProof/>
          </w:rPr>
          <w:fldChar w:fldCharType="separate"/>
        </w:r>
        <w:r w:rsidR="00ED6E60">
          <w:rPr>
            <w:noProof/>
          </w:rPr>
          <w:t>81</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024" w:history="1">
        <w:r w:rsidR="00ED6E60" w:rsidRPr="000128AC">
          <w:rPr>
            <w:rStyle w:val="Hyperlink"/>
            <w:noProof/>
          </w:rPr>
          <w:t>Performing a Search Based on Metadata Fields</w:t>
        </w:r>
        <w:r w:rsidR="00ED6E60">
          <w:rPr>
            <w:noProof/>
          </w:rPr>
          <w:tab/>
        </w:r>
        <w:r w:rsidR="00ED6E60">
          <w:rPr>
            <w:noProof/>
          </w:rPr>
          <w:fldChar w:fldCharType="begin"/>
        </w:r>
        <w:r w:rsidR="00ED6E60">
          <w:rPr>
            <w:noProof/>
          </w:rPr>
          <w:instrText xml:space="preserve"> PAGEREF _Toc332632024 \h </w:instrText>
        </w:r>
        <w:r w:rsidR="00ED6E60">
          <w:rPr>
            <w:noProof/>
          </w:rPr>
        </w:r>
        <w:r w:rsidR="00ED6E60">
          <w:rPr>
            <w:noProof/>
          </w:rPr>
          <w:fldChar w:fldCharType="separate"/>
        </w:r>
        <w:r w:rsidR="00ED6E60">
          <w:rPr>
            <w:noProof/>
          </w:rPr>
          <w:t>82</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025" w:history="1">
        <w:r w:rsidR="00ED6E60" w:rsidRPr="000128AC">
          <w:rPr>
            <w:rStyle w:val="Hyperlink"/>
            <w:noProof/>
          </w:rPr>
          <w:t>Entries Table Filter Indications</w:t>
        </w:r>
        <w:r w:rsidR="00ED6E60">
          <w:rPr>
            <w:noProof/>
          </w:rPr>
          <w:tab/>
        </w:r>
        <w:r w:rsidR="00ED6E60">
          <w:rPr>
            <w:noProof/>
          </w:rPr>
          <w:fldChar w:fldCharType="begin"/>
        </w:r>
        <w:r w:rsidR="00ED6E60">
          <w:rPr>
            <w:noProof/>
          </w:rPr>
          <w:instrText xml:space="preserve"> PAGEREF _Toc332632025 \h </w:instrText>
        </w:r>
        <w:r w:rsidR="00ED6E60">
          <w:rPr>
            <w:noProof/>
          </w:rPr>
        </w:r>
        <w:r w:rsidR="00ED6E60">
          <w:rPr>
            <w:noProof/>
          </w:rPr>
          <w:fldChar w:fldCharType="separate"/>
        </w:r>
        <w:r w:rsidR="00ED6E60">
          <w:rPr>
            <w:noProof/>
          </w:rPr>
          <w:t>83</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026" w:history="1">
        <w:r w:rsidR="00ED6E60" w:rsidRPr="000128AC">
          <w:rPr>
            <w:rStyle w:val="Hyperlink"/>
            <w:noProof/>
          </w:rPr>
          <w:t>Searching Through Categories</w:t>
        </w:r>
        <w:r w:rsidR="00ED6E60">
          <w:rPr>
            <w:noProof/>
          </w:rPr>
          <w:tab/>
        </w:r>
        <w:r w:rsidR="00ED6E60">
          <w:rPr>
            <w:noProof/>
          </w:rPr>
          <w:fldChar w:fldCharType="begin"/>
        </w:r>
        <w:r w:rsidR="00ED6E60">
          <w:rPr>
            <w:noProof/>
          </w:rPr>
          <w:instrText xml:space="preserve"> PAGEREF _Toc332632026 \h </w:instrText>
        </w:r>
        <w:r w:rsidR="00ED6E60">
          <w:rPr>
            <w:noProof/>
          </w:rPr>
        </w:r>
        <w:r w:rsidR="00ED6E60">
          <w:rPr>
            <w:noProof/>
          </w:rPr>
          <w:fldChar w:fldCharType="separate"/>
        </w:r>
        <w:r w:rsidR="00ED6E60">
          <w:rPr>
            <w:noProof/>
          </w:rPr>
          <w:t>83</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027" w:history="1">
        <w:r w:rsidR="00ED6E60" w:rsidRPr="000128AC">
          <w:rPr>
            <w:rStyle w:val="Hyperlink"/>
            <w:noProof/>
          </w:rPr>
          <w:t>Filtering Categories in the Categories Table</w:t>
        </w:r>
        <w:r w:rsidR="00ED6E60">
          <w:rPr>
            <w:noProof/>
          </w:rPr>
          <w:tab/>
        </w:r>
        <w:r w:rsidR="00ED6E60">
          <w:rPr>
            <w:noProof/>
          </w:rPr>
          <w:fldChar w:fldCharType="begin"/>
        </w:r>
        <w:r w:rsidR="00ED6E60">
          <w:rPr>
            <w:noProof/>
          </w:rPr>
          <w:instrText xml:space="preserve"> PAGEREF _Toc332632027 \h </w:instrText>
        </w:r>
        <w:r w:rsidR="00ED6E60">
          <w:rPr>
            <w:noProof/>
          </w:rPr>
        </w:r>
        <w:r w:rsidR="00ED6E60">
          <w:rPr>
            <w:noProof/>
          </w:rPr>
          <w:fldChar w:fldCharType="separate"/>
        </w:r>
        <w:r w:rsidR="00ED6E60">
          <w:rPr>
            <w:noProof/>
          </w:rPr>
          <w:t>83</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028" w:history="1">
        <w:r w:rsidR="00ED6E60" w:rsidRPr="000128AC">
          <w:rPr>
            <w:rStyle w:val="Hyperlink"/>
            <w:noProof/>
          </w:rPr>
          <w:t>Using Categories as Filters</w:t>
        </w:r>
        <w:r w:rsidR="00ED6E60">
          <w:rPr>
            <w:noProof/>
          </w:rPr>
          <w:tab/>
        </w:r>
        <w:r w:rsidR="00ED6E60">
          <w:rPr>
            <w:noProof/>
          </w:rPr>
          <w:fldChar w:fldCharType="begin"/>
        </w:r>
        <w:r w:rsidR="00ED6E60">
          <w:rPr>
            <w:noProof/>
          </w:rPr>
          <w:instrText xml:space="preserve"> PAGEREF _Toc332632028 \h </w:instrText>
        </w:r>
        <w:r w:rsidR="00ED6E60">
          <w:rPr>
            <w:noProof/>
          </w:rPr>
        </w:r>
        <w:r w:rsidR="00ED6E60">
          <w:rPr>
            <w:noProof/>
          </w:rPr>
          <w:fldChar w:fldCharType="separate"/>
        </w:r>
        <w:r w:rsidR="00ED6E60">
          <w:rPr>
            <w:noProof/>
          </w:rPr>
          <w:t>83</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029" w:history="1">
        <w:r w:rsidR="00ED6E60" w:rsidRPr="000128AC">
          <w:rPr>
            <w:rStyle w:val="Hyperlink"/>
            <w:noProof/>
          </w:rPr>
          <w:t>Using Additional Filters</w:t>
        </w:r>
        <w:r w:rsidR="00ED6E60">
          <w:rPr>
            <w:noProof/>
          </w:rPr>
          <w:tab/>
        </w:r>
        <w:r w:rsidR="00ED6E60">
          <w:rPr>
            <w:noProof/>
          </w:rPr>
          <w:fldChar w:fldCharType="begin"/>
        </w:r>
        <w:r w:rsidR="00ED6E60">
          <w:rPr>
            <w:noProof/>
          </w:rPr>
          <w:instrText xml:space="preserve"> PAGEREF _Toc332632029 \h </w:instrText>
        </w:r>
        <w:r w:rsidR="00ED6E60">
          <w:rPr>
            <w:noProof/>
          </w:rPr>
        </w:r>
        <w:r w:rsidR="00ED6E60">
          <w:rPr>
            <w:noProof/>
          </w:rPr>
          <w:fldChar w:fldCharType="separate"/>
        </w:r>
        <w:r w:rsidR="00ED6E60">
          <w:rPr>
            <w:noProof/>
          </w:rPr>
          <w:t>85</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030" w:history="1">
        <w:r w:rsidR="00ED6E60" w:rsidRPr="000128AC">
          <w:rPr>
            <w:rStyle w:val="Hyperlink"/>
            <w:noProof/>
          </w:rPr>
          <w:t>Categories Table Filter Indications</w:t>
        </w:r>
        <w:r w:rsidR="00ED6E60">
          <w:rPr>
            <w:noProof/>
          </w:rPr>
          <w:tab/>
        </w:r>
        <w:r w:rsidR="00ED6E60">
          <w:rPr>
            <w:noProof/>
          </w:rPr>
          <w:fldChar w:fldCharType="begin"/>
        </w:r>
        <w:r w:rsidR="00ED6E60">
          <w:rPr>
            <w:noProof/>
          </w:rPr>
          <w:instrText xml:space="preserve"> PAGEREF _Toc332632030 \h </w:instrText>
        </w:r>
        <w:r w:rsidR="00ED6E60">
          <w:rPr>
            <w:noProof/>
          </w:rPr>
        </w:r>
        <w:r w:rsidR="00ED6E60">
          <w:rPr>
            <w:noProof/>
          </w:rPr>
          <w:fldChar w:fldCharType="separate"/>
        </w:r>
        <w:r w:rsidR="00ED6E60">
          <w:rPr>
            <w:noProof/>
          </w:rPr>
          <w:t>85</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031" w:history="1">
        <w:r w:rsidR="00ED6E60" w:rsidRPr="000128AC">
          <w:rPr>
            <w:rStyle w:val="Hyperlink"/>
            <w:noProof/>
          </w:rPr>
          <w:t>Searching Playlists</w:t>
        </w:r>
        <w:r w:rsidR="00ED6E60">
          <w:rPr>
            <w:noProof/>
          </w:rPr>
          <w:tab/>
        </w:r>
        <w:r w:rsidR="00ED6E60">
          <w:rPr>
            <w:noProof/>
          </w:rPr>
          <w:fldChar w:fldCharType="begin"/>
        </w:r>
        <w:r w:rsidR="00ED6E60">
          <w:rPr>
            <w:noProof/>
          </w:rPr>
          <w:instrText xml:space="preserve"> PAGEREF _Toc332632031 \h </w:instrText>
        </w:r>
        <w:r w:rsidR="00ED6E60">
          <w:rPr>
            <w:noProof/>
          </w:rPr>
        </w:r>
        <w:r w:rsidR="00ED6E60">
          <w:rPr>
            <w:noProof/>
          </w:rPr>
          <w:fldChar w:fldCharType="separate"/>
        </w:r>
        <w:r w:rsidR="00ED6E60">
          <w:rPr>
            <w:noProof/>
          </w:rPr>
          <w:t>85</w:t>
        </w:r>
        <w:r w:rsidR="00ED6E60">
          <w:rPr>
            <w:noProof/>
          </w:rPr>
          <w:fldChar w:fldCharType="end"/>
        </w:r>
      </w:hyperlink>
    </w:p>
    <w:p w:rsidR="00ED6E60" w:rsidRDefault="009428D3">
      <w:pPr>
        <w:pStyle w:val="TOC1"/>
        <w:tabs>
          <w:tab w:val="right" w:leader="dot" w:pos="9350"/>
        </w:tabs>
        <w:rPr>
          <w:rFonts w:asciiTheme="minorHAnsi" w:eastAsiaTheme="minorEastAsia" w:hAnsiTheme="minorHAnsi" w:cstheme="minorBidi"/>
          <w:noProof/>
          <w:color w:val="auto"/>
          <w:sz w:val="22"/>
          <w:szCs w:val="22"/>
          <w:lang w:val="en-US" w:bidi="he-IL"/>
        </w:rPr>
      </w:pPr>
      <w:hyperlink w:anchor="_Toc332632032" w:history="1">
        <w:r w:rsidR="00ED6E60" w:rsidRPr="000128AC">
          <w:rPr>
            <w:rStyle w:val="Hyperlink"/>
            <w:noProof/>
            <w:lang w:val="en-GB"/>
          </w:rPr>
          <w:t>Chapter 7</w:t>
        </w:r>
        <w:r w:rsidR="00ED6E60" w:rsidRPr="000128AC">
          <w:rPr>
            <w:rStyle w:val="Hyperlink"/>
            <w:noProof/>
          </w:rPr>
          <w:t xml:space="preserve"> </w:t>
        </w:r>
        <w:r w:rsidR="00ED6E60" w:rsidRPr="000128AC">
          <w:rPr>
            <w:rStyle w:val="Hyperlink"/>
            <w:noProof/>
            <w:lang w:val="en-GB"/>
          </w:rPr>
          <w:t>Managing Access Control Profiles</w:t>
        </w:r>
        <w:r w:rsidR="00ED6E60">
          <w:rPr>
            <w:noProof/>
          </w:rPr>
          <w:tab/>
        </w:r>
        <w:r w:rsidR="00ED6E60">
          <w:rPr>
            <w:noProof/>
          </w:rPr>
          <w:fldChar w:fldCharType="begin"/>
        </w:r>
        <w:r w:rsidR="00ED6E60">
          <w:rPr>
            <w:noProof/>
          </w:rPr>
          <w:instrText xml:space="preserve"> PAGEREF _Toc332632032 \h </w:instrText>
        </w:r>
        <w:r w:rsidR="00ED6E60">
          <w:rPr>
            <w:noProof/>
          </w:rPr>
        </w:r>
        <w:r w:rsidR="00ED6E60">
          <w:rPr>
            <w:noProof/>
          </w:rPr>
          <w:fldChar w:fldCharType="separate"/>
        </w:r>
        <w:r w:rsidR="00ED6E60">
          <w:rPr>
            <w:noProof/>
          </w:rPr>
          <w:t>86</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033" w:history="1">
        <w:r w:rsidR="00ED6E60" w:rsidRPr="000128AC">
          <w:rPr>
            <w:rStyle w:val="Hyperlink"/>
            <w:noProof/>
          </w:rPr>
          <w:t>Access Control Profiles</w:t>
        </w:r>
        <w:r w:rsidR="00ED6E60">
          <w:rPr>
            <w:noProof/>
          </w:rPr>
          <w:tab/>
        </w:r>
        <w:r w:rsidR="00ED6E60">
          <w:rPr>
            <w:noProof/>
          </w:rPr>
          <w:fldChar w:fldCharType="begin"/>
        </w:r>
        <w:r w:rsidR="00ED6E60">
          <w:rPr>
            <w:noProof/>
          </w:rPr>
          <w:instrText xml:space="preserve"> PAGEREF _Toc332632033 \h </w:instrText>
        </w:r>
        <w:r w:rsidR="00ED6E60">
          <w:rPr>
            <w:noProof/>
          </w:rPr>
        </w:r>
        <w:r w:rsidR="00ED6E60">
          <w:rPr>
            <w:noProof/>
          </w:rPr>
          <w:fldChar w:fldCharType="separate"/>
        </w:r>
        <w:r w:rsidR="00ED6E60">
          <w:rPr>
            <w:noProof/>
          </w:rPr>
          <w:t>86</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034" w:history="1">
        <w:r w:rsidR="00ED6E60" w:rsidRPr="000128AC">
          <w:rPr>
            <w:rStyle w:val="Hyperlink"/>
            <w:noProof/>
          </w:rPr>
          <w:t>Creating an Access Profile</w:t>
        </w:r>
        <w:r w:rsidR="00ED6E60">
          <w:rPr>
            <w:noProof/>
          </w:rPr>
          <w:tab/>
        </w:r>
        <w:r w:rsidR="00ED6E60">
          <w:rPr>
            <w:noProof/>
          </w:rPr>
          <w:fldChar w:fldCharType="begin"/>
        </w:r>
        <w:r w:rsidR="00ED6E60">
          <w:rPr>
            <w:noProof/>
          </w:rPr>
          <w:instrText xml:space="preserve"> PAGEREF _Toc332632034 \h </w:instrText>
        </w:r>
        <w:r w:rsidR="00ED6E60">
          <w:rPr>
            <w:noProof/>
          </w:rPr>
        </w:r>
        <w:r w:rsidR="00ED6E60">
          <w:rPr>
            <w:noProof/>
          </w:rPr>
          <w:fldChar w:fldCharType="separate"/>
        </w:r>
        <w:r w:rsidR="00ED6E60">
          <w:rPr>
            <w:noProof/>
          </w:rPr>
          <w:t>87</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035" w:history="1">
        <w:r w:rsidR="00ED6E60" w:rsidRPr="000128AC">
          <w:rPr>
            <w:rStyle w:val="Hyperlink"/>
            <w:noProof/>
          </w:rPr>
          <w:t>Editing an Access Profile</w:t>
        </w:r>
        <w:r w:rsidR="00ED6E60">
          <w:rPr>
            <w:noProof/>
          </w:rPr>
          <w:tab/>
        </w:r>
        <w:r w:rsidR="00ED6E60">
          <w:rPr>
            <w:noProof/>
          </w:rPr>
          <w:fldChar w:fldCharType="begin"/>
        </w:r>
        <w:r w:rsidR="00ED6E60">
          <w:rPr>
            <w:noProof/>
          </w:rPr>
          <w:instrText xml:space="preserve"> PAGEREF _Toc332632035 \h </w:instrText>
        </w:r>
        <w:r w:rsidR="00ED6E60">
          <w:rPr>
            <w:noProof/>
          </w:rPr>
        </w:r>
        <w:r w:rsidR="00ED6E60">
          <w:rPr>
            <w:noProof/>
          </w:rPr>
          <w:fldChar w:fldCharType="separate"/>
        </w:r>
        <w:r w:rsidR="00ED6E60">
          <w:rPr>
            <w:noProof/>
          </w:rPr>
          <w:t>88</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036" w:history="1">
        <w:r w:rsidR="00ED6E60" w:rsidRPr="000128AC">
          <w:rPr>
            <w:rStyle w:val="Hyperlink"/>
            <w:noProof/>
          </w:rPr>
          <w:t>Restricting Domains</w:t>
        </w:r>
        <w:r w:rsidR="00ED6E60">
          <w:rPr>
            <w:noProof/>
          </w:rPr>
          <w:tab/>
        </w:r>
        <w:r w:rsidR="00ED6E60">
          <w:rPr>
            <w:noProof/>
          </w:rPr>
          <w:fldChar w:fldCharType="begin"/>
        </w:r>
        <w:r w:rsidR="00ED6E60">
          <w:rPr>
            <w:noProof/>
          </w:rPr>
          <w:instrText xml:space="preserve"> PAGEREF _Toc332632036 \h </w:instrText>
        </w:r>
        <w:r w:rsidR="00ED6E60">
          <w:rPr>
            <w:noProof/>
          </w:rPr>
        </w:r>
        <w:r w:rsidR="00ED6E60">
          <w:rPr>
            <w:noProof/>
          </w:rPr>
          <w:fldChar w:fldCharType="separate"/>
        </w:r>
        <w:r w:rsidR="00ED6E60">
          <w:rPr>
            <w:noProof/>
          </w:rPr>
          <w:t>89</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037" w:history="1">
        <w:r w:rsidR="00ED6E60" w:rsidRPr="000128AC">
          <w:rPr>
            <w:rStyle w:val="Hyperlink"/>
            <w:noProof/>
          </w:rPr>
          <w:t>Restricting Countries for Viewing</w:t>
        </w:r>
        <w:r w:rsidR="00ED6E60">
          <w:rPr>
            <w:noProof/>
          </w:rPr>
          <w:tab/>
        </w:r>
        <w:r w:rsidR="00ED6E60">
          <w:rPr>
            <w:noProof/>
          </w:rPr>
          <w:fldChar w:fldCharType="begin"/>
        </w:r>
        <w:r w:rsidR="00ED6E60">
          <w:rPr>
            <w:noProof/>
          </w:rPr>
          <w:instrText xml:space="preserve"> PAGEREF _Toc332632037 \h </w:instrText>
        </w:r>
        <w:r w:rsidR="00ED6E60">
          <w:rPr>
            <w:noProof/>
          </w:rPr>
        </w:r>
        <w:r w:rsidR="00ED6E60">
          <w:rPr>
            <w:noProof/>
          </w:rPr>
          <w:fldChar w:fldCharType="separate"/>
        </w:r>
        <w:r w:rsidR="00ED6E60">
          <w:rPr>
            <w:noProof/>
          </w:rPr>
          <w:t>90</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038" w:history="1">
        <w:r w:rsidR="00ED6E60" w:rsidRPr="000128AC">
          <w:rPr>
            <w:rStyle w:val="Hyperlink"/>
            <w:noProof/>
          </w:rPr>
          <w:t>Restricting Views by IP Address</w:t>
        </w:r>
        <w:r w:rsidR="00ED6E60">
          <w:rPr>
            <w:noProof/>
          </w:rPr>
          <w:tab/>
        </w:r>
        <w:r w:rsidR="00ED6E60">
          <w:rPr>
            <w:noProof/>
          </w:rPr>
          <w:fldChar w:fldCharType="begin"/>
        </w:r>
        <w:r w:rsidR="00ED6E60">
          <w:rPr>
            <w:noProof/>
          </w:rPr>
          <w:instrText xml:space="preserve"> PAGEREF _Toc332632038 \h </w:instrText>
        </w:r>
        <w:r w:rsidR="00ED6E60">
          <w:rPr>
            <w:noProof/>
          </w:rPr>
        </w:r>
        <w:r w:rsidR="00ED6E60">
          <w:rPr>
            <w:noProof/>
          </w:rPr>
          <w:fldChar w:fldCharType="separate"/>
        </w:r>
        <w:r w:rsidR="00ED6E60">
          <w:rPr>
            <w:noProof/>
          </w:rPr>
          <w:t>91</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039" w:history="1">
        <w:r w:rsidR="00ED6E60" w:rsidRPr="000128AC">
          <w:rPr>
            <w:rStyle w:val="Hyperlink"/>
            <w:noProof/>
          </w:rPr>
          <w:t>Restricting Views with a Kaltura Session</w:t>
        </w:r>
        <w:r w:rsidR="00ED6E60">
          <w:rPr>
            <w:noProof/>
          </w:rPr>
          <w:tab/>
        </w:r>
        <w:r w:rsidR="00ED6E60">
          <w:rPr>
            <w:noProof/>
          </w:rPr>
          <w:fldChar w:fldCharType="begin"/>
        </w:r>
        <w:r w:rsidR="00ED6E60">
          <w:rPr>
            <w:noProof/>
          </w:rPr>
          <w:instrText xml:space="preserve"> PAGEREF _Toc332632039 \h </w:instrText>
        </w:r>
        <w:r w:rsidR="00ED6E60">
          <w:rPr>
            <w:noProof/>
          </w:rPr>
        </w:r>
        <w:r w:rsidR="00ED6E60">
          <w:rPr>
            <w:noProof/>
          </w:rPr>
          <w:fldChar w:fldCharType="separate"/>
        </w:r>
        <w:r w:rsidR="00ED6E60">
          <w:rPr>
            <w:noProof/>
          </w:rPr>
          <w:t>92</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040" w:history="1">
        <w:r w:rsidR="00ED6E60" w:rsidRPr="000128AC">
          <w:rPr>
            <w:rStyle w:val="Hyperlink"/>
            <w:noProof/>
          </w:rPr>
          <w:t>Pay-Per-View</w:t>
        </w:r>
        <w:r w:rsidR="00ED6E60">
          <w:rPr>
            <w:noProof/>
          </w:rPr>
          <w:tab/>
        </w:r>
        <w:r w:rsidR="00ED6E60">
          <w:rPr>
            <w:noProof/>
          </w:rPr>
          <w:fldChar w:fldCharType="begin"/>
        </w:r>
        <w:r w:rsidR="00ED6E60">
          <w:rPr>
            <w:noProof/>
          </w:rPr>
          <w:instrText xml:space="preserve"> PAGEREF _Toc332632040 \h </w:instrText>
        </w:r>
        <w:r w:rsidR="00ED6E60">
          <w:rPr>
            <w:noProof/>
          </w:rPr>
        </w:r>
        <w:r w:rsidR="00ED6E60">
          <w:rPr>
            <w:noProof/>
          </w:rPr>
          <w:fldChar w:fldCharType="separate"/>
        </w:r>
        <w:r w:rsidR="00ED6E60">
          <w:rPr>
            <w:noProof/>
          </w:rPr>
          <w:t>93</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041" w:history="1">
        <w:r w:rsidR="00ED6E60" w:rsidRPr="000128AC">
          <w:rPr>
            <w:rStyle w:val="Hyperlink"/>
            <w:noProof/>
          </w:rPr>
          <w:t>Assigning an Access Control Profile to an Entry</w:t>
        </w:r>
        <w:r w:rsidR="00ED6E60">
          <w:rPr>
            <w:noProof/>
          </w:rPr>
          <w:tab/>
        </w:r>
        <w:r w:rsidR="00ED6E60">
          <w:rPr>
            <w:noProof/>
          </w:rPr>
          <w:fldChar w:fldCharType="begin"/>
        </w:r>
        <w:r w:rsidR="00ED6E60">
          <w:rPr>
            <w:noProof/>
          </w:rPr>
          <w:instrText xml:space="preserve"> PAGEREF _Toc332632041 \h </w:instrText>
        </w:r>
        <w:r w:rsidR="00ED6E60">
          <w:rPr>
            <w:noProof/>
          </w:rPr>
        </w:r>
        <w:r w:rsidR="00ED6E60">
          <w:rPr>
            <w:noProof/>
          </w:rPr>
          <w:fldChar w:fldCharType="separate"/>
        </w:r>
        <w:r w:rsidR="00ED6E60">
          <w:rPr>
            <w:noProof/>
          </w:rPr>
          <w:t>93</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042" w:history="1">
        <w:r w:rsidR="00ED6E60" w:rsidRPr="000128AC">
          <w:rPr>
            <w:rStyle w:val="Hyperlink"/>
            <w:noProof/>
          </w:rPr>
          <w:t>Assigning an Access Profile to a Bulk Upload</w:t>
        </w:r>
        <w:r w:rsidR="00ED6E60">
          <w:rPr>
            <w:noProof/>
          </w:rPr>
          <w:tab/>
        </w:r>
        <w:r w:rsidR="00ED6E60">
          <w:rPr>
            <w:noProof/>
          </w:rPr>
          <w:fldChar w:fldCharType="begin"/>
        </w:r>
        <w:r w:rsidR="00ED6E60">
          <w:rPr>
            <w:noProof/>
          </w:rPr>
          <w:instrText xml:space="preserve"> PAGEREF _Toc332632042 \h </w:instrText>
        </w:r>
        <w:r w:rsidR="00ED6E60">
          <w:rPr>
            <w:noProof/>
          </w:rPr>
        </w:r>
        <w:r w:rsidR="00ED6E60">
          <w:rPr>
            <w:noProof/>
          </w:rPr>
          <w:fldChar w:fldCharType="separate"/>
        </w:r>
        <w:r w:rsidR="00ED6E60">
          <w:rPr>
            <w:noProof/>
          </w:rPr>
          <w:t>93</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043" w:history="1">
        <w:r w:rsidR="00ED6E60" w:rsidRPr="000128AC">
          <w:rPr>
            <w:rStyle w:val="Hyperlink"/>
            <w:noProof/>
          </w:rPr>
          <w:t>Content Scheduling</w:t>
        </w:r>
        <w:r w:rsidR="00ED6E60">
          <w:rPr>
            <w:noProof/>
          </w:rPr>
          <w:tab/>
        </w:r>
        <w:r w:rsidR="00ED6E60">
          <w:rPr>
            <w:noProof/>
          </w:rPr>
          <w:fldChar w:fldCharType="begin"/>
        </w:r>
        <w:r w:rsidR="00ED6E60">
          <w:rPr>
            <w:noProof/>
          </w:rPr>
          <w:instrText xml:space="preserve"> PAGEREF _Toc332632043 \h </w:instrText>
        </w:r>
        <w:r w:rsidR="00ED6E60">
          <w:rPr>
            <w:noProof/>
          </w:rPr>
        </w:r>
        <w:r w:rsidR="00ED6E60">
          <w:rPr>
            <w:noProof/>
          </w:rPr>
          <w:fldChar w:fldCharType="separate"/>
        </w:r>
        <w:r w:rsidR="00ED6E60">
          <w:rPr>
            <w:noProof/>
          </w:rPr>
          <w:t>94</w:t>
        </w:r>
        <w:r w:rsidR="00ED6E60">
          <w:rPr>
            <w:noProof/>
          </w:rPr>
          <w:fldChar w:fldCharType="end"/>
        </w:r>
      </w:hyperlink>
    </w:p>
    <w:p w:rsidR="00ED6E60" w:rsidRDefault="009428D3">
      <w:pPr>
        <w:pStyle w:val="TOC1"/>
        <w:tabs>
          <w:tab w:val="right" w:leader="dot" w:pos="9350"/>
        </w:tabs>
        <w:rPr>
          <w:rFonts w:asciiTheme="minorHAnsi" w:eastAsiaTheme="minorEastAsia" w:hAnsiTheme="minorHAnsi" w:cstheme="minorBidi"/>
          <w:noProof/>
          <w:color w:val="auto"/>
          <w:sz w:val="22"/>
          <w:szCs w:val="22"/>
          <w:lang w:val="en-US" w:bidi="he-IL"/>
        </w:rPr>
      </w:pPr>
      <w:hyperlink w:anchor="_Toc332632044" w:history="1">
        <w:r w:rsidR="00ED6E60" w:rsidRPr="000128AC">
          <w:rPr>
            <w:rStyle w:val="Hyperlink"/>
            <w:noProof/>
            <w:lang w:val="en-GB"/>
          </w:rPr>
          <w:t>Chapter 8</w:t>
        </w:r>
        <w:r w:rsidR="00ED6E60" w:rsidRPr="000128AC">
          <w:rPr>
            <w:rStyle w:val="Hyperlink"/>
            <w:noProof/>
          </w:rPr>
          <w:t xml:space="preserve"> </w:t>
        </w:r>
        <w:r w:rsidR="00ED6E60" w:rsidRPr="000128AC">
          <w:rPr>
            <w:rStyle w:val="Hyperlink"/>
            <w:noProof/>
            <w:lang w:val="en-GB"/>
          </w:rPr>
          <w:t>Managing Content Entitlement</w:t>
        </w:r>
        <w:r w:rsidR="00ED6E60">
          <w:rPr>
            <w:noProof/>
          </w:rPr>
          <w:tab/>
        </w:r>
        <w:r w:rsidR="00ED6E60">
          <w:rPr>
            <w:noProof/>
          </w:rPr>
          <w:fldChar w:fldCharType="begin"/>
        </w:r>
        <w:r w:rsidR="00ED6E60">
          <w:rPr>
            <w:noProof/>
          </w:rPr>
          <w:instrText xml:space="preserve"> PAGEREF _Toc332632044 \h </w:instrText>
        </w:r>
        <w:r w:rsidR="00ED6E60">
          <w:rPr>
            <w:noProof/>
          </w:rPr>
        </w:r>
        <w:r w:rsidR="00ED6E60">
          <w:rPr>
            <w:noProof/>
          </w:rPr>
          <w:fldChar w:fldCharType="separate"/>
        </w:r>
        <w:r w:rsidR="00ED6E60">
          <w:rPr>
            <w:noProof/>
          </w:rPr>
          <w:t>95</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045" w:history="1">
        <w:r w:rsidR="00ED6E60" w:rsidRPr="000128AC">
          <w:rPr>
            <w:rStyle w:val="Hyperlink"/>
            <w:noProof/>
          </w:rPr>
          <w:t>Kaltura’s Entitlement Model</w:t>
        </w:r>
        <w:r w:rsidR="00ED6E60">
          <w:rPr>
            <w:noProof/>
          </w:rPr>
          <w:tab/>
        </w:r>
        <w:r w:rsidR="00ED6E60">
          <w:rPr>
            <w:noProof/>
          </w:rPr>
          <w:fldChar w:fldCharType="begin"/>
        </w:r>
        <w:r w:rsidR="00ED6E60">
          <w:rPr>
            <w:noProof/>
          </w:rPr>
          <w:instrText xml:space="preserve"> PAGEREF _Toc332632045 \h </w:instrText>
        </w:r>
        <w:r w:rsidR="00ED6E60">
          <w:rPr>
            <w:noProof/>
          </w:rPr>
        </w:r>
        <w:r w:rsidR="00ED6E60">
          <w:rPr>
            <w:noProof/>
          </w:rPr>
          <w:fldChar w:fldCharType="separate"/>
        </w:r>
        <w:r w:rsidR="00ED6E60">
          <w:rPr>
            <w:noProof/>
          </w:rPr>
          <w:t>95</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046" w:history="1">
        <w:r w:rsidR="00ED6E60" w:rsidRPr="000128AC">
          <w:rPr>
            <w:rStyle w:val="Hyperlink"/>
            <w:noProof/>
          </w:rPr>
          <w:t>Category’s Entitlements Tab</w:t>
        </w:r>
        <w:r w:rsidR="00ED6E60">
          <w:rPr>
            <w:noProof/>
          </w:rPr>
          <w:tab/>
        </w:r>
        <w:r w:rsidR="00ED6E60">
          <w:rPr>
            <w:noProof/>
          </w:rPr>
          <w:fldChar w:fldCharType="begin"/>
        </w:r>
        <w:r w:rsidR="00ED6E60">
          <w:rPr>
            <w:noProof/>
          </w:rPr>
          <w:instrText xml:space="preserve"> PAGEREF _Toc332632046 \h </w:instrText>
        </w:r>
        <w:r w:rsidR="00ED6E60">
          <w:rPr>
            <w:noProof/>
          </w:rPr>
        </w:r>
        <w:r w:rsidR="00ED6E60">
          <w:rPr>
            <w:noProof/>
          </w:rPr>
          <w:fldChar w:fldCharType="separate"/>
        </w:r>
        <w:r w:rsidR="00ED6E60">
          <w:rPr>
            <w:noProof/>
          </w:rPr>
          <w:t>95</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047" w:history="1">
        <w:r w:rsidR="00ED6E60" w:rsidRPr="000128AC">
          <w:rPr>
            <w:rStyle w:val="Hyperlink"/>
            <w:noProof/>
          </w:rPr>
          <w:t>Setting the Entitlement Settings</w:t>
        </w:r>
        <w:r w:rsidR="00ED6E60">
          <w:rPr>
            <w:noProof/>
          </w:rPr>
          <w:tab/>
        </w:r>
        <w:r w:rsidR="00ED6E60">
          <w:rPr>
            <w:noProof/>
          </w:rPr>
          <w:fldChar w:fldCharType="begin"/>
        </w:r>
        <w:r w:rsidR="00ED6E60">
          <w:rPr>
            <w:noProof/>
          </w:rPr>
          <w:instrText xml:space="preserve"> PAGEREF _Toc332632047 \h </w:instrText>
        </w:r>
        <w:r w:rsidR="00ED6E60">
          <w:rPr>
            <w:noProof/>
          </w:rPr>
        </w:r>
        <w:r w:rsidR="00ED6E60">
          <w:rPr>
            <w:noProof/>
          </w:rPr>
          <w:fldChar w:fldCharType="separate"/>
        </w:r>
        <w:r w:rsidR="00ED6E60">
          <w:rPr>
            <w:noProof/>
          </w:rPr>
          <w:t>96</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048" w:history="1">
        <w:r w:rsidR="00ED6E60" w:rsidRPr="000128AC">
          <w:rPr>
            <w:rStyle w:val="Hyperlink"/>
            <w:noProof/>
          </w:rPr>
          <w:t>Content Privacy</w:t>
        </w:r>
        <w:r w:rsidR="00ED6E60">
          <w:rPr>
            <w:noProof/>
          </w:rPr>
          <w:tab/>
        </w:r>
        <w:r w:rsidR="00ED6E60">
          <w:rPr>
            <w:noProof/>
          </w:rPr>
          <w:fldChar w:fldCharType="begin"/>
        </w:r>
        <w:r w:rsidR="00ED6E60">
          <w:rPr>
            <w:noProof/>
          </w:rPr>
          <w:instrText xml:space="preserve"> PAGEREF _Toc332632048 \h </w:instrText>
        </w:r>
        <w:r w:rsidR="00ED6E60">
          <w:rPr>
            <w:noProof/>
          </w:rPr>
        </w:r>
        <w:r w:rsidR="00ED6E60">
          <w:rPr>
            <w:noProof/>
          </w:rPr>
          <w:fldChar w:fldCharType="separate"/>
        </w:r>
        <w:r w:rsidR="00ED6E60">
          <w:rPr>
            <w:noProof/>
          </w:rPr>
          <w:t>97</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049" w:history="1">
        <w:r w:rsidR="00ED6E60" w:rsidRPr="000128AC">
          <w:rPr>
            <w:rStyle w:val="Hyperlink"/>
            <w:noProof/>
          </w:rPr>
          <w:t>Visibility of Content Associated with Multiple Categories</w:t>
        </w:r>
        <w:r w:rsidR="00ED6E60">
          <w:rPr>
            <w:noProof/>
          </w:rPr>
          <w:tab/>
        </w:r>
        <w:r w:rsidR="00ED6E60">
          <w:rPr>
            <w:noProof/>
          </w:rPr>
          <w:fldChar w:fldCharType="begin"/>
        </w:r>
        <w:r w:rsidR="00ED6E60">
          <w:rPr>
            <w:noProof/>
          </w:rPr>
          <w:instrText xml:space="preserve"> PAGEREF _Toc332632049 \h </w:instrText>
        </w:r>
        <w:r w:rsidR="00ED6E60">
          <w:rPr>
            <w:noProof/>
          </w:rPr>
        </w:r>
        <w:r w:rsidR="00ED6E60">
          <w:rPr>
            <w:noProof/>
          </w:rPr>
          <w:fldChar w:fldCharType="separate"/>
        </w:r>
        <w:r w:rsidR="00ED6E60">
          <w:rPr>
            <w:noProof/>
          </w:rPr>
          <w:t>98</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050" w:history="1">
        <w:r w:rsidR="00ED6E60" w:rsidRPr="000128AC">
          <w:rPr>
            <w:rStyle w:val="Hyperlink"/>
            <w:noProof/>
          </w:rPr>
          <w:t>Visibility of Content in Outside of the Application</w:t>
        </w:r>
        <w:r w:rsidR="00ED6E60">
          <w:rPr>
            <w:noProof/>
          </w:rPr>
          <w:tab/>
        </w:r>
        <w:r w:rsidR="00ED6E60">
          <w:rPr>
            <w:noProof/>
          </w:rPr>
          <w:fldChar w:fldCharType="begin"/>
        </w:r>
        <w:r w:rsidR="00ED6E60">
          <w:rPr>
            <w:noProof/>
          </w:rPr>
          <w:instrText xml:space="preserve"> PAGEREF _Toc332632050 \h </w:instrText>
        </w:r>
        <w:r w:rsidR="00ED6E60">
          <w:rPr>
            <w:noProof/>
          </w:rPr>
        </w:r>
        <w:r w:rsidR="00ED6E60">
          <w:rPr>
            <w:noProof/>
          </w:rPr>
          <w:fldChar w:fldCharType="separate"/>
        </w:r>
        <w:r w:rsidR="00ED6E60">
          <w:rPr>
            <w:noProof/>
          </w:rPr>
          <w:t>98</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051" w:history="1">
        <w:r w:rsidR="00ED6E60" w:rsidRPr="000128AC">
          <w:rPr>
            <w:rStyle w:val="Hyperlink"/>
            <w:noProof/>
          </w:rPr>
          <w:t>Category Listing</w:t>
        </w:r>
        <w:r w:rsidR="00ED6E60">
          <w:rPr>
            <w:noProof/>
          </w:rPr>
          <w:tab/>
        </w:r>
        <w:r w:rsidR="00ED6E60">
          <w:rPr>
            <w:noProof/>
          </w:rPr>
          <w:fldChar w:fldCharType="begin"/>
        </w:r>
        <w:r w:rsidR="00ED6E60">
          <w:rPr>
            <w:noProof/>
          </w:rPr>
          <w:instrText xml:space="preserve"> PAGEREF _Toc332632051 \h </w:instrText>
        </w:r>
        <w:r w:rsidR="00ED6E60">
          <w:rPr>
            <w:noProof/>
          </w:rPr>
        </w:r>
        <w:r w:rsidR="00ED6E60">
          <w:rPr>
            <w:noProof/>
          </w:rPr>
          <w:fldChar w:fldCharType="separate"/>
        </w:r>
        <w:r w:rsidR="00ED6E60">
          <w:rPr>
            <w:noProof/>
          </w:rPr>
          <w:t>99</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052" w:history="1">
        <w:r w:rsidR="00ED6E60" w:rsidRPr="000128AC">
          <w:rPr>
            <w:rStyle w:val="Hyperlink"/>
            <w:noProof/>
          </w:rPr>
          <w:t>Contribution Policy</w:t>
        </w:r>
        <w:r w:rsidR="00ED6E60">
          <w:rPr>
            <w:noProof/>
          </w:rPr>
          <w:tab/>
        </w:r>
        <w:r w:rsidR="00ED6E60">
          <w:rPr>
            <w:noProof/>
          </w:rPr>
          <w:fldChar w:fldCharType="begin"/>
        </w:r>
        <w:r w:rsidR="00ED6E60">
          <w:rPr>
            <w:noProof/>
          </w:rPr>
          <w:instrText xml:space="preserve"> PAGEREF _Toc332632052 \h </w:instrText>
        </w:r>
        <w:r w:rsidR="00ED6E60">
          <w:rPr>
            <w:noProof/>
          </w:rPr>
        </w:r>
        <w:r w:rsidR="00ED6E60">
          <w:rPr>
            <w:noProof/>
          </w:rPr>
          <w:fldChar w:fldCharType="separate"/>
        </w:r>
        <w:r w:rsidR="00ED6E60">
          <w:rPr>
            <w:noProof/>
          </w:rPr>
          <w:t>99</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053" w:history="1">
        <w:r w:rsidR="00ED6E60" w:rsidRPr="000128AC">
          <w:rPr>
            <w:rStyle w:val="Hyperlink"/>
            <w:noProof/>
          </w:rPr>
          <w:t>Specific End-User Permissions</w:t>
        </w:r>
        <w:r w:rsidR="00ED6E60">
          <w:rPr>
            <w:noProof/>
          </w:rPr>
          <w:tab/>
        </w:r>
        <w:r w:rsidR="00ED6E60">
          <w:rPr>
            <w:noProof/>
          </w:rPr>
          <w:fldChar w:fldCharType="begin"/>
        </w:r>
        <w:r w:rsidR="00ED6E60">
          <w:rPr>
            <w:noProof/>
          </w:rPr>
          <w:instrText xml:space="preserve"> PAGEREF _Toc332632053 \h </w:instrText>
        </w:r>
        <w:r w:rsidR="00ED6E60">
          <w:rPr>
            <w:noProof/>
          </w:rPr>
        </w:r>
        <w:r w:rsidR="00ED6E60">
          <w:rPr>
            <w:noProof/>
          </w:rPr>
          <w:fldChar w:fldCharType="separate"/>
        </w:r>
        <w:r w:rsidR="00ED6E60">
          <w:rPr>
            <w:noProof/>
          </w:rPr>
          <w:t>99</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054" w:history="1">
        <w:r w:rsidR="00ED6E60" w:rsidRPr="000128AC">
          <w:rPr>
            <w:rStyle w:val="Hyperlink"/>
            <w:noProof/>
          </w:rPr>
          <w:t>Managing Categories Specific End-User Permissions</w:t>
        </w:r>
        <w:r w:rsidR="00ED6E60">
          <w:rPr>
            <w:noProof/>
          </w:rPr>
          <w:tab/>
        </w:r>
        <w:r w:rsidR="00ED6E60">
          <w:rPr>
            <w:noProof/>
          </w:rPr>
          <w:fldChar w:fldCharType="begin"/>
        </w:r>
        <w:r w:rsidR="00ED6E60">
          <w:rPr>
            <w:noProof/>
          </w:rPr>
          <w:instrText xml:space="preserve"> PAGEREF _Toc332632054 \h </w:instrText>
        </w:r>
        <w:r w:rsidR="00ED6E60">
          <w:rPr>
            <w:noProof/>
          </w:rPr>
        </w:r>
        <w:r w:rsidR="00ED6E60">
          <w:rPr>
            <w:noProof/>
          </w:rPr>
          <w:fldChar w:fldCharType="separate"/>
        </w:r>
        <w:r w:rsidR="00ED6E60">
          <w:rPr>
            <w:noProof/>
          </w:rPr>
          <w:t>100</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055" w:history="1">
        <w:r w:rsidR="00ED6E60" w:rsidRPr="000128AC">
          <w:rPr>
            <w:rStyle w:val="Hyperlink"/>
            <w:noProof/>
          </w:rPr>
          <w:t>Bulk Actions for Managing Categories Specific End-User Permissions</w:t>
        </w:r>
        <w:r w:rsidR="00ED6E60">
          <w:rPr>
            <w:noProof/>
          </w:rPr>
          <w:tab/>
        </w:r>
        <w:r w:rsidR="00ED6E60">
          <w:rPr>
            <w:noProof/>
          </w:rPr>
          <w:fldChar w:fldCharType="begin"/>
        </w:r>
        <w:r w:rsidR="00ED6E60">
          <w:rPr>
            <w:noProof/>
          </w:rPr>
          <w:instrText xml:space="preserve"> PAGEREF _Toc332632055 \h </w:instrText>
        </w:r>
        <w:r w:rsidR="00ED6E60">
          <w:rPr>
            <w:noProof/>
          </w:rPr>
        </w:r>
        <w:r w:rsidR="00ED6E60">
          <w:rPr>
            <w:noProof/>
          </w:rPr>
          <w:fldChar w:fldCharType="separate"/>
        </w:r>
        <w:r w:rsidR="00ED6E60">
          <w:rPr>
            <w:noProof/>
          </w:rPr>
          <w:t>101</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056" w:history="1">
        <w:r w:rsidR="00ED6E60" w:rsidRPr="000128AC">
          <w:rPr>
            <w:rStyle w:val="Hyperlink"/>
            <w:noProof/>
          </w:rPr>
          <w:t>Additional Category Entitlement Settings</w:t>
        </w:r>
        <w:r w:rsidR="00ED6E60">
          <w:rPr>
            <w:noProof/>
          </w:rPr>
          <w:tab/>
        </w:r>
        <w:r w:rsidR="00ED6E60">
          <w:rPr>
            <w:noProof/>
          </w:rPr>
          <w:fldChar w:fldCharType="begin"/>
        </w:r>
        <w:r w:rsidR="00ED6E60">
          <w:rPr>
            <w:noProof/>
          </w:rPr>
          <w:instrText xml:space="preserve"> PAGEREF _Toc332632056 \h </w:instrText>
        </w:r>
        <w:r w:rsidR="00ED6E60">
          <w:rPr>
            <w:noProof/>
          </w:rPr>
        </w:r>
        <w:r w:rsidR="00ED6E60">
          <w:rPr>
            <w:noProof/>
          </w:rPr>
          <w:fldChar w:fldCharType="separate"/>
        </w:r>
        <w:r w:rsidR="00ED6E60">
          <w:rPr>
            <w:noProof/>
          </w:rPr>
          <w:t>102</w:t>
        </w:r>
        <w:r w:rsidR="00ED6E60">
          <w:rPr>
            <w:noProof/>
          </w:rPr>
          <w:fldChar w:fldCharType="end"/>
        </w:r>
      </w:hyperlink>
    </w:p>
    <w:p w:rsidR="00ED6E60" w:rsidRDefault="009428D3">
      <w:pPr>
        <w:pStyle w:val="TOC1"/>
        <w:tabs>
          <w:tab w:val="right" w:leader="dot" w:pos="9350"/>
        </w:tabs>
        <w:rPr>
          <w:rFonts w:asciiTheme="minorHAnsi" w:eastAsiaTheme="minorEastAsia" w:hAnsiTheme="minorHAnsi" w:cstheme="minorBidi"/>
          <w:noProof/>
          <w:color w:val="auto"/>
          <w:sz w:val="22"/>
          <w:szCs w:val="22"/>
          <w:lang w:val="en-US" w:bidi="he-IL"/>
        </w:rPr>
      </w:pPr>
      <w:hyperlink w:anchor="_Toc332632057" w:history="1">
        <w:r w:rsidR="00ED6E60" w:rsidRPr="000128AC">
          <w:rPr>
            <w:rStyle w:val="Hyperlink"/>
            <w:noProof/>
            <w:lang w:val="en-GB"/>
          </w:rPr>
          <w:t>Chapter 9</w:t>
        </w:r>
        <w:r w:rsidR="00ED6E60" w:rsidRPr="000128AC">
          <w:rPr>
            <w:rStyle w:val="Hyperlink"/>
            <w:noProof/>
          </w:rPr>
          <w:t xml:space="preserve"> </w:t>
        </w:r>
        <w:r w:rsidR="00ED6E60" w:rsidRPr="000128AC">
          <w:rPr>
            <w:rStyle w:val="Hyperlink"/>
            <w:noProof/>
            <w:lang w:val="en-GB"/>
          </w:rPr>
          <w:t>Managing Categories</w:t>
        </w:r>
        <w:r w:rsidR="00ED6E60">
          <w:rPr>
            <w:noProof/>
          </w:rPr>
          <w:tab/>
        </w:r>
        <w:r w:rsidR="00ED6E60">
          <w:rPr>
            <w:noProof/>
          </w:rPr>
          <w:fldChar w:fldCharType="begin"/>
        </w:r>
        <w:r w:rsidR="00ED6E60">
          <w:rPr>
            <w:noProof/>
          </w:rPr>
          <w:instrText xml:space="preserve"> PAGEREF _Toc332632057 \h </w:instrText>
        </w:r>
        <w:r w:rsidR="00ED6E60">
          <w:rPr>
            <w:noProof/>
          </w:rPr>
        </w:r>
        <w:r w:rsidR="00ED6E60">
          <w:rPr>
            <w:noProof/>
          </w:rPr>
          <w:fldChar w:fldCharType="separate"/>
        </w:r>
        <w:r w:rsidR="00ED6E60">
          <w:rPr>
            <w:noProof/>
          </w:rPr>
          <w:t>104</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058" w:history="1">
        <w:r w:rsidR="00ED6E60" w:rsidRPr="000128AC">
          <w:rPr>
            <w:rStyle w:val="Hyperlink"/>
            <w:noProof/>
          </w:rPr>
          <w:t>Defining and Assigning Entry Categories</w:t>
        </w:r>
        <w:r w:rsidR="00ED6E60">
          <w:rPr>
            <w:noProof/>
          </w:rPr>
          <w:tab/>
        </w:r>
        <w:r w:rsidR="00ED6E60">
          <w:rPr>
            <w:noProof/>
          </w:rPr>
          <w:fldChar w:fldCharType="begin"/>
        </w:r>
        <w:r w:rsidR="00ED6E60">
          <w:rPr>
            <w:noProof/>
          </w:rPr>
          <w:instrText xml:space="preserve"> PAGEREF _Toc332632058 \h </w:instrText>
        </w:r>
        <w:r w:rsidR="00ED6E60">
          <w:rPr>
            <w:noProof/>
          </w:rPr>
        </w:r>
        <w:r w:rsidR="00ED6E60">
          <w:rPr>
            <w:noProof/>
          </w:rPr>
          <w:fldChar w:fldCharType="separate"/>
        </w:r>
        <w:r w:rsidR="00ED6E60">
          <w:rPr>
            <w:noProof/>
          </w:rPr>
          <w:t>104</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059" w:history="1">
        <w:r w:rsidR="00ED6E60" w:rsidRPr="000128AC">
          <w:rPr>
            <w:rStyle w:val="Hyperlink"/>
            <w:noProof/>
          </w:rPr>
          <w:t>Categories Table</w:t>
        </w:r>
        <w:r w:rsidR="00ED6E60">
          <w:rPr>
            <w:noProof/>
          </w:rPr>
          <w:tab/>
        </w:r>
        <w:r w:rsidR="00ED6E60">
          <w:rPr>
            <w:noProof/>
          </w:rPr>
          <w:fldChar w:fldCharType="begin"/>
        </w:r>
        <w:r w:rsidR="00ED6E60">
          <w:rPr>
            <w:noProof/>
          </w:rPr>
          <w:instrText xml:space="preserve"> PAGEREF _Toc332632059 \h </w:instrText>
        </w:r>
        <w:r w:rsidR="00ED6E60">
          <w:rPr>
            <w:noProof/>
          </w:rPr>
        </w:r>
        <w:r w:rsidR="00ED6E60">
          <w:rPr>
            <w:noProof/>
          </w:rPr>
          <w:fldChar w:fldCharType="separate"/>
        </w:r>
        <w:r w:rsidR="00ED6E60">
          <w:rPr>
            <w:noProof/>
          </w:rPr>
          <w:t>104</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060" w:history="1">
        <w:r w:rsidR="00ED6E60" w:rsidRPr="000128AC">
          <w:rPr>
            <w:rStyle w:val="Hyperlink"/>
            <w:noProof/>
          </w:rPr>
          <w:t>Adding/Editing a Specific Category</w:t>
        </w:r>
        <w:r w:rsidR="00ED6E60">
          <w:rPr>
            <w:noProof/>
          </w:rPr>
          <w:tab/>
        </w:r>
        <w:r w:rsidR="00ED6E60">
          <w:rPr>
            <w:noProof/>
          </w:rPr>
          <w:fldChar w:fldCharType="begin"/>
        </w:r>
        <w:r w:rsidR="00ED6E60">
          <w:rPr>
            <w:noProof/>
          </w:rPr>
          <w:instrText xml:space="preserve"> PAGEREF _Toc332632060 \h </w:instrText>
        </w:r>
        <w:r w:rsidR="00ED6E60">
          <w:rPr>
            <w:noProof/>
          </w:rPr>
        </w:r>
        <w:r w:rsidR="00ED6E60">
          <w:rPr>
            <w:noProof/>
          </w:rPr>
          <w:fldChar w:fldCharType="separate"/>
        </w:r>
        <w:r w:rsidR="00ED6E60">
          <w:rPr>
            <w:noProof/>
          </w:rPr>
          <w:t>104</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061" w:history="1">
        <w:r w:rsidR="00ED6E60" w:rsidRPr="000128AC">
          <w:rPr>
            <w:rStyle w:val="Hyperlink"/>
            <w:noProof/>
          </w:rPr>
          <w:t>Adding Metadata to a Category</w:t>
        </w:r>
        <w:r w:rsidR="00ED6E60">
          <w:rPr>
            <w:noProof/>
          </w:rPr>
          <w:tab/>
        </w:r>
        <w:r w:rsidR="00ED6E60">
          <w:rPr>
            <w:noProof/>
          </w:rPr>
          <w:fldChar w:fldCharType="begin"/>
        </w:r>
        <w:r w:rsidR="00ED6E60">
          <w:rPr>
            <w:noProof/>
          </w:rPr>
          <w:instrText xml:space="preserve"> PAGEREF _Toc332632061 \h </w:instrText>
        </w:r>
        <w:r w:rsidR="00ED6E60">
          <w:rPr>
            <w:noProof/>
          </w:rPr>
        </w:r>
        <w:r w:rsidR="00ED6E60">
          <w:rPr>
            <w:noProof/>
          </w:rPr>
          <w:fldChar w:fldCharType="separate"/>
        </w:r>
        <w:r w:rsidR="00ED6E60">
          <w:rPr>
            <w:noProof/>
          </w:rPr>
          <w:t>106</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062" w:history="1">
        <w:r w:rsidR="00ED6E60" w:rsidRPr="000128AC">
          <w:rPr>
            <w:rStyle w:val="Hyperlink"/>
            <w:noProof/>
          </w:rPr>
          <w:t>Editing the Entitlement Settings of a Category</w:t>
        </w:r>
        <w:r w:rsidR="00ED6E60">
          <w:rPr>
            <w:noProof/>
          </w:rPr>
          <w:tab/>
        </w:r>
        <w:r w:rsidR="00ED6E60">
          <w:rPr>
            <w:noProof/>
          </w:rPr>
          <w:fldChar w:fldCharType="begin"/>
        </w:r>
        <w:r w:rsidR="00ED6E60">
          <w:rPr>
            <w:noProof/>
          </w:rPr>
          <w:instrText xml:space="preserve"> PAGEREF _Toc332632062 \h </w:instrText>
        </w:r>
        <w:r w:rsidR="00ED6E60">
          <w:rPr>
            <w:noProof/>
          </w:rPr>
        </w:r>
        <w:r w:rsidR="00ED6E60">
          <w:rPr>
            <w:noProof/>
          </w:rPr>
          <w:fldChar w:fldCharType="separate"/>
        </w:r>
        <w:r w:rsidR="00ED6E60">
          <w:rPr>
            <w:noProof/>
          </w:rPr>
          <w:t>107</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063" w:history="1">
        <w:r w:rsidR="00ED6E60" w:rsidRPr="000128AC">
          <w:rPr>
            <w:rStyle w:val="Hyperlink"/>
            <w:noProof/>
          </w:rPr>
          <w:t>Reordering Sub Categories</w:t>
        </w:r>
        <w:r w:rsidR="00ED6E60">
          <w:rPr>
            <w:noProof/>
          </w:rPr>
          <w:tab/>
        </w:r>
        <w:r w:rsidR="00ED6E60">
          <w:rPr>
            <w:noProof/>
          </w:rPr>
          <w:fldChar w:fldCharType="begin"/>
        </w:r>
        <w:r w:rsidR="00ED6E60">
          <w:rPr>
            <w:noProof/>
          </w:rPr>
          <w:instrText xml:space="preserve"> PAGEREF _Toc332632063 \h </w:instrText>
        </w:r>
        <w:r w:rsidR="00ED6E60">
          <w:rPr>
            <w:noProof/>
          </w:rPr>
        </w:r>
        <w:r w:rsidR="00ED6E60">
          <w:rPr>
            <w:noProof/>
          </w:rPr>
          <w:fldChar w:fldCharType="separate"/>
        </w:r>
        <w:r w:rsidR="00ED6E60">
          <w:rPr>
            <w:noProof/>
          </w:rPr>
          <w:t>108</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064" w:history="1">
        <w:r w:rsidR="00ED6E60" w:rsidRPr="000128AC">
          <w:rPr>
            <w:rStyle w:val="Hyperlink"/>
            <w:noProof/>
          </w:rPr>
          <w:t>Editing Multiple Categories in Bulk</w:t>
        </w:r>
        <w:r w:rsidR="00ED6E60">
          <w:rPr>
            <w:noProof/>
          </w:rPr>
          <w:tab/>
        </w:r>
        <w:r w:rsidR="00ED6E60">
          <w:rPr>
            <w:noProof/>
          </w:rPr>
          <w:fldChar w:fldCharType="begin"/>
        </w:r>
        <w:r w:rsidR="00ED6E60">
          <w:rPr>
            <w:noProof/>
          </w:rPr>
          <w:instrText xml:space="preserve"> PAGEREF _Toc332632064 \h </w:instrText>
        </w:r>
        <w:r w:rsidR="00ED6E60">
          <w:rPr>
            <w:noProof/>
          </w:rPr>
        </w:r>
        <w:r w:rsidR="00ED6E60">
          <w:rPr>
            <w:noProof/>
          </w:rPr>
          <w:fldChar w:fldCharType="separate"/>
        </w:r>
        <w:r w:rsidR="00ED6E60">
          <w:rPr>
            <w:noProof/>
          </w:rPr>
          <w:t>109</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065" w:history="1">
        <w:r w:rsidR="00ED6E60" w:rsidRPr="000128AC">
          <w:rPr>
            <w:rStyle w:val="Hyperlink"/>
            <w:noProof/>
          </w:rPr>
          <w:t>Add Tags to Categories</w:t>
        </w:r>
        <w:r w:rsidR="00ED6E60">
          <w:rPr>
            <w:noProof/>
          </w:rPr>
          <w:tab/>
        </w:r>
        <w:r w:rsidR="00ED6E60">
          <w:rPr>
            <w:noProof/>
          </w:rPr>
          <w:fldChar w:fldCharType="begin"/>
        </w:r>
        <w:r w:rsidR="00ED6E60">
          <w:rPr>
            <w:noProof/>
          </w:rPr>
          <w:instrText xml:space="preserve"> PAGEREF _Toc332632065 \h </w:instrText>
        </w:r>
        <w:r w:rsidR="00ED6E60">
          <w:rPr>
            <w:noProof/>
          </w:rPr>
        </w:r>
        <w:r w:rsidR="00ED6E60">
          <w:rPr>
            <w:noProof/>
          </w:rPr>
          <w:fldChar w:fldCharType="separate"/>
        </w:r>
        <w:r w:rsidR="00ED6E60">
          <w:rPr>
            <w:noProof/>
          </w:rPr>
          <w:t>110</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066" w:history="1">
        <w:r w:rsidR="00ED6E60" w:rsidRPr="000128AC">
          <w:rPr>
            <w:rStyle w:val="Hyperlink"/>
            <w:noProof/>
          </w:rPr>
          <w:t>Remove Tags from Categories</w:t>
        </w:r>
        <w:r w:rsidR="00ED6E60">
          <w:rPr>
            <w:noProof/>
          </w:rPr>
          <w:tab/>
        </w:r>
        <w:r w:rsidR="00ED6E60">
          <w:rPr>
            <w:noProof/>
          </w:rPr>
          <w:fldChar w:fldCharType="begin"/>
        </w:r>
        <w:r w:rsidR="00ED6E60">
          <w:rPr>
            <w:noProof/>
          </w:rPr>
          <w:instrText xml:space="preserve"> PAGEREF _Toc332632066 \h </w:instrText>
        </w:r>
        <w:r w:rsidR="00ED6E60">
          <w:rPr>
            <w:noProof/>
          </w:rPr>
        </w:r>
        <w:r w:rsidR="00ED6E60">
          <w:rPr>
            <w:noProof/>
          </w:rPr>
          <w:fldChar w:fldCharType="separate"/>
        </w:r>
        <w:r w:rsidR="00ED6E60">
          <w:rPr>
            <w:noProof/>
          </w:rPr>
          <w:t>111</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067" w:history="1">
        <w:r w:rsidR="00ED6E60" w:rsidRPr="000128AC">
          <w:rPr>
            <w:rStyle w:val="Hyperlink"/>
            <w:noProof/>
          </w:rPr>
          <w:t>Move Categories</w:t>
        </w:r>
        <w:r w:rsidR="00ED6E60">
          <w:rPr>
            <w:noProof/>
          </w:rPr>
          <w:tab/>
        </w:r>
        <w:r w:rsidR="00ED6E60">
          <w:rPr>
            <w:noProof/>
          </w:rPr>
          <w:fldChar w:fldCharType="begin"/>
        </w:r>
        <w:r w:rsidR="00ED6E60">
          <w:rPr>
            <w:noProof/>
          </w:rPr>
          <w:instrText xml:space="preserve"> PAGEREF _Toc332632067 \h </w:instrText>
        </w:r>
        <w:r w:rsidR="00ED6E60">
          <w:rPr>
            <w:noProof/>
          </w:rPr>
        </w:r>
        <w:r w:rsidR="00ED6E60">
          <w:rPr>
            <w:noProof/>
          </w:rPr>
          <w:fldChar w:fldCharType="separate"/>
        </w:r>
        <w:r w:rsidR="00ED6E60">
          <w:rPr>
            <w:noProof/>
          </w:rPr>
          <w:t>111</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068" w:history="1">
        <w:r w:rsidR="00ED6E60" w:rsidRPr="000128AC">
          <w:rPr>
            <w:rStyle w:val="Hyperlink"/>
            <w:noProof/>
          </w:rPr>
          <w:t>Change Content Privacy</w:t>
        </w:r>
        <w:r w:rsidR="00ED6E60">
          <w:rPr>
            <w:noProof/>
          </w:rPr>
          <w:tab/>
        </w:r>
        <w:r w:rsidR="00ED6E60">
          <w:rPr>
            <w:noProof/>
          </w:rPr>
          <w:fldChar w:fldCharType="begin"/>
        </w:r>
        <w:r w:rsidR="00ED6E60">
          <w:rPr>
            <w:noProof/>
          </w:rPr>
          <w:instrText xml:space="preserve"> PAGEREF _Toc332632068 \h </w:instrText>
        </w:r>
        <w:r w:rsidR="00ED6E60">
          <w:rPr>
            <w:noProof/>
          </w:rPr>
        </w:r>
        <w:r w:rsidR="00ED6E60">
          <w:rPr>
            <w:noProof/>
          </w:rPr>
          <w:fldChar w:fldCharType="separate"/>
        </w:r>
        <w:r w:rsidR="00ED6E60">
          <w:rPr>
            <w:noProof/>
          </w:rPr>
          <w:t>112</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069" w:history="1">
        <w:r w:rsidR="00ED6E60" w:rsidRPr="000128AC">
          <w:rPr>
            <w:rStyle w:val="Hyperlink"/>
            <w:noProof/>
          </w:rPr>
          <w:t>Change Contribution Policy</w:t>
        </w:r>
        <w:r w:rsidR="00ED6E60">
          <w:rPr>
            <w:noProof/>
          </w:rPr>
          <w:tab/>
        </w:r>
        <w:r w:rsidR="00ED6E60">
          <w:rPr>
            <w:noProof/>
          </w:rPr>
          <w:fldChar w:fldCharType="begin"/>
        </w:r>
        <w:r w:rsidR="00ED6E60">
          <w:rPr>
            <w:noProof/>
          </w:rPr>
          <w:instrText xml:space="preserve"> PAGEREF _Toc332632069 \h </w:instrText>
        </w:r>
        <w:r w:rsidR="00ED6E60">
          <w:rPr>
            <w:noProof/>
          </w:rPr>
        </w:r>
        <w:r w:rsidR="00ED6E60">
          <w:rPr>
            <w:noProof/>
          </w:rPr>
          <w:fldChar w:fldCharType="separate"/>
        </w:r>
        <w:r w:rsidR="00ED6E60">
          <w:rPr>
            <w:noProof/>
          </w:rPr>
          <w:t>113</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070" w:history="1">
        <w:r w:rsidR="00ED6E60" w:rsidRPr="000128AC">
          <w:rPr>
            <w:rStyle w:val="Hyperlink"/>
            <w:noProof/>
          </w:rPr>
          <w:t>Change Category Listing</w:t>
        </w:r>
        <w:r w:rsidR="00ED6E60">
          <w:rPr>
            <w:noProof/>
          </w:rPr>
          <w:tab/>
        </w:r>
        <w:r w:rsidR="00ED6E60">
          <w:rPr>
            <w:noProof/>
          </w:rPr>
          <w:fldChar w:fldCharType="begin"/>
        </w:r>
        <w:r w:rsidR="00ED6E60">
          <w:rPr>
            <w:noProof/>
          </w:rPr>
          <w:instrText xml:space="preserve"> PAGEREF _Toc332632070 \h </w:instrText>
        </w:r>
        <w:r w:rsidR="00ED6E60">
          <w:rPr>
            <w:noProof/>
          </w:rPr>
        </w:r>
        <w:r w:rsidR="00ED6E60">
          <w:rPr>
            <w:noProof/>
          </w:rPr>
          <w:fldChar w:fldCharType="separate"/>
        </w:r>
        <w:r w:rsidR="00ED6E60">
          <w:rPr>
            <w:noProof/>
          </w:rPr>
          <w:t>114</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071" w:history="1">
        <w:r w:rsidR="00ED6E60" w:rsidRPr="000128AC">
          <w:rPr>
            <w:rStyle w:val="Hyperlink"/>
            <w:noProof/>
          </w:rPr>
          <w:t>Change Category Owner</w:t>
        </w:r>
        <w:r w:rsidR="00ED6E60">
          <w:rPr>
            <w:noProof/>
          </w:rPr>
          <w:tab/>
        </w:r>
        <w:r w:rsidR="00ED6E60">
          <w:rPr>
            <w:noProof/>
          </w:rPr>
          <w:fldChar w:fldCharType="begin"/>
        </w:r>
        <w:r w:rsidR="00ED6E60">
          <w:rPr>
            <w:noProof/>
          </w:rPr>
          <w:instrText xml:space="preserve"> PAGEREF _Toc332632071 \h </w:instrText>
        </w:r>
        <w:r w:rsidR="00ED6E60">
          <w:rPr>
            <w:noProof/>
          </w:rPr>
        </w:r>
        <w:r w:rsidR="00ED6E60">
          <w:rPr>
            <w:noProof/>
          </w:rPr>
          <w:fldChar w:fldCharType="separate"/>
        </w:r>
        <w:r w:rsidR="00ED6E60">
          <w:rPr>
            <w:noProof/>
          </w:rPr>
          <w:t>114</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072" w:history="1">
        <w:r w:rsidR="00ED6E60" w:rsidRPr="000128AC">
          <w:rPr>
            <w:rStyle w:val="Hyperlink"/>
            <w:noProof/>
          </w:rPr>
          <w:t>Delete Categories</w:t>
        </w:r>
        <w:r w:rsidR="00ED6E60">
          <w:rPr>
            <w:noProof/>
          </w:rPr>
          <w:tab/>
        </w:r>
        <w:r w:rsidR="00ED6E60">
          <w:rPr>
            <w:noProof/>
          </w:rPr>
          <w:fldChar w:fldCharType="begin"/>
        </w:r>
        <w:r w:rsidR="00ED6E60">
          <w:rPr>
            <w:noProof/>
          </w:rPr>
          <w:instrText xml:space="preserve"> PAGEREF _Toc332632072 \h </w:instrText>
        </w:r>
        <w:r w:rsidR="00ED6E60">
          <w:rPr>
            <w:noProof/>
          </w:rPr>
        </w:r>
        <w:r w:rsidR="00ED6E60">
          <w:rPr>
            <w:noProof/>
          </w:rPr>
          <w:fldChar w:fldCharType="separate"/>
        </w:r>
        <w:r w:rsidR="00ED6E60">
          <w:rPr>
            <w:noProof/>
          </w:rPr>
          <w:t>115</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073" w:history="1">
        <w:r w:rsidR="00ED6E60" w:rsidRPr="000128AC">
          <w:rPr>
            <w:rStyle w:val="Hyperlink"/>
            <w:noProof/>
          </w:rPr>
          <w:t>Updating Categories’ State</w:t>
        </w:r>
        <w:r w:rsidR="00ED6E60">
          <w:rPr>
            <w:noProof/>
          </w:rPr>
          <w:tab/>
        </w:r>
        <w:r w:rsidR="00ED6E60">
          <w:rPr>
            <w:noProof/>
          </w:rPr>
          <w:fldChar w:fldCharType="begin"/>
        </w:r>
        <w:r w:rsidR="00ED6E60">
          <w:rPr>
            <w:noProof/>
          </w:rPr>
          <w:instrText xml:space="preserve"> PAGEREF _Toc332632073 \h </w:instrText>
        </w:r>
        <w:r w:rsidR="00ED6E60">
          <w:rPr>
            <w:noProof/>
          </w:rPr>
        </w:r>
        <w:r w:rsidR="00ED6E60">
          <w:rPr>
            <w:noProof/>
          </w:rPr>
          <w:fldChar w:fldCharType="separate"/>
        </w:r>
        <w:r w:rsidR="00ED6E60">
          <w:rPr>
            <w:noProof/>
          </w:rPr>
          <w:t>115</w:t>
        </w:r>
        <w:r w:rsidR="00ED6E60">
          <w:rPr>
            <w:noProof/>
          </w:rPr>
          <w:fldChar w:fldCharType="end"/>
        </w:r>
      </w:hyperlink>
    </w:p>
    <w:p w:rsidR="00ED6E60" w:rsidRDefault="009428D3">
      <w:pPr>
        <w:pStyle w:val="TOC1"/>
        <w:tabs>
          <w:tab w:val="right" w:leader="dot" w:pos="9350"/>
        </w:tabs>
        <w:rPr>
          <w:rFonts w:asciiTheme="minorHAnsi" w:eastAsiaTheme="minorEastAsia" w:hAnsiTheme="minorHAnsi" w:cstheme="minorBidi"/>
          <w:noProof/>
          <w:color w:val="auto"/>
          <w:sz w:val="22"/>
          <w:szCs w:val="22"/>
          <w:lang w:val="en-US" w:bidi="he-IL"/>
        </w:rPr>
      </w:pPr>
      <w:hyperlink w:anchor="_Toc332632074" w:history="1">
        <w:r w:rsidR="00ED6E60" w:rsidRPr="000128AC">
          <w:rPr>
            <w:rStyle w:val="Hyperlink"/>
            <w:noProof/>
            <w:lang w:val="en-GB"/>
          </w:rPr>
          <w:t>Chapter 10</w:t>
        </w:r>
        <w:r w:rsidR="00ED6E60" w:rsidRPr="000128AC">
          <w:rPr>
            <w:rStyle w:val="Hyperlink"/>
            <w:noProof/>
          </w:rPr>
          <w:t xml:space="preserve"> </w:t>
        </w:r>
        <w:r w:rsidR="00ED6E60" w:rsidRPr="000128AC">
          <w:rPr>
            <w:rStyle w:val="Hyperlink"/>
            <w:noProof/>
            <w:lang w:val="en-GB"/>
          </w:rPr>
          <w:t>KMC Users and Roles</w:t>
        </w:r>
        <w:r w:rsidR="00ED6E60">
          <w:rPr>
            <w:noProof/>
          </w:rPr>
          <w:tab/>
        </w:r>
        <w:r w:rsidR="00ED6E60">
          <w:rPr>
            <w:noProof/>
          </w:rPr>
          <w:fldChar w:fldCharType="begin"/>
        </w:r>
        <w:r w:rsidR="00ED6E60">
          <w:rPr>
            <w:noProof/>
          </w:rPr>
          <w:instrText xml:space="preserve"> PAGEREF _Toc332632074 \h </w:instrText>
        </w:r>
        <w:r w:rsidR="00ED6E60">
          <w:rPr>
            <w:noProof/>
          </w:rPr>
        </w:r>
        <w:r w:rsidR="00ED6E60">
          <w:rPr>
            <w:noProof/>
          </w:rPr>
          <w:fldChar w:fldCharType="separate"/>
        </w:r>
        <w:r w:rsidR="00ED6E60">
          <w:rPr>
            <w:noProof/>
          </w:rPr>
          <w:t>117</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075" w:history="1">
        <w:r w:rsidR="00ED6E60" w:rsidRPr="000128AC">
          <w:rPr>
            <w:rStyle w:val="Hyperlink"/>
            <w:noProof/>
          </w:rPr>
          <w:t>Roles and Permissions</w:t>
        </w:r>
        <w:r w:rsidR="00ED6E60">
          <w:rPr>
            <w:noProof/>
          </w:rPr>
          <w:tab/>
        </w:r>
        <w:r w:rsidR="00ED6E60">
          <w:rPr>
            <w:noProof/>
          </w:rPr>
          <w:fldChar w:fldCharType="begin"/>
        </w:r>
        <w:r w:rsidR="00ED6E60">
          <w:rPr>
            <w:noProof/>
          </w:rPr>
          <w:instrText xml:space="preserve"> PAGEREF _Toc332632075 \h </w:instrText>
        </w:r>
        <w:r w:rsidR="00ED6E60">
          <w:rPr>
            <w:noProof/>
          </w:rPr>
        </w:r>
        <w:r w:rsidR="00ED6E60">
          <w:rPr>
            <w:noProof/>
          </w:rPr>
          <w:fldChar w:fldCharType="separate"/>
        </w:r>
        <w:r w:rsidR="00ED6E60">
          <w:rPr>
            <w:noProof/>
          </w:rPr>
          <w:t>117</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076" w:history="1">
        <w:r w:rsidR="00ED6E60" w:rsidRPr="000128AC">
          <w:rPr>
            <w:rStyle w:val="Hyperlink"/>
            <w:noProof/>
          </w:rPr>
          <w:t>Adding a User</w:t>
        </w:r>
        <w:r w:rsidR="00ED6E60">
          <w:rPr>
            <w:noProof/>
          </w:rPr>
          <w:tab/>
        </w:r>
        <w:r w:rsidR="00ED6E60">
          <w:rPr>
            <w:noProof/>
          </w:rPr>
          <w:fldChar w:fldCharType="begin"/>
        </w:r>
        <w:r w:rsidR="00ED6E60">
          <w:rPr>
            <w:noProof/>
          </w:rPr>
          <w:instrText xml:space="preserve"> PAGEREF _Toc332632076 \h </w:instrText>
        </w:r>
        <w:r w:rsidR="00ED6E60">
          <w:rPr>
            <w:noProof/>
          </w:rPr>
        </w:r>
        <w:r w:rsidR="00ED6E60">
          <w:rPr>
            <w:noProof/>
          </w:rPr>
          <w:fldChar w:fldCharType="separate"/>
        </w:r>
        <w:r w:rsidR="00ED6E60">
          <w:rPr>
            <w:noProof/>
          </w:rPr>
          <w:t>117</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077" w:history="1">
        <w:r w:rsidR="00ED6E60" w:rsidRPr="000128AC">
          <w:rPr>
            <w:rStyle w:val="Hyperlink"/>
            <w:noProof/>
          </w:rPr>
          <w:t>Editing a User</w:t>
        </w:r>
        <w:r w:rsidR="00ED6E60">
          <w:rPr>
            <w:noProof/>
          </w:rPr>
          <w:tab/>
        </w:r>
        <w:r w:rsidR="00ED6E60">
          <w:rPr>
            <w:noProof/>
          </w:rPr>
          <w:fldChar w:fldCharType="begin"/>
        </w:r>
        <w:r w:rsidR="00ED6E60">
          <w:rPr>
            <w:noProof/>
          </w:rPr>
          <w:instrText xml:space="preserve"> PAGEREF _Toc332632077 \h </w:instrText>
        </w:r>
        <w:r w:rsidR="00ED6E60">
          <w:rPr>
            <w:noProof/>
          </w:rPr>
        </w:r>
        <w:r w:rsidR="00ED6E60">
          <w:rPr>
            <w:noProof/>
          </w:rPr>
          <w:fldChar w:fldCharType="separate"/>
        </w:r>
        <w:r w:rsidR="00ED6E60">
          <w:rPr>
            <w:noProof/>
          </w:rPr>
          <w:t>118</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078" w:history="1">
        <w:r w:rsidR="00ED6E60" w:rsidRPr="000128AC">
          <w:rPr>
            <w:rStyle w:val="Hyperlink"/>
            <w:noProof/>
          </w:rPr>
          <w:t>Deleting and Blocking Users</w:t>
        </w:r>
        <w:r w:rsidR="00ED6E60">
          <w:rPr>
            <w:noProof/>
          </w:rPr>
          <w:tab/>
        </w:r>
        <w:r w:rsidR="00ED6E60">
          <w:rPr>
            <w:noProof/>
          </w:rPr>
          <w:fldChar w:fldCharType="begin"/>
        </w:r>
        <w:r w:rsidR="00ED6E60">
          <w:rPr>
            <w:noProof/>
          </w:rPr>
          <w:instrText xml:space="preserve"> PAGEREF _Toc332632078 \h </w:instrText>
        </w:r>
        <w:r w:rsidR="00ED6E60">
          <w:rPr>
            <w:noProof/>
          </w:rPr>
        </w:r>
        <w:r w:rsidR="00ED6E60">
          <w:rPr>
            <w:noProof/>
          </w:rPr>
          <w:fldChar w:fldCharType="separate"/>
        </w:r>
        <w:r w:rsidR="00ED6E60">
          <w:rPr>
            <w:noProof/>
          </w:rPr>
          <w:t>118</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079" w:history="1">
        <w:r w:rsidR="00ED6E60" w:rsidRPr="000128AC">
          <w:rPr>
            <w:rStyle w:val="Hyperlink"/>
            <w:noProof/>
          </w:rPr>
          <w:t>Purchasing a License for Additional Users</w:t>
        </w:r>
        <w:r w:rsidR="00ED6E60">
          <w:rPr>
            <w:noProof/>
          </w:rPr>
          <w:tab/>
        </w:r>
        <w:r w:rsidR="00ED6E60">
          <w:rPr>
            <w:noProof/>
          </w:rPr>
          <w:fldChar w:fldCharType="begin"/>
        </w:r>
        <w:r w:rsidR="00ED6E60">
          <w:rPr>
            <w:noProof/>
          </w:rPr>
          <w:instrText xml:space="preserve"> PAGEREF _Toc332632079 \h </w:instrText>
        </w:r>
        <w:r w:rsidR="00ED6E60">
          <w:rPr>
            <w:noProof/>
          </w:rPr>
        </w:r>
        <w:r w:rsidR="00ED6E60">
          <w:rPr>
            <w:noProof/>
          </w:rPr>
          <w:fldChar w:fldCharType="separate"/>
        </w:r>
        <w:r w:rsidR="00ED6E60">
          <w:rPr>
            <w:noProof/>
          </w:rPr>
          <w:t>119</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080" w:history="1">
        <w:r w:rsidR="00ED6E60" w:rsidRPr="000128AC">
          <w:rPr>
            <w:rStyle w:val="Hyperlink"/>
            <w:noProof/>
          </w:rPr>
          <w:t>Creating Custom Roles</w:t>
        </w:r>
        <w:r w:rsidR="00ED6E60">
          <w:rPr>
            <w:noProof/>
          </w:rPr>
          <w:tab/>
        </w:r>
        <w:r w:rsidR="00ED6E60">
          <w:rPr>
            <w:noProof/>
          </w:rPr>
          <w:fldChar w:fldCharType="begin"/>
        </w:r>
        <w:r w:rsidR="00ED6E60">
          <w:rPr>
            <w:noProof/>
          </w:rPr>
          <w:instrText xml:space="preserve"> PAGEREF _Toc332632080 \h </w:instrText>
        </w:r>
        <w:r w:rsidR="00ED6E60">
          <w:rPr>
            <w:noProof/>
          </w:rPr>
        </w:r>
        <w:r w:rsidR="00ED6E60">
          <w:rPr>
            <w:noProof/>
          </w:rPr>
          <w:fldChar w:fldCharType="separate"/>
        </w:r>
        <w:r w:rsidR="00ED6E60">
          <w:rPr>
            <w:noProof/>
          </w:rPr>
          <w:t>119</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081" w:history="1">
        <w:r w:rsidR="00ED6E60" w:rsidRPr="000128AC">
          <w:rPr>
            <w:rStyle w:val="Hyperlink"/>
            <w:noProof/>
          </w:rPr>
          <w:t>Role Management</w:t>
        </w:r>
        <w:r w:rsidR="00ED6E60">
          <w:rPr>
            <w:noProof/>
          </w:rPr>
          <w:tab/>
        </w:r>
        <w:r w:rsidR="00ED6E60">
          <w:rPr>
            <w:noProof/>
          </w:rPr>
          <w:fldChar w:fldCharType="begin"/>
        </w:r>
        <w:r w:rsidR="00ED6E60">
          <w:rPr>
            <w:noProof/>
          </w:rPr>
          <w:instrText xml:space="preserve"> PAGEREF _Toc332632081 \h </w:instrText>
        </w:r>
        <w:r w:rsidR="00ED6E60">
          <w:rPr>
            <w:noProof/>
          </w:rPr>
        </w:r>
        <w:r w:rsidR="00ED6E60">
          <w:rPr>
            <w:noProof/>
          </w:rPr>
          <w:fldChar w:fldCharType="separate"/>
        </w:r>
        <w:r w:rsidR="00ED6E60">
          <w:rPr>
            <w:noProof/>
          </w:rPr>
          <w:t>120</w:t>
        </w:r>
        <w:r w:rsidR="00ED6E60">
          <w:rPr>
            <w:noProof/>
          </w:rPr>
          <w:fldChar w:fldCharType="end"/>
        </w:r>
      </w:hyperlink>
    </w:p>
    <w:p w:rsidR="00ED6E60" w:rsidRDefault="009428D3">
      <w:pPr>
        <w:pStyle w:val="TOC1"/>
        <w:tabs>
          <w:tab w:val="right" w:leader="dot" w:pos="9350"/>
        </w:tabs>
        <w:rPr>
          <w:rFonts w:asciiTheme="minorHAnsi" w:eastAsiaTheme="minorEastAsia" w:hAnsiTheme="minorHAnsi" w:cstheme="minorBidi"/>
          <w:noProof/>
          <w:color w:val="auto"/>
          <w:sz w:val="22"/>
          <w:szCs w:val="22"/>
          <w:lang w:val="en-US" w:bidi="he-IL"/>
        </w:rPr>
      </w:pPr>
      <w:hyperlink w:anchor="_Toc332632082" w:history="1">
        <w:r w:rsidR="00ED6E60" w:rsidRPr="000128AC">
          <w:rPr>
            <w:rStyle w:val="Hyperlink"/>
            <w:noProof/>
            <w:lang w:val="en-GB"/>
          </w:rPr>
          <w:t>Chapter 11</w:t>
        </w:r>
        <w:r w:rsidR="00ED6E60" w:rsidRPr="000128AC">
          <w:rPr>
            <w:rStyle w:val="Hyperlink"/>
            <w:noProof/>
          </w:rPr>
          <w:t xml:space="preserve"> </w:t>
        </w:r>
        <w:r w:rsidR="00ED6E60" w:rsidRPr="000128AC">
          <w:rPr>
            <w:rStyle w:val="Hyperlink"/>
            <w:noProof/>
            <w:lang w:val="en-GB"/>
          </w:rPr>
          <w:t>Moderation and Editorial Workflows</w:t>
        </w:r>
        <w:r w:rsidR="00ED6E60">
          <w:rPr>
            <w:noProof/>
          </w:rPr>
          <w:tab/>
        </w:r>
        <w:r w:rsidR="00ED6E60">
          <w:rPr>
            <w:noProof/>
          </w:rPr>
          <w:fldChar w:fldCharType="begin"/>
        </w:r>
        <w:r w:rsidR="00ED6E60">
          <w:rPr>
            <w:noProof/>
          </w:rPr>
          <w:instrText xml:space="preserve"> PAGEREF _Toc332632082 \h </w:instrText>
        </w:r>
        <w:r w:rsidR="00ED6E60">
          <w:rPr>
            <w:noProof/>
          </w:rPr>
        </w:r>
        <w:r w:rsidR="00ED6E60">
          <w:rPr>
            <w:noProof/>
          </w:rPr>
          <w:fldChar w:fldCharType="separate"/>
        </w:r>
        <w:r w:rsidR="00ED6E60">
          <w:rPr>
            <w:noProof/>
          </w:rPr>
          <w:t>122</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083" w:history="1">
        <w:r w:rsidR="00ED6E60" w:rsidRPr="000128AC">
          <w:rPr>
            <w:rStyle w:val="Hyperlink"/>
            <w:noProof/>
          </w:rPr>
          <w:t>Cont</w:t>
        </w:r>
        <w:r w:rsidR="00ED6E60" w:rsidRPr="000128AC">
          <w:rPr>
            <w:rStyle w:val="Hyperlink"/>
            <w:rFonts w:eastAsiaTheme="majorEastAsia"/>
            <w:noProof/>
          </w:rPr>
          <w:t>e</w:t>
        </w:r>
        <w:r w:rsidR="00ED6E60" w:rsidRPr="000128AC">
          <w:rPr>
            <w:rStyle w:val="Hyperlink"/>
            <w:noProof/>
          </w:rPr>
          <w:t>nt Moderation Workflows</w:t>
        </w:r>
        <w:r w:rsidR="00ED6E60">
          <w:rPr>
            <w:noProof/>
          </w:rPr>
          <w:tab/>
        </w:r>
        <w:r w:rsidR="00ED6E60">
          <w:rPr>
            <w:noProof/>
          </w:rPr>
          <w:fldChar w:fldCharType="begin"/>
        </w:r>
        <w:r w:rsidR="00ED6E60">
          <w:rPr>
            <w:noProof/>
          </w:rPr>
          <w:instrText xml:space="preserve"> PAGEREF _Toc332632083 \h </w:instrText>
        </w:r>
        <w:r w:rsidR="00ED6E60">
          <w:rPr>
            <w:noProof/>
          </w:rPr>
        </w:r>
        <w:r w:rsidR="00ED6E60">
          <w:rPr>
            <w:noProof/>
          </w:rPr>
          <w:fldChar w:fldCharType="separate"/>
        </w:r>
        <w:r w:rsidR="00ED6E60">
          <w:rPr>
            <w:noProof/>
          </w:rPr>
          <w:t>122</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084" w:history="1">
        <w:r w:rsidR="00ED6E60" w:rsidRPr="000128AC">
          <w:rPr>
            <w:rStyle w:val="Hyperlink"/>
            <w:noProof/>
          </w:rPr>
          <w:t>The Moderation Tab</w:t>
        </w:r>
        <w:r w:rsidR="00ED6E60">
          <w:rPr>
            <w:noProof/>
          </w:rPr>
          <w:tab/>
        </w:r>
        <w:r w:rsidR="00ED6E60">
          <w:rPr>
            <w:noProof/>
          </w:rPr>
          <w:fldChar w:fldCharType="begin"/>
        </w:r>
        <w:r w:rsidR="00ED6E60">
          <w:rPr>
            <w:noProof/>
          </w:rPr>
          <w:instrText xml:space="preserve"> PAGEREF _Toc332632084 \h </w:instrText>
        </w:r>
        <w:r w:rsidR="00ED6E60">
          <w:rPr>
            <w:noProof/>
          </w:rPr>
        </w:r>
        <w:r w:rsidR="00ED6E60">
          <w:rPr>
            <w:noProof/>
          </w:rPr>
          <w:fldChar w:fldCharType="separate"/>
        </w:r>
        <w:r w:rsidR="00ED6E60">
          <w:rPr>
            <w:noProof/>
          </w:rPr>
          <w:t>122</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085" w:history="1">
        <w:r w:rsidR="00ED6E60" w:rsidRPr="000128AC">
          <w:rPr>
            <w:rStyle w:val="Hyperlink"/>
            <w:noProof/>
          </w:rPr>
          <w:t>Previewing Content using the Moderation Tab</w:t>
        </w:r>
        <w:r w:rsidR="00ED6E60">
          <w:rPr>
            <w:noProof/>
          </w:rPr>
          <w:tab/>
        </w:r>
        <w:r w:rsidR="00ED6E60">
          <w:rPr>
            <w:noProof/>
          </w:rPr>
          <w:fldChar w:fldCharType="begin"/>
        </w:r>
        <w:r w:rsidR="00ED6E60">
          <w:rPr>
            <w:noProof/>
          </w:rPr>
          <w:instrText xml:space="preserve"> PAGEREF _Toc332632085 \h </w:instrText>
        </w:r>
        <w:r w:rsidR="00ED6E60">
          <w:rPr>
            <w:noProof/>
          </w:rPr>
        </w:r>
        <w:r w:rsidR="00ED6E60">
          <w:rPr>
            <w:noProof/>
          </w:rPr>
          <w:fldChar w:fldCharType="separate"/>
        </w:r>
        <w:r w:rsidR="00ED6E60">
          <w:rPr>
            <w:noProof/>
          </w:rPr>
          <w:t>123</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086" w:history="1">
        <w:r w:rsidR="00ED6E60" w:rsidRPr="000128AC">
          <w:rPr>
            <w:rStyle w:val="Hyperlink"/>
            <w:noProof/>
          </w:rPr>
          <w:t>Rejecting Content using the Moderation Tab</w:t>
        </w:r>
        <w:r w:rsidR="00ED6E60">
          <w:rPr>
            <w:noProof/>
          </w:rPr>
          <w:tab/>
        </w:r>
        <w:r w:rsidR="00ED6E60">
          <w:rPr>
            <w:noProof/>
          </w:rPr>
          <w:fldChar w:fldCharType="begin"/>
        </w:r>
        <w:r w:rsidR="00ED6E60">
          <w:rPr>
            <w:noProof/>
          </w:rPr>
          <w:instrText xml:space="preserve"> PAGEREF _Toc332632086 \h </w:instrText>
        </w:r>
        <w:r w:rsidR="00ED6E60">
          <w:rPr>
            <w:noProof/>
          </w:rPr>
        </w:r>
        <w:r w:rsidR="00ED6E60">
          <w:rPr>
            <w:noProof/>
          </w:rPr>
          <w:fldChar w:fldCharType="separate"/>
        </w:r>
        <w:r w:rsidR="00ED6E60">
          <w:rPr>
            <w:noProof/>
          </w:rPr>
          <w:t>123</w:t>
        </w:r>
        <w:r w:rsidR="00ED6E60">
          <w:rPr>
            <w:noProof/>
          </w:rPr>
          <w:fldChar w:fldCharType="end"/>
        </w:r>
      </w:hyperlink>
    </w:p>
    <w:p w:rsidR="00ED6E60" w:rsidRDefault="009428D3">
      <w:pPr>
        <w:pStyle w:val="TOC1"/>
        <w:tabs>
          <w:tab w:val="right" w:leader="dot" w:pos="9350"/>
        </w:tabs>
        <w:rPr>
          <w:rFonts w:asciiTheme="minorHAnsi" w:eastAsiaTheme="minorEastAsia" w:hAnsiTheme="minorHAnsi" w:cstheme="minorBidi"/>
          <w:noProof/>
          <w:color w:val="auto"/>
          <w:sz w:val="22"/>
          <w:szCs w:val="22"/>
          <w:lang w:val="en-US" w:bidi="he-IL"/>
        </w:rPr>
      </w:pPr>
      <w:hyperlink w:anchor="_Toc332632087" w:history="1">
        <w:r w:rsidR="00ED6E60" w:rsidRPr="000128AC">
          <w:rPr>
            <w:rStyle w:val="Hyperlink"/>
            <w:noProof/>
            <w:lang w:val="en-GB"/>
          </w:rPr>
          <w:t>Chapter 12</w:t>
        </w:r>
        <w:r w:rsidR="00ED6E60" w:rsidRPr="000128AC">
          <w:rPr>
            <w:rStyle w:val="Hyperlink"/>
            <w:noProof/>
          </w:rPr>
          <w:t xml:space="preserve"> </w:t>
        </w:r>
        <w:r w:rsidR="00ED6E60" w:rsidRPr="000128AC">
          <w:rPr>
            <w:rStyle w:val="Hyperlink"/>
            <w:noProof/>
            <w:lang w:val="en-GB"/>
          </w:rPr>
          <w:t>Using Subtitles and Captions</w:t>
        </w:r>
        <w:r w:rsidR="00ED6E60">
          <w:rPr>
            <w:noProof/>
          </w:rPr>
          <w:tab/>
        </w:r>
        <w:r w:rsidR="00ED6E60">
          <w:rPr>
            <w:noProof/>
          </w:rPr>
          <w:fldChar w:fldCharType="begin"/>
        </w:r>
        <w:r w:rsidR="00ED6E60">
          <w:rPr>
            <w:noProof/>
          </w:rPr>
          <w:instrText xml:space="preserve"> PAGEREF _Toc332632087 \h </w:instrText>
        </w:r>
        <w:r w:rsidR="00ED6E60">
          <w:rPr>
            <w:noProof/>
          </w:rPr>
        </w:r>
        <w:r w:rsidR="00ED6E60">
          <w:rPr>
            <w:noProof/>
          </w:rPr>
          <w:fldChar w:fldCharType="separate"/>
        </w:r>
        <w:r w:rsidR="00ED6E60">
          <w:rPr>
            <w:noProof/>
          </w:rPr>
          <w:t>125</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088" w:history="1">
        <w:r w:rsidR="00ED6E60" w:rsidRPr="000128AC">
          <w:rPr>
            <w:rStyle w:val="Hyperlink"/>
            <w:noProof/>
          </w:rPr>
          <w:t>Caption File Types</w:t>
        </w:r>
        <w:r w:rsidR="00ED6E60">
          <w:rPr>
            <w:noProof/>
          </w:rPr>
          <w:tab/>
        </w:r>
        <w:r w:rsidR="00ED6E60">
          <w:rPr>
            <w:noProof/>
          </w:rPr>
          <w:fldChar w:fldCharType="begin"/>
        </w:r>
        <w:r w:rsidR="00ED6E60">
          <w:rPr>
            <w:noProof/>
          </w:rPr>
          <w:instrText xml:space="preserve"> PAGEREF _Toc332632088 \h </w:instrText>
        </w:r>
        <w:r w:rsidR="00ED6E60">
          <w:rPr>
            <w:noProof/>
          </w:rPr>
        </w:r>
        <w:r w:rsidR="00ED6E60">
          <w:rPr>
            <w:noProof/>
          </w:rPr>
          <w:fldChar w:fldCharType="separate"/>
        </w:r>
        <w:r w:rsidR="00ED6E60">
          <w:rPr>
            <w:noProof/>
          </w:rPr>
          <w:t>125</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089" w:history="1">
        <w:r w:rsidR="00ED6E60" w:rsidRPr="000128AC">
          <w:rPr>
            <w:rStyle w:val="Hyperlink"/>
            <w:noProof/>
            <w:shd w:val="clear" w:color="auto" w:fill="FFFFFF"/>
          </w:rPr>
          <w:t>Searching within Captions</w:t>
        </w:r>
        <w:r w:rsidR="00ED6E60">
          <w:rPr>
            <w:noProof/>
          </w:rPr>
          <w:tab/>
        </w:r>
        <w:r w:rsidR="00ED6E60">
          <w:rPr>
            <w:noProof/>
          </w:rPr>
          <w:fldChar w:fldCharType="begin"/>
        </w:r>
        <w:r w:rsidR="00ED6E60">
          <w:rPr>
            <w:noProof/>
          </w:rPr>
          <w:instrText xml:space="preserve"> PAGEREF _Toc332632089 \h </w:instrText>
        </w:r>
        <w:r w:rsidR="00ED6E60">
          <w:rPr>
            <w:noProof/>
          </w:rPr>
        </w:r>
        <w:r w:rsidR="00ED6E60">
          <w:rPr>
            <w:noProof/>
          </w:rPr>
          <w:fldChar w:fldCharType="separate"/>
        </w:r>
        <w:r w:rsidR="00ED6E60">
          <w:rPr>
            <w:noProof/>
          </w:rPr>
          <w:t>125</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090" w:history="1">
        <w:r w:rsidR="00ED6E60" w:rsidRPr="000128AC">
          <w:rPr>
            <w:rStyle w:val="Hyperlink"/>
            <w:noProof/>
          </w:rPr>
          <w:t>Subtitles and Captions Terminology</w:t>
        </w:r>
        <w:r w:rsidR="00ED6E60">
          <w:rPr>
            <w:noProof/>
          </w:rPr>
          <w:tab/>
        </w:r>
        <w:r w:rsidR="00ED6E60">
          <w:rPr>
            <w:noProof/>
          </w:rPr>
          <w:fldChar w:fldCharType="begin"/>
        </w:r>
        <w:r w:rsidR="00ED6E60">
          <w:rPr>
            <w:noProof/>
          </w:rPr>
          <w:instrText xml:space="preserve"> PAGEREF _Toc332632090 \h </w:instrText>
        </w:r>
        <w:r w:rsidR="00ED6E60">
          <w:rPr>
            <w:noProof/>
          </w:rPr>
        </w:r>
        <w:r w:rsidR="00ED6E60">
          <w:rPr>
            <w:noProof/>
          </w:rPr>
          <w:fldChar w:fldCharType="separate"/>
        </w:r>
        <w:r w:rsidR="00ED6E60">
          <w:rPr>
            <w:noProof/>
          </w:rPr>
          <w:t>125</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091" w:history="1">
        <w:r w:rsidR="00ED6E60" w:rsidRPr="000128AC">
          <w:rPr>
            <w:rStyle w:val="Hyperlink"/>
            <w:noProof/>
          </w:rPr>
          <w:t>Adding Captions to an Entry</w:t>
        </w:r>
        <w:r w:rsidR="00ED6E60">
          <w:rPr>
            <w:noProof/>
          </w:rPr>
          <w:tab/>
        </w:r>
        <w:r w:rsidR="00ED6E60">
          <w:rPr>
            <w:noProof/>
          </w:rPr>
          <w:fldChar w:fldCharType="begin"/>
        </w:r>
        <w:r w:rsidR="00ED6E60">
          <w:rPr>
            <w:noProof/>
          </w:rPr>
          <w:instrText xml:space="preserve"> PAGEREF _Toc332632091 \h </w:instrText>
        </w:r>
        <w:r w:rsidR="00ED6E60">
          <w:rPr>
            <w:noProof/>
          </w:rPr>
        </w:r>
        <w:r w:rsidR="00ED6E60">
          <w:rPr>
            <w:noProof/>
          </w:rPr>
          <w:fldChar w:fldCharType="separate"/>
        </w:r>
        <w:r w:rsidR="00ED6E60">
          <w:rPr>
            <w:noProof/>
          </w:rPr>
          <w:t>126</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092" w:history="1">
        <w:r w:rsidR="00ED6E60" w:rsidRPr="000128AC">
          <w:rPr>
            <w:rStyle w:val="Hyperlink"/>
            <w:noProof/>
          </w:rPr>
          <w:t>Editing a Captions File</w:t>
        </w:r>
        <w:r w:rsidR="00ED6E60">
          <w:rPr>
            <w:noProof/>
          </w:rPr>
          <w:tab/>
        </w:r>
        <w:r w:rsidR="00ED6E60">
          <w:rPr>
            <w:noProof/>
          </w:rPr>
          <w:fldChar w:fldCharType="begin"/>
        </w:r>
        <w:r w:rsidR="00ED6E60">
          <w:rPr>
            <w:noProof/>
          </w:rPr>
          <w:instrText xml:space="preserve"> PAGEREF _Toc332632092 \h </w:instrText>
        </w:r>
        <w:r w:rsidR="00ED6E60">
          <w:rPr>
            <w:noProof/>
          </w:rPr>
        </w:r>
        <w:r w:rsidR="00ED6E60">
          <w:rPr>
            <w:noProof/>
          </w:rPr>
          <w:fldChar w:fldCharType="separate"/>
        </w:r>
        <w:r w:rsidR="00ED6E60">
          <w:rPr>
            <w:noProof/>
          </w:rPr>
          <w:t>127</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093" w:history="1">
        <w:r w:rsidR="00ED6E60" w:rsidRPr="000128AC">
          <w:rPr>
            <w:rStyle w:val="Hyperlink"/>
            <w:noProof/>
          </w:rPr>
          <w:t>Setting Up Captions for Display</w:t>
        </w:r>
        <w:r w:rsidR="00ED6E60">
          <w:rPr>
            <w:noProof/>
          </w:rPr>
          <w:tab/>
        </w:r>
        <w:r w:rsidR="00ED6E60">
          <w:rPr>
            <w:noProof/>
          </w:rPr>
          <w:fldChar w:fldCharType="begin"/>
        </w:r>
        <w:r w:rsidR="00ED6E60">
          <w:rPr>
            <w:noProof/>
          </w:rPr>
          <w:instrText xml:space="preserve"> PAGEREF _Toc332632093 \h </w:instrText>
        </w:r>
        <w:r w:rsidR="00ED6E60">
          <w:rPr>
            <w:noProof/>
          </w:rPr>
        </w:r>
        <w:r w:rsidR="00ED6E60">
          <w:rPr>
            <w:noProof/>
          </w:rPr>
          <w:fldChar w:fldCharType="separate"/>
        </w:r>
        <w:r w:rsidR="00ED6E60">
          <w:rPr>
            <w:noProof/>
          </w:rPr>
          <w:t>127</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094" w:history="1">
        <w:r w:rsidR="00ED6E60" w:rsidRPr="000128AC">
          <w:rPr>
            <w:rStyle w:val="Hyperlink"/>
            <w:noProof/>
          </w:rPr>
          <w:t>Viewing an Entry with Captions in a Player</w:t>
        </w:r>
        <w:r w:rsidR="00ED6E60">
          <w:rPr>
            <w:noProof/>
          </w:rPr>
          <w:tab/>
        </w:r>
        <w:r w:rsidR="00ED6E60">
          <w:rPr>
            <w:noProof/>
          </w:rPr>
          <w:fldChar w:fldCharType="begin"/>
        </w:r>
        <w:r w:rsidR="00ED6E60">
          <w:rPr>
            <w:noProof/>
          </w:rPr>
          <w:instrText xml:space="preserve"> PAGEREF _Toc332632094 \h </w:instrText>
        </w:r>
        <w:r w:rsidR="00ED6E60">
          <w:rPr>
            <w:noProof/>
          </w:rPr>
        </w:r>
        <w:r w:rsidR="00ED6E60">
          <w:rPr>
            <w:noProof/>
          </w:rPr>
          <w:fldChar w:fldCharType="separate"/>
        </w:r>
        <w:r w:rsidR="00ED6E60">
          <w:rPr>
            <w:noProof/>
          </w:rPr>
          <w:t>128</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095" w:history="1">
        <w:r w:rsidR="00ED6E60" w:rsidRPr="000128AC">
          <w:rPr>
            <w:rStyle w:val="Hyperlink"/>
            <w:noProof/>
          </w:rPr>
          <w:t>Captions Options</w:t>
        </w:r>
        <w:r w:rsidR="00ED6E60">
          <w:rPr>
            <w:noProof/>
          </w:rPr>
          <w:tab/>
        </w:r>
        <w:r w:rsidR="00ED6E60">
          <w:rPr>
            <w:noProof/>
          </w:rPr>
          <w:fldChar w:fldCharType="begin"/>
        </w:r>
        <w:r w:rsidR="00ED6E60">
          <w:rPr>
            <w:noProof/>
          </w:rPr>
          <w:instrText xml:space="preserve"> PAGEREF _Toc332632095 \h </w:instrText>
        </w:r>
        <w:r w:rsidR="00ED6E60">
          <w:rPr>
            <w:noProof/>
          </w:rPr>
        </w:r>
        <w:r w:rsidR="00ED6E60">
          <w:rPr>
            <w:noProof/>
          </w:rPr>
          <w:fldChar w:fldCharType="separate"/>
        </w:r>
        <w:r w:rsidR="00ED6E60">
          <w:rPr>
            <w:noProof/>
          </w:rPr>
          <w:t>130</w:t>
        </w:r>
        <w:r w:rsidR="00ED6E60">
          <w:rPr>
            <w:noProof/>
          </w:rPr>
          <w:fldChar w:fldCharType="end"/>
        </w:r>
      </w:hyperlink>
    </w:p>
    <w:p w:rsidR="00ED6E60" w:rsidRDefault="009428D3">
      <w:pPr>
        <w:pStyle w:val="TOC1"/>
        <w:tabs>
          <w:tab w:val="right" w:leader="dot" w:pos="9350"/>
        </w:tabs>
        <w:rPr>
          <w:rFonts w:asciiTheme="minorHAnsi" w:eastAsiaTheme="minorEastAsia" w:hAnsiTheme="minorHAnsi" w:cstheme="minorBidi"/>
          <w:noProof/>
          <w:color w:val="auto"/>
          <w:sz w:val="22"/>
          <w:szCs w:val="22"/>
          <w:lang w:val="en-US" w:bidi="he-IL"/>
        </w:rPr>
      </w:pPr>
      <w:hyperlink w:anchor="_Toc332632096" w:history="1">
        <w:r w:rsidR="00ED6E60" w:rsidRPr="000128AC">
          <w:rPr>
            <w:rStyle w:val="Hyperlink"/>
            <w:noProof/>
            <w:lang w:val="en-GB"/>
          </w:rPr>
          <w:t>Chapter 13 Live Streaming</w:t>
        </w:r>
        <w:r w:rsidR="00ED6E60">
          <w:rPr>
            <w:noProof/>
          </w:rPr>
          <w:tab/>
        </w:r>
        <w:r w:rsidR="00ED6E60">
          <w:rPr>
            <w:noProof/>
          </w:rPr>
          <w:fldChar w:fldCharType="begin"/>
        </w:r>
        <w:r w:rsidR="00ED6E60">
          <w:rPr>
            <w:noProof/>
          </w:rPr>
          <w:instrText xml:space="preserve"> PAGEREF _Toc332632096 \h </w:instrText>
        </w:r>
        <w:r w:rsidR="00ED6E60">
          <w:rPr>
            <w:noProof/>
          </w:rPr>
        </w:r>
        <w:r w:rsidR="00ED6E60">
          <w:rPr>
            <w:noProof/>
          </w:rPr>
          <w:fldChar w:fldCharType="separate"/>
        </w:r>
        <w:r w:rsidR="00ED6E60">
          <w:rPr>
            <w:noProof/>
          </w:rPr>
          <w:t>131</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097" w:history="1">
        <w:r w:rsidR="00ED6E60" w:rsidRPr="000128AC">
          <w:rPr>
            <w:rStyle w:val="Hyperlink"/>
            <w:noProof/>
          </w:rPr>
          <w:t>Live Streaming Using the KMC</w:t>
        </w:r>
        <w:r w:rsidR="00ED6E60">
          <w:rPr>
            <w:noProof/>
          </w:rPr>
          <w:tab/>
        </w:r>
        <w:r w:rsidR="00ED6E60">
          <w:rPr>
            <w:noProof/>
          </w:rPr>
          <w:fldChar w:fldCharType="begin"/>
        </w:r>
        <w:r w:rsidR="00ED6E60">
          <w:rPr>
            <w:noProof/>
          </w:rPr>
          <w:instrText xml:space="preserve"> PAGEREF _Toc332632097 \h </w:instrText>
        </w:r>
        <w:r w:rsidR="00ED6E60">
          <w:rPr>
            <w:noProof/>
          </w:rPr>
        </w:r>
        <w:r w:rsidR="00ED6E60">
          <w:rPr>
            <w:noProof/>
          </w:rPr>
          <w:fldChar w:fldCharType="separate"/>
        </w:r>
        <w:r w:rsidR="00ED6E60">
          <w:rPr>
            <w:noProof/>
          </w:rPr>
          <w:t>131</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098" w:history="1">
        <w:r w:rsidR="00ED6E60" w:rsidRPr="000128AC">
          <w:rPr>
            <w:rStyle w:val="Hyperlink"/>
            <w:noProof/>
          </w:rPr>
          <w:t>Workflow for Setting up Live Streaming</w:t>
        </w:r>
        <w:r w:rsidR="00ED6E60">
          <w:rPr>
            <w:noProof/>
          </w:rPr>
          <w:tab/>
        </w:r>
        <w:r w:rsidR="00ED6E60">
          <w:rPr>
            <w:noProof/>
          </w:rPr>
          <w:fldChar w:fldCharType="begin"/>
        </w:r>
        <w:r w:rsidR="00ED6E60">
          <w:rPr>
            <w:noProof/>
          </w:rPr>
          <w:instrText xml:space="preserve"> PAGEREF _Toc332632098 \h </w:instrText>
        </w:r>
        <w:r w:rsidR="00ED6E60">
          <w:rPr>
            <w:noProof/>
          </w:rPr>
        </w:r>
        <w:r w:rsidR="00ED6E60">
          <w:rPr>
            <w:noProof/>
          </w:rPr>
          <w:fldChar w:fldCharType="separate"/>
        </w:r>
        <w:r w:rsidR="00ED6E60">
          <w:rPr>
            <w:noProof/>
          </w:rPr>
          <w:t>131</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099" w:history="1">
        <w:r w:rsidR="00ED6E60" w:rsidRPr="000128AC">
          <w:rPr>
            <w:rStyle w:val="Hyperlink"/>
            <w:noProof/>
          </w:rPr>
          <w:t>Setting up the Hardware and Software</w:t>
        </w:r>
        <w:r w:rsidR="00ED6E60">
          <w:rPr>
            <w:noProof/>
          </w:rPr>
          <w:tab/>
        </w:r>
        <w:r w:rsidR="00ED6E60">
          <w:rPr>
            <w:noProof/>
          </w:rPr>
          <w:fldChar w:fldCharType="begin"/>
        </w:r>
        <w:r w:rsidR="00ED6E60">
          <w:rPr>
            <w:noProof/>
          </w:rPr>
          <w:instrText xml:space="preserve"> PAGEREF _Toc332632099 \h </w:instrText>
        </w:r>
        <w:r w:rsidR="00ED6E60">
          <w:rPr>
            <w:noProof/>
          </w:rPr>
        </w:r>
        <w:r w:rsidR="00ED6E60">
          <w:rPr>
            <w:noProof/>
          </w:rPr>
          <w:fldChar w:fldCharType="separate"/>
        </w:r>
        <w:r w:rsidR="00ED6E60">
          <w:rPr>
            <w:noProof/>
          </w:rPr>
          <w:t>131</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00" w:history="1">
        <w:r w:rsidR="00ED6E60" w:rsidRPr="000128AC">
          <w:rPr>
            <w:rStyle w:val="Hyperlink"/>
            <w:noProof/>
          </w:rPr>
          <w:t>Creating a Live Streaming Entry in the KMC</w:t>
        </w:r>
        <w:r w:rsidR="00ED6E60">
          <w:rPr>
            <w:noProof/>
          </w:rPr>
          <w:tab/>
        </w:r>
        <w:r w:rsidR="00ED6E60">
          <w:rPr>
            <w:noProof/>
          </w:rPr>
          <w:fldChar w:fldCharType="begin"/>
        </w:r>
        <w:r w:rsidR="00ED6E60">
          <w:rPr>
            <w:noProof/>
          </w:rPr>
          <w:instrText xml:space="preserve"> PAGEREF _Toc332632100 \h </w:instrText>
        </w:r>
        <w:r w:rsidR="00ED6E60">
          <w:rPr>
            <w:noProof/>
          </w:rPr>
        </w:r>
        <w:r w:rsidR="00ED6E60">
          <w:rPr>
            <w:noProof/>
          </w:rPr>
          <w:fldChar w:fldCharType="separate"/>
        </w:r>
        <w:r w:rsidR="00ED6E60">
          <w:rPr>
            <w:noProof/>
          </w:rPr>
          <w:t>132</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01" w:history="1">
        <w:r w:rsidR="00ED6E60" w:rsidRPr="000128AC">
          <w:rPr>
            <w:rStyle w:val="Hyperlink"/>
            <w:rFonts w:eastAsiaTheme="majorEastAsia"/>
            <w:noProof/>
          </w:rPr>
          <w:t>Multiple Bitrate Encoding</w:t>
        </w:r>
        <w:r w:rsidR="00ED6E60">
          <w:rPr>
            <w:noProof/>
          </w:rPr>
          <w:tab/>
        </w:r>
        <w:r w:rsidR="00ED6E60">
          <w:rPr>
            <w:noProof/>
          </w:rPr>
          <w:fldChar w:fldCharType="begin"/>
        </w:r>
        <w:r w:rsidR="00ED6E60">
          <w:rPr>
            <w:noProof/>
          </w:rPr>
          <w:instrText xml:space="preserve"> PAGEREF _Toc332632101 \h </w:instrText>
        </w:r>
        <w:r w:rsidR="00ED6E60">
          <w:rPr>
            <w:noProof/>
          </w:rPr>
        </w:r>
        <w:r w:rsidR="00ED6E60">
          <w:rPr>
            <w:noProof/>
          </w:rPr>
          <w:fldChar w:fldCharType="separate"/>
        </w:r>
        <w:r w:rsidR="00ED6E60">
          <w:rPr>
            <w:noProof/>
          </w:rPr>
          <w:t>133</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02" w:history="1">
        <w:r w:rsidR="00ED6E60" w:rsidRPr="000128AC">
          <w:rPr>
            <w:rStyle w:val="Hyperlink"/>
            <w:noProof/>
          </w:rPr>
          <w:t>Configuring the Live Stream Parameters in the KMC</w:t>
        </w:r>
        <w:r w:rsidR="00ED6E60">
          <w:rPr>
            <w:noProof/>
          </w:rPr>
          <w:tab/>
        </w:r>
        <w:r w:rsidR="00ED6E60">
          <w:rPr>
            <w:noProof/>
          </w:rPr>
          <w:fldChar w:fldCharType="begin"/>
        </w:r>
        <w:r w:rsidR="00ED6E60">
          <w:rPr>
            <w:noProof/>
          </w:rPr>
          <w:instrText xml:space="preserve"> PAGEREF _Toc332632102 \h </w:instrText>
        </w:r>
        <w:r w:rsidR="00ED6E60">
          <w:rPr>
            <w:noProof/>
          </w:rPr>
        </w:r>
        <w:r w:rsidR="00ED6E60">
          <w:rPr>
            <w:noProof/>
          </w:rPr>
          <w:fldChar w:fldCharType="separate"/>
        </w:r>
        <w:r w:rsidR="00ED6E60">
          <w:rPr>
            <w:noProof/>
          </w:rPr>
          <w:t>134</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03" w:history="1">
        <w:r w:rsidR="00ED6E60" w:rsidRPr="000128AC">
          <w:rPr>
            <w:rStyle w:val="Hyperlink"/>
            <w:noProof/>
          </w:rPr>
          <w:t>Setting up the Broadcasting Computer</w:t>
        </w:r>
        <w:r w:rsidR="00ED6E60">
          <w:rPr>
            <w:noProof/>
          </w:rPr>
          <w:tab/>
        </w:r>
        <w:r w:rsidR="00ED6E60">
          <w:rPr>
            <w:noProof/>
          </w:rPr>
          <w:fldChar w:fldCharType="begin"/>
        </w:r>
        <w:r w:rsidR="00ED6E60">
          <w:rPr>
            <w:noProof/>
          </w:rPr>
          <w:instrText xml:space="preserve"> PAGEREF _Toc332632103 \h </w:instrText>
        </w:r>
        <w:r w:rsidR="00ED6E60">
          <w:rPr>
            <w:noProof/>
          </w:rPr>
        </w:r>
        <w:r w:rsidR="00ED6E60">
          <w:rPr>
            <w:noProof/>
          </w:rPr>
          <w:fldChar w:fldCharType="separate"/>
        </w:r>
        <w:r w:rsidR="00ED6E60">
          <w:rPr>
            <w:noProof/>
          </w:rPr>
          <w:t>135</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04" w:history="1">
        <w:r w:rsidR="00ED6E60" w:rsidRPr="000128AC">
          <w:rPr>
            <w:rStyle w:val="Hyperlink"/>
            <w:noProof/>
          </w:rPr>
          <w:t>Viewing the Broadcasting Setup (Optional)</w:t>
        </w:r>
        <w:r w:rsidR="00ED6E60">
          <w:rPr>
            <w:noProof/>
          </w:rPr>
          <w:tab/>
        </w:r>
        <w:r w:rsidR="00ED6E60">
          <w:rPr>
            <w:noProof/>
          </w:rPr>
          <w:fldChar w:fldCharType="begin"/>
        </w:r>
        <w:r w:rsidR="00ED6E60">
          <w:rPr>
            <w:noProof/>
          </w:rPr>
          <w:instrText xml:space="preserve"> PAGEREF _Toc332632104 \h </w:instrText>
        </w:r>
        <w:r w:rsidR="00ED6E60">
          <w:rPr>
            <w:noProof/>
          </w:rPr>
        </w:r>
        <w:r w:rsidR="00ED6E60">
          <w:rPr>
            <w:noProof/>
          </w:rPr>
          <w:fldChar w:fldCharType="separate"/>
        </w:r>
        <w:r w:rsidR="00ED6E60">
          <w:rPr>
            <w:noProof/>
          </w:rPr>
          <w:t>136</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05" w:history="1">
        <w:r w:rsidR="00ED6E60" w:rsidRPr="000128AC">
          <w:rPr>
            <w:rStyle w:val="Hyperlink"/>
            <w:noProof/>
          </w:rPr>
          <w:t>Advanced Live Streaming Configuration Options</w:t>
        </w:r>
        <w:r w:rsidR="00ED6E60">
          <w:rPr>
            <w:noProof/>
          </w:rPr>
          <w:tab/>
        </w:r>
        <w:r w:rsidR="00ED6E60">
          <w:rPr>
            <w:noProof/>
          </w:rPr>
          <w:fldChar w:fldCharType="begin"/>
        </w:r>
        <w:r w:rsidR="00ED6E60">
          <w:rPr>
            <w:noProof/>
          </w:rPr>
          <w:instrText xml:space="preserve"> PAGEREF _Toc332632105 \h </w:instrText>
        </w:r>
        <w:r w:rsidR="00ED6E60">
          <w:rPr>
            <w:noProof/>
          </w:rPr>
        </w:r>
        <w:r w:rsidR="00ED6E60">
          <w:rPr>
            <w:noProof/>
          </w:rPr>
          <w:fldChar w:fldCharType="separate"/>
        </w:r>
        <w:r w:rsidR="00ED6E60">
          <w:rPr>
            <w:noProof/>
          </w:rPr>
          <w:t>137</w:t>
        </w:r>
        <w:r w:rsidR="00ED6E60">
          <w:rPr>
            <w:noProof/>
          </w:rPr>
          <w:fldChar w:fldCharType="end"/>
        </w:r>
      </w:hyperlink>
    </w:p>
    <w:p w:rsidR="00ED6E60" w:rsidRDefault="009428D3">
      <w:pPr>
        <w:pStyle w:val="TOC1"/>
        <w:tabs>
          <w:tab w:val="right" w:leader="dot" w:pos="9350"/>
        </w:tabs>
        <w:rPr>
          <w:rFonts w:asciiTheme="minorHAnsi" w:eastAsiaTheme="minorEastAsia" w:hAnsiTheme="minorHAnsi" w:cstheme="minorBidi"/>
          <w:noProof/>
          <w:color w:val="auto"/>
          <w:sz w:val="22"/>
          <w:szCs w:val="22"/>
          <w:lang w:val="en-US" w:bidi="he-IL"/>
        </w:rPr>
      </w:pPr>
      <w:hyperlink w:anchor="_Toc332632106" w:history="1">
        <w:r w:rsidR="00ED6E60" w:rsidRPr="000128AC">
          <w:rPr>
            <w:rStyle w:val="Hyperlink"/>
            <w:noProof/>
            <w:lang w:val="en-GB"/>
          </w:rPr>
          <w:t>Chapter 14 Content Authoring Tools</w:t>
        </w:r>
        <w:r w:rsidR="00ED6E60">
          <w:rPr>
            <w:noProof/>
          </w:rPr>
          <w:tab/>
        </w:r>
        <w:r w:rsidR="00ED6E60">
          <w:rPr>
            <w:noProof/>
          </w:rPr>
          <w:fldChar w:fldCharType="begin"/>
        </w:r>
        <w:r w:rsidR="00ED6E60">
          <w:rPr>
            <w:noProof/>
          </w:rPr>
          <w:instrText xml:space="preserve"> PAGEREF _Toc332632106 \h </w:instrText>
        </w:r>
        <w:r w:rsidR="00ED6E60">
          <w:rPr>
            <w:noProof/>
          </w:rPr>
        </w:r>
        <w:r w:rsidR="00ED6E60">
          <w:rPr>
            <w:noProof/>
          </w:rPr>
          <w:fldChar w:fldCharType="separate"/>
        </w:r>
        <w:r w:rsidR="00ED6E60">
          <w:rPr>
            <w:noProof/>
          </w:rPr>
          <w:t>139</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107" w:history="1">
        <w:r w:rsidR="00ED6E60" w:rsidRPr="000128AC">
          <w:rPr>
            <w:rStyle w:val="Hyperlink"/>
            <w:noProof/>
          </w:rPr>
          <w:t>The Content Tab</w:t>
        </w:r>
        <w:r w:rsidR="00ED6E60">
          <w:rPr>
            <w:noProof/>
          </w:rPr>
          <w:tab/>
        </w:r>
        <w:r w:rsidR="00ED6E60">
          <w:rPr>
            <w:noProof/>
          </w:rPr>
          <w:fldChar w:fldCharType="begin"/>
        </w:r>
        <w:r w:rsidR="00ED6E60">
          <w:rPr>
            <w:noProof/>
          </w:rPr>
          <w:instrText xml:space="preserve"> PAGEREF _Toc332632107 \h </w:instrText>
        </w:r>
        <w:r w:rsidR="00ED6E60">
          <w:rPr>
            <w:noProof/>
          </w:rPr>
        </w:r>
        <w:r w:rsidR="00ED6E60">
          <w:rPr>
            <w:noProof/>
          </w:rPr>
          <w:fldChar w:fldCharType="separate"/>
        </w:r>
        <w:r w:rsidR="00ED6E60">
          <w:rPr>
            <w:noProof/>
          </w:rPr>
          <w:t>139</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108" w:history="1">
        <w:r w:rsidR="00ED6E60" w:rsidRPr="000128AC">
          <w:rPr>
            <w:rStyle w:val="Hyperlink"/>
            <w:noProof/>
          </w:rPr>
          <w:t>Entries Tab</w:t>
        </w:r>
        <w:r w:rsidR="00ED6E60">
          <w:rPr>
            <w:noProof/>
          </w:rPr>
          <w:tab/>
        </w:r>
        <w:r w:rsidR="00ED6E60">
          <w:rPr>
            <w:noProof/>
          </w:rPr>
          <w:fldChar w:fldCharType="begin"/>
        </w:r>
        <w:r w:rsidR="00ED6E60">
          <w:rPr>
            <w:noProof/>
          </w:rPr>
          <w:instrText xml:space="preserve"> PAGEREF _Toc332632108 \h </w:instrText>
        </w:r>
        <w:r w:rsidR="00ED6E60">
          <w:rPr>
            <w:noProof/>
          </w:rPr>
        </w:r>
        <w:r w:rsidR="00ED6E60">
          <w:rPr>
            <w:noProof/>
          </w:rPr>
          <w:fldChar w:fldCharType="separate"/>
        </w:r>
        <w:r w:rsidR="00ED6E60">
          <w:rPr>
            <w:noProof/>
          </w:rPr>
          <w:t>139</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109" w:history="1">
        <w:r w:rsidR="00ED6E60" w:rsidRPr="000128AC">
          <w:rPr>
            <w:rStyle w:val="Hyperlink"/>
            <w:noProof/>
          </w:rPr>
          <w:t>Entries Table</w:t>
        </w:r>
        <w:r w:rsidR="00ED6E60">
          <w:rPr>
            <w:noProof/>
          </w:rPr>
          <w:tab/>
        </w:r>
        <w:r w:rsidR="00ED6E60">
          <w:rPr>
            <w:noProof/>
          </w:rPr>
          <w:fldChar w:fldCharType="begin"/>
        </w:r>
        <w:r w:rsidR="00ED6E60">
          <w:rPr>
            <w:noProof/>
          </w:rPr>
          <w:instrText xml:space="preserve"> PAGEREF _Toc332632109 \h </w:instrText>
        </w:r>
        <w:r w:rsidR="00ED6E60">
          <w:rPr>
            <w:noProof/>
          </w:rPr>
        </w:r>
        <w:r w:rsidR="00ED6E60">
          <w:rPr>
            <w:noProof/>
          </w:rPr>
          <w:fldChar w:fldCharType="separate"/>
        </w:r>
        <w:r w:rsidR="00ED6E60">
          <w:rPr>
            <w:noProof/>
          </w:rPr>
          <w:t>139</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10" w:history="1">
        <w:r w:rsidR="00ED6E60" w:rsidRPr="000128AC">
          <w:rPr>
            <w:rStyle w:val="Hyperlink"/>
            <w:noProof/>
          </w:rPr>
          <w:t>Set Scheduling</w:t>
        </w:r>
        <w:r w:rsidR="00ED6E60">
          <w:rPr>
            <w:noProof/>
          </w:rPr>
          <w:tab/>
        </w:r>
        <w:r w:rsidR="00ED6E60">
          <w:rPr>
            <w:noProof/>
          </w:rPr>
          <w:fldChar w:fldCharType="begin"/>
        </w:r>
        <w:r w:rsidR="00ED6E60">
          <w:rPr>
            <w:noProof/>
          </w:rPr>
          <w:instrText xml:space="preserve"> PAGEREF _Toc332632110 \h </w:instrText>
        </w:r>
        <w:r w:rsidR="00ED6E60">
          <w:rPr>
            <w:noProof/>
          </w:rPr>
        </w:r>
        <w:r w:rsidR="00ED6E60">
          <w:rPr>
            <w:noProof/>
          </w:rPr>
          <w:fldChar w:fldCharType="separate"/>
        </w:r>
        <w:r w:rsidR="00ED6E60">
          <w:rPr>
            <w:noProof/>
          </w:rPr>
          <w:t>140</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11" w:history="1">
        <w:r w:rsidR="00ED6E60" w:rsidRPr="000128AC">
          <w:rPr>
            <w:rStyle w:val="Hyperlink"/>
            <w:noProof/>
          </w:rPr>
          <w:t>Set Access Control</w:t>
        </w:r>
        <w:r w:rsidR="00ED6E60">
          <w:rPr>
            <w:noProof/>
          </w:rPr>
          <w:tab/>
        </w:r>
        <w:r w:rsidR="00ED6E60">
          <w:rPr>
            <w:noProof/>
          </w:rPr>
          <w:fldChar w:fldCharType="begin"/>
        </w:r>
        <w:r w:rsidR="00ED6E60">
          <w:rPr>
            <w:noProof/>
          </w:rPr>
          <w:instrText xml:space="preserve"> PAGEREF _Toc332632111 \h </w:instrText>
        </w:r>
        <w:r w:rsidR="00ED6E60">
          <w:rPr>
            <w:noProof/>
          </w:rPr>
        </w:r>
        <w:r w:rsidR="00ED6E60">
          <w:rPr>
            <w:noProof/>
          </w:rPr>
          <w:fldChar w:fldCharType="separate"/>
        </w:r>
        <w:r w:rsidR="00ED6E60">
          <w:rPr>
            <w:noProof/>
          </w:rPr>
          <w:t>141</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12" w:history="1">
        <w:r w:rsidR="00ED6E60" w:rsidRPr="000128AC">
          <w:rPr>
            <w:rStyle w:val="Hyperlink"/>
            <w:noProof/>
          </w:rPr>
          <w:t>Edit - Add Tags to and Entry</w:t>
        </w:r>
        <w:r w:rsidR="00ED6E60">
          <w:rPr>
            <w:noProof/>
          </w:rPr>
          <w:tab/>
        </w:r>
        <w:r w:rsidR="00ED6E60">
          <w:rPr>
            <w:noProof/>
          </w:rPr>
          <w:fldChar w:fldCharType="begin"/>
        </w:r>
        <w:r w:rsidR="00ED6E60">
          <w:rPr>
            <w:noProof/>
          </w:rPr>
          <w:instrText xml:space="preserve"> PAGEREF _Toc332632112 \h </w:instrText>
        </w:r>
        <w:r w:rsidR="00ED6E60">
          <w:rPr>
            <w:noProof/>
          </w:rPr>
        </w:r>
        <w:r w:rsidR="00ED6E60">
          <w:rPr>
            <w:noProof/>
          </w:rPr>
          <w:fldChar w:fldCharType="separate"/>
        </w:r>
        <w:r w:rsidR="00ED6E60">
          <w:rPr>
            <w:noProof/>
          </w:rPr>
          <w:t>142</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13" w:history="1">
        <w:r w:rsidR="00ED6E60" w:rsidRPr="000128AC">
          <w:rPr>
            <w:rStyle w:val="Hyperlink"/>
            <w:noProof/>
          </w:rPr>
          <w:t>Edit - Remove Tags from an Entry</w:t>
        </w:r>
        <w:r w:rsidR="00ED6E60">
          <w:rPr>
            <w:noProof/>
          </w:rPr>
          <w:tab/>
        </w:r>
        <w:r w:rsidR="00ED6E60">
          <w:rPr>
            <w:noProof/>
          </w:rPr>
          <w:fldChar w:fldCharType="begin"/>
        </w:r>
        <w:r w:rsidR="00ED6E60">
          <w:rPr>
            <w:noProof/>
          </w:rPr>
          <w:instrText xml:space="preserve"> PAGEREF _Toc332632113 \h </w:instrText>
        </w:r>
        <w:r w:rsidR="00ED6E60">
          <w:rPr>
            <w:noProof/>
          </w:rPr>
        </w:r>
        <w:r w:rsidR="00ED6E60">
          <w:rPr>
            <w:noProof/>
          </w:rPr>
          <w:fldChar w:fldCharType="separate"/>
        </w:r>
        <w:r w:rsidR="00ED6E60">
          <w:rPr>
            <w:noProof/>
          </w:rPr>
          <w:t>142</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14" w:history="1">
        <w:r w:rsidR="00ED6E60" w:rsidRPr="000128AC">
          <w:rPr>
            <w:rStyle w:val="Hyperlink"/>
            <w:noProof/>
          </w:rPr>
          <w:t>Edit - Add Categories</w:t>
        </w:r>
        <w:r w:rsidR="00ED6E60">
          <w:rPr>
            <w:noProof/>
          </w:rPr>
          <w:tab/>
        </w:r>
        <w:r w:rsidR="00ED6E60">
          <w:rPr>
            <w:noProof/>
          </w:rPr>
          <w:fldChar w:fldCharType="begin"/>
        </w:r>
        <w:r w:rsidR="00ED6E60">
          <w:rPr>
            <w:noProof/>
          </w:rPr>
          <w:instrText xml:space="preserve"> PAGEREF _Toc332632114 \h </w:instrText>
        </w:r>
        <w:r w:rsidR="00ED6E60">
          <w:rPr>
            <w:noProof/>
          </w:rPr>
        </w:r>
        <w:r w:rsidR="00ED6E60">
          <w:rPr>
            <w:noProof/>
          </w:rPr>
          <w:fldChar w:fldCharType="separate"/>
        </w:r>
        <w:r w:rsidR="00ED6E60">
          <w:rPr>
            <w:noProof/>
          </w:rPr>
          <w:t>143</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15" w:history="1">
        <w:r w:rsidR="00ED6E60" w:rsidRPr="000128AC">
          <w:rPr>
            <w:rStyle w:val="Hyperlink"/>
            <w:noProof/>
          </w:rPr>
          <w:t>Edit - Remove Categories</w:t>
        </w:r>
        <w:r w:rsidR="00ED6E60">
          <w:rPr>
            <w:noProof/>
          </w:rPr>
          <w:tab/>
        </w:r>
        <w:r w:rsidR="00ED6E60">
          <w:rPr>
            <w:noProof/>
          </w:rPr>
          <w:fldChar w:fldCharType="begin"/>
        </w:r>
        <w:r w:rsidR="00ED6E60">
          <w:rPr>
            <w:noProof/>
          </w:rPr>
          <w:instrText xml:space="preserve"> PAGEREF _Toc332632115 \h </w:instrText>
        </w:r>
        <w:r w:rsidR="00ED6E60">
          <w:rPr>
            <w:noProof/>
          </w:rPr>
        </w:r>
        <w:r w:rsidR="00ED6E60">
          <w:rPr>
            <w:noProof/>
          </w:rPr>
          <w:fldChar w:fldCharType="separate"/>
        </w:r>
        <w:r w:rsidR="00ED6E60">
          <w:rPr>
            <w:noProof/>
          </w:rPr>
          <w:t>144</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16" w:history="1">
        <w:r w:rsidR="00ED6E60" w:rsidRPr="000128AC">
          <w:rPr>
            <w:rStyle w:val="Hyperlink"/>
            <w:noProof/>
          </w:rPr>
          <w:t>Add to New Category</w:t>
        </w:r>
        <w:r w:rsidR="00ED6E60">
          <w:rPr>
            <w:noProof/>
          </w:rPr>
          <w:tab/>
        </w:r>
        <w:r w:rsidR="00ED6E60">
          <w:rPr>
            <w:noProof/>
          </w:rPr>
          <w:fldChar w:fldCharType="begin"/>
        </w:r>
        <w:r w:rsidR="00ED6E60">
          <w:rPr>
            <w:noProof/>
          </w:rPr>
          <w:instrText xml:space="preserve"> PAGEREF _Toc332632116 \h </w:instrText>
        </w:r>
        <w:r w:rsidR="00ED6E60">
          <w:rPr>
            <w:noProof/>
          </w:rPr>
        </w:r>
        <w:r w:rsidR="00ED6E60">
          <w:rPr>
            <w:noProof/>
          </w:rPr>
          <w:fldChar w:fldCharType="separate"/>
        </w:r>
        <w:r w:rsidR="00ED6E60">
          <w:rPr>
            <w:noProof/>
          </w:rPr>
          <w:t>145</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17" w:history="1">
        <w:r w:rsidR="00ED6E60" w:rsidRPr="000128AC">
          <w:rPr>
            <w:rStyle w:val="Hyperlink"/>
            <w:noProof/>
          </w:rPr>
          <w:t>Add to New Playlist</w:t>
        </w:r>
        <w:r w:rsidR="00ED6E60">
          <w:rPr>
            <w:noProof/>
          </w:rPr>
          <w:tab/>
        </w:r>
        <w:r w:rsidR="00ED6E60">
          <w:rPr>
            <w:noProof/>
          </w:rPr>
          <w:fldChar w:fldCharType="begin"/>
        </w:r>
        <w:r w:rsidR="00ED6E60">
          <w:rPr>
            <w:noProof/>
          </w:rPr>
          <w:instrText xml:space="preserve"> PAGEREF _Toc332632117 \h </w:instrText>
        </w:r>
        <w:r w:rsidR="00ED6E60">
          <w:rPr>
            <w:noProof/>
          </w:rPr>
        </w:r>
        <w:r w:rsidR="00ED6E60">
          <w:rPr>
            <w:noProof/>
          </w:rPr>
          <w:fldChar w:fldCharType="separate"/>
        </w:r>
        <w:r w:rsidR="00ED6E60">
          <w:rPr>
            <w:noProof/>
          </w:rPr>
          <w:t>145</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18" w:history="1">
        <w:r w:rsidR="00ED6E60" w:rsidRPr="000128AC">
          <w:rPr>
            <w:rStyle w:val="Hyperlink"/>
            <w:noProof/>
          </w:rPr>
          <w:t>Change Entry Owner</w:t>
        </w:r>
        <w:r w:rsidR="00ED6E60">
          <w:rPr>
            <w:noProof/>
          </w:rPr>
          <w:tab/>
        </w:r>
        <w:r w:rsidR="00ED6E60">
          <w:rPr>
            <w:noProof/>
          </w:rPr>
          <w:fldChar w:fldCharType="begin"/>
        </w:r>
        <w:r w:rsidR="00ED6E60">
          <w:rPr>
            <w:noProof/>
          </w:rPr>
          <w:instrText xml:space="preserve"> PAGEREF _Toc332632118 \h </w:instrText>
        </w:r>
        <w:r w:rsidR="00ED6E60">
          <w:rPr>
            <w:noProof/>
          </w:rPr>
        </w:r>
        <w:r w:rsidR="00ED6E60">
          <w:rPr>
            <w:noProof/>
          </w:rPr>
          <w:fldChar w:fldCharType="separate"/>
        </w:r>
        <w:r w:rsidR="00ED6E60">
          <w:rPr>
            <w:noProof/>
          </w:rPr>
          <w:t>145</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19" w:history="1">
        <w:r w:rsidR="00ED6E60" w:rsidRPr="000128AC">
          <w:rPr>
            <w:rStyle w:val="Hyperlink"/>
            <w:noProof/>
          </w:rPr>
          <w:t>Download Files</w:t>
        </w:r>
        <w:r w:rsidR="00ED6E60">
          <w:rPr>
            <w:noProof/>
          </w:rPr>
          <w:tab/>
        </w:r>
        <w:r w:rsidR="00ED6E60">
          <w:rPr>
            <w:noProof/>
          </w:rPr>
          <w:fldChar w:fldCharType="begin"/>
        </w:r>
        <w:r w:rsidR="00ED6E60">
          <w:rPr>
            <w:noProof/>
          </w:rPr>
          <w:instrText xml:space="preserve"> PAGEREF _Toc332632119 \h </w:instrText>
        </w:r>
        <w:r w:rsidR="00ED6E60">
          <w:rPr>
            <w:noProof/>
          </w:rPr>
        </w:r>
        <w:r w:rsidR="00ED6E60">
          <w:rPr>
            <w:noProof/>
          </w:rPr>
          <w:fldChar w:fldCharType="separate"/>
        </w:r>
        <w:r w:rsidR="00ED6E60">
          <w:rPr>
            <w:noProof/>
          </w:rPr>
          <w:t>146</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20" w:history="1">
        <w:r w:rsidR="00ED6E60" w:rsidRPr="000128AC">
          <w:rPr>
            <w:rStyle w:val="Hyperlink"/>
            <w:noProof/>
          </w:rPr>
          <w:t>Delete Multiple Entries</w:t>
        </w:r>
        <w:r w:rsidR="00ED6E60">
          <w:rPr>
            <w:noProof/>
          </w:rPr>
          <w:tab/>
        </w:r>
        <w:r w:rsidR="00ED6E60">
          <w:rPr>
            <w:noProof/>
          </w:rPr>
          <w:fldChar w:fldCharType="begin"/>
        </w:r>
        <w:r w:rsidR="00ED6E60">
          <w:rPr>
            <w:noProof/>
          </w:rPr>
          <w:instrText xml:space="preserve"> PAGEREF _Toc332632120 \h </w:instrText>
        </w:r>
        <w:r w:rsidR="00ED6E60">
          <w:rPr>
            <w:noProof/>
          </w:rPr>
        </w:r>
        <w:r w:rsidR="00ED6E60">
          <w:rPr>
            <w:noProof/>
          </w:rPr>
          <w:fldChar w:fldCharType="separate"/>
        </w:r>
        <w:r w:rsidR="00ED6E60">
          <w:rPr>
            <w:noProof/>
          </w:rPr>
          <w:t>146</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21" w:history="1">
        <w:r w:rsidR="00ED6E60" w:rsidRPr="000128AC">
          <w:rPr>
            <w:rStyle w:val="Hyperlink"/>
            <w:noProof/>
          </w:rPr>
          <w:t>Preview and Embed</w:t>
        </w:r>
        <w:r w:rsidR="00ED6E60">
          <w:rPr>
            <w:noProof/>
          </w:rPr>
          <w:tab/>
        </w:r>
        <w:r w:rsidR="00ED6E60">
          <w:rPr>
            <w:noProof/>
          </w:rPr>
          <w:fldChar w:fldCharType="begin"/>
        </w:r>
        <w:r w:rsidR="00ED6E60">
          <w:rPr>
            <w:noProof/>
          </w:rPr>
          <w:instrText xml:space="preserve"> PAGEREF _Toc332632121 \h </w:instrText>
        </w:r>
        <w:r w:rsidR="00ED6E60">
          <w:rPr>
            <w:noProof/>
          </w:rPr>
        </w:r>
        <w:r w:rsidR="00ED6E60">
          <w:rPr>
            <w:noProof/>
          </w:rPr>
          <w:fldChar w:fldCharType="separate"/>
        </w:r>
        <w:r w:rsidR="00ED6E60">
          <w:rPr>
            <w:noProof/>
          </w:rPr>
          <w:t>147</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122" w:history="1">
        <w:r w:rsidR="00ED6E60" w:rsidRPr="000128AC">
          <w:rPr>
            <w:rStyle w:val="Hyperlink"/>
            <w:noProof/>
          </w:rPr>
          <w:t>Editing Entries</w:t>
        </w:r>
        <w:r w:rsidR="00ED6E60">
          <w:rPr>
            <w:noProof/>
          </w:rPr>
          <w:tab/>
        </w:r>
        <w:r w:rsidR="00ED6E60">
          <w:rPr>
            <w:noProof/>
          </w:rPr>
          <w:fldChar w:fldCharType="begin"/>
        </w:r>
        <w:r w:rsidR="00ED6E60">
          <w:rPr>
            <w:noProof/>
          </w:rPr>
          <w:instrText xml:space="preserve"> PAGEREF _Toc332632122 \h </w:instrText>
        </w:r>
        <w:r w:rsidR="00ED6E60">
          <w:rPr>
            <w:noProof/>
          </w:rPr>
        </w:r>
        <w:r w:rsidR="00ED6E60">
          <w:rPr>
            <w:noProof/>
          </w:rPr>
          <w:fldChar w:fldCharType="separate"/>
        </w:r>
        <w:r w:rsidR="00ED6E60">
          <w:rPr>
            <w:noProof/>
          </w:rPr>
          <w:t>147</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23" w:history="1">
        <w:r w:rsidR="00ED6E60" w:rsidRPr="000128AC">
          <w:rPr>
            <w:rStyle w:val="Hyperlink"/>
            <w:noProof/>
          </w:rPr>
          <w:t>Edit Entry Tabs</w:t>
        </w:r>
        <w:r w:rsidR="00ED6E60">
          <w:rPr>
            <w:noProof/>
          </w:rPr>
          <w:tab/>
        </w:r>
        <w:r w:rsidR="00ED6E60">
          <w:rPr>
            <w:noProof/>
          </w:rPr>
          <w:fldChar w:fldCharType="begin"/>
        </w:r>
        <w:r w:rsidR="00ED6E60">
          <w:rPr>
            <w:noProof/>
          </w:rPr>
          <w:instrText xml:space="preserve"> PAGEREF _Toc332632123 \h </w:instrText>
        </w:r>
        <w:r w:rsidR="00ED6E60">
          <w:rPr>
            <w:noProof/>
          </w:rPr>
        </w:r>
        <w:r w:rsidR="00ED6E60">
          <w:rPr>
            <w:noProof/>
          </w:rPr>
          <w:fldChar w:fldCharType="separate"/>
        </w:r>
        <w:r w:rsidR="00ED6E60">
          <w:rPr>
            <w:noProof/>
          </w:rPr>
          <w:t>148</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24" w:history="1">
        <w:r w:rsidR="00ED6E60" w:rsidRPr="000128AC">
          <w:rPr>
            <w:rStyle w:val="Hyperlink"/>
            <w:noProof/>
            <w:lang w:val="en-US"/>
          </w:rPr>
          <w:t>Clipping and Trimming Media Files</w:t>
        </w:r>
        <w:r w:rsidR="00ED6E60">
          <w:rPr>
            <w:noProof/>
          </w:rPr>
          <w:tab/>
        </w:r>
        <w:r w:rsidR="00ED6E60">
          <w:rPr>
            <w:noProof/>
          </w:rPr>
          <w:fldChar w:fldCharType="begin"/>
        </w:r>
        <w:r w:rsidR="00ED6E60">
          <w:rPr>
            <w:noProof/>
          </w:rPr>
          <w:instrText xml:space="preserve"> PAGEREF _Toc332632124 \h </w:instrText>
        </w:r>
        <w:r w:rsidR="00ED6E60">
          <w:rPr>
            <w:noProof/>
          </w:rPr>
        </w:r>
        <w:r w:rsidR="00ED6E60">
          <w:rPr>
            <w:noProof/>
          </w:rPr>
          <w:fldChar w:fldCharType="separate"/>
        </w:r>
        <w:r w:rsidR="00ED6E60">
          <w:rPr>
            <w:noProof/>
          </w:rPr>
          <w:t>149</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25" w:history="1">
        <w:r w:rsidR="00ED6E60" w:rsidRPr="000128AC">
          <w:rPr>
            <w:rStyle w:val="Hyperlink"/>
            <w:noProof/>
          </w:rPr>
          <w:t>Troubleshooting Trimming and Clipping</w:t>
        </w:r>
        <w:r w:rsidR="00ED6E60">
          <w:rPr>
            <w:noProof/>
          </w:rPr>
          <w:tab/>
        </w:r>
        <w:r w:rsidR="00ED6E60">
          <w:rPr>
            <w:noProof/>
          </w:rPr>
          <w:fldChar w:fldCharType="begin"/>
        </w:r>
        <w:r w:rsidR="00ED6E60">
          <w:rPr>
            <w:noProof/>
          </w:rPr>
          <w:instrText xml:space="preserve"> PAGEREF _Toc332632125 \h </w:instrText>
        </w:r>
        <w:r w:rsidR="00ED6E60">
          <w:rPr>
            <w:noProof/>
          </w:rPr>
        </w:r>
        <w:r w:rsidR="00ED6E60">
          <w:rPr>
            <w:noProof/>
          </w:rPr>
          <w:fldChar w:fldCharType="separate"/>
        </w:r>
        <w:r w:rsidR="00ED6E60">
          <w:rPr>
            <w:noProof/>
          </w:rPr>
          <w:t>151</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26" w:history="1">
        <w:r w:rsidR="00ED6E60" w:rsidRPr="000128AC">
          <w:rPr>
            <w:rStyle w:val="Hyperlink"/>
            <w:noProof/>
          </w:rPr>
          <w:t>Users Tab</w:t>
        </w:r>
        <w:r w:rsidR="00ED6E60">
          <w:rPr>
            <w:noProof/>
          </w:rPr>
          <w:tab/>
        </w:r>
        <w:r w:rsidR="00ED6E60">
          <w:rPr>
            <w:noProof/>
          </w:rPr>
          <w:fldChar w:fldCharType="begin"/>
        </w:r>
        <w:r w:rsidR="00ED6E60">
          <w:rPr>
            <w:noProof/>
          </w:rPr>
          <w:instrText xml:space="preserve"> PAGEREF _Toc332632126 \h </w:instrText>
        </w:r>
        <w:r w:rsidR="00ED6E60">
          <w:rPr>
            <w:noProof/>
          </w:rPr>
        </w:r>
        <w:r w:rsidR="00ED6E60">
          <w:rPr>
            <w:noProof/>
          </w:rPr>
          <w:fldChar w:fldCharType="separate"/>
        </w:r>
        <w:r w:rsidR="00ED6E60">
          <w:rPr>
            <w:noProof/>
          </w:rPr>
          <w:t>151</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127" w:history="1">
        <w:r w:rsidR="00ED6E60" w:rsidRPr="000128AC">
          <w:rPr>
            <w:rStyle w:val="Hyperlink"/>
            <w:noProof/>
          </w:rPr>
          <w:t>Choosing a Thumbnail for your Video</w:t>
        </w:r>
        <w:r w:rsidR="00ED6E60">
          <w:rPr>
            <w:noProof/>
          </w:rPr>
          <w:tab/>
        </w:r>
        <w:r w:rsidR="00ED6E60">
          <w:rPr>
            <w:noProof/>
          </w:rPr>
          <w:fldChar w:fldCharType="begin"/>
        </w:r>
        <w:r w:rsidR="00ED6E60">
          <w:rPr>
            <w:noProof/>
          </w:rPr>
          <w:instrText xml:space="preserve"> PAGEREF _Toc332632127 \h </w:instrText>
        </w:r>
        <w:r w:rsidR="00ED6E60">
          <w:rPr>
            <w:noProof/>
          </w:rPr>
        </w:r>
        <w:r w:rsidR="00ED6E60">
          <w:rPr>
            <w:noProof/>
          </w:rPr>
          <w:fldChar w:fldCharType="separate"/>
        </w:r>
        <w:r w:rsidR="00ED6E60">
          <w:rPr>
            <w:noProof/>
          </w:rPr>
          <w:t>152</w:t>
        </w:r>
        <w:r w:rsidR="00ED6E60">
          <w:rPr>
            <w:noProof/>
          </w:rPr>
          <w:fldChar w:fldCharType="end"/>
        </w:r>
      </w:hyperlink>
    </w:p>
    <w:p w:rsidR="00ED6E60" w:rsidRDefault="009428D3">
      <w:pPr>
        <w:pStyle w:val="TOC1"/>
        <w:tabs>
          <w:tab w:val="right" w:leader="dot" w:pos="9350"/>
        </w:tabs>
        <w:rPr>
          <w:rFonts w:asciiTheme="minorHAnsi" w:eastAsiaTheme="minorEastAsia" w:hAnsiTheme="minorHAnsi" w:cstheme="minorBidi"/>
          <w:noProof/>
          <w:color w:val="auto"/>
          <w:sz w:val="22"/>
          <w:szCs w:val="22"/>
          <w:lang w:val="en-US" w:bidi="he-IL"/>
        </w:rPr>
      </w:pPr>
      <w:hyperlink w:anchor="_Toc332632128" w:history="1">
        <w:r w:rsidR="00ED6E60" w:rsidRPr="000128AC">
          <w:rPr>
            <w:rStyle w:val="Hyperlink"/>
            <w:noProof/>
            <w:lang w:val="en-GB"/>
          </w:rPr>
          <w:t>Chapter 15 Publishing to your Site</w:t>
        </w:r>
        <w:r w:rsidR="00ED6E60">
          <w:rPr>
            <w:noProof/>
          </w:rPr>
          <w:tab/>
        </w:r>
        <w:r w:rsidR="00ED6E60">
          <w:rPr>
            <w:noProof/>
          </w:rPr>
          <w:fldChar w:fldCharType="begin"/>
        </w:r>
        <w:r w:rsidR="00ED6E60">
          <w:rPr>
            <w:noProof/>
          </w:rPr>
          <w:instrText xml:space="preserve"> PAGEREF _Toc332632128 \h </w:instrText>
        </w:r>
        <w:r w:rsidR="00ED6E60">
          <w:rPr>
            <w:noProof/>
          </w:rPr>
        </w:r>
        <w:r w:rsidR="00ED6E60">
          <w:rPr>
            <w:noProof/>
          </w:rPr>
          <w:fldChar w:fldCharType="separate"/>
        </w:r>
        <w:r w:rsidR="00ED6E60">
          <w:rPr>
            <w:noProof/>
          </w:rPr>
          <w:t>154</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129" w:history="1">
        <w:r w:rsidR="00ED6E60" w:rsidRPr="000128AC">
          <w:rPr>
            <w:rStyle w:val="Hyperlink"/>
            <w:noProof/>
          </w:rPr>
          <w:t>Embedding a Player with a Single Entry on your Site</w:t>
        </w:r>
        <w:r w:rsidR="00ED6E60">
          <w:rPr>
            <w:noProof/>
          </w:rPr>
          <w:tab/>
        </w:r>
        <w:r w:rsidR="00ED6E60">
          <w:rPr>
            <w:noProof/>
          </w:rPr>
          <w:fldChar w:fldCharType="begin"/>
        </w:r>
        <w:r w:rsidR="00ED6E60">
          <w:rPr>
            <w:noProof/>
          </w:rPr>
          <w:instrText xml:space="preserve"> PAGEREF _Toc332632129 \h </w:instrText>
        </w:r>
        <w:r w:rsidR="00ED6E60">
          <w:rPr>
            <w:noProof/>
          </w:rPr>
        </w:r>
        <w:r w:rsidR="00ED6E60">
          <w:rPr>
            <w:noProof/>
          </w:rPr>
          <w:fldChar w:fldCharType="separate"/>
        </w:r>
        <w:r w:rsidR="00ED6E60">
          <w:rPr>
            <w:noProof/>
          </w:rPr>
          <w:t>154</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130" w:history="1">
        <w:r w:rsidR="00ED6E60" w:rsidRPr="000128AC">
          <w:rPr>
            <w:rStyle w:val="Hyperlink"/>
            <w:noProof/>
          </w:rPr>
          <w:t>Embedding a Player with a Playlist on your Site</w:t>
        </w:r>
        <w:r w:rsidR="00ED6E60">
          <w:rPr>
            <w:noProof/>
          </w:rPr>
          <w:tab/>
        </w:r>
        <w:r w:rsidR="00ED6E60">
          <w:rPr>
            <w:noProof/>
          </w:rPr>
          <w:fldChar w:fldCharType="begin"/>
        </w:r>
        <w:r w:rsidR="00ED6E60">
          <w:rPr>
            <w:noProof/>
          </w:rPr>
          <w:instrText xml:space="preserve"> PAGEREF _Toc332632130 \h </w:instrText>
        </w:r>
        <w:r w:rsidR="00ED6E60">
          <w:rPr>
            <w:noProof/>
          </w:rPr>
        </w:r>
        <w:r w:rsidR="00ED6E60">
          <w:rPr>
            <w:noProof/>
          </w:rPr>
          <w:fldChar w:fldCharType="separate"/>
        </w:r>
        <w:r w:rsidR="00ED6E60">
          <w:rPr>
            <w:noProof/>
          </w:rPr>
          <w:t>155</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31" w:history="1">
        <w:r w:rsidR="00ED6E60" w:rsidRPr="000128AC">
          <w:rPr>
            <w:rStyle w:val="Hyperlink"/>
            <w:noProof/>
          </w:rPr>
          <w:t>Video Delivery Settings</w:t>
        </w:r>
        <w:r w:rsidR="00ED6E60">
          <w:rPr>
            <w:noProof/>
          </w:rPr>
          <w:tab/>
        </w:r>
        <w:r w:rsidR="00ED6E60">
          <w:rPr>
            <w:noProof/>
          </w:rPr>
          <w:fldChar w:fldCharType="begin"/>
        </w:r>
        <w:r w:rsidR="00ED6E60">
          <w:rPr>
            <w:noProof/>
          </w:rPr>
          <w:instrText xml:space="preserve"> PAGEREF _Toc332632131 \h </w:instrText>
        </w:r>
        <w:r w:rsidR="00ED6E60">
          <w:rPr>
            <w:noProof/>
          </w:rPr>
        </w:r>
        <w:r w:rsidR="00ED6E60">
          <w:rPr>
            <w:noProof/>
          </w:rPr>
          <w:fldChar w:fldCharType="separate"/>
        </w:r>
        <w:r w:rsidR="00ED6E60">
          <w:rPr>
            <w:noProof/>
          </w:rPr>
          <w:t>157</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32" w:history="1">
        <w:r w:rsidR="00ED6E60" w:rsidRPr="000128AC">
          <w:rPr>
            <w:rStyle w:val="Hyperlink"/>
            <w:noProof/>
          </w:rPr>
          <w:t>HTTP Progressive Download Delivery</w:t>
        </w:r>
        <w:r w:rsidR="00ED6E60">
          <w:rPr>
            <w:noProof/>
          </w:rPr>
          <w:tab/>
        </w:r>
        <w:r w:rsidR="00ED6E60">
          <w:rPr>
            <w:noProof/>
          </w:rPr>
          <w:fldChar w:fldCharType="begin"/>
        </w:r>
        <w:r w:rsidR="00ED6E60">
          <w:rPr>
            <w:noProof/>
          </w:rPr>
          <w:instrText xml:space="preserve"> PAGEREF _Toc332632132 \h </w:instrText>
        </w:r>
        <w:r w:rsidR="00ED6E60">
          <w:rPr>
            <w:noProof/>
          </w:rPr>
        </w:r>
        <w:r w:rsidR="00ED6E60">
          <w:rPr>
            <w:noProof/>
          </w:rPr>
          <w:fldChar w:fldCharType="separate"/>
        </w:r>
        <w:r w:rsidR="00ED6E60">
          <w:rPr>
            <w:noProof/>
          </w:rPr>
          <w:t>157</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33" w:history="1">
        <w:r w:rsidR="00ED6E60" w:rsidRPr="000128AC">
          <w:rPr>
            <w:rStyle w:val="Hyperlink"/>
            <w:noProof/>
          </w:rPr>
          <w:t>Adaptive Streaming RTMP Delivery with Adaptive Bitrate</w:t>
        </w:r>
        <w:r w:rsidR="00ED6E60">
          <w:rPr>
            <w:noProof/>
          </w:rPr>
          <w:tab/>
        </w:r>
        <w:r w:rsidR="00ED6E60">
          <w:rPr>
            <w:noProof/>
          </w:rPr>
          <w:fldChar w:fldCharType="begin"/>
        </w:r>
        <w:r w:rsidR="00ED6E60">
          <w:rPr>
            <w:noProof/>
          </w:rPr>
          <w:instrText xml:space="preserve"> PAGEREF _Toc332632133 \h </w:instrText>
        </w:r>
        <w:r w:rsidR="00ED6E60">
          <w:rPr>
            <w:noProof/>
          </w:rPr>
        </w:r>
        <w:r w:rsidR="00ED6E60">
          <w:rPr>
            <w:noProof/>
          </w:rPr>
          <w:fldChar w:fldCharType="separate"/>
        </w:r>
        <w:r w:rsidR="00ED6E60">
          <w:rPr>
            <w:noProof/>
          </w:rPr>
          <w:t>158</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34" w:history="1">
        <w:r w:rsidR="00ED6E60" w:rsidRPr="000128AC">
          <w:rPr>
            <w:rStyle w:val="Hyperlink"/>
            <w:noProof/>
          </w:rPr>
          <w:t>Secure Transport RTMPE</w:t>
        </w:r>
        <w:r w:rsidR="00ED6E60">
          <w:rPr>
            <w:noProof/>
          </w:rPr>
          <w:tab/>
        </w:r>
        <w:r w:rsidR="00ED6E60">
          <w:rPr>
            <w:noProof/>
          </w:rPr>
          <w:fldChar w:fldCharType="begin"/>
        </w:r>
        <w:r w:rsidR="00ED6E60">
          <w:rPr>
            <w:noProof/>
          </w:rPr>
          <w:instrText xml:space="preserve"> PAGEREF _Toc332632134 \h </w:instrText>
        </w:r>
        <w:r w:rsidR="00ED6E60">
          <w:rPr>
            <w:noProof/>
          </w:rPr>
        </w:r>
        <w:r w:rsidR="00ED6E60">
          <w:rPr>
            <w:noProof/>
          </w:rPr>
          <w:fldChar w:fldCharType="separate"/>
        </w:r>
        <w:r w:rsidR="00ED6E60">
          <w:rPr>
            <w:noProof/>
          </w:rPr>
          <w:t>159</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35" w:history="1">
        <w:r w:rsidR="00ED6E60" w:rsidRPr="000128AC">
          <w:rPr>
            <w:rStyle w:val="Hyperlink"/>
            <w:noProof/>
            <w:lang w:val="en-US"/>
          </w:rPr>
          <w:t>Akamai HD Network – Allows adaptive bit-rate</w:t>
        </w:r>
        <w:r w:rsidR="00ED6E60">
          <w:rPr>
            <w:noProof/>
          </w:rPr>
          <w:tab/>
        </w:r>
        <w:r w:rsidR="00ED6E60">
          <w:rPr>
            <w:noProof/>
          </w:rPr>
          <w:fldChar w:fldCharType="begin"/>
        </w:r>
        <w:r w:rsidR="00ED6E60">
          <w:rPr>
            <w:noProof/>
          </w:rPr>
          <w:instrText xml:space="preserve"> PAGEREF _Toc332632135 \h </w:instrText>
        </w:r>
        <w:r w:rsidR="00ED6E60">
          <w:rPr>
            <w:noProof/>
          </w:rPr>
        </w:r>
        <w:r w:rsidR="00ED6E60">
          <w:rPr>
            <w:noProof/>
          </w:rPr>
          <w:fldChar w:fldCharType="separate"/>
        </w:r>
        <w:r w:rsidR="00ED6E60">
          <w:rPr>
            <w:noProof/>
          </w:rPr>
          <w:t>160</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136" w:history="1">
        <w:r w:rsidR="00ED6E60" w:rsidRPr="000128AC">
          <w:rPr>
            <w:rStyle w:val="Hyperlink"/>
            <w:noProof/>
          </w:rPr>
          <w:t>Adding the Flavor Selector Module</w:t>
        </w:r>
        <w:r w:rsidR="00ED6E60">
          <w:rPr>
            <w:noProof/>
          </w:rPr>
          <w:tab/>
        </w:r>
        <w:r w:rsidR="00ED6E60">
          <w:rPr>
            <w:noProof/>
          </w:rPr>
          <w:fldChar w:fldCharType="begin"/>
        </w:r>
        <w:r w:rsidR="00ED6E60">
          <w:rPr>
            <w:noProof/>
          </w:rPr>
          <w:instrText xml:space="preserve"> PAGEREF _Toc332632136 \h </w:instrText>
        </w:r>
        <w:r w:rsidR="00ED6E60">
          <w:rPr>
            <w:noProof/>
          </w:rPr>
        </w:r>
        <w:r w:rsidR="00ED6E60">
          <w:rPr>
            <w:noProof/>
          </w:rPr>
          <w:fldChar w:fldCharType="separate"/>
        </w:r>
        <w:r w:rsidR="00ED6E60">
          <w:rPr>
            <w:noProof/>
          </w:rPr>
          <w:t>160</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37" w:history="1">
        <w:r w:rsidR="00ED6E60" w:rsidRPr="000128AC">
          <w:rPr>
            <w:rStyle w:val="Hyperlink"/>
            <w:noProof/>
          </w:rPr>
          <w:t>Mobile Support</w:t>
        </w:r>
        <w:r w:rsidR="00ED6E60">
          <w:rPr>
            <w:noProof/>
          </w:rPr>
          <w:tab/>
        </w:r>
        <w:r w:rsidR="00ED6E60">
          <w:rPr>
            <w:noProof/>
          </w:rPr>
          <w:fldChar w:fldCharType="begin"/>
        </w:r>
        <w:r w:rsidR="00ED6E60">
          <w:rPr>
            <w:noProof/>
          </w:rPr>
          <w:instrText xml:space="preserve"> PAGEREF _Toc332632137 \h </w:instrText>
        </w:r>
        <w:r w:rsidR="00ED6E60">
          <w:rPr>
            <w:noProof/>
          </w:rPr>
        </w:r>
        <w:r w:rsidR="00ED6E60">
          <w:rPr>
            <w:noProof/>
          </w:rPr>
          <w:fldChar w:fldCharType="separate"/>
        </w:r>
        <w:r w:rsidR="00ED6E60">
          <w:rPr>
            <w:noProof/>
          </w:rPr>
          <w:t>161</w:t>
        </w:r>
        <w:r w:rsidR="00ED6E60">
          <w:rPr>
            <w:noProof/>
          </w:rPr>
          <w:fldChar w:fldCharType="end"/>
        </w:r>
      </w:hyperlink>
    </w:p>
    <w:p w:rsidR="00ED6E60" w:rsidRDefault="009428D3">
      <w:pPr>
        <w:pStyle w:val="TOC1"/>
        <w:tabs>
          <w:tab w:val="right" w:leader="dot" w:pos="9350"/>
        </w:tabs>
        <w:rPr>
          <w:rFonts w:asciiTheme="minorHAnsi" w:eastAsiaTheme="minorEastAsia" w:hAnsiTheme="minorHAnsi" w:cstheme="minorBidi"/>
          <w:noProof/>
          <w:color w:val="auto"/>
          <w:sz w:val="22"/>
          <w:szCs w:val="22"/>
          <w:lang w:val="en-US" w:bidi="he-IL"/>
        </w:rPr>
      </w:pPr>
      <w:hyperlink w:anchor="_Toc332632138" w:history="1">
        <w:r w:rsidR="00ED6E60" w:rsidRPr="000128AC">
          <w:rPr>
            <w:rStyle w:val="Hyperlink"/>
            <w:noProof/>
            <w:lang w:val="en-GB"/>
          </w:rPr>
          <w:t>Chapter 16 Distribution and Syndication</w:t>
        </w:r>
        <w:r w:rsidR="00ED6E60">
          <w:rPr>
            <w:noProof/>
          </w:rPr>
          <w:tab/>
        </w:r>
        <w:r w:rsidR="00ED6E60">
          <w:rPr>
            <w:noProof/>
          </w:rPr>
          <w:fldChar w:fldCharType="begin"/>
        </w:r>
        <w:r w:rsidR="00ED6E60">
          <w:rPr>
            <w:noProof/>
          </w:rPr>
          <w:instrText xml:space="preserve"> PAGEREF _Toc332632138 \h </w:instrText>
        </w:r>
        <w:r w:rsidR="00ED6E60">
          <w:rPr>
            <w:noProof/>
          </w:rPr>
        </w:r>
        <w:r w:rsidR="00ED6E60">
          <w:rPr>
            <w:noProof/>
          </w:rPr>
          <w:fldChar w:fldCharType="separate"/>
        </w:r>
        <w:r w:rsidR="00ED6E60">
          <w:rPr>
            <w:noProof/>
          </w:rPr>
          <w:t>162</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139" w:history="1">
        <w:r w:rsidR="00ED6E60" w:rsidRPr="000128AC">
          <w:rPr>
            <w:rStyle w:val="Hyperlink"/>
            <w:noProof/>
          </w:rPr>
          <w:t>Kaltura Distribution Module</w:t>
        </w:r>
        <w:r w:rsidR="00ED6E60">
          <w:rPr>
            <w:noProof/>
          </w:rPr>
          <w:tab/>
        </w:r>
        <w:r w:rsidR="00ED6E60">
          <w:rPr>
            <w:noProof/>
          </w:rPr>
          <w:fldChar w:fldCharType="begin"/>
        </w:r>
        <w:r w:rsidR="00ED6E60">
          <w:rPr>
            <w:noProof/>
          </w:rPr>
          <w:instrText xml:space="preserve"> PAGEREF _Toc332632139 \h </w:instrText>
        </w:r>
        <w:r w:rsidR="00ED6E60">
          <w:rPr>
            <w:noProof/>
          </w:rPr>
        </w:r>
        <w:r w:rsidR="00ED6E60">
          <w:rPr>
            <w:noProof/>
          </w:rPr>
          <w:fldChar w:fldCharType="separate"/>
        </w:r>
        <w:r w:rsidR="00ED6E60">
          <w:rPr>
            <w:noProof/>
          </w:rPr>
          <w:t>162</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40" w:history="1">
        <w:r w:rsidR="00ED6E60" w:rsidRPr="000128AC">
          <w:rPr>
            <w:rStyle w:val="Hyperlink"/>
            <w:noProof/>
          </w:rPr>
          <w:t>Key Benefits:</w:t>
        </w:r>
        <w:r w:rsidR="00ED6E60">
          <w:rPr>
            <w:noProof/>
          </w:rPr>
          <w:tab/>
        </w:r>
        <w:r w:rsidR="00ED6E60">
          <w:rPr>
            <w:noProof/>
          </w:rPr>
          <w:fldChar w:fldCharType="begin"/>
        </w:r>
        <w:r w:rsidR="00ED6E60">
          <w:rPr>
            <w:noProof/>
          </w:rPr>
          <w:instrText xml:space="preserve"> PAGEREF _Toc332632140 \h </w:instrText>
        </w:r>
        <w:r w:rsidR="00ED6E60">
          <w:rPr>
            <w:noProof/>
          </w:rPr>
        </w:r>
        <w:r w:rsidR="00ED6E60">
          <w:rPr>
            <w:noProof/>
          </w:rPr>
          <w:fldChar w:fldCharType="separate"/>
        </w:r>
        <w:r w:rsidR="00ED6E60">
          <w:rPr>
            <w:noProof/>
          </w:rPr>
          <w:t>162</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141" w:history="1">
        <w:r w:rsidR="00ED6E60" w:rsidRPr="000128AC">
          <w:rPr>
            <w:rStyle w:val="Hyperlink"/>
            <w:noProof/>
          </w:rPr>
          <w:t>How Does Distribution Work?</w:t>
        </w:r>
        <w:r w:rsidR="00ED6E60">
          <w:rPr>
            <w:noProof/>
          </w:rPr>
          <w:tab/>
        </w:r>
        <w:r w:rsidR="00ED6E60">
          <w:rPr>
            <w:noProof/>
          </w:rPr>
          <w:fldChar w:fldCharType="begin"/>
        </w:r>
        <w:r w:rsidR="00ED6E60">
          <w:rPr>
            <w:noProof/>
          </w:rPr>
          <w:instrText xml:space="preserve"> PAGEREF _Toc332632141 \h </w:instrText>
        </w:r>
        <w:r w:rsidR="00ED6E60">
          <w:rPr>
            <w:noProof/>
          </w:rPr>
        </w:r>
        <w:r w:rsidR="00ED6E60">
          <w:rPr>
            <w:noProof/>
          </w:rPr>
          <w:fldChar w:fldCharType="separate"/>
        </w:r>
        <w:r w:rsidR="00ED6E60">
          <w:rPr>
            <w:noProof/>
          </w:rPr>
          <w:t>163</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42" w:history="1">
        <w:r w:rsidR="00ED6E60" w:rsidRPr="000128AC">
          <w:rPr>
            <w:rStyle w:val="Hyperlink"/>
            <w:noProof/>
          </w:rPr>
          <w:t>Adding a Distributor to an Entry</w:t>
        </w:r>
        <w:r w:rsidR="00ED6E60">
          <w:rPr>
            <w:noProof/>
          </w:rPr>
          <w:tab/>
        </w:r>
        <w:r w:rsidR="00ED6E60">
          <w:rPr>
            <w:noProof/>
          </w:rPr>
          <w:fldChar w:fldCharType="begin"/>
        </w:r>
        <w:r w:rsidR="00ED6E60">
          <w:rPr>
            <w:noProof/>
          </w:rPr>
          <w:instrText xml:space="preserve"> PAGEREF _Toc332632142 \h </w:instrText>
        </w:r>
        <w:r w:rsidR="00ED6E60">
          <w:rPr>
            <w:noProof/>
          </w:rPr>
        </w:r>
        <w:r w:rsidR="00ED6E60">
          <w:rPr>
            <w:noProof/>
          </w:rPr>
          <w:fldChar w:fldCharType="separate"/>
        </w:r>
        <w:r w:rsidR="00ED6E60">
          <w:rPr>
            <w:noProof/>
          </w:rPr>
          <w:t>164</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143" w:history="1">
        <w:r w:rsidR="00ED6E60" w:rsidRPr="000128AC">
          <w:rPr>
            <w:rStyle w:val="Hyperlink"/>
            <w:noProof/>
          </w:rPr>
          <w:t>Scheduling a Video Package</w:t>
        </w:r>
        <w:r w:rsidR="00ED6E60">
          <w:rPr>
            <w:noProof/>
          </w:rPr>
          <w:tab/>
        </w:r>
        <w:r w:rsidR="00ED6E60">
          <w:rPr>
            <w:noProof/>
          </w:rPr>
          <w:fldChar w:fldCharType="begin"/>
        </w:r>
        <w:r w:rsidR="00ED6E60">
          <w:rPr>
            <w:noProof/>
          </w:rPr>
          <w:instrText xml:space="preserve"> PAGEREF _Toc332632143 \h </w:instrText>
        </w:r>
        <w:r w:rsidR="00ED6E60">
          <w:rPr>
            <w:noProof/>
          </w:rPr>
        </w:r>
        <w:r w:rsidR="00ED6E60">
          <w:rPr>
            <w:noProof/>
          </w:rPr>
          <w:fldChar w:fldCharType="separate"/>
        </w:r>
        <w:r w:rsidR="00ED6E60">
          <w:rPr>
            <w:noProof/>
          </w:rPr>
          <w:t>165</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44" w:history="1">
        <w:r w:rsidR="00ED6E60" w:rsidRPr="000128AC">
          <w:rPr>
            <w:rStyle w:val="Hyperlink"/>
            <w:noProof/>
          </w:rPr>
          <w:t>Validating a Video Package</w:t>
        </w:r>
        <w:r w:rsidR="00ED6E60">
          <w:rPr>
            <w:noProof/>
          </w:rPr>
          <w:tab/>
        </w:r>
        <w:r w:rsidR="00ED6E60">
          <w:rPr>
            <w:noProof/>
          </w:rPr>
          <w:fldChar w:fldCharType="begin"/>
        </w:r>
        <w:r w:rsidR="00ED6E60">
          <w:rPr>
            <w:noProof/>
          </w:rPr>
          <w:instrText xml:space="preserve"> PAGEREF _Toc332632144 \h </w:instrText>
        </w:r>
        <w:r w:rsidR="00ED6E60">
          <w:rPr>
            <w:noProof/>
          </w:rPr>
        </w:r>
        <w:r w:rsidR="00ED6E60">
          <w:rPr>
            <w:noProof/>
          </w:rPr>
          <w:fldChar w:fldCharType="separate"/>
        </w:r>
        <w:r w:rsidR="00ED6E60">
          <w:rPr>
            <w:noProof/>
          </w:rPr>
          <w:t>167</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45" w:history="1">
        <w:r w:rsidR="00ED6E60" w:rsidRPr="000128AC">
          <w:rPr>
            <w:rStyle w:val="Hyperlink"/>
            <w:noProof/>
          </w:rPr>
          <w:t>Removing a Distributor from a Video Package</w:t>
        </w:r>
        <w:r w:rsidR="00ED6E60">
          <w:rPr>
            <w:noProof/>
          </w:rPr>
          <w:tab/>
        </w:r>
        <w:r w:rsidR="00ED6E60">
          <w:rPr>
            <w:noProof/>
          </w:rPr>
          <w:fldChar w:fldCharType="begin"/>
        </w:r>
        <w:r w:rsidR="00ED6E60">
          <w:rPr>
            <w:noProof/>
          </w:rPr>
          <w:instrText xml:space="preserve"> PAGEREF _Toc332632145 \h </w:instrText>
        </w:r>
        <w:r w:rsidR="00ED6E60">
          <w:rPr>
            <w:noProof/>
          </w:rPr>
        </w:r>
        <w:r w:rsidR="00ED6E60">
          <w:rPr>
            <w:noProof/>
          </w:rPr>
          <w:fldChar w:fldCharType="separate"/>
        </w:r>
        <w:r w:rsidR="00ED6E60">
          <w:rPr>
            <w:noProof/>
          </w:rPr>
          <w:t>171</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46" w:history="1">
        <w:r w:rsidR="00ED6E60" w:rsidRPr="000128AC">
          <w:rPr>
            <w:rStyle w:val="Hyperlink"/>
            <w:noProof/>
          </w:rPr>
          <w:t>Managing Distributor Details</w:t>
        </w:r>
        <w:r w:rsidR="00ED6E60">
          <w:rPr>
            <w:noProof/>
          </w:rPr>
          <w:tab/>
        </w:r>
        <w:r w:rsidR="00ED6E60">
          <w:rPr>
            <w:noProof/>
          </w:rPr>
          <w:fldChar w:fldCharType="begin"/>
        </w:r>
        <w:r w:rsidR="00ED6E60">
          <w:rPr>
            <w:noProof/>
          </w:rPr>
          <w:instrText xml:space="preserve"> PAGEREF _Toc332632146 \h </w:instrText>
        </w:r>
        <w:r w:rsidR="00ED6E60">
          <w:rPr>
            <w:noProof/>
          </w:rPr>
        </w:r>
        <w:r w:rsidR="00ED6E60">
          <w:rPr>
            <w:noProof/>
          </w:rPr>
          <w:fldChar w:fldCharType="separate"/>
        </w:r>
        <w:r w:rsidR="00ED6E60">
          <w:rPr>
            <w:noProof/>
          </w:rPr>
          <w:t>172</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147" w:history="1">
        <w:r w:rsidR="00ED6E60" w:rsidRPr="000128AC">
          <w:rPr>
            <w:rStyle w:val="Hyperlink"/>
            <w:noProof/>
          </w:rPr>
          <w:t>Content Syndication</w:t>
        </w:r>
        <w:r w:rsidR="00ED6E60">
          <w:rPr>
            <w:noProof/>
          </w:rPr>
          <w:tab/>
        </w:r>
        <w:r w:rsidR="00ED6E60">
          <w:rPr>
            <w:noProof/>
          </w:rPr>
          <w:fldChar w:fldCharType="begin"/>
        </w:r>
        <w:r w:rsidR="00ED6E60">
          <w:rPr>
            <w:noProof/>
          </w:rPr>
          <w:instrText xml:space="preserve"> PAGEREF _Toc332632147 \h </w:instrText>
        </w:r>
        <w:r w:rsidR="00ED6E60">
          <w:rPr>
            <w:noProof/>
          </w:rPr>
        </w:r>
        <w:r w:rsidR="00ED6E60">
          <w:rPr>
            <w:noProof/>
          </w:rPr>
          <w:fldChar w:fldCharType="separate"/>
        </w:r>
        <w:r w:rsidR="00ED6E60">
          <w:rPr>
            <w:noProof/>
          </w:rPr>
          <w:t>172</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148" w:history="1">
        <w:r w:rsidR="00ED6E60" w:rsidRPr="000128AC">
          <w:rPr>
            <w:rStyle w:val="Hyperlink"/>
            <w:noProof/>
          </w:rPr>
          <w:t>How Does Syndication Work?</w:t>
        </w:r>
        <w:r w:rsidR="00ED6E60">
          <w:rPr>
            <w:noProof/>
          </w:rPr>
          <w:tab/>
        </w:r>
        <w:r w:rsidR="00ED6E60">
          <w:rPr>
            <w:noProof/>
          </w:rPr>
          <w:fldChar w:fldCharType="begin"/>
        </w:r>
        <w:r w:rsidR="00ED6E60">
          <w:rPr>
            <w:noProof/>
          </w:rPr>
          <w:instrText xml:space="preserve"> PAGEREF _Toc332632148 \h </w:instrText>
        </w:r>
        <w:r w:rsidR="00ED6E60">
          <w:rPr>
            <w:noProof/>
          </w:rPr>
        </w:r>
        <w:r w:rsidR="00ED6E60">
          <w:rPr>
            <w:noProof/>
          </w:rPr>
          <w:fldChar w:fldCharType="separate"/>
        </w:r>
        <w:r w:rsidR="00ED6E60">
          <w:rPr>
            <w:noProof/>
          </w:rPr>
          <w:t>173</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49" w:history="1">
        <w:r w:rsidR="00ED6E60" w:rsidRPr="000128AC">
          <w:rPr>
            <w:rStyle w:val="Hyperlink"/>
            <w:noProof/>
          </w:rPr>
          <w:t>Syndicating to a Standard MRSS Feed (Yahoo)</w:t>
        </w:r>
        <w:r w:rsidR="00ED6E60">
          <w:rPr>
            <w:noProof/>
          </w:rPr>
          <w:tab/>
        </w:r>
        <w:r w:rsidR="00ED6E60">
          <w:rPr>
            <w:noProof/>
          </w:rPr>
          <w:fldChar w:fldCharType="begin"/>
        </w:r>
        <w:r w:rsidR="00ED6E60">
          <w:rPr>
            <w:noProof/>
          </w:rPr>
          <w:instrText xml:space="preserve"> PAGEREF _Toc332632149 \h </w:instrText>
        </w:r>
        <w:r w:rsidR="00ED6E60">
          <w:rPr>
            <w:noProof/>
          </w:rPr>
        </w:r>
        <w:r w:rsidR="00ED6E60">
          <w:rPr>
            <w:noProof/>
          </w:rPr>
          <w:fldChar w:fldCharType="separate"/>
        </w:r>
        <w:r w:rsidR="00ED6E60">
          <w:rPr>
            <w:noProof/>
          </w:rPr>
          <w:t>173</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50" w:history="1">
        <w:r w:rsidR="00ED6E60" w:rsidRPr="000128AC">
          <w:rPr>
            <w:rStyle w:val="Hyperlink"/>
            <w:noProof/>
          </w:rPr>
          <w:t>Search Engine Optimization (SEO)</w:t>
        </w:r>
        <w:r w:rsidR="00ED6E60">
          <w:rPr>
            <w:noProof/>
          </w:rPr>
          <w:tab/>
        </w:r>
        <w:r w:rsidR="00ED6E60">
          <w:rPr>
            <w:noProof/>
          </w:rPr>
          <w:fldChar w:fldCharType="begin"/>
        </w:r>
        <w:r w:rsidR="00ED6E60">
          <w:rPr>
            <w:noProof/>
          </w:rPr>
          <w:instrText xml:space="preserve"> PAGEREF _Toc332632150 \h </w:instrText>
        </w:r>
        <w:r w:rsidR="00ED6E60">
          <w:rPr>
            <w:noProof/>
          </w:rPr>
        </w:r>
        <w:r w:rsidR="00ED6E60">
          <w:rPr>
            <w:noProof/>
          </w:rPr>
          <w:fldChar w:fldCharType="separate"/>
        </w:r>
        <w:r w:rsidR="00ED6E60">
          <w:rPr>
            <w:noProof/>
          </w:rPr>
          <w:t>174</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51" w:history="1">
        <w:r w:rsidR="00ED6E60" w:rsidRPr="000128AC">
          <w:rPr>
            <w:rStyle w:val="Hyperlink"/>
            <w:noProof/>
          </w:rPr>
          <w:t>Key benefits</w:t>
        </w:r>
        <w:r w:rsidR="00ED6E60">
          <w:rPr>
            <w:noProof/>
          </w:rPr>
          <w:tab/>
        </w:r>
        <w:r w:rsidR="00ED6E60">
          <w:rPr>
            <w:noProof/>
          </w:rPr>
          <w:fldChar w:fldCharType="begin"/>
        </w:r>
        <w:r w:rsidR="00ED6E60">
          <w:rPr>
            <w:noProof/>
          </w:rPr>
          <w:instrText xml:space="preserve"> PAGEREF _Toc332632151 \h </w:instrText>
        </w:r>
        <w:r w:rsidR="00ED6E60">
          <w:rPr>
            <w:noProof/>
          </w:rPr>
        </w:r>
        <w:r w:rsidR="00ED6E60">
          <w:rPr>
            <w:noProof/>
          </w:rPr>
          <w:fldChar w:fldCharType="separate"/>
        </w:r>
        <w:r w:rsidR="00ED6E60">
          <w:rPr>
            <w:noProof/>
          </w:rPr>
          <w:t>174</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152" w:history="1">
        <w:r w:rsidR="00ED6E60" w:rsidRPr="000128AC">
          <w:rPr>
            <w:rStyle w:val="Hyperlink"/>
            <w:noProof/>
            <w:shd w:val="clear" w:color="auto" w:fill="FFFFFF"/>
          </w:rPr>
          <w:t>Setting Up Syndication</w:t>
        </w:r>
        <w:r w:rsidR="00ED6E60">
          <w:rPr>
            <w:noProof/>
          </w:rPr>
          <w:tab/>
        </w:r>
        <w:r w:rsidR="00ED6E60">
          <w:rPr>
            <w:noProof/>
          </w:rPr>
          <w:fldChar w:fldCharType="begin"/>
        </w:r>
        <w:r w:rsidR="00ED6E60">
          <w:rPr>
            <w:noProof/>
          </w:rPr>
          <w:instrText xml:space="preserve"> PAGEREF _Toc332632152 \h </w:instrText>
        </w:r>
        <w:r w:rsidR="00ED6E60">
          <w:rPr>
            <w:noProof/>
          </w:rPr>
        </w:r>
        <w:r w:rsidR="00ED6E60">
          <w:rPr>
            <w:noProof/>
          </w:rPr>
          <w:fldChar w:fldCharType="separate"/>
        </w:r>
        <w:r w:rsidR="00ED6E60">
          <w:rPr>
            <w:noProof/>
          </w:rPr>
          <w:t>174</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53" w:history="1">
        <w:r w:rsidR="00ED6E60" w:rsidRPr="000128AC">
          <w:rPr>
            <w:rStyle w:val="Hyperlink"/>
            <w:noProof/>
            <w:shd w:val="clear" w:color="auto" w:fill="FFFFFF"/>
          </w:rPr>
          <w:t>Syndicating to Google</w:t>
        </w:r>
        <w:r w:rsidR="00ED6E60">
          <w:rPr>
            <w:noProof/>
          </w:rPr>
          <w:tab/>
        </w:r>
        <w:r w:rsidR="00ED6E60">
          <w:rPr>
            <w:noProof/>
          </w:rPr>
          <w:fldChar w:fldCharType="begin"/>
        </w:r>
        <w:r w:rsidR="00ED6E60">
          <w:rPr>
            <w:noProof/>
          </w:rPr>
          <w:instrText xml:space="preserve"> PAGEREF _Toc332632153 \h </w:instrText>
        </w:r>
        <w:r w:rsidR="00ED6E60">
          <w:rPr>
            <w:noProof/>
          </w:rPr>
        </w:r>
        <w:r w:rsidR="00ED6E60">
          <w:rPr>
            <w:noProof/>
          </w:rPr>
          <w:fldChar w:fldCharType="separate"/>
        </w:r>
        <w:r w:rsidR="00ED6E60">
          <w:rPr>
            <w:noProof/>
          </w:rPr>
          <w:t>175</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54" w:history="1">
        <w:r w:rsidR="00ED6E60" w:rsidRPr="000128AC">
          <w:rPr>
            <w:rStyle w:val="Hyperlink"/>
            <w:noProof/>
            <w:shd w:val="clear" w:color="auto" w:fill="FFFFFF"/>
          </w:rPr>
          <w:t xml:space="preserve">Google </w:t>
        </w:r>
        <w:r w:rsidR="00ED6E60" w:rsidRPr="000128AC">
          <w:rPr>
            <w:rStyle w:val="Hyperlink"/>
            <w:noProof/>
          </w:rPr>
          <w:t>Webmaster</w:t>
        </w:r>
        <w:r w:rsidR="00ED6E60" w:rsidRPr="000128AC">
          <w:rPr>
            <w:rStyle w:val="Hyperlink"/>
            <w:noProof/>
            <w:shd w:val="clear" w:color="auto" w:fill="FFFFFF"/>
          </w:rPr>
          <w:t xml:space="preserve"> Tasks</w:t>
        </w:r>
        <w:r w:rsidR="00ED6E60">
          <w:rPr>
            <w:noProof/>
          </w:rPr>
          <w:tab/>
        </w:r>
        <w:r w:rsidR="00ED6E60">
          <w:rPr>
            <w:noProof/>
          </w:rPr>
          <w:fldChar w:fldCharType="begin"/>
        </w:r>
        <w:r w:rsidR="00ED6E60">
          <w:rPr>
            <w:noProof/>
          </w:rPr>
          <w:instrText xml:space="preserve"> PAGEREF _Toc332632154 \h </w:instrText>
        </w:r>
        <w:r w:rsidR="00ED6E60">
          <w:rPr>
            <w:noProof/>
          </w:rPr>
        </w:r>
        <w:r w:rsidR="00ED6E60">
          <w:rPr>
            <w:noProof/>
          </w:rPr>
          <w:fldChar w:fldCharType="separate"/>
        </w:r>
        <w:r w:rsidR="00ED6E60">
          <w:rPr>
            <w:noProof/>
          </w:rPr>
          <w:t>175</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55" w:history="1">
        <w:r w:rsidR="00ED6E60" w:rsidRPr="000128AC">
          <w:rPr>
            <w:rStyle w:val="Hyperlink"/>
            <w:noProof/>
            <w:shd w:val="clear" w:color="auto" w:fill="FFFFFF"/>
          </w:rPr>
          <w:t xml:space="preserve">KMC Publisher </w:t>
        </w:r>
        <w:r w:rsidR="00ED6E60" w:rsidRPr="000128AC">
          <w:rPr>
            <w:rStyle w:val="Hyperlink"/>
            <w:noProof/>
          </w:rPr>
          <w:t>Tasks</w:t>
        </w:r>
        <w:r w:rsidR="00ED6E60" w:rsidRPr="000128AC">
          <w:rPr>
            <w:rStyle w:val="Hyperlink"/>
            <w:noProof/>
            <w:shd w:val="clear" w:color="auto" w:fill="FFFFFF"/>
          </w:rPr>
          <w:t xml:space="preserve"> for Google Syndication</w:t>
        </w:r>
        <w:r w:rsidR="00ED6E60">
          <w:rPr>
            <w:noProof/>
          </w:rPr>
          <w:tab/>
        </w:r>
        <w:r w:rsidR="00ED6E60">
          <w:rPr>
            <w:noProof/>
          </w:rPr>
          <w:fldChar w:fldCharType="begin"/>
        </w:r>
        <w:r w:rsidR="00ED6E60">
          <w:rPr>
            <w:noProof/>
          </w:rPr>
          <w:instrText xml:space="preserve"> PAGEREF _Toc332632155 \h </w:instrText>
        </w:r>
        <w:r w:rsidR="00ED6E60">
          <w:rPr>
            <w:noProof/>
          </w:rPr>
        </w:r>
        <w:r w:rsidR="00ED6E60">
          <w:rPr>
            <w:noProof/>
          </w:rPr>
          <w:fldChar w:fldCharType="separate"/>
        </w:r>
        <w:r w:rsidR="00ED6E60">
          <w:rPr>
            <w:noProof/>
          </w:rPr>
          <w:t>176</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56" w:history="1">
        <w:r w:rsidR="00ED6E60" w:rsidRPr="000128AC">
          <w:rPr>
            <w:rStyle w:val="Hyperlink"/>
            <w:noProof/>
            <w:shd w:val="clear" w:color="auto" w:fill="FFFFFF"/>
          </w:rPr>
          <w:t xml:space="preserve">Syndicating to </w:t>
        </w:r>
        <w:r w:rsidR="00ED6E60" w:rsidRPr="000128AC">
          <w:rPr>
            <w:rStyle w:val="Hyperlink"/>
            <w:noProof/>
          </w:rPr>
          <w:t>TubeMogul</w:t>
        </w:r>
        <w:r w:rsidR="00ED6E60">
          <w:rPr>
            <w:noProof/>
          </w:rPr>
          <w:tab/>
        </w:r>
        <w:r w:rsidR="00ED6E60">
          <w:rPr>
            <w:noProof/>
          </w:rPr>
          <w:fldChar w:fldCharType="begin"/>
        </w:r>
        <w:r w:rsidR="00ED6E60">
          <w:rPr>
            <w:noProof/>
          </w:rPr>
          <w:instrText xml:space="preserve"> PAGEREF _Toc332632156 \h </w:instrText>
        </w:r>
        <w:r w:rsidR="00ED6E60">
          <w:rPr>
            <w:noProof/>
          </w:rPr>
        </w:r>
        <w:r w:rsidR="00ED6E60">
          <w:rPr>
            <w:noProof/>
          </w:rPr>
          <w:fldChar w:fldCharType="separate"/>
        </w:r>
        <w:r w:rsidR="00ED6E60">
          <w:rPr>
            <w:noProof/>
          </w:rPr>
          <w:t>178</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57" w:history="1">
        <w:r w:rsidR="00ED6E60" w:rsidRPr="000128AC">
          <w:rPr>
            <w:rStyle w:val="Hyperlink"/>
            <w:noProof/>
            <w:shd w:val="clear" w:color="auto" w:fill="FFFFFF"/>
          </w:rPr>
          <w:t>KMC Publisher Tasks for TubeMogul Syndication</w:t>
        </w:r>
        <w:r w:rsidR="00ED6E60">
          <w:rPr>
            <w:noProof/>
          </w:rPr>
          <w:tab/>
        </w:r>
        <w:r w:rsidR="00ED6E60">
          <w:rPr>
            <w:noProof/>
          </w:rPr>
          <w:fldChar w:fldCharType="begin"/>
        </w:r>
        <w:r w:rsidR="00ED6E60">
          <w:rPr>
            <w:noProof/>
          </w:rPr>
          <w:instrText xml:space="preserve"> PAGEREF _Toc332632157 \h </w:instrText>
        </w:r>
        <w:r w:rsidR="00ED6E60">
          <w:rPr>
            <w:noProof/>
          </w:rPr>
        </w:r>
        <w:r w:rsidR="00ED6E60">
          <w:rPr>
            <w:noProof/>
          </w:rPr>
          <w:fldChar w:fldCharType="separate"/>
        </w:r>
        <w:r w:rsidR="00ED6E60">
          <w:rPr>
            <w:noProof/>
          </w:rPr>
          <w:t>178</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58" w:history="1">
        <w:r w:rsidR="00ED6E60" w:rsidRPr="000128AC">
          <w:rPr>
            <w:rStyle w:val="Hyperlink"/>
            <w:noProof/>
          </w:rPr>
          <w:t>TubeMogul</w:t>
        </w:r>
        <w:r w:rsidR="00ED6E60" w:rsidRPr="000128AC">
          <w:rPr>
            <w:rStyle w:val="Hyperlink"/>
            <w:noProof/>
            <w:shd w:val="clear" w:color="auto" w:fill="FFFFFF"/>
          </w:rPr>
          <w:t xml:space="preserve"> </w:t>
        </w:r>
        <w:r w:rsidR="00ED6E60" w:rsidRPr="000128AC">
          <w:rPr>
            <w:rStyle w:val="Hyperlink"/>
            <w:noProof/>
          </w:rPr>
          <w:t>Webmaster</w:t>
        </w:r>
        <w:r w:rsidR="00ED6E60" w:rsidRPr="000128AC">
          <w:rPr>
            <w:rStyle w:val="Hyperlink"/>
            <w:noProof/>
            <w:shd w:val="clear" w:color="auto" w:fill="FFFFFF"/>
          </w:rPr>
          <w:t xml:space="preserve"> Tasks</w:t>
        </w:r>
        <w:r w:rsidR="00ED6E60">
          <w:rPr>
            <w:noProof/>
          </w:rPr>
          <w:tab/>
        </w:r>
        <w:r w:rsidR="00ED6E60">
          <w:rPr>
            <w:noProof/>
          </w:rPr>
          <w:fldChar w:fldCharType="begin"/>
        </w:r>
        <w:r w:rsidR="00ED6E60">
          <w:rPr>
            <w:noProof/>
          </w:rPr>
          <w:instrText xml:space="preserve"> PAGEREF _Toc332632158 \h </w:instrText>
        </w:r>
        <w:r w:rsidR="00ED6E60">
          <w:rPr>
            <w:noProof/>
          </w:rPr>
        </w:r>
        <w:r w:rsidR="00ED6E60">
          <w:rPr>
            <w:noProof/>
          </w:rPr>
          <w:fldChar w:fldCharType="separate"/>
        </w:r>
        <w:r w:rsidR="00ED6E60">
          <w:rPr>
            <w:noProof/>
          </w:rPr>
          <w:t>180</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59" w:history="1">
        <w:r w:rsidR="00ED6E60" w:rsidRPr="000128AC">
          <w:rPr>
            <w:rStyle w:val="Hyperlink"/>
            <w:noProof/>
          </w:rPr>
          <w:t>Syndicating to iTunes</w:t>
        </w:r>
        <w:r w:rsidR="00ED6E60">
          <w:rPr>
            <w:noProof/>
          </w:rPr>
          <w:tab/>
        </w:r>
        <w:r w:rsidR="00ED6E60">
          <w:rPr>
            <w:noProof/>
          </w:rPr>
          <w:fldChar w:fldCharType="begin"/>
        </w:r>
        <w:r w:rsidR="00ED6E60">
          <w:rPr>
            <w:noProof/>
          </w:rPr>
          <w:instrText xml:space="preserve"> PAGEREF _Toc332632159 \h </w:instrText>
        </w:r>
        <w:r w:rsidR="00ED6E60">
          <w:rPr>
            <w:noProof/>
          </w:rPr>
        </w:r>
        <w:r w:rsidR="00ED6E60">
          <w:rPr>
            <w:noProof/>
          </w:rPr>
          <w:fldChar w:fldCharType="separate"/>
        </w:r>
        <w:r w:rsidR="00ED6E60">
          <w:rPr>
            <w:noProof/>
          </w:rPr>
          <w:t>180</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60" w:history="1">
        <w:r w:rsidR="00ED6E60" w:rsidRPr="000128AC">
          <w:rPr>
            <w:rStyle w:val="Hyperlink"/>
            <w:noProof/>
            <w:shd w:val="clear" w:color="auto" w:fill="FFFFFF"/>
          </w:rPr>
          <w:t>KMC Publisher Tasks for iTunes Syndication</w:t>
        </w:r>
        <w:r w:rsidR="00ED6E60">
          <w:rPr>
            <w:noProof/>
          </w:rPr>
          <w:tab/>
        </w:r>
        <w:r w:rsidR="00ED6E60">
          <w:rPr>
            <w:noProof/>
          </w:rPr>
          <w:fldChar w:fldCharType="begin"/>
        </w:r>
        <w:r w:rsidR="00ED6E60">
          <w:rPr>
            <w:noProof/>
          </w:rPr>
          <w:instrText xml:space="preserve"> PAGEREF _Toc332632160 \h </w:instrText>
        </w:r>
        <w:r w:rsidR="00ED6E60">
          <w:rPr>
            <w:noProof/>
          </w:rPr>
        </w:r>
        <w:r w:rsidR="00ED6E60">
          <w:rPr>
            <w:noProof/>
          </w:rPr>
          <w:fldChar w:fldCharType="separate"/>
        </w:r>
        <w:r w:rsidR="00ED6E60">
          <w:rPr>
            <w:noProof/>
          </w:rPr>
          <w:t>180</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61" w:history="1">
        <w:r w:rsidR="00ED6E60" w:rsidRPr="000128AC">
          <w:rPr>
            <w:rStyle w:val="Hyperlink"/>
            <w:noProof/>
          </w:rPr>
          <w:t>Syndicating to Yahoo</w:t>
        </w:r>
        <w:r w:rsidR="00ED6E60">
          <w:rPr>
            <w:noProof/>
          </w:rPr>
          <w:tab/>
        </w:r>
        <w:r w:rsidR="00ED6E60">
          <w:rPr>
            <w:noProof/>
          </w:rPr>
          <w:fldChar w:fldCharType="begin"/>
        </w:r>
        <w:r w:rsidR="00ED6E60">
          <w:rPr>
            <w:noProof/>
          </w:rPr>
          <w:instrText xml:space="preserve"> PAGEREF _Toc332632161 \h </w:instrText>
        </w:r>
        <w:r w:rsidR="00ED6E60">
          <w:rPr>
            <w:noProof/>
          </w:rPr>
        </w:r>
        <w:r w:rsidR="00ED6E60">
          <w:rPr>
            <w:noProof/>
          </w:rPr>
          <w:fldChar w:fldCharType="separate"/>
        </w:r>
        <w:r w:rsidR="00ED6E60">
          <w:rPr>
            <w:noProof/>
          </w:rPr>
          <w:t>182</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62" w:history="1">
        <w:r w:rsidR="00ED6E60" w:rsidRPr="000128AC">
          <w:rPr>
            <w:rStyle w:val="Hyperlink"/>
            <w:noProof/>
            <w:shd w:val="clear" w:color="auto" w:fill="FFFFFF"/>
          </w:rPr>
          <w:t>KMC Publisher Tasks for Yahoo Syndication</w:t>
        </w:r>
        <w:r w:rsidR="00ED6E60">
          <w:rPr>
            <w:noProof/>
          </w:rPr>
          <w:tab/>
        </w:r>
        <w:r w:rsidR="00ED6E60">
          <w:rPr>
            <w:noProof/>
          </w:rPr>
          <w:fldChar w:fldCharType="begin"/>
        </w:r>
        <w:r w:rsidR="00ED6E60">
          <w:rPr>
            <w:noProof/>
          </w:rPr>
          <w:instrText xml:space="preserve"> PAGEREF _Toc332632162 \h </w:instrText>
        </w:r>
        <w:r w:rsidR="00ED6E60">
          <w:rPr>
            <w:noProof/>
          </w:rPr>
        </w:r>
        <w:r w:rsidR="00ED6E60">
          <w:rPr>
            <w:noProof/>
          </w:rPr>
          <w:fldChar w:fldCharType="separate"/>
        </w:r>
        <w:r w:rsidR="00ED6E60">
          <w:rPr>
            <w:noProof/>
          </w:rPr>
          <w:t>183</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63" w:history="1">
        <w:r w:rsidR="00ED6E60" w:rsidRPr="000128AC">
          <w:rPr>
            <w:rStyle w:val="Hyperlink"/>
            <w:noProof/>
          </w:rPr>
          <w:t>Yahoo</w:t>
        </w:r>
        <w:r w:rsidR="00ED6E60" w:rsidRPr="000128AC">
          <w:rPr>
            <w:rStyle w:val="Hyperlink"/>
            <w:noProof/>
            <w:shd w:val="clear" w:color="auto" w:fill="FFFFFF"/>
          </w:rPr>
          <w:t xml:space="preserve"> </w:t>
        </w:r>
        <w:r w:rsidR="00ED6E60" w:rsidRPr="000128AC">
          <w:rPr>
            <w:rStyle w:val="Hyperlink"/>
            <w:noProof/>
          </w:rPr>
          <w:t>Webmaster</w:t>
        </w:r>
        <w:r w:rsidR="00ED6E60" w:rsidRPr="000128AC">
          <w:rPr>
            <w:rStyle w:val="Hyperlink"/>
            <w:noProof/>
            <w:shd w:val="clear" w:color="auto" w:fill="FFFFFF"/>
          </w:rPr>
          <w:t xml:space="preserve"> Tasks</w:t>
        </w:r>
        <w:r w:rsidR="00ED6E60">
          <w:rPr>
            <w:noProof/>
          </w:rPr>
          <w:tab/>
        </w:r>
        <w:r w:rsidR="00ED6E60">
          <w:rPr>
            <w:noProof/>
          </w:rPr>
          <w:fldChar w:fldCharType="begin"/>
        </w:r>
        <w:r w:rsidR="00ED6E60">
          <w:rPr>
            <w:noProof/>
          </w:rPr>
          <w:instrText xml:space="preserve"> PAGEREF _Toc332632163 \h </w:instrText>
        </w:r>
        <w:r w:rsidR="00ED6E60">
          <w:rPr>
            <w:noProof/>
          </w:rPr>
        </w:r>
        <w:r w:rsidR="00ED6E60">
          <w:rPr>
            <w:noProof/>
          </w:rPr>
          <w:fldChar w:fldCharType="separate"/>
        </w:r>
        <w:r w:rsidR="00ED6E60">
          <w:rPr>
            <w:noProof/>
          </w:rPr>
          <w:t>183</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64" w:history="1">
        <w:r w:rsidR="00ED6E60" w:rsidRPr="000128AC">
          <w:rPr>
            <w:rStyle w:val="Hyperlink"/>
            <w:noProof/>
          </w:rPr>
          <w:t>Flexible Feed Format</w:t>
        </w:r>
        <w:r w:rsidR="00ED6E60">
          <w:rPr>
            <w:noProof/>
          </w:rPr>
          <w:tab/>
        </w:r>
        <w:r w:rsidR="00ED6E60">
          <w:rPr>
            <w:noProof/>
          </w:rPr>
          <w:fldChar w:fldCharType="begin"/>
        </w:r>
        <w:r w:rsidR="00ED6E60">
          <w:rPr>
            <w:noProof/>
          </w:rPr>
          <w:instrText xml:space="preserve"> PAGEREF _Toc332632164 \h </w:instrText>
        </w:r>
        <w:r w:rsidR="00ED6E60">
          <w:rPr>
            <w:noProof/>
          </w:rPr>
        </w:r>
        <w:r w:rsidR="00ED6E60">
          <w:rPr>
            <w:noProof/>
          </w:rPr>
          <w:fldChar w:fldCharType="separate"/>
        </w:r>
        <w:r w:rsidR="00ED6E60">
          <w:rPr>
            <w:noProof/>
          </w:rPr>
          <w:t>185</w:t>
        </w:r>
        <w:r w:rsidR="00ED6E60">
          <w:rPr>
            <w:noProof/>
          </w:rPr>
          <w:fldChar w:fldCharType="end"/>
        </w:r>
      </w:hyperlink>
    </w:p>
    <w:p w:rsidR="00ED6E60" w:rsidRDefault="009428D3">
      <w:pPr>
        <w:pStyle w:val="TOC1"/>
        <w:tabs>
          <w:tab w:val="right" w:leader="dot" w:pos="9350"/>
        </w:tabs>
        <w:rPr>
          <w:rFonts w:asciiTheme="minorHAnsi" w:eastAsiaTheme="minorEastAsia" w:hAnsiTheme="minorHAnsi" w:cstheme="minorBidi"/>
          <w:noProof/>
          <w:color w:val="auto"/>
          <w:sz w:val="22"/>
          <w:szCs w:val="22"/>
          <w:lang w:val="en-US" w:bidi="he-IL"/>
        </w:rPr>
      </w:pPr>
      <w:hyperlink w:anchor="_Toc332632165" w:history="1">
        <w:r w:rsidR="00ED6E60" w:rsidRPr="000128AC">
          <w:rPr>
            <w:rStyle w:val="Hyperlink"/>
            <w:noProof/>
            <w:lang w:val="en-GB"/>
          </w:rPr>
          <w:t>Chapter 17 Advertising and Ad Networks</w:t>
        </w:r>
        <w:r w:rsidR="00ED6E60">
          <w:rPr>
            <w:noProof/>
          </w:rPr>
          <w:tab/>
        </w:r>
        <w:r w:rsidR="00ED6E60">
          <w:rPr>
            <w:noProof/>
          </w:rPr>
          <w:fldChar w:fldCharType="begin"/>
        </w:r>
        <w:r w:rsidR="00ED6E60">
          <w:rPr>
            <w:noProof/>
          </w:rPr>
          <w:instrText xml:space="preserve"> PAGEREF _Toc332632165 \h </w:instrText>
        </w:r>
        <w:r w:rsidR="00ED6E60">
          <w:rPr>
            <w:noProof/>
          </w:rPr>
        </w:r>
        <w:r w:rsidR="00ED6E60">
          <w:rPr>
            <w:noProof/>
          </w:rPr>
          <w:fldChar w:fldCharType="separate"/>
        </w:r>
        <w:r w:rsidR="00ED6E60">
          <w:rPr>
            <w:noProof/>
          </w:rPr>
          <w:t>186</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166" w:history="1">
        <w:r w:rsidR="00ED6E60" w:rsidRPr="000128AC">
          <w:rPr>
            <w:rStyle w:val="Hyperlink"/>
            <w:noProof/>
          </w:rPr>
          <w:t>Player Branding</w:t>
        </w:r>
        <w:r w:rsidR="00ED6E60">
          <w:rPr>
            <w:noProof/>
          </w:rPr>
          <w:tab/>
        </w:r>
        <w:r w:rsidR="00ED6E60">
          <w:rPr>
            <w:noProof/>
          </w:rPr>
          <w:fldChar w:fldCharType="begin"/>
        </w:r>
        <w:r w:rsidR="00ED6E60">
          <w:rPr>
            <w:noProof/>
          </w:rPr>
          <w:instrText xml:space="preserve"> PAGEREF _Toc332632166 \h </w:instrText>
        </w:r>
        <w:r w:rsidR="00ED6E60">
          <w:rPr>
            <w:noProof/>
          </w:rPr>
        </w:r>
        <w:r w:rsidR="00ED6E60">
          <w:rPr>
            <w:noProof/>
          </w:rPr>
          <w:fldChar w:fldCharType="separate"/>
        </w:r>
        <w:r w:rsidR="00ED6E60">
          <w:rPr>
            <w:noProof/>
          </w:rPr>
          <w:t>186</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167" w:history="1">
        <w:r w:rsidR="00ED6E60" w:rsidRPr="000128AC">
          <w:rPr>
            <w:rStyle w:val="Hyperlink"/>
            <w:noProof/>
          </w:rPr>
          <w:t>Connecting with an Ad Server</w:t>
        </w:r>
        <w:r w:rsidR="00ED6E60">
          <w:rPr>
            <w:noProof/>
          </w:rPr>
          <w:tab/>
        </w:r>
        <w:r w:rsidR="00ED6E60">
          <w:rPr>
            <w:noProof/>
          </w:rPr>
          <w:fldChar w:fldCharType="begin"/>
        </w:r>
        <w:r w:rsidR="00ED6E60">
          <w:rPr>
            <w:noProof/>
          </w:rPr>
          <w:instrText xml:space="preserve"> PAGEREF _Toc332632167 \h </w:instrText>
        </w:r>
        <w:r w:rsidR="00ED6E60">
          <w:rPr>
            <w:noProof/>
          </w:rPr>
        </w:r>
        <w:r w:rsidR="00ED6E60">
          <w:rPr>
            <w:noProof/>
          </w:rPr>
          <w:fldChar w:fldCharType="separate"/>
        </w:r>
        <w:r w:rsidR="00ED6E60">
          <w:rPr>
            <w:noProof/>
          </w:rPr>
          <w:t>186</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68" w:history="1">
        <w:r w:rsidR="00ED6E60" w:rsidRPr="000128AC">
          <w:rPr>
            <w:rStyle w:val="Hyperlink"/>
            <w:noProof/>
          </w:rPr>
          <w:t>Kaltura Player and Ad Plugins</w:t>
        </w:r>
        <w:r w:rsidR="00ED6E60">
          <w:rPr>
            <w:noProof/>
          </w:rPr>
          <w:tab/>
        </w:r>
        <w:r w:rsidR="00ED6E60">
          <w:rPr>
            <w:noProof/>
          </w:rPr>
          <w:fldChar w:fldCharType="begin"/>
        </w:r>
        <w:r w:rsidR="00ED6E60">
          <w:rPr>
            <w:noProof/>
          </w:rPr>
          <w:instrText xml:space="preserve"> PAGEREF _Toc332632168 \h </w:instrText>
        </w:r>
        <w:r w:rsidR="00ED6E60">
          <w:rPr>
            <w:noProof/>
          </w:rPr>
        </w:r>
        <w:r w:rsidR="00ED6E60">
          <w:rPr>
            <w:noProof/>
          </w:rPr>
          <w:fldChar w:fldCharType="separate"/>
        </w:r>
        <w:r w:rsidR="00ED6E60">
          <w:rPr>
            <w:noProof/>
          </w:rPr>
          <w:t>186</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69" w:history="1">
        <w:r w:rsidR="00ED6E60" w:rsidRPr="000128AC">
          <w:rPr>
            <w:rStyle w:val="Hyperlink"/>
            <w:noProof/>
          </w:rPr>
          <w:t>Supported Ad Servers</w:t>
        </w:r>
        <w:r w:rsidR="00ED6E60">
          <w:rPr>
            <w:noProof/>
          </w:rPr>
          <w:tab/>
        </w:r>
        <w:r w:rsidR="00ED6E60">
          <w:rPr>
            <w:noProof/>
          </w:rPr>
          <w:fldChar w:fldCharType="begin"/>
        </w:r>
        <w:r w:rsidR="00ED6E60">
          <w:rPr>
            <w:noProof/>
          </w:rPr>
          <w:instrText xml:space="preserve"> PAGEREF _Toc332632169 \h </w:instrText>
        </w:r>
        <w:r w:rsidR="00ED6E60">
          <w:rPr>
            <w:noProof/>
          </w:rPr>
        </w:r>
        <w:r w:rsidR="00ED6E60">
          <w:rPr>
            <w:noProof/>
          </w:rPr>
          <w:fldChar w:fldCharType="separate"/>
        </w:r>
        <w:r w:rsidR="00ED6E60">
          <w:rPr>
            <w:noProof/>
          </w:rPr>
          <w:t>187</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70" w:history="1">
        <w:r w:rsidR="00ED6E60" w:rsidRPr="000128AC">
          <w:rPr>
            <w:rStyle w:val="Hyperlink"/>
            <w:noProof/>
          </w:rPr>
          <w:t>Ad Terminology</w:t>
        </w:r>
        <w:r w:rsidR="00ED6E60">
          <w:rPr>
            <w:noProof/>
          </w:rPr>
          <w:tab/>
        </w:r>
        <w:r w:rsidR="00ED6E60">
          <w:rPr>
            <w:noProof/>
          </w:rPr>
          <w:fldChar w:fldCharType="begin"/>
        </w:r>
        <w:r w:rsidR="00ED6E60">
          <w:rPr>
            <w:noProof/>
          </w:rPr>
          <w:instrText xml:space="preserve"> PAGEREF _Toc332632170 \h </w:instrText>
        </w:r>
        <w:r w:rsidR="00ED6E60">
          <w:rPr>
            <w:noProof/>
          </w:rPr>
        </w:r>
        <w:r w:rsidR="00ED6E60">
          <w:rPr>
            <w:noProof/>
          </w:rPr>
          <w:fldChar w:fldCharType="separate"/>
        </w:r>
        <w:r w:rsidR="00ED6E60">
          <w:rPr>
            <w:noProof/>
          </w:rPr>
          <w:t>187</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171" w:history="1">
        <w:r w:rsidR="00ED6E60" w:rsidRPr="000128AC">
          <w:rPr>
            <w:rStyle w:val="Hyperlink"/>
            <w:noProof/>
          </w:rPr>
          <w:t xml:space="preserve">Creating </w:t>
        </w:r>
        <w:r w:rsidR="00ED6E60" w:rsidRPr="000128AC">
          <w:rPr>
            <w:rStyle w:val="Hyperlink"/>
            <w:rFonts w:eastAsiaTheme="majorEastAsia"/>
            <w:noProof/>
          </w:rPr>
          <w:t>K</w:t>
        </w:r>
        <w:r w:rsidR="00ED6E60" w:rsidRPr="000128AC">
          <w:rPr>
            <w:rStyle w:val="Hyperlink"/>
            <w:noProof/>
          </w:rPr>
          <w:t>altura Video Ads</w:t>
        </w:r>
        <w:r w:rsidR="00ED6E60">
          <w:rPr>
            <w:noProof/>
          </w:rPr>
          <w:tab/>
        </w:r>
        <w:r w:rsidR="00ED6E60">
          <w:rPr>
            <w:noProof/>
          </w:rPr>
          <w:fldChar w:fldCharType="begin"/>
        </w:r>
        <w:r w:rsidR="00ED6E60">
          <w:rPr>
            <w:noProof/>
          </w:rPr>
          <w:instrText xml:space="preserve"> PAGEREF _Toc332632171 \h </w:instrText>
        </w:r>
        <w:r w:rsidR="00ED6E60">
          <w:rPr>
            <w:noProof/>
          </w:rPr>
        </w:r>
        <w:r w:rsidR="00ED6E60">
          <w:rPr>
            <w:noProof/>
          </w:rPr>
          <w:fldChar w:fldCharType="separate"/>
        </w:r>
        <w:r w:rsidR="00ED6E60">
          <w:rPr>
            <w:noProof/>
          </w:rPr>
          <w:t>187</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172" w:history="1">
        <w:r w:rsidR="00ED6E60" w:rsidRPr="000128AC">
          <w:rPr>
            <w:rStyle w:val="Hyperlink"/>
            <w:noProof/>
          </w:rPr>
          <w:t>Adding the VAST Ad Server</w:t>
        </w:r>
        <w:r w:rsidR="00ED6E60">
          <w:rPr>
            <w:noProof/>
          </w:rPr>
          <w:tab/>
        </w:r>
        <w:r w:rsidR="00ED6E60">
          <w:rPr>
            <w:noProof/>
          </w:rPr>
          <w:fldChar w:fldCharType="begin"/>
        </w:r>
        <w:r w:rsidR="00ED6E60">
          <w:rPr>
            <w:noProof/>
          </w:rPr>
          <w:instrText xml:space="preserve"> PAGEREF _Toc332632172 \h </w:instrText>
        </w:r>
        <w:r w:rsidR="00ED6E60">
          <w:rPr>
            <w:noProof/>
          </w:rPr>
        </w:r>
        <w:r w:rsidR="00ED6E60">
          <w:rPr>
            <w:noProof/>
          </w:rPr>
          <w:fldChar w:fldCharType="separate"/>
        </w:r>
        <w:r w:rsidR="00ED6E60">
          <w:rPr>
            <w:noProof/>
          </w:rPr>
          <w:t>187</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173" w:history="1">
        <w:r w:rsidR="00ED6E60" w:rsidRPr="000128AC">
          <w:rPr>
            <w:rStyle w:val="Hyperlink"/>
            <w:noProof/>
          </w:rPr>
          <w:t>Configuring VAST Ads</w:t>
        </w:r>
        <w:r w:rsidR="00ED6E60">
          <w:rPr>
            <w:noProof/>
          </w:rPr>
          <w:tab/>
        </w:r>
        <w:r w:rsidR="00ED6E60">
          <w:rPr>
            <w:noProof/>
          </w:rPr>
          <w:fldChar w:fldCharType="begin"/>
        </w:r>
        <w:r w:rsidR="00ED6E60">
          <w:rPr>
            <w:noProof/>
          </w:rPr>
          <w:instrText xml:space="preserve"> PAGEREF _Toc332632173 \h </w:instrText>
        </w:r>
        <w:r w:rsidR="00ED6E60">
          <w:rPr>
            <w:noProof/>
          </w:rPr>
        </w:r>
        <w:r w:rsidR="00ED6E60">
          <w:rPr>
            <w:noProof/>
          </w:rPr>
          <w:fldChar w:fldCharType="separate"/>
        </w:r>
        <w:r w:rsidR="00ED6E60">
          <w:rPr>
            <w:noProof/>
          </w:rPr>
          <w:t>187</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74" w:history="1">
        <w:r w:rsidR="00ED6E60" w:rsidRPr="000128AC">
          <w:rPr>
            <w:rStyle w:val="Hyperlink"/>
            <w:noProof/>
          </w:rPr>
          <w:t>Configuring VAST Pre-roll Ads</w:t>
        </w:r>
        <w:r w:rsidR="00ED6E60">
          <w:rPr>
            <w:noProof/>
          </w:rPr>
          <w:tab/>
        </w:r>
        <w:r w:rsidR="00ED6E60">
          <w:rPr>
            <w:noProof/>
          </w:rPr>
          <w:fldChar w:fldCharType="begin"/>
        </w:r>
        <w:r w:rsidR="00ED6E60">
          <w:rPr>
            <w:noProof/>
          </w:rPr>
          <w:instrText xml:space="preserve"> PAGEREF _Toc332632174 \h </w:instrText>
        </w:r>
        <w:r w:rsidR="00ED6E60">
          <w:rPr>
            <w:noProof/>
          </w:rPr>
        </w:r>
        <w:r w:rsidR="00ED6E60">
          <w:rPr>
            <w:noProof/>
          </w:rPr>
          <w:fldChar w:fldCharType="separate"/>
        </w:r>
        <w:r w:rsidR="00ED6E60">
          <w:rPr>
            <w:noProof/>
          </w:rPr>
          <w:t>188</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75" w:history="1">
        <w:r w:rsidR="00ED6E60" w:rsidRPr="000128AC">
          <w:rPr>
            <w:rStyle w:val="Hyperlink"/>
            <w:noProof/>
          </w:rPr>
          <w:t>Configuring VAST Post Rolls</w:t>
        </w:r>
        <w:r w:rsidR="00ED6E60">
          <w:rPr>
            <w:noProof/>
          </w:rPr>
          <w:tab/>
        </w:r>
        <w:r w:rsidR="00ED6E60">
          <w:rPr>
            <w:noProof/>
          </w:rPr>
          <w:fldChar w:fldCharType="begin"/>
        </w:r>
        <w:r w:rsidR="00ED6E60">
          <w:rPr>
            <w:noProof/>
          </w:rPr>
          <w:instrText xml:space="preserve"> PAGEREF _Toc332632175 \h </w:instrText>
        </w:r>
        <w:r w:rsidR="00ED6E60">
          <w:rPr>
            <w:noProof/>
          </w:rPr>
        </w:r>
        <w:r w:rsidR="00ED6E60">
          <w:rPr>
            <w:noProof/>
          </w:rPr>
          <w:fldChar w:fldCharType="separate"/>
        </w:r>
        <w:r w:rsidR="00ED6E60">
          <w:rPr>
            <w:noProof/>
          </w:rPr>
          <w:t>189</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76" w:history="1">
        <w:r w:rsidR="00ED6E60" w:rsidRPr="000128AC">
          <w:rPr>
            <w:rStyle w:val="Hyperlink"/>
            <w:noProof/>
          </w:rPr>
          <w:t>Adding a Midroll</w:t>
        </w:r>
        <w:r w:rsidR="00ED6E60">
          <w:rPr>
            <w:noProof/>
          </w:rPr>
          <w:tab/>
        </w:r>
        <w:r w:rsidR="00ED6E60">
          <w:rPr>
            <w:noProof/>
          </w:rPr>
          <w:fldChar w:fldCharType="begin"/>
        </w:r>
        <w:r w:rsidR="00ED6E60">
          <w:rPr>
            <w:noProof/>
          </w:rPr>
          <w:instrText xml:space="preserve"> PAGEREF _Toc332632176 \h </w:instrText>
        </w:r>
        <w:r w:rsidR="00ED6E60">
          <w:rPr>
            <w:noProof/>
          </w:rPr>
        </w:r>
        <w:r w:rsidR="00ED6E60">
          <w:rPr>
            <w:noProof/>
          </w:rPr>
          <w:fldChar w:fldCharType="separate"/>
        </w:r>
        <w:r w:rsidR="00ED6E60">
          <w:rPr>
            <w:noProof/>
          </w:rPr>
          <w:t>190</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77" w:history="1">
        <w:r w:rsidR="00ED6E60" w:rsidRPr="000128AC">
          <w:rPr>
            <w:rStyle w:val="Hyperlink"/>
            <w:noProof/>
          </w:rPr>
          <w:t>Adding an Overlay</w:t>
        </w:r>
        <w:r w:rsidR="00ED6E60">
          <w:rPr>
            <w:noProof/>
          </w:rPr>
          <w:tab/>
        </w:r>
        <w:r w:rsidR="00ED6E60">
          <w:rPr>
            <w:noProof/>
          </w:rPr>
          <w:fldChar w:fldCharType="begin"/>
        </w:r>
        <w:r w:rsidR="00ED6E60">
          <w:rPr>
            <w:noProof/>
          </w:rPr>
          <w:instrText xml:space="preserve"> PAGEREF _Toc332632177 \h </w:instrText>
        </w:r>
        <w:r w:rsidR="00ED6E60">
          <w:rPr>
            <w:noProof/>
          </w:rPr>
        </w:r>
        <w:r w:rsidR="00ED6E60">
          <w:rPr>
            <w:noProof/>
          </w:rPr>
          <w:fldChar w:fldCharType="separate"/>
        </w:r>
        <w:r w:rsidR="00ED6E60">
          <w:rPr>
            <w:noProof/>
          </w:rPr>
          <w:t>192</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178" w:history="1">
        <w:r w:rsidR="00ED6E60" w:rsidRPr="000128AC">
          <w:rPr>
            <w:rStyle w:val="Hyperlink"/>
            <w:noProof/>
          </w:rPr>
          <w:t>Creating Bumper Ads</w:t>
        </w:r>
        <w:r w:rsidR="00ED6E60">
          <w:rPr>
            <w:noProof/>
          </w:rPr>
          <w:tab/>
        </w:r>
        <w:r w:rsidR="00ED6E60">
          <w:rPr>
            <w:noProof/>
          </w:rPr>
          <w:fldChar w:fldCharType="begin"/>
        </w:r>
        <w:r w:rsidR="00ED6E60">
          <w:rPr>
            <w:noProof/>
          </w:rPr>
          <w:instrText xml:space="preserve"> PAGEREF _Toc332632178 \h </w:instrText>
        </w:r>
        <w:r w:rsidR="00ED6E60">
          <w:rPr>
            <w:noProof/>
          </w:rPr>
        </w:r>
        <w:r w:rsidR="00ED6E60">
          <w:rPr>
            <w:noProof/>
          </w:rPr>
          <w:fldChar w:fldCharType="separate"/>
        </w:r>
        <w:r w:rsidR="00ED6E60">
          <w:rPr>
            <w:noProof/>
          </w:rPr>
          <w:t>193</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179" w:history="1">
        <w:r w:rsidR="00ED6E60" w:rsidRPr="000128AC">
          <w:rPr>
            <w:rStyle w:val="Hyperlink"/>
            <w:noProof/>
          </w:rPr>
          <w:t>Configuring Third Party Ad Plugins</w:t>
        </w:r>
        <w:r w:rsidR="00ED6E60">
          <w:rPr>
            <w:noProof/>
          </w:rPr>
          <w:tab/>
        </w:r>
        <w:r w:rsidR="00ED6E60">
          <w:rPr>
            <w:noProof/>
          </w:rPr>
          <w:fldChar w:fldCharType="begin"/>
        </w:r>
        <w:r w:rsidR="00ED6E60">
          <w:rPr>
            <w:noProof/>
          </w:rPr>
          <w:instrText xml:space="preserve"> PAGEREF _Toc332632179 \h </w:instrText>
        </w:r>
        <w:r w:rsidR="00ED6E60">
          <w:rPr>
            <w:noProof/>
          </w:rPr>
        </w:r>
        <w:r w:rsidR="00ED6E60">
          <w:rPr>
            <w:noProof/>
          </w:rPr>
          <w:fldChar w:fldCharType="separate"/>
        </w:r>
        <w:r w:rsidR="00ED6E60">
          <w:rPr>
            <w:noProof/>
          </w:rPr>
          <w:t>195</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80" w:history="1">
        <w:r w:rsidR="00ED6E60" w:rsidRPr="000128AC">
          <w:rPr>
            <w:rStyle w:val="Hyperlink"/>
            <w:noProof/>
          </w:rPr>
          <w:t>Tremor Media</w:t>
        </w:r>
        <w:r w:rsidR="00ED6E60">
          <w:rPr>
            <w:noProof/>
          </w:rPr>
          <w:tab/>
        </w:r>
        <w:r w:rsidR="00ED6E60">
          <w:rPr>
            <w:noProof/>
          </w:rPr>
          <w:fldChar w:fldCharType="begin"/>
        </w:r>
        <w:r w:rsidR="00ED6E60">
          <w:rPr>
            <w:noProof/>
          </w:rPr>
          <w:instrText xml:space="preserve"> PAGEREF _Toc332632180 \h </w:instrText>
        </w:r>
        <w:r w:rsidR="00ED6E60">
          <w:rPr>
            <w:noProof/>
          </w:rPr>
        </w:r>
        <w:r w:rsidR="00ED6E60">
          <w:rPr>
            <w:noProof/>
          </w:rPr>
          <w:fldChar w:fldCharType="separate"/>
        </w:r>
        <w:r w:rsidR="00ED6E60">
          <w:rPr>
            <w:noProof/>
          </w:rPr>
          <w:t>195</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81" w:history="1">
        <w:r w:rsidR="00ED6E60" w:rsidRPr="000128AC">
          <w:rPr>
            <w:rStyle w:val="Hyperlink"/>
            <w:noProof/>
          </w:rPr>
          <w:t>Tremor Media Added Functionality</w:t>
        </w:r>
        <w:r w:rsidR="00ED6E60">
          <w:rPr>
            <w:noProof/>
          </w:rPr>
          <w:tab/>
        </w:r>
        <w:r w:rsidR="00ED6E60">
          <w:rPr>
            <w:noProof/>
          </w:rPr>
          <w:fldChar w:fldCharType="begin"/>
        </w:r>
        <w:r w:rsidR="00ED6E60">
          <w:rPr>
            <w:noProof/>
          </w:rPr>
          <w:instrText xml:space="preserve"> PAGEREF _Toc332632181 \h </w:instrText>
        </w:r>
        <w:r w:rsidR="00ED6E60">
          <w:rPr>
            <w:noProof/>
          </w:rPr>
        </w:r>
        <w:r w:rsidR="00ED6E60">
          <w:rPr>
            <w:noProof/>
          </w:rPr>
          <w:fldChar w:fldCharType="separate"/>
        </w:r>
        <w:r w:rsidR="00ED6E60">
          <w:rPr>
            <w:noProof/>
          </w:rPr>
          <w:t>196</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82" w:history="1">
        <w:r w:rsidR="00ED6E60" w:rsidRPr="000128AC">
          <w:rPr>
            <w:rStyle w:val="Hyperlink"/>
            <w:noProof/>
          </w:rPr>
          <w:t>AdapTV</w:t>
        </w:r>
        <w:r w:rsidR="00ED6E60">
          <w:rPr>
            <w:noProof/>
          </w:rPr>
          <w:tab/>
        </w:r>
        <w:r w:rsidR="00ED6E60">
          <w:rPr>
            <w:noProof/>
          </w:rPr>
          <w:fldChar w:fldCharType="begin"/>
        </w:r>
        <w:r w:rsidR="00ED6E60">
          <w:rPr>
            <w:noProof/>
          </w:rPr>
          <w:instrText xml:space="preserve"> PAGEREF _Toc332632182 \h </w:instrText>
        </w:r>
        <w:r w:rsidR="00ED6E60">
          <w:rPr>
            <w:noProof/>
          </w:rPr>
        </w:r>
        <w:r w:rsidR="00ED6E60">
          <w:rPr>
            <w:noProof/>
          </w:rPr>
          <w:fldChar w:fldCharType="separate"/>
        </w:r>
        <w:r w:rsidR="00ED6E60">
          <w:rPr>
            <w:noProof/>
          </w:rPr>
          <w:t>198</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183" w:history="1">
        <w:r w:rsidR="00ED6E60" w:rsidRPr="000128AC">
          <w:rPr>
            <w:rStyle w:val="Hyperlink"/>
            <w:rFonts w:eastAsiaTheme="majorEastAsia"/>
            <w:noProof/>
          </w:rPr>
          <w:t>Configuring Companion Ads</w:t>
        </w:r>
        <w:r w:rsidR="00ED6E60">
          <w:rPr>
            <w:noProof/>
          </w:rPr>
          <w:tab/>
        </w:r>
        <w:r w:rsidR="00ED6E60">
          <w:rPr>
            <w:noProof/>
          </w:rPr>
          <w:fldChar w:fldCharType="begin"/>
        </w:r>
        <w:r w:rsidR="00ED6E60">
          <w:rPr>
            <w:noProof/>
          </w:rPr>
          <w:instrText xml:space="preserve"> PAGEREF _Toc332632183 \h </w:instrText>
        </w:r>
        <w:r w:rsidR="00ED6E60">
          <w:rPr>
            <w:noProof/>
          </w:rPr>
        </w:r>
        <w:r w:rsidR="00ED6E60">
          <w:rPr>
            <w:noProof/>
          </w:rPr>
          <w:fldChar w:fldCharType="separate"/>
        </w:r>
        <w:r w:rsidR="00ED6E60">
          <w:rPr>
            <w:noProof/>
          </w:rPr>
          <w:t>199</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84" w:history="1">
        <w:r w:rsidR="00ED6E60" w:rsidRPr="000128AC">
          <w:rPr>
            <w:rStyle w:val="Hyperlink"/>
            <w:noProof/>
          </w:rPr>
          <w:t>Companion Ads in HTML</w:t>
        </w:r>
        <w:r w:rsidR="00ED6E60">
          <w:rPr>
            <w:noProof/>
          </w:rPr>
          <w:tab/>
        </w:r>
        <w:r w:rsidR="00ED6E60">
          <w:rPr>
            <w:noProof/>
          </w:rPr>
          <w:fldChar w:fldCharType="begin"/>
        </w:r>
        <w:r w:rsidR="00ED6E60">
          <w:rPr>
            <w:noProof/>
          </w:rPr>
          <w:instrText xml:space="preserve"> PAGEREF _Toc332632184 \h </w:instrText>
        </w:r>
        <w:r w:rsidR="00ED6E60">
          <w:rPr>
            <w:noProof/>
          </w:rPr>
        </w:r>
        <w:r w:rsidR="00ED6E60">
          <w:rPr>
            <w:noProof/>
          </w:rPr>
          <w:fldChar w:fldCharType="separate"/>
        </w:r>
        <w:r w:rsidR="00ED6E60">
          <w:rPr>
            <w:noProof/>
          </w:rPr>
          <w:t>200</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85" w:history="1">
        <w:r w:rsidR="00ED6E60" w:rsidRPr="000128AC">
          <w:rPr>
            <w:rStyle w:val="Hyperlink"/>
            <w:noProof/>
          </w:rPr>
          <w:t>Companion Ads in Flash</w:t>
        </w:r>
        <w:r w:rsidR="00ED6E60">
          <w:rPr>
            <w:noProof/>
          </w:rPr>
          <w:tab/>
        </w:r>
        <w:r w:rsidR="00ED6E60">
          <w:rPr>
            <w:noProof/>
          </w:rPr>
          <w:fldChar w:fldCharType="begin"/>
        </w:r>
        <w:r w:rsidR="00ED6E60">
          <w:rPr>
            <w:noProof/>
          </w:rPr>
          <w:instrText xml:space="preserve"> PAGEREF _Toc332632185 \h </w:instrText>
        </w:r>
        <w:r w:rsidR="00ED6E60">
          <w:rPr>
            <w:noProof/>
          </w:rPr>
        </w:r>
        <w:r w:rsidR="00ED6E60">
          <w:rPr>
            <w:noProof/>
          </w:rPr>
          <w:fldChar w:fldCharType="separate"/>
        </w:r>
        <w:r w:rsidR="00ED6E60">
          <w:rPr>
            <w:noProof/>
          </w:rPr>
          <w:t>201</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86" w:history="1">
        <w:r w:rsidR="00ED6E60" w:rsidRPr="000128AC">
          <w:rPr>
            <w:rStyle w:val="Hyperlink"/>
            <w:noProof/>
          </w:rPr>
          <w:t>Targeting with an Ad Server</w:t>
        </w:r>
        <w:r w:rsidR="00ED6E60">
          <w:rPr>
            <w:noProof/>
          </w:rPr>
          <w:tab/>
        </w:r>
        <w:r w:rsidR="00ED6E60">
          <w:rPr>
            <w:noProof/>
          </w:rPr>
          <w:fldChar w:fldCharType="begin"/>
        </w:r>
        <w:r w:rsidR="00ED6E60">
          <w:rPr>
            <w:noProof/>
          </w:rPr>
          <w:instrText xml:space="preserve"> PAGEREF _Toc332632186 \h </w:instrText>
        </w:r>
        <w:r w:rsidR="00ED6E60">
          <w:rPr>
            <w:noProof/>
          </w:rPr>
        </w:r>
        <w:r w:rsidR="00ED6E60">
          <w:rPr>
            <w:noProof/>
          </w:rPr>
          <w:fldChar w:fldCharType="separate"/>
        </w:r>
        <w:r w:rsidR="00ED6E60">
          <w:rPr>
            <w:noProof/>
          </w:rPr>
          <w:t>204</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87" w:history="1">
        <w:r w:rsidR="00ED6E60" w:rsidRPr="000128AC">
          <w:rPr>
            <w:rStyle w:val="Hyperlink"/>
            <w:noProof/>
          </w:rPr>
          <w:t>Targeting per Viewer</w:t>
        </w:r>
        <w:r w:rsidR="00ED6E60">
          <w:rPr>
            <w:noProof/>
          </w:rPr>
          <w:tab/>
        </w:r>
        <w:r w:rsidR="00ED6E60">
          <w:rPr>
            <w:noProof/>
          </w:rPr>
          <w:fldChar w:fldCharType="begin"/>
        </w:r>
        <w:r w:rsidR="00ED6E60">
          <w:rPr>
            <w:noProof/>
          </w:rPr>
          <w:instrText xml:space="preserve"> PAGEREF _Toc332632187 \h </w:instrText>
        </w:r>
        <w:r w:rsidR="00ED6E60">
          <w:rPr>
            <w:noProof/>
          </w:rPr>
        </w:r>
        <w:r w:rsidR="00ED6E60">
          <w:rPr>
            <w:noProof/>
          </w:rPr>
          <w:fldChar w:fldCharType="separate"/>
        </w:r>
        <w:r w:rsidR="00ED6E60">
          <w:rPr>
            <w:noProof/>
          </w:rPr>
          <w:t>205</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88" w:history="1">
        <w:r w:rsidR="00ED6E60" w:rsidRPr="000128AC">
          <w:rPr>
            <w:rStyle w:val="Hyperlink"/>
            <w:noProof/>
          </w:rPr>
          <w:t>Ad Targeting via ad plugin</w:t>
        </w:r>
        <w:r w:rsidR="00ED6E60">
          <w:rPr>
            <w:noProof/>
          </w:rPr>
          <w:tab/>
        </w:r>
        <w:r w:rsidR="00ED6E60">
          <w:rPr>
            <w:noProof/>
          </w:rPr>
          <w:fldChar w:fldCharType="begin"/>
        </w:r>
        <w:r w:rsidR="00ED6E60">
          <w:rPr>
            <w:noProof/>
          </w:rPr>
          <w:instrText xml:space="preserve"> PAGEREF _Toc332632188 \h </w:instrText>
        </w:r>
        <w:r w:rsidR="00ED6E60">
          <w:rPr>
            <w:noProof/>
          </w:rPr>
        </w:r>
        <w:r w:rsidR="00ED6E60">
          <w:rPr>
            <w:noProof/>
          </w:rPr>
          <w:fldChar w:fldCharType="separate"/>
        </w:r>
        <w:r w:rsidR="00ED6E60">
          <w:rPr>
            <w:noProof/>
          </w:rPr>
          <w:t>206</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89" w:history="1">
        <w:r w:rsidR="00ED6E60" w:rsidRPr="000128AC">
          <w:rPr>
            <w:rStyle w:val="Hyperlink"/>
            <w:noProof/>
          </w:rPr>
          <w:t>Ad Targeting with Tremor</w:t>
        </w:r>
        <w:r w:rsidR="00ED6E60">
          <w:rPr>
            <w:noProof/>
          </w:rPr>
          <w:tab/>
        </w:r>
        <w:r w:rsidR="00ED6E60">
          <w:rPr>
            <w:noProof/>
          </w:rPr>
          <w:fldChar w:fldCharType="begin"/>
        </w:r>
        <w:r w:rsidR="00ED6E60">
          <w:rPr>
            <w:noProof/>
          </w:rPr>
          <w:instrText xml:space="preserve"> PAGEREF _Toc332632189 \h </w:instrText>
        </w:r>
        <w:r w:rsidR="00ED6E60">
          <w:rPr>
            <w:noProof/>
          </w:rPr>
        </w:r>
        <w:r w:rsidR="00ED6E60">
          <w:rPr>
            <w:noProof/>
          </w:rPr>
          <w:fldChar w:fldCharType="separate"/>
        </w:r>
        <w:r w:rsidR="00ED6E60">
          <w:rPr>
            <w:noProof/>
          </w:rPr>
          <w:t>206</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90" w:history="1">
        <w:r w:rsidR="00ED6E60" w:rsidRPr="000128AC">
          <w:rPr>
            <w:rStyle w:val="Hyperlink"/>
            <w:noProof/>
          </w:rPr>
          <w:t>Advertising for Mobile Devices</w:t>
        </w:r>
        <w:r w:rsidR="00ED6E60">
          <w:rPr>
            <w:noProof/>
          </w:rPr>
          <w:tab/>
        </w:r>
        <w:r w:rsidR="00ED6E60">
          <w:rPr>
            <w:noProof/>
          </w:rPr>
          <w:fldChar w:fldCharType="begin"/>
        </w:r>
        <w:r w:rsidR="00ED6E60">
          <w:rPr>
            <w:noProof/>
          </w:rPr>
          <w:instrText xml:space="preserve"> PAGEREF _Toc332632190 \h </w:instrText>
        </w:r>
        <w:r w:rsidR="00ED6E60">
          <w:rPr>
            <w:noProof/>
          </w:rPr>
        </w:r>
        <w:r w:rsidR="00ED6E60">
          <w:rPr>
            <w:noProof/>
          </w:rPr>
          <w:fldChar w:fldCharType="separate"/>
        </w:r>
        <w:r w:rsidR="00ED6E60">
          <w:rPr>
            <w:noProof/>
          </w:rPr>
          <w:t>207</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91" w:history="1">
        <w:r w:rsidR="00ED6E60" w:rsidRPr="000128AC">
          <w:rPr>
            <w:rStyle w:val="Hyperlink"/>
            <w:noProof/>
          </w:rPr>
          <w:t>DFP</w:t>
        </w:r>
        <w:r w:rsidR="00ED6E60">
          <w:rPr>
            <w:noProof/>
          </w:rPr>
          <w:tab/>
        </w:r>
        <w:r w:rsidR="00ED6E60">
          <w:rPr>
            <w:noProof/>
          </w:rPr>
          <w:fldChar w:fldCharType="begin"/>
        </w:r>
        <w:r w:rsidR="00ED6E60">
          <w:rPr>
            <w:noProof/>
          </w:rPr>
          <w:instrText xml:space="preserve"> PAGEREF _Toc332632191 \h </w:instrText>
        </w:r>
        <w:r w:rsidR="00ED6E60">
          <w:rPr>
            <w:noProof/>
          </w:rPr>
        </w:r>
        <w:r w:rsidR="00ED6E60">
          <w:rPr>
            <w:noProof/>
          </w:rPr>
          <w:fldChar w:fldCharType="separate"/>
        </w:r>
        <w:r w:rsidR="00ED6E60">
          <w:rPr>
            <w:noProof/>
          </w:rPr>
          <w:t>207</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92" w:history="1">
        <w:r w:rsidR="00ED6E60" w:rsidRPr="000128AC">
          <w:rPr>
            <w:rStyle w:val="Hyperlink"/>
            <w:rFonts w:eastAsiaTheme="majorEastAsia"/>
            <w:noProof/>
          </w:rPr>
          <w:t>AdapTV (via VAST)</w:t>
        </w:r>
        <w:r w:rsidR="00ED6E60">
          <w:rPr>
            <w:noProof/>
          </w:rPr>
          <w:tab/>
        </w:r>
        <w:r w:rsidR="00ED6E60">
          <w:rPr>
            <w:noProof/>
          </w:rPr>
          <w:fldChar w:fldCharType="begin"/>
        </w:r>
        <w:r w:rsidR="00ED6E60">
          <w:rPr>
            <w:noProof/>
          </w:rPr>
          <w:instrText xml:space="preserve"> PAGEREF _Toc332632192 \h </w:instrText>
        </w:r>
        <w:r w:rsidR="00ED6E60">
          <w:rPr>
            <w:noProof/>
          </w:rPr>
        </w:r>
        <w:r w:rsidR="00ED6E60">
          <w:rPr>
            <w:noProof/>
          </w:rPr>
          <w:fldChar w:fldCharType="separate"/>
        </w:r>
        <w:r w:rsidR="00ED6E60">
          <w:rPr>
            <w:noProof/>
          </w:rPr>
          <w:t>208</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93" w:history="1">
        <w:r w:rsidR="00ED6E60" w:rsidRPr="000128AC">
          <w:rPr>
            <w:rStyle w:val="Hyperlink"/>
            <w:noProof/>
          </w:rPr>
          <w:t>Connecting with Ad Servers and Networks via Adap.tv</w:t>
        </w:r>
        <w:r w:rsidR="00ED6E60">
          <w:rPr>
            <w:noProof/>
          </w:rPr>
          <w:tab/>
        </w:r>
        <w:r w:rsidR="00ED6E60">
          <w:rPr>
            <w:noProof/>
          </w:rPr>
          <w:fldChar w:fldCharType="begin"/>
        </w:r>
        <w:r w:rsidR="00ED6E60">
          <w:rPr>
            <w:noProof/>
          </w:rPr>
          <w:instrText xml:space="preserve"> PAGEREF _Toc332632193 \h </w:instrText>
        </w:r>
        <w:r w:rsidR="00ED6E60">
          <w:rPr>
            <w:noProof/>
          </w:rPr>
        </w:r>
        <w:r w:rsidR="00ED6E60">
          <w:rPr>
            <w:noProof/>
          </w:rPr>
          <w:fldChar w:fldCharType="separate"/>
        </w:r>
        <w:r w:rsidR="00ED6E60">
          <w:rPr>
            <w:noProof/>
          </w:rPr>
          <w:t>209</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94" w:history="1">
        <w:r w:rsidR="00ED6E60" w:rsidRPr="000128AC">
          <w:rPr>
            <w:rStyle w:val="Hyperlink"/>
            <w:noProof/>
          </w:rPr>
          <w:t>Connecting with Tremor Media</w:t>
        </w:r>
        <w:r w:rsidR="00ED6E60">
          <w:rPr>
            <w:noProof/>
          </w:rPr>
          <w:tab/>
        </w:r>
        <w:r w:rsidR="00ED6E60">
          <w:rPr>
            <w:noProof/>
          </w:rPr>
          <w:fldChar w:fldCharType="begin"/>
        </w:r>
        <w:r w:rsidR="00ED6E60">
          <w:rPr>
            <w:noProof/>
          </w:rPr>
          <w:instrText xml:space="preserve"> PAGEREF _Toc332632194 \h </w:instrText>
        </w:r>
        <w:r w:rsidR="00ED6E60">
          <w:rPr>
            <w:noProof/>
          </w:rPr>
        </w:r>
        <w:r w:rsidR="00ED6E60">
          <w:rPr>
            <w:noProof/>
          </w:rPr>
          <w:fldChar w:fldCharType="separate"/>
        </w:r>
        <w:r w:rsidR="00ED6E60">
          <w:rPr>
            <w:noProof/>
          </w:rPr>
          <w:t>211</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195" w:history="1">
        <w:r w:rsidR="00ED6E60" w:rsidRPr="000128AC">
          <w:rPr>
            <w:rStyle w:val="Hyperlink"/>
            <w:noProof/>
          </w:rPr>
          <w:t>Different Types of Ad Servers</w:t>
        </w:r>
        <w:r w:rsidR="00ED6E60">
          <w:rPr>
            <w:noProof/>
          </w:rPr>
          <w:tab/>
        </w:r>
        <w:r w:rsidR="00ED6E60">
          <w:rPr>
            <w:noProof/>
          </w:rPr>
          <w:fldChar w:fldCharType="begin"/>
        </w:r>
        <w:r w:rsidR="00ED6E60">
          <w:rPr>
            <w:noProof/>
          </w:rPr>
          <w:instrText xml:space="preserve"> PAGEREF _Toc332632195 \h </w:instrText>
        </w:r>
        <w:r w:rsidR="00ED6E60">
          <w:rPr>
            <w:noProof/>
          </w:rPr>
        </w:r>
        <w:r w:rsidR="00ED6E60">
          <w:rPr>
            <w:noProof/>
          </w:rPr>
          <w:fldChar w:fldCharType="separate"/>
        </w:r>
        <w:r w:rsidR="00ED6E60">
          <w:rPr>
            <w:noProof/>
          </w:rPr>
          <w:t>212</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196" w:history="1">
        <w:r w:rsidR="00ED6E60" w:rsidRPr="000128AC">
          <w:rPr>
            <w:rStyle w:val="Hyperlink"/>
            <w:noProof/>
          </w:rPr>
          <w:t>Kaltura Player Additions Related to Ads</w:t>
        </w:r>
        <w:r w:rsidR="00ED6E60">
          <w:rPr>
            <w:noProof/>
          </w:rPr>
          <w:tab/>
        </w:r>
        <w:r w:rsidR="00ED6E60">
          <w:rPr>
            <w:noProof/>
          </w:rPr>
          <w:fldChar w:fldCharType="begin"/>
        </w:r>
        <w:r w:rsidR="00ED6E60">
          <w:rPr>
            <w:noProof/>
          </w:rPr>
          <w:instrText xml:space="preserve"> PAGEREF _Toc332632196 \h </w:instrText>
        </w:r>
        <w:r w:rsidR="00ED6E60">
          <w:rPr>
            <w:noProof/>
          </w:rPr>
        </w:r>
        <w:r w:rsidR="00ED6E60">
          <w:rPr>
            <w:noProof/>
          </w:rPr>
          <w:fldChar w:fldCharType="separate"/>
        </w:r>
        <w:r w:rsidR="00ED6E60">
          <w:rPr>
            <w:noProof/>
          </w:rPr>
          <w:t>212</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197" w:history="1">
        <w:r w:rsidR="00ED6E60" w:rsidRPr="000128AC">
          <w:rPr>
            <w:rStyle w:val="Hyperlink"/>
            <w:noProof/>
          </w:rPr>
          <w:t>Troubleshooting</w:t>
        </w:r>
        <w:r w:rsidR="00ED6E60">
          <w:rPr>
            <w:noProof/>
          </w:rPr>
          <w:tab/>
        </w:r>
        <w:r w:rsidR="00ED6E60">
          <w:rPr>
            <w:noProof/>
          </w:rPr>
          <w:fldChar w:fldCharType="begin"/>
        </w:r>
        <w:r w:rsidR="00ED6E60">
          <w:rPr>
            <w:noProof/>
          </w:rPr>
          <w:instrText xml:space="preserve"> PAGEREF _Toc332632197 \h </w:instrText>
        </w:r>
        <w:r w:rsidR="00ED6E60">
          <w:rPr>
            <w:noProof/>
          </w:rPr>
        </w:r>
        <w:r w:rsidR="00ED6E60">
          <w:rPr>
            <w:noProof/>
          </w:rPr>
          <w:fldChar w:fldCharType="separate"/>
        </w:r>
        <w:r w:rsidR="00ED6E60">
          <w:rPr>
            <w:noProof/>
          </w:rPr>
          <w:t>212</w:t>
        </w:r>
        <w:r w:rsidR="00ED6E60">
          <w:rPr>
            <w:noProof/>
          </w:rPr>
          <w:fldChar w:fldCharType="end"/>
        </w:r>
      </w:hyperlink>
    </w:p>
    <w:p w:rsidR="00ED6E60" w:rsidRDefault="009428D3">
      <w:pPr>
        <w:pStyle w:val="TOC1"/>
        <w:tabs>
          <w:tab w:val="right" w:leader="dot" w:pos="9350"/>
        </w:tabs>
        <w:rPr>
          <w:rFonts w:asciiTheme="minorHAnsi" w:eastAsiaTheme="minorEastAsia" w:hAnsiTheme="minorHAnsi" w:cstheme="minorBidi"/>
          <w:noProof/>
          <w:color w:val="auto"/>
          <w:sz w:val="22"/>
          <w:szCs w:val="22"/>
          <w:lang w:val="en-US" w:bidi="he-IL"/>
        </w:rPr>
      </w:pPr>
      <w:hyperlink w:anchor="_Toc332632198" w:history="1">
        <w:r w:rsidR="00ED6E60" w:rsidRPr="000128AC">
          <w:rPr>
            <w:rStyle w:val="Hyperlink"/>
            <w:noProof/>
            <w:lang w:val="en-GB"/>
          </w:rPr>
          <w:t>Chapter 18 Creating and Tracking Analytics</w:t>
        </w:r>
        <w:r w:rsidR="00ED6E60">
          <w:rPr>
            <w:noProof/>
          </w:rPr>
          <w:tab/>
        </w:r>
        <w:r w:rsidR="00ED6E60">
          <w:rPr>
            <w:noProof/>
          </w:rPr>
          <w:fldChar w:fldCharType="begin"/>
        </w:r>
        <w:r w:rsidR="00ED6E60">
          <w:rPr>
            <w:noProof/>
          </w:rPr>
          <w:instrText xml:space="preserve"> PAGEREF _Toc332632198 \h </w:instrText>
        </w:r>
        <w:r w:rsidR="00ED6E60">
          <w:rPr>
            <w:noProof/>
          </w:rPr>
        </w:r>
        <w:r w:rsidR="00ED6E60">
          <w:rPr>
            <w:noProof/>
          </w:rPr>
          <w:fldChar w:fldCharType="separate"/>
        </w:r>
        <w:r w:rsidR="00ED6E60">
          <w:rPr>
            <w:noProof/>
          </w:rPr>
          <w:t>215</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199" w:history="1">
        <w:r w:rsidR="00ED6E60" w:rsidRPr="000128AC">
          <w:rPr>
            <w:rStyle w:val="Hyperlink"/>
            <w:noProof/>
            <w:shd w:val="clear" w:color="auto" w:fill="FFFFFF"/>
          </w:rPr>
          <w:t>Content Reports</w:t>
        </w:r>
        <w:r w:rsidR="00ED6E60">
          <w:rPr>
            <w:noProof/>
          </w:rPr>
          <w:tab/>
        </w:r>
        <w:r w:rsidR="00ED6E60">
          <w:rPr>
            <w:noProof/>
          </w:rPr>
          <w:fldChar w:fldCharType="begin"/>
        </w:r>
        <w:r w:rsidR="00ED6E60">
          <w:rPr>
            <w:noProof/>
          </w:rPr>
          <w:instrText xml:space="preserve"> PAGEREF _Toc332632199 \h </w:instrText>
        </w:r>
        <w:r w:rsidR="00ED6E60">
          <w:rPr>
            <w:noProof/>
          </w:rPr>
        </w:r>
        <w:r w:rsidR="00ED6E60">
          <w:rPr>
            <w:noProof/>
          </w:rPr>
          <w:fldChar w:fldCharType="separate"/>
        </w:r>
        <w:r w:rsidR="00ED6E60">
          <w:rPr>
            <w:noProof/>
          </w:rPr>
          <w:t>215</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200" w:history="1">
        <w:r w:rsidR="00ED6E60" w:rsidRPr="000128AC">
          <w:rPr>
            <w:rStyle w:val="Hyperlink"/>
            <w:noProof/>
            <w:shd w:val="clear" w:color="auto" w:fill="FFFFFF"/>
          </w:rPr>
          <w:t>Top Content Reports</w:t>
        </w:r>
        <w:r w:rsidR="00ED6E60">
          <w:rPr>
            <w:noProof/>
          </w:rPr>
          <w:tab/>
        </w:r>
        <w:r w:rsidR="00ED6E60">
          <w:rPr>
            <w:noProof/>
          </w:rPr>
          <w:fldChar w:fldCharType="begin"/>
        </w:r>
        <w:r w:rsidR="00ED6E60">
          <w:rPr>
            <w:noProof/>
          </w:rPr>
          <w:instrText xml:space="preserve"> PAGEREF _Toc332632200 \h </w:instrText>
        </w:r>
        <w:r w:rsidR="00ED6E60">
          <w:rPr>
            <w:noProof/>
          </w:rPr>
        </w:r>
        <w:r w:rsidR="00ED6E60">
          <w:rPr>
            <w:noProof/>
          </w:rPr>
          <w:fldChar w:fldCharType="separate"/>
        </w:r>
        <w:r w:rsidR="00ED6E60">
          <w:rPr>
            <w:noProof/>
          </w:rPr>
          <w:t>215</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201" w:history="1">
        <w:r w:rsidR="00ED6E60" w:rsidRPr="000128AC">
          <w:rPr>
            <w:rStyle w:val="Hyperlink"/>
            <w:noProof/>
            <w:shd w:val="clear" w:color="auto" w:fill="FFFFFF"/>
          </w:rPr>
          <w:t>Specific Entry Report</w:t>
        </w:r>
        <w:r w:rsidR="00ED6E60">
          <w:rPr>
            <w:noProof/>
          </w:rPr>
          <w:tab/>
        </w:r>
        <w:r w:rsidR="00ED6E60">
          <w:rPr>
            <w:noProof/>
          </w:rPr>
          <w:fldChar w:fldCharType="begin"/>
        </w:r>
        <w:r w:rsidR="00ED6E60">
          <w:rPr>
            <w:noProof/>
          </w:rPr>
          <w:instrText xml:space="preserve"> PAGEREF _Toc332632201 \h </w:instrText>
        </w:r>
        <w:r w:rsidR="00ED6E60">
          <w:rPr>
            <w:noProof/>
          </w:rPr>
        </w:r>
        <w:r w:rsidR="00ED6E60">
          <w:rPr>
            <w:noProof/>
          </w:rPr>
          <w:fldChar w:fldCharType="separate"/>
        </w:r>
        <w:r w:rsidR="00ED6E60">
          <w:rPr>
            <w:noProof/>
          </w:rPr>
          <w:t>217</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202" w:history="1">
        <w:r w:rsidR="00ED6E60" w:rsidRPr="000128AC">
          <w:rPr>
            <w:rStyle w:val="Hyperlink"/>
            <w:noProof/>
            <w:shd w:val="clear" w:color="auto" w:fill="FFFFFF"/>
          </w:rPr>
          <w:t>Content Drop-off Reports</w:t>
        </w:r>
        <w:r w:rsidR="00ED6E60">
          <w:rPr>
            <w:noProof/>
          </w:rPr>
          <w:tab/>
        </w:r>
        <w:r w:rsidR="00ED6E60">
          <w:rPr>
            <w:noProof/>
          </w:rPr>
          <w:fldChar w:fldCharType="begin"/>
        </w:r>
        <w:r w:rsidR="00ED6E60">
          <w:rPr>
            <w:noProof/>
          </w:rPr>
          <w:instrText xml:space="preserve"> PAGEREF _Toc332632202 \h </w:instrText>
        </w:r>
        <w:r w:rsidR="00ED6E60">
          <w:rPr>
            <w:noProof/>
          </w:rPr>
        </w:r>
        <w:r w:rsidR="00ED6E60">
          <w:rPr>
            <w:noProof/>
          </w:rPr>
          <w:fldChar w:fldCharType="separate"/>
        </w:r>
        <w:r w:rsidR="00ED6E60">
          <w:rPr>
            <w:noProof/>
          </w:rPr>
          <w:t>218</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203" w:history="1">
        <w:r w:rsidR="00ED6E60" w:rsidRPr="000128AC">
          <w:rPr>
            <w:rStyle w:val="Hyperlink"/>
            <w:noProof/>
            <w:shd w:val="clear" w:color="auto" w:fill="FFFFFF"/>
          </w:rPr>
          <w:t>Specific Entry Content Drop-off Reports</w:t>
        </w:r>
        <w:r w:rsidR="00ED6E60">
          <w:rPr>
            <w:noProof/>
          </w:rPr>
          <w:tab/>
        </w:r>
        <w:r w:rsidR="00ED6E60">
          <w:rPr>
            <w:noProof/>
          </w:rPr>
          <w:fldChar w:fldCharType="begin"/>
        </w:r>
        <w:r w:rsidR="00ED6E60">
          <w:rPr>
            <w:noProof/>
          </w:rPr>
          <w:instrText xml:space="preserve"> PAGEREF _Toc332632203 \h </w:instrText>
        </w:r>
        <w:r w:rsidR="00ED6E60">
          <w:rPr>
            <w:noProof/>
          </w:rPr>
        </w:r>
        <w:r w:rsidR="00ED6E60">
          <w:rPr>
            <w:noProof/>
          </w:rPr>
          <w:fldChar w:fldCharType="separate"/>
        </w:r>
        <w:r w:rsidR="00ED6E60">
          <w:rPr>
            <w:noProof/>
          </w:rPr>
          <w:t>219</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204" w:history="1">
        <w:r w:rsidR="00ED6E60" w:rsidRPr="000128AC">
          <w:rPr>
            <w:rStyle w:val="Hyperlink"/>
            <w:noProof/>
            <w:shd w:val="clear" w:color="auto" w:fill="FFFFFF"/>
          </w:rPr>
          <w:t>Content Interactions Reports</w:t>
        </w:r>
        <w:r w:rsidR="00ED6E60">
          <w:rPr>
            <w:noProof/>
          </w:rPr>
          <w:tab/>
        </w:r>
        <w:r w:rsidR="00ED6E60">
          <w:rPr>
            <w:noProof/>
          </w:rPr>
          <w:fldChar w:fldCharType="begin"/>
        </w:r>
        <w:r w:rsidR="00ED6E60">
          <w:rPr>
            <w:noProof/>
          </w:rPr>
          <w:instrText xml:space="preserve"> PAGEREF _Toc332632204 \h </w:instrText>
        </w:r>
        <w:r w:rsidR="00ED6E60">
          <w:rPr>
            <w:noProof/>
          </w:rPr>
        </w:r>
        <w:r w:rsidR="00ED6E60">
          <w:rPr>
            <w:noProof/>
          </w:rPr>
          <w:fldChar w:fldCharType="separate"/>
        </w:r>
        <w:r w:rsidR="00ED6E60">
          <w:rPr>
            <w:noProof/>
          </w:rPr>
          <w:t>220</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205" w:history="1">
        <w:r w:rsidR="00ED6E60" w:rsidRPr="000128AC">
          <w:rPr>
            <w:rStyle w:val="Hyperlink"/>
            <w:noProof/>
            <w:shd w:val="clear" w:color="auto" w:fill="FFFFFF"/>
          </w:rPr>
          <w:t>Specific Content Interactions Report</w:t>
        </w:r>
        <w:r w:rsidR="00ED6E60">
          <w:rPr>
            <w:noProof/>
          </w:rPr>
          <w:tab/>
        </w:r>
        <w:r w:rsidR="00ED6E60">
          <w:rPr>
            <w:noProof/>
          </w:rPr>
          <w:fldChar w:fldCharType="begin"/>
        </w:r>
        <w:r w:rsidR="00ED6E60">
          <w:rPr>
            <w:noProof/>
          </w:rPr>
          <w:instrText xml:space="preserve"> PAGEREF _Toc332632205 \h </w:instrText>
        </w:r>
        <w:r w:rsidR="00ED6E60">
          <w:rPr>
            <w:noProof/>
          </w:rPr>
        </w:r>
        <w:r w:rsidR="00ED6E60">
          <w:rPr>
            <w:noProof/>
          </w:rPr>
          <w:fldChar w:fldCharType="separate"/>
        </w:r>
        <w:r w:rsidR="00ED6E60">
          <w:rPr>
            <w:noProof/>
          </w:rPr>
          <w:t>221</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206" w:history="1">
        <w:r w:rsidR="00ED6E60" w:rsidRPr="000128AC">
          <w:rPr>
            <w:rStyle w:val="Hyperlink"/>
            <w:noProof/>
            <w:shd w:val="clear" w:color="auto" w:fill="FFFFFF"/>
          </w:rPr>
          <w:t>Content Contributions Reports</w:t>
        </w:r>
        <w:r w:rsidR="00ED6E60">
          <w:rPr>
            <w:noProof/>
          </w:rPr>
          <w:tab/>
        </w:r>
        <w:r w:rsidR="00ED6E60">
          <w:rPr>
            <w:noProof/>
          </w:rPr>
          <w:fldChar w:fldCharType="begin"/>
        </w:r>
        <w:r w:rsidR="00ED6E60">
          <w:rPr>
            <w:noProof/>
          </w:rPr>
          <w:instrText xml:space="preserve"> PAGEREF _Toc332632206 \h </w:instrText>
        </w:r>
        <w:r w:rsidR="00ED6E60">
          <w:rPr>
            <w:noProof/>
          </w:rPr>
        </w:r>
        <w:r w:rsidR="00ED6E60">
          <w:rPr>
            <w:noProof/>
          </w:rPr>
          <w:fldChar w:fldCharType="separate"/>
        </w:r>
        <w:r w:rsidR="00ED6E60">
          <w:rPr>
            <w:noProof/>
          </w:rPr>
          <w:t>222</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207" w:history="1">
        <w:r w:rsidR="00ED6E60" w:rsidRPr="000128AC">
          <w:rPr>
            <w:rStyle w:val="Hyperlink"/>
            <w:noProof/>
          </w:rPr>
          <w:t xml:space="preserve">Specific Entry Media Source </w:t>
        </w:r>
        <w:r w:rsidR="00ED6E60" w:rsidRPr="000128AC">
          <w:rPr>
            <w:rStyle w:val="Hyperlink"/>
            <w:noProof/>
            <w:shd w:val="clear" w:color="auto" w:fill="FFFFFF"/>
          </w:rPr>
          <w:t>Contributions Report</w:t>
        </w:r>
        <w:r w:rsidR="00ED6E60">
          <w:rPr>
            <w:noProof/>
          </w:rPr>
          <w:tab/>
        </w:r>
        <w:r w:rsidR="00ED6E60">
          <w:rPr>
            <w:noProof/>
          </w:rPr>
          <w:fldChar w:fldCharType="begin"/>
        </w:r>
        <w:r w:rsidR="00ED6E60">
          <w:rPr>
            <w:noProof/>
          </w:rPr>
          <w:instrText xml:space="preserve"> PAGEREF _Toc332632207 \h </w:instrText>
        </w:r>
        <w:r w:rsidR="00ED6E60">
          <w:rPr>
            <w:noProof/>
          </w:rPr>
        </w:r>
        <w:r w:rsidR="00ED6E60">
          <w:rPr>
            <w:noProof/>
          </w:rPr>
          <w:fldChar w:fldCharType="separate"/>
        </w:r>
        <w:r w:rsidR="00ED6E60">
          <w:rPr>
            <w:noProof/>
          </w:rPr>
          <w:t>223</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208" w:history="1">
        <w:r w:rsidR="00ED6E60" w:rsidRPr="000128AC">
          <w:rPr>
            <w:rStyle w:val="Hyperlink"/>
            <w:noProof/>
            <w:shd w:val="clear" w:color="auto" w:fill="FFFFFF"/>
          </w:rPr>
          <w:t>User and Community Reports</w:t>
        </w:r>
        <w:r w:rsidR="00ED6E60">
          <w:rPr>
            <w:noProof/>
          </w:rPr>
          <w:tab/>
        </w:r>
        <w:r w:rsidR="00ED6E60">
          <w:rPr>
            <w:noProof/>
          </w:rPr>
          <w:fldChar w:fldCharType="begin"/>
        </w:r>
        <w:r w:rsidR="00ED6E60">
          <w:rPr>
            <w:noProof/>
          </w:rPr>
          <w:instrText xml:space="preserve"> PAGEREF _Toc332632208 \h </w:instrText>
        </w:r>
        <w:r w:rsidR="00ED6E60">
          <w:rPr>
            <w:noProof/>
          </w:rPr>
        </w:r>
        <w:r w:rsidR="00ED6E60">
          <w:rPr>
            <w:noProof/>
          </w:rPr>
          <w:fldChar w:fldCharType="separate"/>
        </w:r>
        <w:r w:rsidR="00ED6E60">
          <w:rPr>
            <w:noProof/>
          </w:rPr>
          <w:t>224</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209" w:history="1">
        <w:r w:rsidR="00ED6E60" w:rsidRPr="000128AC">
          <w:rPr>
            <w:rStyle w:val="Hyperlink"/>
            <w:noProof/>
            <w:shd w:val="clear" w:color="auto" w:fill="FFFFFF"/>
          </w:rPr>
          <w:t>Top Contributors Report</w:t>
        </w:r>
        <w:r w:rsidR="00ED6E60">
          <w:rPr>
            <w:noProof/>
          </w:rPr>
          <w:tab/>
        </w:r>
        <w:r w:rsidR="00ED6E60">
          <w:rPr>
            <w:noProof/>
          </w:rPr>
          <w:fldChar w:fldCharType="begin"/>
        </w:r>
        <w:r w:rsidR="00ED6E60">
          <w:rPr>
            <w:noProof/>
          </w:rPr>
          <w:instrText xml:space="preserve"> PAGEREF _Toc332632209 \h </w:instrText>
        </w:r>
        <w:r w:rsidR="00ED6E60">
          <w:rPr>
            <w:noProof/>
          </w:rPr>
        </w:r>
        <w:r w:rsidR="00ED6E60">
          <w:rPr>
            <w:noProof/>
          </w:rPr>
          <w:fldChar w:fldCharType="separate"/>
        </w:r>
        <w:r w:rsidR="00ED6E60">
          <w:rPr>
            <w:noProof/>
          </w:rPr>
          <w:t>225</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210" w:history="1">
        <w:r w:rsidR="00ED6E60" w:rsidRPr="000128AC">
          <w:rPr>
            <w:rStyle w:val="Hyperlink"/>
            <w:noProof/>
            <w:shd w:val="clear" w:color="auto" w:fill="FFFFFF"/>
          </w:rPr>
          <w:t>Geographic Distribution Reports</w:t>
        </w:r>
        <w:r w:rsidR="00ED6E60">
          <w:rPr>
            <w:noProof/>
          </w:rPr>
          <w:tab/>
        </w:r>
        <w:r w:rsidR="00ED6E60">
          <w:rPr>
            <w:noProof/>
          </w:rPr>
          <w:fldChar w:fldCharType="begin"/>
        </w:r>
        <w:r w:rsidR="00ED6E60">
          <w:rPr>
            <w:noProof/>
          </w:rPr>
          <w:instrText xml:space="preserve"> PAGEREF _Toc332632210 \h </w:instrText>
        </w:r>
        <w:r w:rsidR="00ED6E60">
          <w:rPr>
            <w:noProof/>
          </w:rPr>
        </w:r>
        <w:r w:rsidR="00ED6E60">
          <w:rPr>
            <w:noProof/>
          </w:rPr>
          <w:fldChar w:fldCharType="separate"/>
        </w:r>
        <w:r w:rsidR="00ED6E60">
          <w:rPr>
            <w:noProof/>
          </w:rPr>
          <w:t>225</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211" w:history="1">
        <w:r w:rsidR="00ED6E60" w:rsidRPr="000128AC">
          <w:rPr>
            <w:rStyle w:val="Hyperlink"/>
            <w:noProof/>
          </w:rPr>
          <w:t>Specific Geographic Region Distribution Reports</w:t>
        </w:r>
        <w:r w:rsidR="00ED6E60">
          <w:rPr>
            <w:noProof/>
          </w:rPr>
          <w:tab/>
        </w:r>
        <w:r w:rsidR="00ED6E60">
          <w:rPr>
            <w:noProof/>
          </w:rPr>
          <w:fldChar w:fldCharType="begin"/>
        </w:r>
        <w:r w:rsidR="00ED6E60">
          <w:rPr>
            <w:noProof/>
          </w:rPr>
          <w:instrText xml:space="preserve"> PAGEREF _Toc332632211 \h </w:instrText>
        </w:r>
        <w:r w:rsidR="00ED6E60">
          <w:rPr>
            <w:noProof/>
          </w:rPr>
        </w:r>
        <w:r w:rsidR="00ED6E60">
          <w:rPr>
            <w:noProof/>
          </w:rPr>
          <w:fldChar w:fldCharType="separate"/>
        </w:r>
        <w:r w:rsidR="00ED6E60">
          <w:rPr>
            <w:noProof/>
          </w:rPr>
          <w:t>226</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212" w:history="1">
        <w:r w:rsidR="00ED6E60" w:rsidRPr="000128AC">
          <w:rPr>
            <w:rStyle w:val="Hyperlink"/>
            <w:noProof/>
            <w:shd w:val="clear" w:color="auto" w:fill="FFFFFF"/>
          </w:rPr>
          <w:t>Top Syndications</w:t>
        </w:r>
        <w:r w:rsidR="00ED6E60">
          <w:rPr>
            <w:noProof/>
          </w:rPr>
          <w:tab/>
        </w:r>
        <w:r w:rsidR="00ED6E60">
          <w:rPr>
            <w:noProof/>
          </w:rPr>
          <w:fldChar w:fldCharType="begin"/>
        </w:r>
        <w:r w:rsidR="00ED6E60">
          <w:rPr>
            <w:noProof/>
          </w:rPr>
          <w:instrText xml:space="preserve"> PAGEREF _Toc332632212 \h </w:instrText>
        </w:r>
        <w:r w:rsidR="00ED6E60">
          <w:rPr>
            <w:noProof/>
          </w:rPr>
        </w:r>
        <w:r w:rsidR="00ED6E60">
          <w:rPr>
            <w:noProof/>
          </w:rPr>
          <w:fldChar w:fldCharType="separate"/>
        </w:r>
        <w:r w:rsidR="00ED6E60">
          <w:rPr>
            <w:noProof/>
          </w:rPr>
          <w:t>227</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213" w:history="1">
        <w:r w:rsidR="00ED6E60" w:rsidRPr="000128AC">
          <w:rPr>
            <w:rStyle w:val="Hyperlink"/>
            <w:noProof/>
            <w:shd w:val="clear" w:color="auto" w:fill="FFFFFF"/>
          </w:rPr>
          <w:t>Specific Syndicator Reports</w:t>
        </w:r>
        <w:r w:rsidR="00ED6E60">
          <w:rPr>
            <w:noProof/>
          </w:rPr>
          <w:tab/>
        </w:r>
        <w:r w:rsidR="00ED6E60">
          <w:rPr>
            <w:noProof/>
          </w:rPr>
          <w:fldChar w:fldCharType="begin"/>
        </w:r>
        <w:r w:rsidR="00ED6E60">
          <w:rPr>
            <w:noProof/>
          </w:rPr>
          <w:instrText xml:space="preserve"> PAGEREF _Toc332632213 \h </w:instrText>
        </w:r>
        <w:r w:rsidR="00ED6E60">
          <w:rPr>
            <w:noProof/>
          </w:rPr>
        </w:r>
        <w:r w:rsidR="00ED6E60">
          <w:rPr>
            <w:noProof/>
          </w:rPr>
          <w:fldChar w:fldCharType="separate"/>
        </w:r>
        <w:r w:rsidR="00ED6E60">
          <w:rPr>
            <w:noProof/>
          </w:rPr>
          <w:t>228</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214" w:history="1">
        <w:r w:rsidR="00ED6E60" w:rsidRPr="000128AC">
          <w:rPr>
            <w:rStyle w:val="Hyperlink"/>
            <w:noProof/>
            <w:shd w:val="clear" w:color="auto" w:fill="FFFFFF"/>
          </w:rPr>
          <w:t>User Engagement Reports</w:t>
        </w:r>
        <w:r w:rsidR="00ED6E60">
          <w:rPr>
            <w:noProof/>
          </w:rPr>
          <w:tab/>
        </w:r>
        <w:r w:rsidR="00ED6E60">
          <w:rPr>
            <w:noProof/>
          </w:rPr>
          <w:fldChar w:fldCharType="begin"/>
        </w:r>
        <w:r w:rsidR="00ED6E60">
          <w:rPr>
            <w:noProof/>
          </w:rPr>
          <w:instrText xml:space="preserve"> PAGEREF _Toc332632214 \h </w:instrText>
        </w:r>
        <w:r w:rsidR="00ED6E60">
          <w:rPr>
            <w:noProof/>
          </w:rPr>
        </w:r>
        <w:r w:rsidR="00ED6E60">
          <w:rPr>
            <w:noProof/>
          </w:rPr>
          <w:fldChar w:fldCharType="separate"/>
        </w:r>
        <w:r w:rsidR="00ED6E60">
          <w:rPr>
            <w:noProof/>
          </w:rPr>
          <w:t>228</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215" w:history="1">
        <w:r w:rsidR="00ED6E60" w:rsidRPr="000128AC">
          <w:rPr>
            <w:rStyle w:val="Hyperlink"/>
            <w:noProof/>
          </w:rPr>
          <w:t>Specific User Engagement Report</w:t>
        </w:r>
        <w:r w:rsidR="00ED6E60">
          <w:rPr>
            <w:noProof/>
          </w:rPr>
          <w:tab/>
        </w:r>
        <w:r w:rsidR="00ED6E60">
          <w:rPr>
            <w:noProof/>
          </w:rPr>
          <w:fldChar w:fldCharType="begin"/>
        </w:r>
        <w:r w:rsidR="00ED6E60">
          <w:rPr>
            <w:noProof/>
          </w:rPr>
          <w:instrText xml:space="preserve"> PAGEREF _Toc332632215 \h </w:instrText>
        </w:r>
        <w:r w:rsidR="00ED6E60">
          <w:rPr>
            <w:noProof/>
          </w:rPr>
        </w:r>
        <w:r w:rsidR="00ED6E60">
          <w:rPr>
            <w:noProof/>
          </w:rPr>
          <w:fldChar w:fldCharType="separate"/>
        </w:r>
        <w:r w:rsidR="00ED6E60">
          <w:rPr>
            <w:noProof/>
          </w:rPr>
          <w:t>229</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216" w:history="1">
        <w:r w:rsidR="00ED6E60" w:rsidRPr="000128AC">
          <w:rPr>
            <w:rStyle w:val="Hyperlink"/>
            <w:noProof/>
          </w:rPr>
          <w:t>Bandwidth Usage Reports</w:t>
        </w:r>
        <w:r w:rsidR="00ED6E60">
          <w:rPr>
            <w:noProof/>
          </w:rPr>
          <w:tab/>
        </w:r>
        <w:r w:rsidR="00ED6E60">
          <w:rPr>
            <w:noProof/>
          </w:rPr>
          <w:fldChar w:fldCharType="begin"/>
        </w:r>
        <w:r w:rsidR="00ED6E60">
          <w:rPr>
            <w:noProof/>
          </w:rPr>
          <w:instrText xml:space="preserve"> PAGEREF _Toc332632216 \h </w:instrText>
        </w:r>
        <w:r w:rsidR="00ED6E60">
          <w:rPr>
            <w:noProof/>
          </w:rPr>
        </w:r>
        <w:r w:rsidR="00ED6E60">
          <w:rPr>
            <w:noProof/>
          </w:rPr>
          <w:fldChar w:fldCharType="separate"/>
        </w:r>
        <w:r w:rsidR="00ED6E60">
          <w:rPr>
            <w:noProof/>
          </w:rPr>
          <w:t>230</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217" w:history="1">
        <w:r w:rsidR="00ED6E60" w:rsidRPr="000128AC">
          <w:rPr>
            <w:rStyle w:val="Hyperlink"/>
            <w:noProof/>
          </w:rPr>
          <w:t>Publisher Bandwidth and Storage Report</w:t>
        </w:r>
        <w:r w:rsidR="00ED6E60">
          <w:rPr>
            <w:noProof/>
          </w:rPr>
          <w:tab/>
        </w:r>
        <w:r w:rsidR="00ED6E60">
          <w:rPr>
            <w:noProof/>
          </w:rPr>
          <w:fldChar w:fldCharType="begin"/>
        </w:r>
        <w:r w:rsidR="00ED6E60">
          <w:rPr>
            <w:noProof/>
          </w:rPr>
          <w:instrText xml:space="preserve"> PAGEREF _Toc332632217 \h </w:instrText>
        </w:r>
        <w:r w:rsidR="00ED6E60">
          <w:rPr>
            <w:noProof/>
          </w:rPr>
        </w:r>
        <w:r w:rsidR="00ED6E60">
          <w:rPr>
            <w:noProof/>
          </w:rPr>
          <w:fldChar w:fldCharType="separate"/>
        </w:r>
        <w:r w:rsidR="00ED6E60">
          <w:rPr>
            <w:noProof/>
          </w:rPr>
          <w:t>230</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218" w:history="1">
        <w:r w:rsidR="00ED6E60" w:rsidRPr="000128AC">
          <w:rPr>
            <w:rStyle w:val="Hyperlink"/>
            <w:noProof/>
          </w:rPr>
          <w:t>End Users Storage Report</w:t>
        </w:r>
        <w:r w:rsidR="00ED6E60">
          <w:rPr>
            <w:noProof/>
          </w:rPr>
          <w:tab/>
        </w:r>
        <w:r w:rsidR="00ED6E60">
          <w:rPr>
            <w:noProof/>
          </w:rPr>
          <w:fldChar w:fldCharType="begin"/>
        </w:r>
        <w:r w:rsidR="00ED6E60">
          <w:rPr>
            <w:noProof/>
          </w:rPr>
          <w:instrText xml:space="preserve"> PAGEREF _Toc332632218 \h </w:instrText>
        </w:r>
        <w:r w:rsidR="00ED6E60">
          <w:rPr>
            <w:noProof/>
          </w:rPr>
        </w:r>
        <w:r w:rsidR="00ED6E60">
          <w:rPr>
            <w:noProof/>
          </w:rPr>
          <w:fldChar w:fldCharType="separate"/>
        </w:r>
        <w:r w:rsidR="00ED6E60">
          <w:rPr>
            <w:noProof/>
          </w:rPr>
          <w:t>231</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219" w:history="1">
        <w:r w:rsidR="00ED6E60" w:rsidRPr="000128AC">
          <w:rPr>
            <w:rStyle w:val="Hyperlink"/>
            <w:noProof/>
          </w:rPr>
          <w:t>Storage Report for a Specific User</w:t>
        </w:r>
        <w:r w:rsidR="00ED6E60">
          <w:rPr>
            <w:noProof/>
          </w:rPr>
          <w:tab/>
        </w:r>
        <w:r w:rsidR="00ED6E60">
          <w:rPr>
            <w:noProof/>
          </w:rPr>
          <w:fldChar w:fldCharType="begin"/>
        </w:r>
        <w:r w:rsidR="00ED6E60">
          <w:rPr>
            <w:noProof/>
          </w:rPr>
          <w:instrText xml:space="preserve"> PAGEREF _Toc332632219 \h </w:instrText>
        </w:r>
        <w:r w:rsidR="00ED6E60">
          <w:rPr>
            <w:noProof/>
          </w:rPr>
        </w:r>
        <w:r w:rsidR="00ED6E60">
          <w:rPr>
            <w:noProof/>
          </w:rPr>
          <w:fldChar w:fldCharType="separate"/>
        </w:r>
        <w:r w:rsidR="00ED6E60">
          <w:rPr>
            <w:noProof/>
          </w:rPr>
          <w:t>232</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220" w:history="1">
        <w:r w:rsidR="00ED6E60" w:rsidRPr="000128AC">
          <w:rPr>
            <w:rStyle w:val="Hyperlink"/>
            <w:noProof/>
          </w:rPr>
          <w:t>Date Ranges for Analytical Reports</w:t>
        </w:r>
        <w:r w:rsidR="00ED6E60">
          <w:rPr>
            <w:noProof/>
          </w:rPr>
          <w:tab/>
        </w:r>
        <w:r w:rsidR="00ED6E60">
          <w:rPr>
            <w:noProof/>
          </w:rPr>
          <w:fldChar w:fldCharType="begin"/>
        </w:r>
        <w:r w:rsidR="00ED6E60">
          <w:rPr>
            <w:noProof/>
          </w:rPr>
          <w:instrText xml:space="preserve"> PAGEREF _Toc332632220 \h </w:instrText>
        </w:r>
        <w:r w:rsidR="00ED6E60">
          <w:rPr>
            <w:noProof/>
          </w:rPr>
        </w:r>
        <w:r w:rsidR="00ED6E60">
          <w:rPr>
            <w:noProof/>
          </w:rPr>
          <w:fldChar w:fldCharType="separate"/>
        </w:r>
        <w:r w:rsidR="00ED6E60">
          <w:rPr>
            <w:noProof/>
          </w:rPr>
          <w:t>233</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221" w:history="1">
        <w:r w:rsidR="00ED6E60" w:rsidRPr="000128AC">
          <w:rPr>
            <w:rStyle w:val="Hyperlink"/>
            <w:noProof/>
          </w:rPr>
          <w:t>Exporting Analytics to a CSV File</w:t>
        </w:r>
        <w:r w:rsidR="00ED6E60">
          <w:rPr>
            <w:noProof/>
          </w:rPr>
          <w:tab/>
        </w:r>
        <w:r w:rsidR="00ED6E60">
          <w:rPr>
            <w:noProof/>
          </w:rPr>
          <w:fldChar w:fldCharType="begin"/>
        </w:r>
        <w:r w:rsidR="00ED6E60">
          <w:rPr>
            <w:noProof/>
          </w:rPr>
          <w:instrText xml:space="preserve"> PAGEREF _Toc332632221 \h </w:instrText>
        </w:r>
        <w:r w:rsidR="00ED6E60">
          <w:rPr>
            <w:noProof/>
          </w:rPr>
        </w:r>
        <w:r w:rsidR="00ED6E60">
          <w:rPr>
            <w:noProof/>
          </w:rPr>
          <w:fldChar w:fldCharType="separate"/>
        </w:r>
        <w:r w:rsidR="00ED6E60">
          <w:rPr>
            <w:noProof/>
          </w:rPr>
          <w:t>234</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222" w:history="1">
        <w:r w:rsidR="00ED6E60" w:rsidRPr="000128AC">
          <w:rPr>
            <w:rStyle w:val="Hyperlink"/>
            <w:noProof/>
          </w:rPr>
          <w:t>Sending Analytics Events to Third Parties</w:t>
        </w:r>
        <w:r w:rsidR="00ED6E60">
          <w:rPr>
            <w:noProof/>
          </w:rPr>
          <w:tab/>
        </w:r>
        <w:r w:rsidR="00ED6E60">
          <w:rPr>
            <w:noProof/>
          </w:rPr>
          <w:fldChar w:fldCharType="begin"/>
        </w:r>
        <w:r w:rsidR="00ED6E60">
          <w:rPr>
            <w:noProof/>
          </w:rPr>
          <w:instrText xml:space="preserve"> PAGEREF _Toc332632222 \h </w:instrText>
        </w:r>
        <w:r w:rsidR="00ED6E60">
          <w:rPr>
            <w:noProof/>
          </w:rPr>
        </w:r>
        <w:r w:rsidR="00ED6E60">
          <w:rPr>
            <w:noProof/>
          </w:rPr>
          <w:fldChar w:fldCharType="separate"/>
        </w:r>
        <w:r w:rsidR="00ED6E60">
          <w:rPr>
            <w:noProof/>
          </w:rPr>
          <w:t>234</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223" w:history="1">
        <w:r w:rsidR="00ED6E60" w:rsidRPr="000128AC">
          <w:rPr>
            <w:rStyle w:val="Hyperlink"/>
            <w:noProof/>
          </w:rPr>
          <w:t>Kaltura Player Supported Plug-ins</w:t>
        </w:r>
        <w:r w:rsidR="00ED6E60">
          <w:rPr>
            <w:noProof/>
          </w:rPr>
          <w:tab/>
        </w:r>
        <w:r w:rsidR="00ED6E60">
          <w:rPr>
            <w:noProof/>
          </w:rPr>
          <w:fldChar w:fldCharType="begin"/>
        </w:r>
        <w:r w:rsidR="00ED6E60">
          <w:rPr>
            <w:noProof/>
          </w:rPr>
          <w:instrText xml:space="preserve"> PAGEREF _Toc332632223 \h </w:instrText>
        </w:r>
        <w:r w:rsidR="00ED6E60">
          <w:rPr>
            <w:noProof/>
          </w:rPr>
        </w:r>
        <w:r w:rsidR="00ED6E60">
          <w:rPr>
            <w:noProof/>
          </w:rPr>
          <w:fldChar w:fldCharType="separate"/>
        </w:r>
        <w:r w:rsidR="00ED6E60">
          <w:rPr>
            <w:noProof/>
          </w:rPr>
          <w:t>234</w:t>
        </w:r>
        <w:r w:rsidR="00ED6E60">
          <w:rPr>
            <w:noProof/>
          </w:rPr>
          <w:fldChar w:fldCharType="end"/>
        </w:r>
      </w:hyperlink>
    </w:p>
    <w:p w:rsidR="00ED6E60" w:rsidRDefault="009428D3">
      <w:pPr>
        <w:pStyle w:val="TOC1"/>
        <w:tabs>
          <w:tab w:val="right" w:leader="dot" w:pos="9350"/>
        </w:tabs>
        <w:rPr>
          <w:rFonts w:asciiTheme="minorHAnsi" w:eastAsiaTheme="minorEastAsia" w:hAnsiTheme="minorHAnsi" w:cstheme="minorBidi"/>
          <w:noProof/>
          <w:color w:val="auto"/>
          <w:sz w:val="22"/>
          <w:szCs w:val="22"/>
          <w:lang w:val="en-US" w:bidi="he-IL"/>
        </w:rPr>
      </w:pPr>
      <w:hyperlink w:anchor="_Toc332632224" w:history="1">
        <w:r w:rsidR="00ED6E60" w:rsidRPr="000128AC">
          <w:rPr>
            <w:rStyle w:val="Hyperlink"/>
            <w:noProof/>
            <w:lang w:val="en-GB"/>
          </w:rPr>
          <w:t xml:space="preserve">.Chapter </w:t>
        </w:r>
        <w:r w:rsidR="00ED6E60" w:rsidRPr="000128AC">
          <w:rPr>
            <w:rStyle w:val="Hyperlink"/>
            <w:noProof/>
          </w:rPr>
          <w:t>19</w:t>
        </w:r>
        <w:r w:rsidR="00ED6E60" w:rsidRPr="000128AC">
          <w:rPr>
            <w:rStyle w:val="Hyperlink"/>
            <w:noProof/>
            <w:lang w:val="en-GB"/>
          </w:rPr>
          <w:t xml:space="preserve"> Account Information</w:t>
        </w:r>
        <w:r w:rsidR="00ED6E60">
          <w:rPr>
            <w:noProof/>
          </w:rPr>
          <w:tab/>
        </w:r>
        <w:r w:rsidR="00ED6E60">
          <w:rPr>
            <w:noProof/>
          </w:rPr>
          <w:fldChar w:fldCharType="begin"/>
        </w:r>
        <w:r w:rsidR="00ED6E60">
          <w:rPr>
            <w:noProof/>
          </w:rPr>
          <w:instrText xml:space="preserve"> PAGEREF _Toc332632224 \h </w:instrText>
        </w:r>
        <w:r w:rsidR="00ED6E60">
          <w:rPr>
            <w:noProof/>
          </w:rPr>
        </w:r>
        <w:r w:rsidR="00ED6E60">
          <w:rPr>
            <w:noProof/>
          </w:rPr>
          <w:fldChar w:fldCharType="separate"/>
        </w:r>
        <w:r w:rsidR="00ED6E60">
          <w:rPr>
            <w:noProof/>
          </w:rPr>
          <w:t>235</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225" w:history="1">
        <w:r w:rsidR="00ED6E60" w:rsidRPr="000128AC">
          <w:rPr>
            <w:rStyle w:val="Hyperlink"/>
            <w:noProof/>
            <w:shd w:val="clear" w:color="auto" w:fill="FFFFFF"/>
          </w:rPr>
          <w:t>Account S</w:t>
        </w:r>
        <w:r w:rsidR="00ED6E60" w:rsidRPr="000128AC">
          <w:rPr>
            <w:rStyle w:val="Hyperlink"/>
            <w:rFonts w:eastAsiaTheme="majorEastAsia"/>
            <w:noProof/>
          </w:rPr>
          <w:t>e</w:t>
        </w:r>
        <w:r w:rsidR="00ED6E60" w:rsidRPr="000128AC">
          <w:rPr>
            <w:rStyle w:val="Hyperlink"/>
            <w:noProof/>
            <w:shd w:val="clear" w:color="auto" w:fill="FFFFFF"/>
          </w:rPr>
          <w:t>ttings</w:t>
        </w:r>
        <w:r w:rsidR="00ED6E60">
          <w:rPr>
            <w:noProof/>
          </w:rPr>
          <w:tab/>
        </w:r>
        <w:r w:rsidR="00ED6E60">
          <w:rPr>
            <w:noProof/>
          </w:rPr>
          <w:fldChar w:fldCharType="begin"/>
        </w:r>
        <w:r w:rsidR="00ED6E60">
          <w:rPr>
            <w:noProof/>
          </w:rPr>
          <w:instrText xml:space="preserve"> PAGEREF _Toc332632225 \h </w:instrText>
        </w:r>
        <w:r w:rsidR="00ED6E60">
          <w:rPr>
            <w:noProof/>
          </w:rPr>
        </w:r>
        <w:r w:rsidR="00ED6E60">
          <w:rPr>
            <w:noProof/>
          </w:rPr>
          <w:fldChar w:fldCharType="separate"/>
        </w:r>
        <w:r w:rsidR="00ED6E60">
          <w:rPr>
            <w:noProof/>
          </w:rPr>
          <w:t>235</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226" w:history="1">
        <w:r w:rsidR="00ED6E60" w:rsidRPr="000128AC">
          <w:rPr>
            <w:rStyle w:val="Hyperlink"/>
            <w:noProof/>
            <w:shd w:val="clear" w:color="auto" w:fill="FFFFFF"/>
          </w:rPr>
          <w:t>Integration Settings</w:t>
        </w:r>
        <w:r w:rsidR="00ED6E60">
          <w:rPr>
            <w:noProof/>
          </w:rPr>
          <w:tab/>
        </w:r>
        <w:r w:rsidR="00ED6E60">
          <w:rPr>
            <w:noProof/>
          </w:rPr>
          <w:fldChar w:fldCharType="begin"/>
        </w:r>
        <w:r w:rsidR="00ED6E60">
          <w:rPr>
            <w:noProof/>
          </w:rPr>
          <w:instrText xml:space="preserve"> PAGEREF _Toc332632226 \h </w:instrText>
        </w:r>
        <w:r w:rsidR="00ED6E60">
          <w:rPr>
            <w:noProof/>
          </w:rPr>
        </w:r>
        <w:r w:rsidR="00ED6E60">
          <w:rPr>
            <w:noProof/>
          </w:rPr>
          <w:fldChar w:fldCharType="separate"/>
        </w:r>
        <w:r w:rsidR="00ED6E60">
          <w:rPr>
            <w:noProof/>
          </w:rPr>
          <w:t>236</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227" w:history="1">
        <w:r w:rsidR="00ED6E60" w:rsidRPr="000128AC">
          <w:rPr>
            <w:rStyle w:val="Hyperlink"/>
            <w:noProof/>
          </w:rPr>
          <w:t>Account Info</w:t>
        </w:r>
        <w:r w:rsidR="00ED6E60">
          <w:rPr>
            <w:noProof/>
          </w:rPr>
          <w:tab/>
        </w:r>
        <w:r w:rsidR="00ED6E60">
          <w:rPr>
            <w:noProof/>
          </w:rPr>
          <w:fldChar w:fldCharType="begin"/>
        </w:r>
        <w:r w:rsidR="00ED6E60">
          <w:rPr>
            <w:noProof/>
          </w:rPr>
          <w:instrText xml:space="preserve"> PAGEREF _Toc332632227 \h </w:instrText>
        </w:r>
        <w:r w:rsidR="00ED6E60">
          <w:rPr>
            <w:noProof/>
          </w:rPr>
        </w:r>
        <w:r w:rsidR="00ED6E60">
          <w:rPr>
            <w:noProof/>
          </w:rPr>
          <w:fldChar w:fldCharType="separate"/>
        </w:r>
        <w:r w:rsidR="00ED6E60">
          <w:rPr>
            <w:noProof/>
          </w:rPr>
          <w:t>236</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228" w:history="1">
        <w:r w:rsidR="00ED6E60" w:rsidRPr="000128AC">
          <w:rPr>
            <w:rStyle w:val="Hyperlink"/>
            <w:noProof/>
          </w:rPr>
          <w:t>Entitlement Settings</w:t>
        </w:r>
        <w:r w:rsidR="00ED6E60">
          <w:rPr>
            <w:noProof/>
          </w:rPr>
          <w:tab/>
        </w:r>
        <w:r w:rsidR="00ED6E60">
          <w:rPr>
            <w:noProof/>
          </w:rPr>
          <w:fldChar w:fldCharType="begin"/>
        </w:r>
        <w:r w:rsidR="00ED6E60">
          <w:rPr>
            <w:noProof/>
          </w:rPr>
          <w:instrText xml:space="preserve"> PAGEREF _Toc332632228 \h </w:instrText>
        </w:r>
        <w:r w:rsidR="00ED6E60">
          <w:rPr>
            <w:noProof/>
          </w:rPr>
        </w:r>
        <w:r w:rsidR="00ED6E60">
          <w:rPr>
            <w:noProof/>
          </w:rPr>
          <w:fldChar w:fldCharType="separate"/>
        </w:r>
        <w:r w:rsidR="00ED6E60">
          <w:rPr>
            <w:noProof/>
          </w:rPr>
          <w:t>237</w:t>
        </w:r>
        <w:r w:rsidR="00ED6E60">
          <w:rPr>
            <w:noProof/>
          </w:rPr>
          <w:fldChar w:fldCharType="end"/>
        </w:r>
      </w:hyperlink>
    </w:p>
    <w:p w:rsidR="00ED6E60" w:rsidRDefault="009428D3">
      <w:pPr>
        <w:pStyle w:val="TOC3"/>
        <w:tabs>
          <w:tab w:val="right" w:leader="dot" w:pos="9350"/>
        </w:tabs>
        <w:rPr>
          <w:rFonts w:asciiTheme="minorHAnsi" w:eastAsiaTheme="minorEastAsia" w:hAnsiTheme="minorHAnsi" w:cstheme="minorBidi"/>
          <w:noProof/>
          <w:color w:val="auto"/>
          <w:sz w:val="22"/>
          <w:lang w:val="en-US" w:bidi="he-IL"/>
        </w:rPr>
      </w:pPr>
      <w:hyperlink w:anchor="_Toc332632229" w:history="1">
        <w:r w:rsidR="00ED6E60" w:rsidRPr="000128AC">
          <w:rPr>
            <w:rStyle w:val="Hyperlink"/>
            <w:noProof/>
          </w:rPr>
          <w:t>Notifications</w:t>
        </w:r>
        <w:r w:rsidR="00ED6E60">
          <w:rPr>
            <w:noProof/>
          </w:rPr>
          <w:tab/>
        </w:r>
        <w:r w:rsidR="00ED6E60">
          <w:rPr>
            <w:noProof/>
          </w:rPr>
          <w:fldChar w:fldCharType="begin"/>
        </w:r>
        <w:r w:rsidR="00ED6E60">
          <w:rPr>
            <w:noProof/>
          </w:rPr>
          <w:instrText xml:space="preserve"> PAGEREF _Toc332632229 \h </w:instrText>
        </w:r>
        <w:r w:rsidR="00ED6E60">
          <w:rPr>
            <w:noProof/>
          </w:rPr>
        </w:r>
        <w:r w:rsidR="00ED6E60">
          <w:rPr>
            <w:noProof/>
          </w:rPr>
          <w:fldChar w:fldCharType="separate"/>
        </w:r>
        <w:r w:rsidR="00ED6E60">
          <w:rPr>
            <w:noProof/>
          </w:rPr>
          <w:t>238</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230" w:history="1">
        <w:r w:rsidR="00ED6E60" w:rsidRPr="000128AC">
          <w:rPr>
            <w:rStyle w:val="Hyperlink"/>
            <w:noProof/>
            <w:shd w:val="clear" w:color="auto" w:fill="FFFFFF"/>
          </w:rPr>
          <w:t>Access Control</w:t>
        </w:r>
        <w:r w:rsidR="00ED6E60">
          <w:rPr>
            <w:noProof/>
          </w:rPr>
          <w:tab/>
        </w:r>
        <w:r w:rsidR="00ED6E60">
          <w:rPr>
            <w:noProof/>
          </w:rPr>
          <w:fldChar w:fldCharType="begin"/>
        </w:r>
        <w:r w:rsidR="00ED6E60">
          <w:rPr>
            <w:noProof/>
          </w:rPr>
          <w:instrText xml:space="preserve"> PAGEREF _Toc332632230 \h </w:instrText>
        </w:r>
        <w:r w:rsidR="00ED6E60">
          <w:rPr>
            <w:noProof/>
          </w:rPr>
        </w:r>
        <w:r w:rsidR="00ED6E60">
          <w:rPr>
            <w:noProof/>
          </w:rPr>
          <w:fldChar w:fldCharType="separate"/>
        </w:r>
        <w:r w:rsidR="00ED6E60">
          <w:rPr>
            <w:noProof/>
          </w:rPr>
          <w:t>240</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231" w:history="1">
        <w:r w:rsidR="00ED6E60" w:rsidRPr="000128AC">
          <w:rPr>
            <w:rStyle w:val="Hyperlink"/>
            <w:noProof/>
            <w:shd w:val="clear" w:color="auto" w:fill="FFFFFF"/>
          </w:rPr>
          <w:t>Transcoding Settings</w:t>
        </w:r>
        <w:r w:rsidR="00ED6E60">
          <w:rPr>
            <w:noProof/>
          </w:rPr>
          <w:tab/>
        </w:r>
        <w:r w:rsidR="00ED6E60">
          <w:rPr>
            <w:noProof/>
          </w:rPr>
          <w:fldChar w:fldCharType="begin"/>
        </w:r>
        <w:r w:rsidR="00ED6E60">
          <w:rPr>
            <w:noProof/>
          </w:rPr>
          <w:instrText xml:space="preserve"> PAGEREF _Toc332632231 \h </w:instrText>
        </w:r>
        <w:r w:rsidR="00ED6E60">
          <w:rPr>
            <w:noProof/>
          </w:rPr>
        </w:r>
        <w:r w:rsidR="00ED6E60">
          <w:rPr>
            <w:noProof/>
          </w:rPr>
          <w:fldChar w:fldCharType="separate"/>
        </w:r>
        <w:r w:rsidR="00ED6E60">
          <w:rPr>
            <w:noProof/>
          </w:rPr>
          <w:t>240</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232" w:history="1">
        <w:r w:rsidR="00ED6E60" w:rsidRPr="000128AC">
          <w:rPr>
            <w:rStyle w:val="Hyperlink"/>
            <w:noProof/>
          </w:rPr>
          <w:t>Custom Data</w:t>
        </w:r>
        <w:r w:rsidR="00ED6E60">
          <w:rPr>
            <w:noProof/>
          </w:rPr>
          <w:tab/>
        </w:r>
        <w:r w:rsidR="00ED6E60">
          <w:rPr>
            <w:noProof/>
          </w:rPr>
          <w:fldChar w:fldCharType="begin"/>
        </w:r>
        <w:r w:rsidR="00ED6E60">
          <w:rPr>
            <w:noProof/>
          </w:rPr>
          <w:instrText xml:space="preserve"> PAGEREF _Toc332632232 \h </w:instrText>
        </w:r>
        <w:r w:rsidR="00ED6E60">
          <w:rPr>
            <w:noProof/>
          </w:rPr>
        </w:r>
        <w:r w:rsidR="00ED6E60">
          <w:rPr>
            <w:noProof/>
          </w:rPr>
          <w:fldChar w:fldCharType="separate"/>
        </w:r>
        <w:r w:rsidR="00ED6E60">
          <w:rPr>
            <w:noProof/>
          </w:rPr>
          <w:t>240</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233" w:history="1">
        <w:r w:rsidR="00ED6E60" w:rsidRPr="000128AC">
          <w:rPr>
            <w:rStyle w:val="Hyperlink"/>
            <w:noProof/>
          </w:rPr>
          <w:t>My User Settings</w:t>
        </w:r>
        <w:r w:rsidR="00ED6E60">
          <w:rPr>
            <w:noProof/>
          </w:rPr>
          <w:tab/>
        </w:r>
        <w:r w:rsidR="00ED6E60">
          <w:rPr>
            <w:noProof/>
          </w:rPr>
          <w:fldChar w:fldCharType="begin"/>
        </w:r>
        <w:r w:rsidR="00ED6E60">
          <w:rPr>
            <w:noProof/>
          </w:rPr>
          <w:instrText xml:space="preserve"> PAGEREF _Toc332632233 \h </w:instrText>
        </w:r>
        <w:r w:rsidR="00ED6E60">
          <w:rPr>
            <w:noProof/>
          </w:rPr>
        </w:r>
        <w:r w:rsidR="00ED6E60">
          <w:rPr>
            <w:noProof/>
          </w:rPr>
          <w:fldChar w:fldCharType="separate"/>
        </w:r>
        <w:r w:rsidR="00ED6E60">
          <w:rPr>
            <w:noProof/>
          </w:rPr>
          <w:t>240</w:t>
        </w:r>
        <w:r w:rsidR="00ED6E60">
          <w:rPr>
            <w:noProof/>
          </w:rPr>
          <w:fldChar w:fldCharType="end"/>
        </w:r>
      </w:hyperlink>
    </w:p>
    <w:p w:rsidR="00ED6E60" w:rsidRDefault="009428D3">
      <w:pPr>
        <w:pStyle w:val="TOC2"/>
        <w:tabs>
          <w:tab w:val="right" w:leader="dot" w:pos="9350"/>
        </w:tabs>
        <w:rPr>
          <w:rFonts w:asciiTheme="minorHAnsi" w:eastAsiaTheme="minorEastAsia" w:hAnsiTheme="minorHAnsi" w:cstheme="minorBidi"/>
          <w:noProof/>
          <w:color w:val="auto"/>
          <w:sz w:val="22"/>
          <w:szCs w:val="22"/>
          <w:lang w:val="en-US" w:bidi="he-IL"/>
        </w:rPr>
      </w:pPr>
      <w:hyperlink w:anchor="_Toc332632234" w:history="1">
        <w:r w:rsidR="00ED6E60" w:rsidRPr="000128AC">
          <w:rPr>
            <w:rStyle w:val="Hyperlink"/>
            <w:noProof/>
          </w:rPr>
          <w:t>Account Upgrade</w:t>
        </w:r>
        <w:r w:rsidR="00ED6E60">
          <w:rPr>
            <w:noProof/>
          </w:rPr>
          <w:tab/>
        </w:r>
        <w:r w:rsidR="00ED6E60">
          <w:rPr>
            <w:noProof/>
          </w:rPr>
          <w:fldChar w:fldCharType="begin"/>
        </w:r>
        <w:r w:rsidR="00ED6E60">
          <w:rPr>
            <w:noProof/>
          </w:rPr>
          <w:instrText xml:space="preserve"> PAGEREF _Toc332632234 \h </w:instrText>
        </w:r>
        <w:r w:rsidR="00ED6E60">
          <w:rPr>
            <w:noProof/>
          </w:rPr>
        </w:r>
        <w:r w:rsidR="00ED6E60">
          <w:rPr>
            <w:noProof/>
          </w:rPr>
          <w:fldChar w:fldCharType="separate"/>
        </w:r>
        <w:r w:rsidR="00ED6E60">
          <w:rPr>
            <w:noProof/>
          </w:rPr>
          <w:t>240</w:t>
        </w:r>
        <w:r w:rsidR="00ED6E60">
          <w:rPr>
            <w:noProof/>
          </w:rPr>
          <w:fldChar w:fldCharType="end"/>
        </w:r>
      </w:hyperlink>
    </w:p>
    <w:p w:rsidR="003055F6" w:rsidRDefault="003055F6">
      <w:pPr>
        <w:rPr>
          <w:rFonts w:ascii="Arial Bold" w:hAnsi="Arial Bold"/>
          <w:noProof/>
          <w:color w:val="08215C"/>
          <w:sz w:val="24"/>
          <w:szCs w:val="24"/>
        </w:rPr>
        <w:sectPr w:rsidR="003055F6" w:rsidSect="00E3369B">
          <w:headerReference w:type="default" r:id="rId16"/>
          <w:footerReference w:type="default" r:id="rId17"/>
          <w:headerReference w:type="first" r:id="rId18"/>
          <w:footerReference w:type="first" r:id="rId19"/>
          <w:pgSz w:w="12240" w:h="15840" w:code="1"/>
          <w:pgMar w:top="1440" w:right="1440" w:bottom="1440" w:left="1440" w:header="720" w:footer="720" w:gutter="0"/>
          <w:cols w:space="720"/>
          <w:titlePg/>
          <w:docGrid w:linePitch="360"/>
        </w:sectPr>
      </w:pPr>
      <w:r>
        <w:rPr>
          <w:rFonts w:ascii="Arial Bold" w:hAnsi="Arial Bold"/>
          <w:noProof/>
          <w:color w:val="08215C"/>
          <w:sz w:val="24"/>
          <w:szCs w:val="24"/>
        </w:rPr>
        <w:fldChar w:fldCharType="end"/>
      </w:r>
    </w:p>
    <w:p w:rsidR="003055F6" w:rsidRDefault="003C19F0" w:rsidP="003055F6">
      <w:pPr>
        <w:pStyle w:val="Heading1"/>
      </w:pPr>
      <w:r w:rsidRPr="00FD26C0">
        <w:lastRenderedPageBreak/>
        <w:t>Preface</w:t>
      </w:r>
      <w:bookmarkEnd w:id="3"/>
      <w:bookmarkEnd w:id="4"/>
    </w:p>
    <w:p w:rsidR="0097212F" w:rsidRPr="0097212F" w:rsidRDefault="0097212F" w:rsidP="0097212F">
      <w:pPr>
        <w:pStyle w:val="BodyText"/>
      </w:pPr>
      <w:r>
        <w:fldChar w:fldCharType="begin"/>
      </w:r>
      <w:r>
        <w:instrText xml:space="preserve"> TC "</w:instrText>
      </w:r>
      <w:bookmarkStart w:id="9" w:name="_Toc256533111"/>
      <w:r>
        <w:rPr>
          <w:lang w:val="en-GB"/>
        </w:rPr>
        <w:fldChar w:fldCharType="begin"/>
      </w:r>
      <w:r>
        <w:rPr>
          <w:lang w:val="en-GB"/>
        </w:rPr>
        <w:instrText xml:space="preserve"> STYLEREF  "Heading 1" </w:instrText>
      </w:r>
      <w:r>
        <w:rPr>
          <w:lang w:val="en-GB"/>
        </w:rPr>
        <w:fldChar w:fldCharType="separate"/>
      </w:r>
      <w:bookmarkStart w:id="10" w:name="_Toc332631918"/>
      <w:bookmarkStart w:id="11" w:name="_Toc312930129"/>
      <w:bookmarkStart w:id="12" w:name="_Toc313796506"/>
      <w:r w:rsidR="00D70539">
        <w:rPr>
          <w:noProof/>
          <w:lang w:val="en-GB"/>
        </w:rPr>
        <w:instrText>Preface</w:instrText>
      </w:r>
      <w:bookmarkEnd w:id="9"/>
      <w:bookmarkEnd w:id="10"/>
      <w:bookmarkEnd w:id="11"/>
      <w:bookmarkEnd w:id="12"/>
      <w:r>
        <w:rPr>
          <w:lang w:val="en-GB"/>
        </w:rPr>
        <w:fldChar w:fldCharType="end"/>
      </w:r>
      <w:r>
        <w:instrText xml:space="preserve">" \f C \l "1" </w:instrText>
      </w:r>
      <w:r>
        <w:fldChar w:fldCharType="end"/>
      </w:r>
    </w:p>
    <w:tbl>
      <w:tblPr>
        <w:tblW w:w="0" w:type="auto"/>
        <w:tblLayout w:type="fixed"/>
        <w:tblCellMar>
          <w:left w:w="60" w:type="dxa"/>
          <w:right w:w="60" w:type="dxa"/>
        </w:tblCellMar>
        <w:tblLook w:val="0000" w:firstRow="0" w:lastRow="0" w:firstColumn="0" w:lastColumn="0" w:noHBand="0" w:noVBand="0"/>
      </w:tblPr>
      <w:tblGrid>
        <w:gridCol w:w="8617"/>
      </w:tblGrid>
      <w:tr w:rsidR="003C19F0" w:rsidRPr="00FD26C0" w:rsidTr="0045624E">
        <w:tc>
          <w:tcPr>
            <w:tcW w:w="8617" w:type="dxa"/>
            <w:tcBorders>
              <w:top w:val="nil"/>
              <w:left w:val="nil"/>
              <w:bottom w:val="nil"/>
              <w:right w:val="nil"/>
            </w:tcBorders>
          </w:tcPr>
          <w:p w:rsidR="003C19F0" w:rsidRPr="00FD26C0" w:rsidRDefault="003C19F0">
            <w:r w:rsidRPr="00FD26C0">
              <w:t>T</w:t>
            </w:r>
            <w:r w:rsidR="00994070">
              <w:t>h</w:t>
            </w:r>
            <w:r w:rsidRPr="00FD26C0">
              <w:t xml:space="preserve">is preface </w:t>
            </w:r>
            <w:r>
              <w:t xml:space="preserve">contains </w:t>
            </w:r>
            <w:r w:rsidRPr="00FD26C0">
              <w:t>the following topics:</w:t>
            </w:r>
          </w:p>
          <w:p w:rsidR="003C19F0" w:rsidRPr="00FD4401" w:rsidRDefault="00FD4401" w:rsidP="008631B0">
            <w:pPr>
              <w:pStyle w:val="ListBullet"/>
              <w:rPr>
                <w:rStyle w:val="Hyperlink"/>
              </w:rPr>
            </w:pPr>
            <w:r>
              <w:rPr>
                <w:rFonts w:cs="Times New Roman"/>
              </w:rPr>
              <w:fldChar w:fldCharType="begin"/>
            </w:r>
            <w:r>
              <w:rPr>
                <w:rFonts w:cs="Times New Roman"/>
              </w:rPr>
              <w:instrText xml:space="preserve"> HYPERLINK  \l "_About_this_Manual" </w:instrText>
            </w:r>
            <w:r>
              <w:rPr>
                <w:rFonts w:cs="Times New Roman"/>
              </w:rPr>
              <w:fldChar w:fldCharType="separate"/>
            </w:r>
            <w:r w:rsidR="003C19F0" w:rsidRPr="00FD4401">
              <w:rPr>
                <w:rStyle w:val="Hyperlink"/>
              </w:rPr>
              <w:t>About this Manual</w:t>
            </w:r>
          </w:p>
          <w:p w:rsidR="003C19F0" w:rsidRPr="00FD4401" w:rsidRDefault="00FD4401" w:rsidP="008631B0">
            <w:pPr>
              <w:pStyle w:val="ListBullet"/>
              <w:rPr>
                <w:rStyle w:val="Hyperlink"/>
              </w:rPr>
            </w:pPr>
            <w:r>
              <w:rPr>
                <w:rFonts w:cs="Times New Roman"/>
              </w:rPr>
              <w:fldChar w:fldCharType="end"/>
            </w:r>
            <w:r>
              <w:rPr>
                <w:rFonts w:cs="Times New Roman"/>
              </w:rPr>
              <w:fldChar w:fldCharType="begin"/>
            </w:r>
            <w:r>
              <w:rPr>
                <w:rFonts w:cs="Times New Roman"/>
              </w:rPr>
              <w:instrText xml:space="preserve"> HYPERLINK  \l "_Audience" </w:instrText>
            </w:r>
            <w:r>
              <w:rPr>
                <w:rFonts w:cs="Times New Roman"/>
              </w:rPr>
              <w:fldChar w:fldCharType="separate"/>
            </w:r>
            <w:r w:rsidR="003C19F0" w:rsidRPr="00FD4401">
              <w:rPr>
                <w:rStyle w:val="Hyperlink"/>
              </w:rPr>
              <w:t>Audience</w:t>
            </w:r>
          </w:p>
          <w:p w:rsidR="003C19F0" w:rsidRPr="00FD4401" w:rsidRDefault="00FD4401" w:rsidP="008631B0">
            <w:pPr>
              <w:pStyle w:val="ListBullet"/>
              <w:rPr>
                <w:rStyle w:val="Hyperlink"/>
              </w:rPr>
            </w:pPr>
            <w:r>
              <w:rPr>
                <w:rFonts w:cs="Times New Roman"/>
              </w:rPr>
              <w:fldChar w:fldCharType="end"/>
            </w:r>
            <w:r>
              <w:rPr>
                <w:rFonts w:cs="Times New Roman"/>
              </w:rPr>
              <w:fldChar w:fldCharType="begin"/>
            </w:r>
            <w:r>
              <w:rPr>
                <w:rFonts w:cs="Times New Roman"/>
              </w:rPr>
              <w:instrText xml:space="preserve"> HYPERLINK  \l "_Document_Conventions" </w:instrText>
            </w:r>
            <w:r>
              <w:rPr>
                <w:rFonts w:cs="Times New Roman"/>
              </w:rPr>
              <w:fldChar w:fldCharType="separate"/>
            </w:r>
            <w:r w:rsidR="003C19F0" w:rsidRPr="00FD4401">
              <w:rPr>
                <w:rStyle w:val="Hyperlink"/>
              </w:rPr>
              <w:t>Document Conventions</w:t>
            </w:r>
          </w:p>
          <w:p w:rsidR="003C19F0" w:rsidRPr="00FD26C0" w:rsidRDefault="00FD4401" w:rsidP="008631B0">
            <w:pPr>
              <w:pStyle w:val="ListBullet"/>
            </w:pPr>
            <w:r>
              <w:rPr>
                <w:rFonts w:cs="Times New Roman"/>
              </w:rPr>
              <w:fldChar w:fldCharType="end"/>
            </w:r>
            <w:hyperlink w:anchor="O_294" w:history="1">
              <w:r w:rsidR="003C19F0" w:rsidRPr="00123DCF">
                <w:rPr>
                  <w:rStyle w:val="Hyperlink"/>
                </w:rPr>
                <w:t>Related Documentation</w:t>
              </w:r>
            </w:hyperlink>
          </w:p>
        </w:tc>
      </w:tr>
    </w:tbl>
    <w:p w:rsidR="003C19F0" w:rsidRPr="004368E2" w:rsidRDefault="003C19F0" w:rsidP="00C64DB3">
      <w:pPr>
        <w:pStyle w:val="Heading2"/>
      </w:pPr>
      <w:bookmarkStart w:id="13" w:name="O_1265"/>
      <w:bookmarkStart w:id="14" w:name="_About_this_Manual"/>
      <w:bookmarkStart w:id="15" w:name="_Toc261554141"/>
      <w:bookmarkStart w:id="16" w:name="_Toc261554910"/>
      <w:bookmarkStart w:id="17" w:name="_Toc313796507"/>
      <w:bookmarkStart w:id="18" w:name="_Toc332631919"/>
      <w:bookmarkEnd w:id="13"/>
      <w:bookmarkEnd w:id="14"/>
      <w:r w:rsidRPr="00086B43">
        <w:t>About</w:t>
      </w:r>
      <w:r w:rsidRPr="004368E2">
        <w:t xml:space="preserve"> this Manual</w:t>
      </w:r>
      <w:bookmarkEnd w:id="15"/>
      <w:bookmarkEnd w:id="16"/>
      <w:bookmarkEnd w:id="17"/>
      <w:bookmarkEnd w:id="18"/>
    </w:p>
    <w:p w:rsidR="003C19F0" w:rsidRPr="00FD26C0" w:rsidRDefault="003C19F0">
      <w:r w:rsidRPr="00FD26C0">
        <w:t xml:space="preserve">This document provides an in-depth description of </w:t>
      </w:r>
      <w:r>
        <w:t xml:space="preserve">the KMC basic concepts </w:t>
      </w:r>
      <w:r w:rsidRPr="00FD26C0">
        <w:t xml:space="preserve">and </w:t>
      </w:r>
      <w:r w:rsidR="003A2096">
        <w:t>usage.</w:t>
      </w:r>
    </w:p>
    <w:p w:rsidR="003C19F0" w:rsidRPr="00FD26C0" w:rsidRDefault="003C19F0"/>
    <w:tbl>
      <w:tblPr>
        <w:tblW w:w="9570" w:type="dxa"/>
        <w:tblLayout w:type="fixed"/>
        <w:tblCellMar>
          <w:left w:w="62" w:type="dxa"/>
          <w:right w:w="62" w:type="dxa"/>
        </w:tblCellMar>
        <w:tblLook w:val="0000" w:firstRow="0" w:lastRow="0" w:firstColumn="0" w:lastColumn="0" w:noHBand="0" w:noVBand="0"/>
      </w:tblPr>
      <w:tblGrid>
        <w:gridCol w:w="1020"/>
        <w:gridCol w:w="8550"/>
      </w:tblGrid>
      <w:tr w:rsidR="003C19F0" w:rsidRPr="00FD26C0" w:rsidTr="003C19F0">
        <w:trPr>
          <w:cantSplit/>
        </w:trPr>
        <w:tc>
          <w:tcPr>
            <w:tcW w:w="1020" w:type="dxa"/>
            <w:tcBorders>
              <w:top w:val="nil"/>
              <w:left w:val="nil"/>
              <w:bottom w:val="nil"/>
              <w:right w:val="nil"/>
            </w:tcBorders>
            <w:tcMar>
              <w:top w:w="0" w:type="dxa"/>
              <w:left w:w="62" w:type="dxa"/>
              <w:bottom w:w="0" w:type="dxa"/>
              <w:right w:w="62" w:type="dxa"/>
            </w:tcMar>
          </w:tcPr>
          <w:p w:rsidR="003C19F0" w:rsidRPr="00FD26C0" w:rsidRDefault="000E367A">
            <w:pPr>
              <w:pStyle w:val="Note"/>
            </w:pPr>
            <w:r>
              <w:rPr>
                <w:noProof/>
                <w:lang w:val="en-US" w:bidi="he-IL"/>
              </w:rPr>
              <w:drawing>
                <wp:inline distT="0" distB="0" distL="0" distR="0" wp14:anchorId="47836AD7" wp14:editId="17A6A255">
                  <wp:extent cx="568960" cy="533400"/>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Icons.png"/>
                          <pic:cNvPicPr/>
                        </pic:nvPicPr>
                        <pic:blipFill>
                          <a:blip r:embed="rId20">
                            <a:extLst>
                              <a:ext uri="{28A0092B-C50C-407E-A947-70E740481C1C}">
                                <a14:useLocalDpi xmlns:a14="http://schemas.microsoft.com/office/drawing/2010/main" val="0"/>
                              </a:ext>
                            </a:extLst>
                          </a:blip>
                          <a:stretch>
                            <a:fillRect/>
                          </a:stretch>
                        </pic:blipFill>
                        <pic:spPr>
                          <a:xfrm>
                            <a:off x="0" y="0"/>
                            <a:ext cx="568960" cy="533400"/>
                          </a:xfrm>
                          <a:prstGeom prst="rect">
                            <a:avLst/>
                          </a:prstGeom>
                        </pic:spPr>
                      </pic:pic>
                    </a:graphicData>
                  </a:graphic>
                </wp:inline>
              </w:drawing>
            </w:r>
          </w:p>
        </w:tc>
        <w:tc>
          <w:tcPr>
            <w:tcW w:w="8550" w:type="dxa"/>
            <w:tcBorders>
              <w:top w:val="nil"/>
              <w:left w:val="nil"/>
              <w:bottom w:val="nil"/>
              <w:right w:val="nil"/>
            </w:tcBorders>
            <w:shd w:val="clear" w:color="auto" w:fill="E6E6E6"/>
            <w:tcMar>
              <w:top w:w="0" w:type="dxa"/>
              <w:left w:w="62" w:type="dxa"/>
              <w:bottom w:w="0" w:type="dxa"/>
              <w:right w:w="62" w:type="dxa"/>
            </w:tcMar>
          </w:tcPr>
          <w:p w:rsidR="003C19F0" w:rsidRPr="00FD26C0" w:rsidRDefault="003C19F0">
            <w:pPr>
              <w:pStyle w:val="Note"/>
            </w:pPr>
            <w:r w:rsidRPr="00FD26C0">
              <w:rPr>
                <w:rStyle w:val="SpecialBold"/>
              </w:rPr>
              <w:t>NOTE:</w:t>
            </w:r>
            <w:r w:rsidRPr="00FD26C0">
              <w:t xml:space="preserve"> Please refer to the official and latest product release notes for last-minute updates</w:t>
            </w:r>
          </w:p>
          <w:p w:rsidR="003C19F0" w:rsidRPr="00FD26C0" w:rsidRDefault="003C19F0" w:rsidP="00DD4530">
            <w:pPr>
              <w:pStyle w:val="Note"/>
            </w:pPr>
            <w:r w:rsidRPr="00FD26C0">
              <w:t>Technical support may be obtained directly from:</w:t>
            </w:r>
            <w:r w:rsidR="00196B38" w:rsidRPr="00DD4530">
              <w:t xml:space="preserve"> </w:t>
            </w:r>
            <w:hyperlink r:id="rId21" w:history="1">
              <w:r w:rsidR="00DD4530" w:rsidRPr="0050202E">
                <w:rPr>
                  <w:rStyle w:val="Hyperlink"/>
                </w:rPr>
                <w:t>K</w:t>
              </w:r>
              <w:r w:rsidR="00196B38" w:rsidRPr="00BD341F">
                <w:rPr>
                  <w:rStyle w:val="Hyperlink"/>
                </w:rPr>
                <w:t>altura Support</w:t>
              </w:r>
            </w:hyperlink>
            <w:r w:rsidR="00DD4530" w:rsidRPr="0050202E">
              <w:rPr>
                <w:rStyle w:val="BodyTextChar"/>
              </w:rPr>
              <w:t>.</w:t>
            </w:r>
          </w:p>
        </w:tc>
      </w:tr>
    </w:tbl>
    <w:p w:rsidR="003C19F0" w:rsidRDefault="003C19F0"/>
    <w:p w:rsidR="003C19F0" w:rsidRPr="00FD26C0" w:rsidRDefault="003C19F0">
      <w:r w:rsidRPr="00FD26C0">
        <w:rPr>
          <w:rStyle w:val="SpecialBold"/>
        </w:rPr>
        <w:t>Contact Us:</w:t>
      </w:r>
    </w:p>
    <w:p w:rsidR="003C19F0" w:rsidRPr="00FD26C0" w:rsidRDefault="003C19F0">
      <w:r w:rsidRPr="00FD26C0">
        <w:t xml:space="preserve">Please send your documentation-related comments and feedback or report mistakes to </w:t>
      </w:r>
      <w:r w:rsidR="00BD341F">
        <w:t>the</w:t>
      </w:r>
      <w:r w:rsidR="003100D3">
        <w:t xml:space="preserve"> </w:t>
      </w:r>
      <w:hyperlink r:id="rId22" w:history="1">
        <w:r w:rsidR="003100D3" w:rsidRPr="003100D3">
          <w:rPr>
            <w:rStyle w:val="Hyperlink"/>
            <w:rFonts w:cs="Arial"/>
          </w:rPr>
          <w:t>Knowledge Management Feedback group.</w:t>
        </w:r>
      </w:hyperlink>
      <w:r w:rsidR="003100D3">
        <w:t xml:space="preserve"> </w:t>
      </w:r>
    </w:p>
    <w:p w:rsidR="003C19F0" w:rsidRPr="00FD26C0" w:rsidRDefault="003C19F0" w:rsidP="002B54A9">
      <w:r w:rsidRPr="00FD26C0">
        <w:t>We are committed to improving our documentation and your feedback is important to us.</w:t>
      </w:r>
      <w:r w:rsidR="002B54A9" w:rsidRPr="00FD26C0">
        <w:t xml:space="preserve"> </w:t>
      </w:r>
    </w:p>
    <w:p w:rsidR="0048672B" w:rsidRDefault="003C19F0" w:rsidP="00E3369B">
      <w:pPr>
        <w:pStyle w:val="Heading2"/>
        <w:rPr>
          <w:highlight w:val="yellow"/>
        </w:rPr>
      </w:pPr>
      <w:bookmarkStart w:id="19" w:name="O_292"/>
      <w:bookmarkStart w:id="20" w:name="_Audience"/>
      <w:bookmarkStart w:id="21" w:name="_Toc261554142"/>
      <w:bookmarkStart w:id="22" w:name="_Toc261554911"/>
      <w:bookmarkStart w:id="23" w:name="_Toc313796508"/>
      <w:bookmarkStart w:id="24" w:name="_Toc332631920"/>
      <w:bookmarkEnd w:id="19"/>
      <w:bookmarkEnd w:id="20"/>
      <w:r w:rsidRPr="00014F5C">
        <w:t>Audience</w:t>
      </w:r>
      <w:bookmarkEnd w:id="21"/>
      <w:bookmarkEnd w:id="22"/>
      <w:bookmarkEnd w:id="23"/>
      <w:bookmarkEnd w:id="24"/>
    </w:p>
    <w:p w:rsidR="003C19F0" w:rsidRPr="0038657F" w:rsidRDefault="00096158">
      <w:r>
        <w:t>Th</w:t>
      </w:r>
      <w:r w:rsidRPr="00FD26C0">
        <w:t xml:space="preserve">is </w:t>
      </w:r>
      <w:r>
        <w:t xml:space="preserve">guide is </w:t>
      </w:r>
      <w:r w:rsidRPr="00FD26C0">
        <w:t xml:space="preserve">primarily intended </w:t>
      </w:r>
      <w:r w:rsidRPr="00123DCF">
        <w:t>for content managers and Kaltura Management Console</w:t>
      </w:r>
      <w:r>
        <w:t xml:space="preserve"> users</w:t>
      </w:r>
      <w:r w:rsidR="00FA1543">
        <w:t xml:space="preserve"> and also</w:t>
      </w:r>
      <w:r>
        <w:t xml:space="preserve"> contains</w:t>
      </w:r>
      <w:r w:rsidR="00FA1543">
        <w:t xml:space="preserve"> useful </w:t>
      </w:r>
      <w:r w:rsidRPr="00123DCF">
        <w:t>information for developers, integrators, a</w:t>
      </w:r>
      <w:r w:rsidR="00FA1543">
        <w:t>n</w:t>
      </w:r>
      <w:r w:rsidRPr="00123DCF">
        <w:t>d operations</w:t>
      </w:r>
      <w:r>
        <w:t xml:space="preserve"> and site administrators using </w:t>
      </w:r>
      <w:r w:rsidR="00FA1543">
        <w:t xml:space="preserve">the </w:t>
      </w:r>
      <w:r>
        <w:t>Kaltura</w:t>
      </w:r>
      <w:r w:rsidR="00FA1543">
        <w:t xml:space="preserve"> platform.</w:t>
      </w:r>
    </w:p>
    <w:p w:rsidR="003C19F0" w:rsidRPr="00FD26C0" w:rsidRDefault="003C19F0" w:rsidP="00E3369B">
      <w:pPr>
        <w:pStyle w:val="Heading2"/>
      </w:pPr>
      <w:bookmarkStart w:id="25" w:name="O_293"/>
      <w:bookmarkStart w:id="26" w:name="_Document_Conventions"/>
      <w:bookmarkStart w:id="27" w:name="_Toc261554143"/>
      <w:bookmarkStart w:id="28" w:name="_Toc261554912"/>
      <w:bookmarkStart w:id="29" w:name="_Toc313796509"/>
      <w:bookmarkStart w:id="30" w:name="_Toc332631921"/>
      <w:bookmarkEnd w:id="25"/>
      <w:bookmarkEnd w:id="26"/>
      <w:r w:rsidRPr="00FD26C0">
        <w:t>Document Conventions</w:t>
      </w:r>
      <w:bookmarkEnd w:id="27"/>
      <w:bookmarkEnd w:id="28"/>
      <w:bookmarkEnd w:id="29"/>
      <w:bookmarkEnd w:id="30"/>
    </w:p>
    <w:p w:rsidR="003C19F0" w:rsidRPr="00FD26C0" w:rsidRDefault="003C19F0">
      <w:r>
        <w:t xml:space="preserve">Kaltura </w:t>
      </w:r>
      <w:r w:rsidRPr="00FD26C0">
        <w:t>uses the following admonitions:</w:t>
      </w:r>
    </w:p>
    <w:p w:rsidR="003C19F0" w:rsidRPr="00FD26C0" w:rsidRDefault="003C19F0" w:rsidP="003C19F0">
      <w:pPr>
        <w:pStyle w:val="ListBullet"/>
      </w:pPr>
      <w:r w:rsidRPr="00FD26C0">
        <w:t>Note</w:t>
      </w:r>
    </w:p>
    <w:p w:rsidR="00B24B2F" w:rsidRDefault="00C75E37" w:rsidP="003C19F0">
      <w:pPr>
        <w:pStyle w:val="ListBullet"/>
      </w:pPr>
      <w:r>
        <w:t>Wor</w:t>
      </w:r>
      <w:r w:rsidR="00B24B2F">
        <w:t>kflow</w:t>
      </w:r>
    </w:p>
    <w:tbl>
      <w:tblPr>
        <w:tblW w:w="9134" w:type="dxa"/>
        <w:tblLayout w:type="fixed"/>
        <w:tblCellMar>
          <w:top w:w="3402" w:type="dxa"/>
          <w:left w:w="3402" w:type="dxa"/>
          <w:bottom w:w="3402" w:type="dxa"/>
          <w:right w:w="3402" w:type="dxa"/>
        </w:tblCellMar>
        <w:tblLook w:val="0000" w:firstRow="0" w:lastRow="0" w:firstColumn="0" w:lastColumn="0" w:noHBand="0" w:noVBand="0"/>
      </w:tblPr>
      <w:tblGrid>
        <w:gridCol w:w="1020"/>
        <w:gridCol w:w="8114"/>
      </w:tblGrid>
      <w:tr w:rsidR="002A233A" w:rsidRPr="00A75990" w:rsidTr="002A233A">
        <w:trPr>
          <w:cantSplit/>
        </w:trPr>
        <w:tc>
          <w:tcPr>
            <w:tcW w:w="1020" w:type="dxa"/>
            <w:tcMar>
              <w:top w:w="0" w:type="dxa"/>
              <w:left w:w="62" w:type="dxa"/>
              <w:bottom w:w="0" w:type="dxa"/>
              <w:right w:w="62" w:type="dxa"/>
            </w:tcMar>
          </w:tcPr>
          <w:p w:rsidR="002A233A" w:rsidRPr="00A75990" w:rsidRDefault="002A233A" w:rsidP="002A233A">
            <w:pPr>
              <w:pStyle w:val="Note"/>
            </w:pPr>
            <w:r>
              <w:rPr>
                <w:noProof/>
                <w:lang w:val="en-US" w:bidi="he-IL"/>
              </w:rPr>
              <w:drawing>
                <wp:inline distT="0" distB="0" distL="0" distR="0" wp14:anchorId="6EAE63C1" wp14:editId="3335CAE4">
                  <wp:extent cx="469392" cy="440055"/>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Icons.png"/>
                          <pic:cNvPicPr/>
                        </pic:nvPicPr>
                        <pic:blipFill>
                          <a:blip r:embed="rId20">
                            <a:extLst>
                              <a:ext uri="{28A0092B-C50C-407E-A947-70E740481C1C}">
                                <a14:useLocalDpi xmlns:a14="http://schemas.microsoft.com/office/drawing/2010/main" val="0"/>
                              </a:ext>
                            </a:extLst>
                          </a:blip>
                          <a:stretch>
                            <a:fillRect/>
                          </a:stretch>
                        </pic:blipFill>
                        <pic:spPr>
                          <a:xfrm>
                            <a:off x="0" y="0"/>
                            <a:ext cx="471233" cy="441781"/>
                          </a:xfrm>
                          <a:prstGeom prst="rect">
                            <a:avLst/>
                          </a:prstGeom>
                        </pic:spPr>
                      </pic:pic>
                    </a:graphicData>
                  </a:graphic>
                </wp:inline>
              </w:drawing>
            </w:r>
          </w:p>
        </w:tc>
        <w:tc>
          <w:tcPr>
            <w:tcW w:w="8114" w:type="dxa"/>
            <w:shd w:val="clear" w:color="auto" w:fill="F2F4D5"/>
            <w:tcMar>
              <w:top w:w="0" w:type="dxa"/>
              <w:left w:w="62" w:type="dxa"/>
              <w:bottom w:w="0" w:type="dxa"/>
              <w:right w:w="62" w:type="dxa"/>
            </w:tcMar>
          </w:tcPr>
          <w:p w:rsidR="002A233A" w:rsidRPr="00A75990" w:rsidRDefault="002A233A" w:rsidP="002A233A">
            <w:pPr>
              <w:pStyle w:val="Note"/>
            </w:pPr>
            <w:r w:rsidRPr="00A75990">
              <w:rPr>
                <w:rStyle w:val="SpecialBold"/>
                <w:rFonts w:asciiTheme="minorBidi" w:hAnsiTheme="minorBidi" w:cstheme="minorBidi"/>
              </w:rPr>
              <w:t>NOTE:</w:t>
            </w:r>
          </w:p>
        </w:tc>
      </w:tr>
    </w:tbl>
    <w:p w:rsidR="003C19F0" w:rsidRPr="00FD26C0" w:rsidRDefault="003C19F0"/>
    <w:tbl>
      <w:tblPr>
        <w:tblW w:w="9134" w:type="dxa"/>
        <w:tblLayout w:type="fixed"/>
        <w:tblCellMar>
          <w:left w:w="62" w:type="dxa"/>
          <w:right w:w="62" w:type="dxa"/>
        </w:tblCellMar>
        <w:tblLook w:val="0000" w:firstRow="0" w:lastRow="0" w:firstColumn="0" w:lastColumn="0" w:noHBand="0" w:noVBand="0"/>
      </w:tblPr>
      <w:tblGrid>
        <w:gridCol w:w="1020"/>
        <w:gridCol w:w="8114"/>
      </w:tblGrid>
      <w:tr w:rsidR="002A233A" w:rsidRPr="00FD26C0" w:rsidTr="0050202E">
        <w:trPr>
          <w:cantSplit/>
        </w:trPr>
        <w:tc>
          <w:tcPr>
            <w:tcW w:w="1020" w:type="dxa"/>
            <w:tcBorders>
              <w:top w:val="nil"/>
              <w:left w:val="nil"/>
              <w:bottom w:val="nil"/>
              <w:right w:val="nil"/>
            </w:tcBorders>
            <w:tcMar>
              <w:top w:w="0" w:type="dxa"/>
              <w:left w:w="62" w:type="dxa"/>
              <w:bottom w:w="0" w:type="dxa"/>
              <w:right w:w="62" w:type="dxa"/>
            </w:tcMar>
          </w:tcPr>
          <w:p w:rsidR="002A233A" w:rsidRPr="00FD26C0" w:rsidRDefault="002A233A" w:rsidP="002A233A">
            <w:pPr>
              <w:pStyle w:val="Note"/>
              <w:jc w:val="center"/>
            </w:pPr>
            <w:r>
              <w:rPr>
                <w:noProof/>
                <w:lang w:val="en-US" w:bidi="he-IL"/>
              </w:rPr>
              <w:drawing>
                <wp:inline distT="0" distB="0" distL="0" distR="0" wp14:anchorId="31B55655" wp14:editId="14BDDBFD">
                  <wp:extent cx="315045" cy="485416"/>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4932" cy="485241"/>
                          </a:xfrm>
                          <a:prstGeom prst="rect">
                            <a:avLst/>
                          </a:prstGeom>
                          <a:noFill/>
                          <a:ln>
                            <a:noFill/>
                          </a:ln>
                        </pic:spPr>
                      </pic:pic>
                    </a:graphicData>
                  </a:graphic>
                </wp:inline>
              </w:drawing>
            </w:r>
          </w:p>
        </w:tc>
        <w:tc>
          <w:tcPr>
            <w:tcW w:w="8114" w:type="dxa"/>
            <w:tcBorders>
              <w:top w:val="nil"/>
              <w:left w:val="nil"/>
              <w:bottom w:val="nil"/>
              <w:right w:val="nil"/>
            </w:tcBorders>
            <w:shd w:val="clear" w:color="auto" w:fill="F2F4D5"/>
            <w:tcMar>
              <w:top w:w="0" w:type="dxa"/>
              <w:left w:w="62" w:type="dxa"/>
              <w:bottom w:w="0" w:type="dxa"/>
              <w:right w:w="62" w:type="dxa"/>
            </w:tcMar>
          </w:tcPr>
          <w:p w:rsidR="002A233A" w:rsidRDefault="002A233A" w:rsidP="002A233A">
            <w:pPr>
              <w:pStyle w:val="Note"/>
              <w:rPr>
                <w:rStyle w:val="SpecialBold"/>
              </w:rPr>
            </w:pPr>
            <w:r>
              <w:rPr>
                <w:rStyle w:val="SpecialBold"/>
              </w:rPr>
              <w:t>Workflow</w:t>
            </w:r>
            <w:r w:rsidRPr="00FD26C0">
              <w:rPr>
                <w:rStyle w:val="SpecialBold"/>
              </w:rPr>
              <w:t>:</w:t>
            </w:r>
            <w:r>
              <w:rPr>
                <w:rStyle w:val="SpecialBold"/>
              </w:rPr>
              <w:t xml:space="preserve"> Provides workflow information</w:t>
            </w:r>
          </w:p>
          <w:p w:rsidR="002A233A" w:rsidRDefault="002A233A" w:rsidP="002A233A">
            <w:pPr>
              <w:pStyle w:val="TableListNumber"/>
            </w:pPr>
          </w:p>
          <w:p w:rsidR="002A233A" w:rsidRPr="004E32F1" w:rsidRDefault="002A233A" w:rsidP="002A233A">
            <w:pPr>
              <w:pStyle w:val="TableListNumber"/>
            </w:pPr>
          </w:p>
        </w:tc>
      </w:tr>
    </w:tbl>
    <w:p w:rsidR="003C19F0" w:rsidRPr="00FD26C0" w:rsidRDefault="003C19F0" w:rsidP="00E3369B">
      <w:pPr>
        <w:pStyle w:val="Heading2"/>
      </w:pPr>
      <w:bookmarkStart w:id="31" w:name="O_294"/>
      <w:bookmarkStart w:id="32" w:name="O_295"/>
      <w:bookmarkStart w:id="33" w:name="_Related_Documentation"/>
      <w:bookmarkStart w:id="34" w:name="_Toc261554145"/>
      <w:bookmarkStart w:id="35" w:name="_Toc261554914"/>
      <w:bookmarkStart w:id="36" w:name="_Toc313796510"/>
      <w:bookmarkStart w:id="37" w:name="_Toc332631922"/>
      <w:bookmarkEnd w:id="31"/>
      <w:bookmarkEnd w:id="32"/>
      <w:bookmarkEnd w:id="33"/>
      <w:r w:rsidRPr="00FD26C0">
        <w:lastRenderedPageBreak/>
        <w:t>Related Documentation</w:t>
      </w:r>
      <w:bookmarkEnd w:id="34"/>
      <w:bookmarkEnd w:id="35"/>
      <w:bookmarkEnd w:id="36"/>
      <w:bookmarkEnd w:id="37"/>
    </w:p>
    <w:p w:rsidR="003C19F0" w:rsidRDefault="003C19F0" w:rsidP="0050202E">
      <w:r w:rsidRPr="00FD26C0">
        <w:t>In addition to this guide, product documentation is availabl</w:t>
      </w:r>
      <w:r w:rsidR="002A233A">
        <w:t xml:space="preserve">e on the </w:t>
      </w:r>
      <w:hyperlink r:id="rId24" w:history="1">
        <w:r w:rsidR="002A233A" w:rsidRPr="002A233A">
          <w:rPr>
            <w:rStyle w:val="Hyperlink"/>
            <w:rFonts w:cs="Arial"/>
          </w:rPr>
          <w:t>Kaltura Knowledge Center</w:t>
        </w:r>
        <w:r w:rsidR="002A233A">
          <w:rPr>
            <w:rStyle w:val="Hyperlink"/>
            <w:rFonts w:cs="Arial"/>
          </w:rPr>
          <w:t>.</w:t>
        </w:r>
        <w:r w:rsidR="002A233A" w:rsidRPr="002A233A">
          <w:rPr>
            <w:rStyle w:val="Hyperlink"/>
            <w:rFonts w:cs="Arial"/>
          </w:rPr>
          <w:t xml:space="preserve"> </w:t>
        </w:r>
      </w:hyperlink>
    </w:p>
    <w:p w:rsidR="003C19F0" w:rsidRPr="00FD26C0" w:rsidRDefault="003C19F0" w:rsidP="003C19F0">
      <w:pPr>
        <w:pStyle w:val="AllowPageBreak"/>
      </w:pPr>
    </w:p>
    <w:p w:rsidR="00E67EFC" w:rsidRDefault="00E67EFC" w:rsidP="003C19F0">
      <w:pPr>
        <w:sectPr w:rsidR="00E67EFC" w:rsidSect="00E3369B">
          <w:headerReference w:type="even" r:id="rId25"/>
          <w:headerReference w:type="default" r:id="rId26"/>
          <w:footerReference w:type="even" r:id="rId27"/>
          <w:headerReference w:type="first" r:id="rId28"/>
          <w:pgSz w:w="12240" w:h="15840" w:code="1"/>
          <w:pgMar w:top="1440" w:right="1440" w:bottom="1440" w:left="1440" w:header="720" w:footer="720" w:gutter="0"/>
          <w:cols w:space="720"/>
          <w:titlePg/>
          <w:docGrid w:linePitch="360"/>
        </w:sectPr>
      </w:pPr>
    </w:p>
    <w:p w:rsidR="002B153C" w:rsidRDefault="002B153C" w:rsidP="003C19F0">
      <w:pPr>
        <w:pStyle w:val="SuperHeading"/>
        <w:outlineLvl w:val="1"/>
        <w:sectPr w:rsidR="002B153C" w:rsidSect="00E3369B">
          <w:type w:val="continuous"/>
          <w:pgSz w:w="12240" w:h="15840" w:code="1"/>
          <w:pgMar w:top="1440" w:right="1440" w:bottom="1440" w:left="1440" w:header="720" w:footer="720" w:gutter="0"/>
          <w:cols w:space="720"/>
          <w:docGrid w:linePitch="360"/>
        </w:sectPr>
      </w:pPr>
    </w:p>
    <w:p w:rsidR="003C4B4B" w:rsidRPr="00FD26C0" w:rsidRDefault="003C4B4B" w:rsidP="00472FBE">
      <w:pPr>
        <w:pStyle w:val="SuperHeading"/>
        <w:outlineLvl w:val="1"/>
      </w:pPr>
      <w:r w:rsidRPr="00FD26C0">
        <w:lastRenderedPageBreak/>
        <w:t xml:space="preserve">Chapter </w:t>
      </w:r>
      <w:fldSimple w:instr="SEQ &quot;CHAPTER&quot;  \N \* MERGEFORMAT">
        <w:r w:rsidR="00D70539">
          <w:rPr>
            <w:noProof/>
          </w:rPr>
          <w:t>1</w:t>
        </w:r>
      </w:fldSimple>
      <w:commentRangeEnd w:id="7"/>
      <w:r w:rsidR="00472FBE">
        <w:rPr>
          <w:rStyle w:val="CommentReference"/>
          <w:caps w:val="0"/>
          <w:color w:val="666560"/>
          <w:spacing w:val="0"/>
        </w:rPr>
        <w:commentReference w:id="7"/>
      </w:r>
    </w:p>
    <w:p w:rsidR="003C4B4B" w:rsidRPr="00942316" w:rsidRDefault="003C4B4B" w:rsidP="005127A9">
      <w:pPr>
        <w:pStyle w:val="Heading1"/>
      </w:pPr>
      <w:r w:rsidRPr="00942316">
        <w:t>KMC Overview</w:t>
      </w:r>
    </w:p>
    <w:p w:rsidR="00F73959" w:rsidRDefault="00F73959" w:rsidP="003C4B4B">
      <w:r>
        <w:fldChar w:fldCharType="begin"/>
      </w:r>
      <w:r>
        <w:instrText xml:space="preserve"> TC "</w:instrText>
      </w:r>
      <w:fldSimple w:instr=" STYLEREF  SuperHeading  \* MERGEFORMAT ">
        <w:bookmarkStart w:id="38" w:name="_Toc313796511"/>
        <w:bookmarkStart w:id="39" w:name="_Toc332631923"/>
        <w:r w:rsidR="00D70539" w:rsidRPr="00D70539">
          <w:rPr>
            <w:noProof/>
            <w:lang w:val="en-GB"/>
          </w:rPr>
          <w:instrText>Chapter 1</w:instrText>
        </w:r>
      </w:fldSimple>
      <w:r>
        <w:instrText xml:space="preserve"> </w:instrText>
      </w:r>
      <w:r>
        <w:rPr>
          <w:lang w:val="en-GB"/>
        </w:rPr>
        <w:fldChar w:fldCharType="begin"/>
      </w:r>
      <w:r>
        <w:rPr>
          <w:lang w:val="en-GB"/>
        </w:rPr>
        <w:instrText xml:space="preserve"> STYLEREF  "</w:instrText>
      </w:r>
      <w:r w:rsidR="006C3A55">
        <w:rPr>
          <w:lang w:val="en-GB"/>
        </w:rPr>
        <w:instrText>Heading 1</w:instrText>
      </w:r>
      <w:r>
        <w:rPr>
          <w:lang w:val="en-GB"/>
        </w:rPr>
        <w:instrText xml:space="preserve">" </w:instrText>
      </w:r>
      <w:r>
        <w:rPr>
          <w:lang w:val="en-GB"/>
        </w:rPr>
        <w:fldChar w:fldCharType="separate"/>
      </w:r>
      <w:r w:rsidR="00D70539">
        <w:rPr>
          <w:noProof/>
          <w:lang w:val="en-GB"/>
        </w:rPr>
        <w:instrText>KMC Overview</w:instrText>
      </w:r>
      <w:bookmarkEnd w:id="38"/>
      <w:bookmarkEnd w:id="39"/>
      <w:r>
        <w:rPr>
          <w:lang w:val="en-GB"/>
        </w:rPr>
        <w:fldChar w:fldCharType="end"/>
      </w:r>
      <w:r>
        <w:instrText xml:space="preserve">" \f C \l "1" </w:instrText>
      </w:r>
      <w:r>
        <w:fldChar w:fldCharType="end"/>
      </w:r>
    </w:p>
    <w:p w:rsidR="003C4B4B" w:rsidRDefault="003C4B4B">
      <w:r w:rsidRPr="00C51B99">
        <w:t>The K</w:t>
      </w:r>
      <w:r w:rsidR="00142614">
        <w:t>altura Management Console (KMC)</w:t>
      </w:r>
      <w:r w:rsidRPr="00C51B99">
        <w:t xml:space="preserve"> is a </w:t>
      </w:r>
      <w:r>
        <w:t>media asset</w:t>
      </w:r>
      <w:r w:rsidRPr="00C51B99">
        <w:t xml:space="preserve"> management </w:t>
      </w:r>
      <w:r>
        <w:t>front-end</w:t>
      </w:r>
      <w:r w:rsidR="004E4C8F">
        <w:t xml:space="preserve"> application</w:t>
      </w:r>
      <w:r>
        <w:t xml:space="preserve"> to the Kaltura Platform. The KMC</w:t>
      </w:r>
      <w:r w:rsidRPr="00C51B99">
        <w:t xml:space="preserve"> </w:t>
      </w:r>
      <w:r>
        <w:t>provides publishers</w:t>
      </w:r>
      <w:r w:rsidRPr="00C51B99">
        <w:t xml:space="preserve"> all the tools </w:t>
      </w:r>
      <w:r w:rsidR="00142614">
        <w:t xml:space="preserve">necessary to </w:t>
      </w:r>
      <w:r w:rsidRPr="00C51B99">
        <w:t xml:space="preserve">manage and publish </w:t>
      </w:r>
      <w:r>
        <w:t xml:space="preserve">their </w:t>
      </w:r>
      <w:r w:rsidRPr="00C51B99">
        <w:t>media</w:t>
      </w:r>
      <w:r>
        <w:t xml:space="preserve"> assets</w:t>
      </w:r>
      <w:r w:rsidRPr="00C51B99">
        <w:t xml:space="preserve">, in one intuitive interface. </w:t>
      </w:r>
    </w:p>
    <w:p w:rsidR="003C4B4B" w:rsidRPr="00B74286" w:rsidRDefault="003C4B4B" w:rsidP="00E3369B">
      <w:pPr>
        <w:pStyle w:val="Heading2"/>
      </w:pPr>
      <w:bookmarkStart w:id="40" w:name="_What_Can_I"/>
      <w:bookmarkStart w:id="41" w:name="_Toc313796512"/>
      <w:bookmarkStart w:id="42" w:name="_Toc332631924"/>
      <w:bookmarkEnd w:id="40"/>
      <w:r w:rsidRPr="00243E58">
        <w:rPr>
          <w:rStyle w:val="Strong"/>
        </w:rPr>
        <w:t xml:space="preserve">What </w:t>
      </w:r>
      <w:r>
        <w:rPr>
          <w:rStyle w:val="Strong"/>
        </w:rPr>
        <w:t>C</w:t>
      </w:r>
      <w:r w:rsidRPr="00243E58">
        <w:rPr>
          <w:rStyle w:val="Strong"/>
        </w:rPr>
        <w:t xml:space="preserve">an I </w:t>
      </w:r>
      <w:r>
        <w:rPr>
          <w:rStyle w:val="Strong"/>
        </w:rPr>
        <w:t>D</w:t>
      </w:r>
      <w:r w:rsidRPr="00B74286">
        <w:rPr>
          <w:rStyle w:val="Strong"/>
        </w:rPr>
        <w:t>o with the KMC?</w:t>
      </w:r>
      <w:bookmarkEnd w:id="41"/>
      <w:bookmarkEnd w:id="42"/>
    </w:p>
    <w:p w:rsidR="003C4B4B" w:rsidRPr="005918C0" w:rsidRDefault="003C4B4B">
      <w:r w:rsidRPr="005918C0">
        <w:t>You can:</w:t>
      </w:r>
    </w:p>
    <w:p w:rsidR="003C4B4B" w:rsidRDefault="003C4B4B" w:rsidP="003C4B4B">
      <w:pPr>
        <w:pStyle w:val="ListBullet"/>
      </w:pPr>
      <w:r>
        <w:t xml:space="preserve">Upload content and perform bulk ingestion </w:t>
      </w:r>
    </w:p>
    <w:p w:rsidR="003C4B4B" w:rsidRDefault="003C4B4B" w:rsidP="003C4B4B">
      <w:pPr>
        <w:pStyle w:val="ListBullet"/>
      </w:pPr>
      <w:r>
        <w:t>Transcode and manipulate media assets</w:t>
      </w:r>
    </w:p>
    <w:p w:rsidR="003C4B4B" w:rsidRDefault="003C4B4B" w:rsidP="003C4B4B">
      <w:pPr>
        <w:pStyle w:val="ListBullet"/>
      </w:pPr>
      <w:r>
        <w:t>Manage metadata profiles and high-precision temporal-metadata</w:t>
      </w:r>
    </w:p>
    <w:p w:rsidR="003C4B4B" w:rsidRDefault="003C4B4B" w:rsidP="003C4B4B">
      <w:pPr>
        <w:pStyle w:val="ListBullet"/>
      </w:pPr>
      <w:r>
        <w:t>Design and customize branded media players</w:t>
      </w:r>
    </w:p>
    <w:p w:rsidR="002E0C47" w:rsidRDefault="002E0C47" w:rsidP="00AA506A">
      <w:pPr>
        <w:pStyle w:val="ListBullet"/>
      </w:pPr>
      <w:r>
        <w:t>Control and manage end-user entitlements to content</w:t>
      </w:r>
      <w:r w:rsidR="00AA506A">
        <w:t xml:space="preserve"> in applications such as Kaltura  MediaSpace </w:t>
      </w:r>
    </w:p>
    <w:p w:rsidR="003C4B4B" w:rsidRDefault="003C4B4B" w:rsidP="003C4B4B">
      <w:pPr>
        <w:pStyle w:val="ListBullet"/>
      </w:pPr>
      <w:r>
        <w:t>Create static and dynamic rule-based playlists</w:t>
      </w:r>
    </w:p>
    <w:p w:rsidR="003C4B4B" w:rsidRDefault="003C4B4B" w:rsidP="003C4B4B">
      <w:pPr>
        <w:pStyle w:val="ListBullet"/>
      </w:pPr>
      <w:r>
        <w:t>View analytics and gain insights about how well your content is performing</w:t>
      </w:r>
    </w:p>
    <w:p w:rsidR="003C4B4B" w:rsidRDefault="003C4B4B" w:rsidP="003C4B4B">
      <w:pPr>
        <w:pStyle w:val="ListBullet"/>
      </w:pPr>
      <w:r>
        <w:t>Configure live streaming web broadcasts</w:t>
      </w:r>
    </w:p>
    <w:p w:rsidR="003C4B4B" w:rsidRDefault="004E4C8F" w:rsidP="003C4B4B">
      <w:pPr>
        <w:pStyle w:val="ListBullet"/>
      </w:pPr>
      <w:r>
        <w:t>Syndicate and d</w:t>
      </w:r>
      <w:r w:rsidR="003C4B4B">
        <w:t>istribute content across the web</w:t>
      </w:r>
    </w:p>
    <w:p w:rsidR="003C4B4B" w:rsidRDefault="003C4B4B" w:rsidP="003C4B4B">
      <w:pPr>
        <w:pStyle w:val="ListBullet"/>
      </w:pPr>
      <w:r>
        <w:t>Configure ads and leverage ad networks</w:t>
      </w:r>
    </w:p>
    <w:p w:rsidR="003C4B4B" w:rsidRDefault="003C4B4B" w:rsidP="003C4B4B">
      <w:pPr>
        <w:pStyle w:val="ListBullet"/>
      </w:pPr>
      <w:r>
        <w:t xml:space="preserve">Manage access control profiles and limit access to published media </w:t>
      </w:r>
    </w:p>
    <w:p w:rsidR="003C4B4B" w:rsidRDefault="003C4B4B" w:rsidP="003C4B4B">
      <w:pPr>
        <w:pStyle w:val="ListBullet"/>
      </w:pPr>
      <w:r>
        <w:t>Manage your Kaltura account settings</w:t>
      </w:r>
    </w:p>
    <w:p w:rsidR="002B54A9" w:rsidRDefault="003C4B4B" w:rsidP="002B54A9">
      <w:pPr>
        <w:pStyle w:val="ListBullet"/>
      </w:pPr>
      <w:r>
        <w:t>Create Kaltura user</w:t>
      </w:r>
      <w:r w:rsidR="002B54A9">
        <w:t>s, roles and assign permissions</w:t>
      </w:r>
    </w:p>
    <w:p w:rsidR="003C4B4B" w:rsidRPr="00C51B99" w:rsidRDefault="003C4B4B">
      <w:pPr>
        <w:pStyle w:val="ListContinue"/>
      </w:pPr>
      <w:r w:rsidRPr="000D2C0D">
        <w:t xml:space="preserve">and </w:t>
      </w:r>
      <w:r w:rsidRPr="00014F5C">
        <w:t>more</w:t>
      </w:r>
      <w:r w:rsidRPr="000D2C0D">
        <w:t>…</w:t>
      </w:r>
    </w:p>
    <w:p w:rsidR="003C4B4B" w:rsidRPr="008631B0" w:rsidRDefault="003C4B4B" w:rsidP="00E3369B">
      <w:pPr>
        <w:pStyle w:val="Heading2"/>
      </w:pPr>
      <w:bookmarkStart w:id="43" w:name="O_296"/>
      <w:bookmarkStart w:id="44" w:name="O_297"/>
      <w:bookmarkStart w:id="45" w:name="_Media_Management_and"/>
      <w:bookmarkStart w:id="46" w:name="_Toc313796513"/>
      <w:bookmarkStart w:id="47" w:name="_Toc332631925"/>
      <w:bookmarkEnd w:id="43"/>
      <w:bookmarkEnd w:id="44"/>
      <w:bookmarkEnd w:id="45"/>
      <w:r w:rsidRPr="00014F5C">
        <w:t>Media Management and Workflow</w:t>
      </w:r>
      <w:bookmarkEnd w:id="46"/>
      <w:bookmarkEnd w:id="47"/>
    </w:p>
    <w:p w:rsidR="003C4B4B" w:rsidRDefault="003C4B4B">
      <w:r w:rsidRPr="00D81455">
        <w:t>The KMC provides full media management so that you can organize and track your online video system, functions and rich-media content.</w:t>
      </w:r>
      <w:r w:rsidR="00142614">
        <w:t xml:space="preserve"> The</w:t>
      </w:r>
      <w:r w:rsidR="00B56AC2">
        <w:t xml:space="preserve"> </w:t>
      </w:r>
      <w:r w:rsidR="001C2419">
        <w:t>following</w:t>
      </w:r>
      <w:r w:rsidR="00142614">
        <w:t xml:space="preserve"> </w:t>
      </w:r>
      <w:r w:rsidR="001C2419">
        <w:t xml:space="preserve">presents a simple </w:t>
      </w:r>
      <w:r w:rsidR="00142614">
        <w:t>workflow</w:t>
      </w:r>
      <w:r w:rsidR="001C2419">
        <w:t xml:space="preserve"> to manage content</w:t>
      </w:r>
      <w:r w:rsidR="00142614">
        <w:t>.</w:t>
      </w:r>
    </w:p>
    <w:p w:rsidR="003C4B4B" w:rsidRDefault="009428D3">
      <w:pPr>
        <w:pStyle w:val="ListBullet"/>
      </w:pPr>
      <w:hyperlink w:anchor="_Uploading_and_Ingestion" w:history="1">
        <w:r w:rsidR="003C4B4B" w:rsidRPr="00086B43">
          <w:rPr>
            <w:rStyle w:val="Hyperlink"/>
            <w:rFonts w:eastAsiaTheme="majorEastAsia"/>
          </w:rPr>
          <w:t>Upload</w:t>
        </w:r>
        <w:r w:rsidR="00142614">
          <w:rPr>
            <w:rStyle w:val="Hyperlink"/>
            <w:rFonts w:eastAsiaTheme="majorEastAsia"/>
          </w:rPr>
          <w:t>ing</w:t>
        </w:r>
        <w:r w:rsidR="003C4B4B" w:rsidRPr="00086B43">
          <w:rPr>
            <w:rStyle w:val="Hyperlink"/>
            <w:rFonts w:eastAsiaTheme="majorEastAsia"/>
          </w:rPr>
          <w:t xml:space="preserve"> and Ingestion</w:t>
        </w:r>
        <w:r w:rsidR="003C4B4B" w:rsidRPr="006C3A55">
          <w:rPr>
            <w:rStyle w:val="Hyperlink"/>
            <w:rFonts w:cs="Arial"/>
            <w:sz w:val="18"/>
            <w:szCs w:val="18"/>
          </w:rPr>
          <w:t> </w:t>
        </w:r>
      </w:hyperlink>
      <w:r w:rsidR="003C4B4B">
        <w:t>- upload and ingest video, audio, images and docs</w:t>
      </w:r>
      <w:r w:rsidR="00B82946">
        <w:t>, b</w:t>
      </w:r>
      <w:r w:rsidR="003C4B4B">
        <w:t>ulk or individual file uploads, via browser, desktop app</w:t>
      </w:r>
      <w:r w:rsidR="00B82946">
        <w:t>lications</w:t>
      </w:r>
      <w:r w:rsidR="003C4B4B">
        <w:t>, email or mobile.</w:t>
      </w:r>
    </w:p>
    <w:p w:rsidR="003C4B4B" w:rsidRDefault="009428D3" w:rsidP="003C4B4B">
      <w:pPr>
        <w:pStyle w:val="ListBullet"/>
      </w:pPr>
      <w:hyperlink w:anchor="_Transcoding_and_Processing" w:history="1">
        <w:r w:rsidR="003C4B4B" w:rsidRPr="00300DFF">
          <w:rPr>
            <w:rStyle w:val="Hyperlink"/>
            <w:rFonts w:eastAsiaTheme="majorEastAsia"/>
          </w:rPr>
          <w:t>Transcoding and Processing</w:t>
        </w:r>
      </w:hyperlink>
      <w:r w:rsidR="003C4B4B">
        <w:rPr>
          <w:rStyle w:val="Strong"/>
          <w:rFonts w:eastAsiaTheme="majorEastAsia"/>
          <w:sz w:val="18"/>
          <w:szCs w:val="18"/>
        </w:rPr>
        <w:t xml:space="preserve"> –</w:t>
      </w:r>
      <w:r w:rsidR="003C4B4B">
        <w:rPr>
          <w:rStyle w:val="apple-converted-space"/>
          <w:b/>
          <w:bCs/>
          <w:sz w:val="18"/>
          <w:szCs w:val="18"/>
        </w:rPr>
        <w:t> </w:t>
      </w:r>
      <w:r w:rsidR="003C4B4B">
        <w:t>convert videos into multiple flavors (optimized output files) and create transcoding profiles</w:t>
      </w:r>
      <w:r w:rsidR="004E4C8F">
        <w:t xml:space="preserve"> to ensure optimal viewing experience on all devices</w:t>
      </w:r>
      <w:r w:rsidR="003C4B4B">
        <w:t>.</w:t>
      </w:r>
    </w:p>
    <w:p w:rsidR="003C4B4B" w:rsidRDefault="009428D3" w:rsidP="003C4B4B">
      <w:pPr>
        <w:pStyle w:val="ListBullet"/>
      </w:pPr>
      <w:hyperlink w:anchor="_Customizing_Players_and" w:history="1">
        <w:r w:rsidR="00142614" w:rsidRPr="00142614">
          <w:rPr>
            <w:rStyle w:val="Hyperlink"/>
            <w:rFonts w:cs="Arial"/>
          </w:rPr>
          <w:t>Creating and Customizing Players and Playlists</w:t>
        </w:r>
      </w:hyperlink>
      <w:r w:rsidR="003C4B4B">
        <w:rPr>
          <w:rStyle w:val="Strong"/>
          <w:rFonts w:eastAsiaTheme="majorEastAsia"/>
          <w:sz w:val="18"/>
          <w:szCs w:val="18"/>
        </w:rPr>
        <w:t xml:space="preserve"> -</w:t>
      </w:r>
      <w:r w:rsidR="003C4B4B">
        <w:rPr>
          <w:rStyle w:val="apple-converted-space"/>
          <w:sz w:val="18"/>
          <w:szCs w:val="18"/>
        </w:rPr>
        <w:t> </w:t>
      </w:r>
      <w:r w:rsidR="003C4B4B">
        <w:t>control player size, color, fonts and branding. Add or remove buttons, enable subtitles, sharing, and more. Create manually or dynamically generated playlists. </w:t>
      </w:r>
    </w:p>
    <w:p w:rsidR="003C4B4B" w:rsidRDefault="009428D3" w:rsidP="003C4B4B">
      <w:pPr>
        <w:pStyle w:val="ListBullet"/>
      </w:pPr>
      <w:hyperlink w:anchor="_Managing_Metadata_and_1" w:history="1">
        <w:r w:rsidR="001C2419">
          <w:rPr>
            <w:rStyle w:val="Hyperlink"/>
            <w:rFonts w:eastAsiaTheme="majorEastAsia"/>
          </w:rPr>
          <w:t>Managing Metadata and Categories</w:t>
        </w:r>
      </w:hyperlink>
      <w:r w:rsidR="003C4B4B">
        <w:rPr>
          <w:rStyle w:val="Strong"/>
          <w:rFonts w:eastAsiaTheme="majorEastAsia"/>
          <w:sz w:val="18"/>
          <w:szCs w:val="18"/>
        </w:rPr>
        <w:t xml:space="preserve"> -</w:t>
      </w:r>
      <w:r w:rsidR="003C4B4B">
        <w:rPr>
          <w:rStyle w:val="apple-converted-space"/>
          <w:sz w:val="18"/>
          <w:szCs w:val="18"/>
        </w:rPr>
        <w:t> </w:t>
      </w:r>
      <w:r w:rsidR="003C4B4B">
        <w:t>leverage metadata fields to tag, manage, search and expose content. Populate out-of-the-box fields, or create</w:t>
      </w:r>
      <w:r w:rsidR="00E510EF">
        <w:t xml:space="preserve"> your own custom metadata schema</w:t>
      </w:r>
      <w:r w:rsidR="003C4B4B">
        <w:t>.</w:t>
      </w:r>
      <w:r w:rsidR="004B43AF">
        <w:t xml:space="preserve"> C</w:t>
      </w:r>
      <w:r w:rsidR="004B43AF" w:rsidRPr="00B9723E">
        <w:t xml:space="preserve">reate content packages, including a set of video transcodes, multiple thumbnails in different </w:t>
      </w:r>
      <w:r w:rsidR="004B43AF" w:rsidRPr="00B9723E">
        <w:lastRenderedPageBreak/>
        <w:t>sizes, metadata, subtitles, scheduling data, and more</w:t>
      </w:r>
      <w:r w:rsidR="004B43AF">
        <w:t>.</w:t>
      </w:r>
    </w:p>
    <w:p w:rsidR="003C4B4B" w:rsidRDefault="009428D3" w:rsidP="003C4B4B">
      <w:pPr>
        <w:pStyle w:val="ListBullet"/>
      </w:pPr>
      <w:hyperlink w:anchor="_Locating_Files_–" w:history="1">
        <w:r w:rsidR="00E47A45">
          <w:rPr>
            <w:rStyle w:val="Hyperlink"/>
            <w:rFonts w:eastAsiaTheme="majorEastAsia"/>
          </w:rPr>
          <w:t>Locating Content in the KMC</w:t>
        </w:r>
      </w:hyperlink>
      <w:r w:rsidR="00E47A45">
        <w:rPr>
          <w:rStyle w:val="Hyperlink"/>
          <w:rFonts w:eastAsiaTheme="majorEastAsia"/>
        </w:rPr>
        <w:t xml:space="preserve"> </w:t>
      </w:r>
      <w:r w:rsidR="003C4B4B">
        <w:t xml:space="preserve">- use categories, tags, and any of your custom metadata fields to locate any file, or search caption files for </w:t>
      </w:r>
      <w:r w:rsidR="003C4B4B" w:rsidRPr="00663410">
        <w:t>phrases</w:t>
      </w:r>
      <w:r w:rsidR="003C4B4B" w:rsidRPr="00663410">
        <w:rPr>
          <w:rStyle w:val="apple-converted-space"/>
        </w:rPr>
        <w:t> </w:t>
      </w:r>
      <w:hyperlink r:id="rId29" w:history="1">
        <w:r w:rsidR="003C4B4B" w:rsidRPr="00663410">
          <w:rPr>
            <w:rStyle w:val="Hyperlink"/>
            <w:rFonts w:cs="Arial"/>
          </w:rPr>
          <w:t>within the video</w:t>
        </w:r>
      </w:hyperlink>
      <w:r w:rsidR="003C4B4B" w:rsidRPr="00A0105B">
        <w:t>.</w:t>
      </w:r>
    </w:p>
    <w:p w:rsidR="00D737AA" w:rsidRPr="00D737AA" w:rsidRDefault="009428D3" w:rsidP="00D737AA">
      <w:pPr>
        <w:pStyle w:val="ListBullet"/>
        <w:rPr>
          <w:rStyle w:val="Strong"/>
          <w:b w:val="0"/>
          <w:bCs w:val="0"/>
        </w:rPr>
      </w:pPr>
      <w:hyperlink w:anchor="_Managing_Access_Control" w:history="1">
        <w:r w:rsidR="002278C1">
          <w:rPr>
            <w:rStyle w:val="Hyperlink"/>
            <w:rFonts w:eastAsiaTheme="majorEastAsia"/>
          </w:rPr>
          <w:t xml:space="preserve">Managing Access Control Profiles </w:t>
        </w:r>
      </w:hyperlink>
      <w:r w:rsidR="003C4B4B">
        <w:rPr>
          <w:rStyle w:val="Strong"/>
          <w:rFonts w:eastAsiaTheme="majorEastAsia"/>
          <w:sz w:val="18"/>
          <w:szCs w:val="18"/>
        </w:rPr>
        <w:t xml:space="preserve"> -</w:t>
      </w:r>
      <w:r w:rsidR="003C4B4B">
        <w:rPr>
          <w:rStyle w:val="apple-converted-space"/>
          <w:sz w:val="18"/>
          <w:szCs w:val="18"/>
        </w:rPr>
        <w:t> </w:t>
      </w:r>
      <w:r w:rsidR="003C4B4B">
        <w:t xml:space="preserve">control exactly when and where your content is </w:t>
      </w:r>
      <w:r w:rsidR="004B43AF">
        <w:t>published;</w:t>
      </w:r>
      <w:r w:rsidR="00B82946">
        <w:t xml:space="preserve"> </w:t>
      </w:r>
      <w:r w:rsidR="00B82946">
        <w:rPr>
          <w:rStyle w:val="Strong"/>
          <w:rFonts w:eastAsiaTheme="majorEastAsia"/>
          <w:b w:val="0"/>
        </w:rPr>
        <w:t>decide who can do what within the KMC.</w:t>
      </w:r>
    </w:p>
    <w:p w:rsidR="003C4B4B" w:rsidRPr="005536B9" w:rsidRDefault="009428D3" w:rsidP="00D737AA">
      <w:pPr>
        <w:pStyle w:val="ListBullet"/>
        <w:rPr>
          <w:rStyle w:val="Strong"/>
          <w:b w:val="0"/>
          <w:bCs w:val="0"/>
        </w:rPr>
      </w:pPr>
      <w:hyperlink w:anchor="_KMC_Users_and" w:history="1">
        <w:r w:rsidR="00D737AA" w:rsidRPr="00D737AA">
          <w:rPr>
            <w:rStyle w:val="Hyperlink"/>
            <w:rFonts w:eastAsiaTheme="majorEastAsia" w:cs="Arial"/>
          </w:rPr>
          <w:t>Configuring KMC Users and Roles</w:t>
        </w:r>
      </w:hyperlink>
      <w:r w:rsidR="00D737AA">
        <w:rPr>
          <w:rStyle w:val="Strong"/>
          <w:rFonts w:eastAsiaTheme="majorEastAsia"/>
          <w:b w:val="0"/>
        </w:rPr>
        <w:t xml:space="preserve"> - </w:t>
      </w:r>
      <w:r w:rsidR="002E0C47">
        <w:rPr>
          <w:rStyle w:val="Strong"/>
          <w:rFonts w:eastAsiaTheme="majorEastAsia"/>
          <w:b w:val="0"/>
        </w:rPr>
        <w:t>u</w:t>
      </w:r>
      <w:r w:rsidR="00D737AA">
        <w:rPr>
          <w:rStyle w:val="Strong"/>
          <w:rFonts w:eastAsiaTheme="majorEastAsia"/>
          <w:b w:val="0"/>
        </w:rPr>
        <w:t>se out-of-the-box roles and permissions or create your own custom roles with granular permissions.</w:t>
      </w:r>
      <w:r w:rsidR="00B82946">
        <w:rPr>
          <w:rStyle w:val="Strong"/>
          <w:rFonts w:eastAsiaTheme="majorEastAsia"/>
          <w:b w:val="0"/>
        </w:rPr>
        <w:t xml:space="preserve"> </w:t>
      </w:r>
    </w:p>
    <w:p w:rsidR="005536B9" w:rsidRDefault="009428D3" w:rsidP="00D737AA">
      <w:pPr>
        <w:pStyle w:val="ListBullet"/>
      </w:pPr>
      <w:hyperlink w:anchor="_Content_Entitlement" w:history="1">
        <w:r w:rsidR="005536B9" w:rsidRPr="005536B9">
          <w:rPr>
            <w:rStyle w:val="Hyperlink"/>
            <w:rFonts w:cs="Arial"/>
          </w:rPr>
          <w:t>Managing Content Entitlement</w:t>
        </w:r>
      </w:hyperlink>
      <w:r w:rsidR="005536B9">
        <w:t xml:space="preserve"> - </w:t>
      </w:r>
      <w:r w:rsidR="005536B9">
        <w:rPr>
          <w:rFonts w:cstheme="minorHAnsi"/>
        </w:rPr>
        <w:t>-</w:t>
      </w:r>
      <w:r w:rsidR="005536B9">
        <w:t>control and manage end-user entitlements to content in applications such as Kaltura MediaSpace.</w:t>
      </w:r>
    </w:p>
    <w:p w:rsidR="005536B9" w:rsidRPr="00E3369B" w:rsidRDefault="009428D3" w:rsidP="005536B9">
      <w:pPr>
        <w:pStyle w:val="ListBullet"/>
        <w:rPr>
          <w:rFonts w:cstheme="minorHAnsi"/>
        </w:rPr>
      </w:pPr>
      <w:hyperlink w:anchor="_Managing_Categories" w:history="1">
        <w:r w:rsidR="005536B9" w:rsidRPr="005536B9">
          <w:rPr>
            <w:rStyle w:val="Hyperlink"/>
            <w:rFonts w:cs="Arial"/>
          </w:rPr>
          <w:t>Managing Categories</w:t>
        </w:r>
      </w:hyperlink>
      <w:r w:rsidR="005536B9">
        <w:t xml:space="preserve"> - provide a logical structure for your site and assist with content management. </w:t>
      </w:r>
    </w:p>
    <w:p w:rsidR="003C4B4B" w:rsidRPr="006E7A3B" w:rsidRDefault="009428D3" w:rsidP="003C4B4B">
      <w:pPr>
        <w:pStyle w:val="ListBullet"/>
        <w:rPr>
          <w:rFonts w:cstheme="minorHAnsi"/>
        </w:rPr>
      </w:pPr>
      <w:hyperlink w:anchor="_Moderation_and_Editorial" w:history="1">
        <w:r w:rsidR="00903F3A">
          <w:rPr>
            <w:rStyle w:val="Hyperlink"/>
            <w:rFonts w:eastAsiaTheme="majorEastAsia"/>
          </w:rPr>
          <w:t>Moderation and Edit</w:t>
        </w:r>
        <w:r w:rsidR="003C4B4B" w:rsidRPr="00BC4511">
          <w:rPr>
            <w:rStyle w:val="Hyperlink"/>
            <w:rFonts w:eastAsiaTheme="majorEastAsia"/>
          </w:rPr>
          <w:t>orial Workflows</w:t>
        </w:r>
        <w:r w:rsidR="003C4B4B" w:rsidRPr="00BC4511">
          <w:rPr>
            <w:rStyle w:val="Hyperlink"/>
            <w:rFonts w:cs="Arial"/>
            <w:sz w:val="18"/>
            <w:szCs w:val="18"/>
          </w:rPr>
          <w:t> </w:t>
        </w:r>
      </w:hyperlink>
      <w:r w:rsidR="003C4B4B">
        <w:t>-</w:t>
      </w:r>
      <w:r w:rsidR="003C4B4B">
        <w:rPr>
          <w:rStyle w:val="apple-converted-space"/>
          <w:sz w:val="18"/>
          <w:szCs w:val="18"/>
        </w:rPr>
        <w:t> </w:t>
      </w:r>
      <w:hyperlink r:id="rId30" w:history="1">
        <w:r w:rsidR="003C4B4B" w:rsidRPr="00B74286">
          <w:rPr>
            <w:rStyle w:val="Hyperlink"/>
            <w:rFonts w:cstheme="minorHAnsi"/>
          </w:rPr>
          <w:t>review content</w:t>
        </w:r>
      </w:hyperlink>
      <w:r w:rsidR="003C4B4B" w:rsidRPr="00B74286">
        <w:rPr>
          <w:rStyle w:val="apple-converted-space"/>
          <w:rFonts w:cstheme="minorHAnsi"/>
        </w:rPr>
        <w:t> </w:t>
      </w:r>
      <w:r w:rsidR="003C4B4B" w:rsidRPr="006E7A3B">
        <w:rPr>
          <w:rFonts w:cstheme="minorHAnsi"/>
        </w:rPr>
        <w:t>to eliminate spam and abusive content in UGC portals. Implement complex editorial workflows for your various team roles.</w:t>
      </w:r>
    </w:p>
    <w:p w:rsidR="003C4B4B" w:rsidRDefault="009428D3" w:rsidP="003C4B4B">
      <w:pPr>
        <w:pStyle w:val="ListBullet"/>
      </w:pPr>
      <w:hyperlink w:anchor="_Subtitles_1" w:history="1">
        <w:r w:rsidR="002278C1">
          <w:rPr>
            <w:rStyle w:val="Hyperlink"/>
            <w:rFonts w:eastAsiaTheme="majorEastAsia"/>
          </w:rPr>
          <w:t>Using Subtitles and Captions</w:t>
        </w:r>
      </w:hyperlink>
      <w:r w:rsidR="003C4B4B">
        <w:rPr>
          <w:rStyle w:val="apple-converted-space"/>
          <w:sz w:val="18"/>
          <w:szCs w:val="18"/>
        </w:rPr>
        <w:t> </w:t>
      </w:r>
      <w:r w:rsidR="003C4B4B">
        <w:t>- upload multiple caption files (SRT, XML) and transcripts (TXT), or reference an external link. Viewers</w:t>
      </w:r>
      <w:r w:rsidR="004E4C8F">
        <w:t xml:space="preserve"> can</w:t>
      </w:r>
      <w:r w:rsidR="003C4B4B">
        <w:t xml:space="preserve"> toggle between different language captions.</w:t>
      </w:r>
    </w:p>
    <w:p w:rsidR="00DC3C7F" w:rsidRPr="006E7A3B" w:rsidRDefault="009428D3" w:rsidP="00DC3C7F">
      <w:pPr>
        <w:pStyle w:val="ListBullet"/>
      </w:pPr>
      <w:hyperlink w:anchor="_Live_Streaming" w:history="1">
        <w:r w:rsidR="00DC3C7F" w:rsidRPr="003023CA">
          <w:rPr>
            <w:rStyle w:val="Hyperlink"/>
            <w:rFonts w:eastAsiaTheme="majorEastAsia"/>
          </w:rPr>
          <w:t>Live Streaming</w:t>
        </w:r>
        <w:r w:rsidR="00DC3C7F" w:rsidRPr="003023CA">
          <w:rPr>
            <w:rStyle w:val="Hyperlink"/>
            <w:rFonts w:cs="Arial"/>
            <w:sz w:val="18"/>
            <w:szCs w:val="18"/>
          </w:rPr>
          <w:t> </w:t>
        </w:r>
      </w:hyperlink>
      <w:r w:rsidR="00DC3C7F">
        <w:t>- schedule and</w:t>
      </w:r>
      <w:r w:rsidR="00DC3C7F">
        <w:rPr>
          <w:rStyle w:val="apple-converted-space"/>
          <w:sz w:val="18"/>
          <w:szCs w:val="18"/>
        </w:rPr>
        <w:t> </w:t>
      </w:r>
      <w:hyperlink r:id="rId31" w:history="1">
        <w:r w:rsidR="00DC3C7F" w:rsidRPr="00B74286">
          <w:rPr>
            <w:rStyle w:val="Hyperlink"/>
            <w:rFonts w:cs="Arial"/>
          </w:rPr>
          <w:t>broadcast live events</w:t>
        </w:r>
      </w:hyperlink>
      <w:r w:rsidR="00DC3C7F" w:rsidRPr="006E7A3B">
        <w:t>. Includes all the features of on-demand video.</w:t>
      </w:r>
    </w:p>
    <w:p w:rsidR="003C4B4B" w:rsidRDefault="009428D3" w:rsidP="003C4B4B">
      <w:pPr>
        <w:pStyle w:val="ListBullet"/>
      </w:pPr>
      <w:hyperlink w:anchor="_Content_Authoring_Tools" w:history="1">
        <w:r w:rsidR="003C4B4B" w:rsidRPr="00E03267">
          <w:rPr>
            <w:rStyle w:val="Hyperlink"/>
            <w:rFonts w:eastAsiaTheme="majorEastAsia"/>
          </w:rPr>
          <w:t>Content Authoring Tools</w:t>
        </w:r>
      </w:hyperlink>
      <w:r w:rsidR="003C4B4B">
        <w:rPr>
          <w:rStyle w:val="Strong"/>
          <w:rFonts w:eastAsiaTheme="majorEastAsia"/>
          <w:sz w:val="18"/>
          <w:szCs w:val="18"/>
        </w:rPr>
        <w:t xml:space="preserve"> -</w:t>
      </w:r>
      <w:r w:rsidR="003C4B4B">
        <w:rPr>
          <w:rStyle w:val="apple-converted-space"/>
          <w:b/>
          <w:bCs/>
          <w:sz w:val="18"/>
          <w:szCs w:val="18"/>
        </w:rPr>
        <w:t> </w:t>
      </w:r>
      <w:r w:rsidR="003C4B4B">
        <w:t>trim videos, string videos or clips together, add subtitles and cue points.</w:t>
      </w:r>
    </w:p>
    <w:p w:rsidR="003C4B4B" w:rsidRDefault="009428D3" w:rsidP="003C4B4B">
      <w:pPr>
        <w:pStyle w:val="ListBullet"/>
      </w:pPr>
      <w:hyperlink w:anchor="_Publishing_to_your" w:history="1">
        <w:r w:rsidR="003C4B4B" w:rsidRPr="00E03267">
          <w:rPr>
            <w:rStyle w:val="Hyperlink"/>
            <w:rFonts w:eastAsiaTheme="majorEastAsia"/>
          </w:rPr>
          <w:t>Publish</w:t>
        </w:r>
        <w:r w:rsidR="007E1803">
          <w:rPr>
            <w:rStyle w:val="Hyperlink"/>
            <w:rFonts w:eastAsiaTheme="majorEastAsia"/>
          </w:rPr>
          <w:t>ing</w:t>
        </w:r>
        <w:r w:rsidR="003C4B4B" w:rsidRPr="00E03267">
          <w:rPr>
            <w:rStyle w:val="Hyperlink"/>
            <w:rFonts w:eastAsiaTheme="majorEastAsia"/>
          </w:rPr>
          <w:t xml:space="preserve"> to your Site</w:t>
        </w:r>
      </w:hyperlink>
      <w:r w:rsidR="003C4B4B">
        <w:rPr>
          <w:rStyle w:val="Strong"/>
          <w:rFonts w:eastAsiaTheme="majorEastAsia"/>
        </w:rPr>
        <w:t xml:space="preserve"> -</w:t>
      </w:r>
      <w:r w:rsidR="003C4B4B">
        <w:t xml:space="preserve"> </w:t>
      </w:r>
      <w:r w:rsidR="003C4B4B" w:rsidRPr="009B4E96">
        <w:t xml:space="preserve">manage content, create playlists, preview and </w:t>
      </w:r>
      <w:hyperlink r:id="rId32" w:history="1">
        <w:r w:rsidR="003C4B4B" w:rsidRPr="0038657F">
          <w:rPr>
            <w:rStyle w:val="Hyperlink"/>
          </w:rPr>
          <w:t>embed</w:t>
        </w:r>
        <w:r w:rsidR="00C75E37" w:rsidRPr="0038657F">
          <w:rPr>
            <w:rStyle w:val="Hyperlink"/>
          </w:rPr>
          <w:t xml:space="preserve"> </w:t>
        </w:r>
        <w:r w:rsidR="003C4B4B" w:rsidRPr="0038657F">
          <w:rPr>
            <w:rStyle w:val="Hyperlink"/>
          </w:rPr>
          <w:t>to your sites</w:t>
        </w:r>
      </w:hyperlink>
      <w:r w:rsidR="003C4B4B" w:rsidRPr="009B4E96">
        <w:t>.</w:t>
      </w:r>
      <w:r w:rsidR="004E4C8F">
        <w:t xml:space="preserve"> </w:t>
      </w:r>
      <w:r w:rsidR="004E4C8F" w:rsidRPr="00123DCF">
        <w:rPr>
          <w:rStyle w:val="BodyTextChar"/>
        </w:rPr>
        <w:t>Provide the optimal viewing experience across all devices with seamless mobile and tablet support.</w:t>
      </w:r>
    </w:p>
    <w:p w:rsidR="003C4B4B" w:rsidRDefault="009428D3" w:rsidP="003C4B4B">
      <w:pPr>
        <w:pStyle w:val="ListBullet"/>
      </w:pPr>
      <w:hyperlink w:anchor="_Distribution_and_Syndication" w:history="1">
        <w:r w:rsidR="003C4B4B" w:rsidRPr="00E03267">
          <w:rPr>
            <w:rStyle w:val="Hyperlink"/>
            <w:rFonts w:eastAsiaTheme="majorEastAsia"/>
          </w:rPr>
          <w:t>Distribution and Syndication</w:t>
        </w:r>
      </w:hyperlink>
      <w:r w:rsidR="003C4B4B">
        <w:rPr>
          <w:rStyle w:val="Strong"/>
          <w:rFonts w:eastAsiaTheme="majorEastAsia"/>
          <w:sz w:val="18"/>
          <w:szCs w:val="18"/>
        </w:rPr>
        <w:t xml:space="preserve"> -</w:t>
      </w:r>
      <w:r w:rsidR="003C4B4B">
        <w:rPr>
          <w:rStyle w:val="apple-converted-space"/>
          <w:b/>
          <w:bCs/>
          <w:sz w:val="18"/>
          <w:szCs w:val="18"/>
        </w:rPr>
        <w:t> </w:t>
      </w:r>
      <w:r w:rsidR="003C4B4B">
        <w:t xml:space="preserve">distribute content to your channels on partner sites such as YouTube, Hulu, and DailyMotion, or create video feeds for third-party platforms such as Google, Yahoo! and iTunes.                   </w:t>
      </w:r>
    </w:p>
    <w:p w:rsidR="003C4B4B" w:rsidRDefault="009428D3" w:rsidP="003C4B4B">
      <w:pPr>
        <w:pStyle w:val="ListBullet"/>
      </w:pPr>
      <w:hyperlink w:anchor="_Advertising" w:history="1">
        <w:r w:rsidR="007E1803" w:rsidRPr="005E3031">
          <w:rPr>
            <w:rStyle w:val="Hyperlink"/>
            <w:rFonts w:eastAsiaTheme="majorEastAsia"/>
          </w:rPr>
          <w:t>Advertising and Ad Networks</w:t>
        </w:r>
      </w:hyperlink>
      <w:r w:rsidR="003C4B4B" w:rsidRPr="005E3031">
        <w:rPr>
          <w:rStyle w:val="Strong"/>
          <w:rFonts w:eastAsiaTheme="majorEastAsia"/>
        </w:rPr>
        <w:t xml:space="preserve"> </w:t>
      </w:r>
      <w:r w:rsidR="003C4B4B" w:rsidRPr="005E3031">
        <w:rPr>
          <w:rStyle w:val="Strong"/>
          <w:rFonts w:eastAsiaTheme="majorEastAsia"/>
          <w:sz w:val="18"/>
          <w:szCs w:val="18"/>
        </w:rPr>
        <w:t>-</w:t>
      </w:r>
      <w:r w:rsidR="003C4B4B" w:rsidRPr="005E3031">
        <w:rPr>
          <w:rStyle w:val="apple-converted-space"/>
          <w:b/>
          <w:bCs/>
          <w:sz w:val="18"/>
          <w:szCs w:val="18"/>
        </w:rPr>
        <w:t> </w:t>
      </w:r>
      <w:r w:rsidR="00B82946" w:rsidRPr="005E3031">
        <w:t>advertise</w:t>
      </w:r>
      <w:r w:rsidR="003C4B4B" w:rsidRPr="005E3031">
        <w:t>, integrate with ad networks, and enable payment</w:t>
      </w:r>
      <w:r w:rsidR="003C4B4B">
        <w:t xml:space="preserve"> models.</w:t>
      </w:r>
    </w:p>
    <w:p w:rsidR="003C4B4B" w:rsidRDefault="009428D3" w:rsidP="00AA506A">
      <w:pPr>
        <w:pStyle w:val="ListBullet"/>
      </w:pPr>
      <w:hyperlink w:anchor="_Analytics" w:history="1">
        <w:r w:rsidR="00F7740E" w:rsidRPr="00FF2599">
          <w:rPr>
            <w:rStyle w:val="Hyperlink"/>
            <w:rFonts w:eastAsiaTheme="majorEastAsia"/>
          </w:rPr>
          <w:t>Creating and Tracking Analytics</w:t>
        </w:r>
      </w:hyperlink>
      <w:r w:rsidR="002E0C47">
        <w:rPr>
          <w:rStyle w:val="Hyperlink"/>
          <w:rFonts w:eastAsiaTheme="majorEastAsia"/>
        </w:rPr>
        <w:t xml:space="preserve"> </w:t>
      </w:r>
      <w:r w:rsidR="005536B9">
        <w:rPr>
          <w:rStyle w:val="Hyperlink"/>
          <w:rFonts w:eastAsiaTheme="majorEastAsia"/>
        </w:rPr>
        <w:t xml:space="preserve">- </w:t>
      </w:r>
      <w:r w:rsidR="005536B9" w:rsidRPr="003123B9">
        <w:rPr>
          <w:rStyle w:val="apple-converted-space"/>
        </w:rPr>
        <w:t>get</w:t>
      </w:r>
      <w:r w:rsidR="002E0C47">
        <w:rPr>
          <w:rStyle w:val="apple-converted-space"/>
        </w:rPr>
        <w:t xml:space="preserve"> the insight </w:t>
      </w:r>
      <w:r w:rsidR="003C4B4B" w:rsidRPr="003123B9">
        <w:t>you need on viewer behavior with built-in reports.</w:t>
      </w:r>
    </w:p>
    <w:p w:rsidR="004C17AE" w:rsidRPr="00831E12" w:rsidRDefault="009428D3" w:rsidP="00FF2599">
      <w:pPr>
        <w:pStyle w:val="ListBullet"/>
        <w:rPr>
          <w:rStyle w:val="Strong"/>
          <w:b w:val="0"/>
        </w:rPr>
      </w:pPr>
      <w:hyperlink w:anchor="_Account_Information" w:history="1">
        <w:r w:rsidR="003C4B4B" w:rsidRPr="005E3031">
          <w:rPr>
            <w:rStyle w:val="Hyperlink"/>
            <w:rFonts w:eastAsiaTheme="majorEastAsia"/>
          </w:rPr>
          <w:t>Account Information</w:t>
        </w:r>
      </w:hyperlink>
      <w:r w:rsidR="003C4B4B" w:rsidRPr="005E3031">
        <w:rPr>
          <w:rStyle w:val="Hyperlink"/>
          <w:rFonts w:eastAsiaTheme="majorEastAsia"/>
        </w:rPr>
        <w:t>-</w:t>
      </w:r>
      <w:r w:rsidR="003C4B4B" w:rsidRPr="005E3031">
        <w:rPr>
          <w:rStyle w:val="Strong"/>
          <w:rFonts w:eastAsiaTheme="majorEastAsia"/>
        </w:rPr>
        <w:t xml:space="preserve"> </w:t>
      </w:r>
      <w:r w:rsidR="003C4B4B" w:rsidRPr="005E3031">
        <w:rPr>
          <w:rStyle w:val="Strong"/>
          <w:rFonts w:eastAsiaTheme="majorEastAsia"/>
          <w:b w:val="0"/>
        </w:rPr>
        <w:t>modify user information, integration settings and registration information</w:t>
      </w:r>
    </w:p>
    <w:p w:rsidR="003C4B4B" w:rsidRPr="003123B9" w:rsidRDefault="003C4B4B" w:rsidP="00E3369B">
      <w:pPr>
        <w:pStyle w:val="Heading2"/>
        <w:rPr>
          <w:highlight w:val="yellow"/>
        </w:rPr>
      </w:pPr>
      <w:bookmarkStart w:id="48" w:name="_Widget_and_Application"/>
      <w:bookmarkStart w:id="49" w:name="_Toc313796514"/>
      <w:bookmarkStart w:id="50" w:name="_Toc332631926"/>
      <w:bookmarkEnd w:id="48"/>
      <w:r w:rsidRPr="003123B9">
        <w:t xml:space="preserve">Widget and Application </w:t>
      </w:r>
      <w:r w:rsidRPr="00663410">
        <w:t>Studio</w:t>
      </w:r>
      <w:bookmarkEnd w:id="49"/>
      <w:bookmarkEnd w:id="50"/>
    </w:p>
    <w:p w:rsidR="003C4B4B" w:rsidRPr="003123B9" w:rsidRDefault="003C4B4B" w:rsidP="001B393D">
      <w:r w:rsidRPr="003123B9">
        <w:t xml:space="preserve">Kaltura’s application studio enables you to configure your player instances. The application studio is accessed through the KMC </w:t>
      </w:r>
      <w:r w:rsidRPr="00F52770">
        <w:rPr>
          <w:rStyle w:val="Strong"/>
          <w:rFonts w:eastAsiaTheme="majorEastAsia"/>
          <w:b w:val="0"/>
          <w:bCs w:val="0"/>
        </w:rPr>
        <w:t>Studio</w:t>
      </w:r>
      <w:r w:rsidRPr="005127A9">
        <w:rPr>
          <w:b/>
        </w:rPr>
        <w:t xml:space="preserve"> </w:t>
      </w:r>
      <w:r w:rsidRPr="003123B9">
        <w:t xml:space="preserve">tab. </w:t>
      </w:r>
      <w:r w:rsidR="001B393D">
        <w:t>\</w:t>
      </w:r>
      <w:r w:rsidRPr="003123B9">
        <w:t xml:space="preserve"> </w:t>
      </w:r>
    </w:p>
    <w:p w:rsidR="003C4B4B" w:rsidRPr="003123B9" w:rsidRDefault="003C4B4B" w:rsidP="003C4B4B">
      <w:pPr>
        <w:pStyle w:val="ListBullet"/>
      </w:pPr>
      <w:r w:rsidRPr="003123B9">
        <w:t>Player designs - design your player skin - select the size, color, fonts, etc.</w:t>
      </w:r>
    </w:p>
    <w:p w:rsidR="003C4B4B" w:rsidRPr="003123B9" w:rsidRDefault="003C4B4B" w:rsidP="003C4B4B">
      <w:pPr>
        <w:pStyle w:val="ListBullet"/>
      </w:pPr>
      <w:r w:rsidRPr="003123B9">
        <w:t>Player branding - include your logo on the player as a watermark.</w:t>
      </w:r>
    </w:p>
    <w:p w:rsidR="00904A6E" w:rsidRDefault="003C4B4B" w:rsidP="003C4B4B">
      <w:pPr>
        <w:pStyle w:val="ListBullet"/>
      </w:pPr>
      <w:r w:rsidRPr="003123B9">
        <w:t>Player functionality and added features - decide what buttons to display on the player,</w:t>
      </w:r>
      <w:r w:rsidR="000569C0" w:rsidRPr="000569C0">
        <w:t xml:space="preserve"> </w:t>
      </w:r>
      <w:r w:rsidR="000569C0">
        <w:t>create your own custom buttons, and decide</w:t>
      </w:r>
      <w:r w:rsidRPr="003123B9">
        <w:t xml:space="preserve"> what features to enable as part of playback (</w:t>
      </w:r>
      <w:r w:rsidR="00B800D4">
        <w:t>for example,</w:t>
      </w:r>
      <w:r w:rsidR="00E03267">
        <w:t xml:space="preserve"> </w:t>
      </w:r>
      <w:r w:rsidRPr="003123B9">
        <w:t>subtitles, sharing, etc.)</w:t>
      </w:r>
    </w:p>
    <w:p w:rsidR="00E67EFC" w:rsidRDefault="003C4B4B" w:rsidP="00E54D7D">
      <w:pPr>
        <w:pStyle w:val="ListBullet"/>
      </w:pPr>
      <w:r w:rsidRPr="005E3031">
        <w:t>Player templates - select pre-defined player templates</w:t>
      </w:r>
      <w:r w:rsidR="00927D43" w:rsidRPr="005E3031">
        <w:t>, or create your own.</w:t>
      </w:r>
      <w:r w:rsidRPr="005E3031">
        <w:t xml:space="preserve"> </w:t>
      </w:r>
      <w:bookmarkStart w:id="51" w:name="O_298"/>
      <w:bookmarkEnd w:id="51"/>
    </w:p>
    <w:p w:rsidR="00217FCE" w:rsidRDefault="000F2588" w:rsidP="00E3369B">
      <w:pPr>
        <w:pStyle w:val="Heading2"/>
      </w:pPr>
      <w:bookmarkStart w:id="52" w:name="_Getting_Started"/>
      <w:bookmarkStart w:id="53" w:name="_Toc313796515"/>
      <w:bookmarkStart w:id="54" w:name="_Toc332631927"/>
      <w:bookmarkEnd w:id="52"/>
      <w:r>
        <w:t xml:space="preserve">Getting </w:t>
      </w:r>
      <w:r w:rsidR="00217FCE">
        <w:t>Started</w:t>
      </w:r>
      <w:bookmarkEnd w:id="53"/>
      <w:bookmarkEnd w:id="54"/>
    </w:p>
    <w:p w:rsidR="009F6195" w:rsidRPr="009F6195" w:rsidRDefault="009F6195" w:rsidP="009428D3">
      <w:pPr>
        <w:pStyle w:val="Procedure"/>
        <w:pPrChange w:id="55" w:author="Debbie Zioni" w:date="2012-08-15T20:03:00Z">
          <w:pPr>
            <w:pStyle w:val="Procedure"/>
          </w:pPr>
        </w:pPrChange>
      </w:pPr>
      <w:r>
        <w:t>To login to the KMC</w:t>
      </w:r>
    </w:p>
    <w:p w:rsidR="009F6195" w:rsidRDefault="009F6195" w:rsidP="009F6195">
      <w:pPr>
        <w:pStyle w:val="ListNumber"/>
      </w:pPr>
      <w:r>
        <w:t xml:space="preserve">Go to the Kaltura Management Console (KMC) at: </w:t>
      </w:r>
      <w:hyperlink r:id="rId33" w:history="1">
        <w:r w:rsidRPr="009F6195">
          <w:rPr>
            <w:rStyle w:val="Hyperlink"/>
            <w:rFonts w:cs="Arial"/>
          </w:rPr>
          <w:t>http://www.kaltura.com/index.php/kmc</w:t>
        </w:r>
      </w:hyperlink>
      <w:r>
        <w:t>.</w:t>
      </w:r>
    </w:p>
    <w:p w:rsidR="00217FCE" w:rsidRDefault="009F6195" w:rsidP="000F2588">
      <w:pPr>
        <w:pStyle w:val="ListNumber"/>
      </w:pPr>
      <w:r>
        <w:lastRenderedPageBreak/>
        <w:t>Log-in with the credentials you received in the “Kaltura Registration Confirmation” email.</w:t>
      </w:r>
    </w:p>
    <w:p w:rsidR="00217FCE" w:rsidRPr="005E3031" w:rsidRDefault="000F2588">
      <w:pPr>
        <w:pStyle w:val="ListContinue"/>
        <w:sectPr w:rsidR="00217FCE" w:rsidRPr="005E3031" w:rsidSect="0093113C">
          <w:pgSz w:w="12240" w:h="15840" w:code="1"/>
          <w:pgMar w:top="1440" w:right="1440" w:bottom="1440" w:left="1440" w:header="720" w:footer="720" w:gutter="0"/>
          <w:cols w:space="720"/>
          <w:docGrid w:linePitch="360"/>
        </w:sectPr>
      </w:pPr>
      <w:r>
        <w:t>The KMC Dashboard is displayed.</w:t>
      </w:r>
    </w:p>
    <w:p w:rsidR="002B153C" w:rsidRDefault="002B153C" w:rsidP="008F6BDF">
      <w:pPr>
        <w:pStyle w:val="ListContinue"/>
        <w:sectPr w:rsidR="002B153C" w:rsidSect="00E3369B">
          <w:type w:val="continuous"/>
          <w:pgSz w:w="12240" w:h="15840" w:code="1"/>
          <w:pgMar w:top="1440" w:right="1440" w:bottom="1440" w:left="1440" w:header="720" w:footer="720" w:gutter="0"/>
          <w:cols w:space="720"/>
          <w:docGrid w:linePitch="360"/>
        </w:sectPr>
      </w:pPr>
    </w:p>
    <w:p w:rsidR="00663410" w:rsidRPr="00FD26C0" w:rsidRDefault="00663410" w:rsidP="005D5EE7">
      <w:pPr>
        <w:pStyle w:val="SuperHeading"/>
      </w:pPr>
      <w:commentRangeStart w:id="56"/>
      <w:r w:rsidRPr="00FD26C0">
        <w:lastRenderedPageBreak/>
        <w:t xml:space="preserve">Chapter </w:t>
      </w:r>
      <w:fldSimple w:instr="SEQ &quot;CHAPTER&quot;  \N \* MERGEFORMAT">
        <w:r w:rsidR="00D70539">
          <w:rPr>
            <w:noProof/>
          </w:rPr>
          <w:t>2</w:t>
        </w:r>
      </w:fldSimple>
      <w:commentRangeEnd w:id="56"/>
      <w:r w:rsidR="005D5EE7">
        <w:rPr>
          <w:rStyle w:val="CommentReference"/>
          <w:caps w:val="0"/>
          <w:color w:val="666560"/>
          <w:spacing w:val="0"/>
        </w:rPr>
        <w:commentReference w:id="56"/>
      </w:r>
    </w:p>
    <w:p w:rsidR="00663410" w:rsidRPr="001703F6" w:rsidRDefault="00663410">
      <w:pPr>
        <w:pStyle w:val="Heading1"/>
      </w:pPr>
      <w:bookmarkStart w:id="57" w:name="_Uploading_and_Ingestion"/>
      <w:bookmarkEnd w:id="57"/>
      <w:r w:rsidRPr="001703F6">
        <w:t>Uploading and Ingestion</w:t>
      </w:r>
    </w:p>
    <w:p w:rsidR="0065009D" w:rsidRDefault="00487DCD" w:rsidP="00E3369B">
      <w:r>
        <w:fldChar w:fldCharType="begin"/>
      </w:r>
      <w:r>
        <w:instrText xml:space="preserve"> TC "</w:instrText>
      </w:r>
      <w:fldSimple w:instr=" STYLEREF  SuperHeading  \* MERGEFORMAT ">
        <w:bookmarkStart w:id="58" w:name="_Toc313796516"/>
        <w:bookmarkStart w:id="59" w:name="_Toc332631928"/>
        <w:r w:rsidR="00D70539" w:rsidRPr="00D70539">
          <w:rPr>
            <w:noProof/>
            <w:lang w:val="en-GB"/>
          </w:rPr>
          <w:instrText>Chapter 2</w:instrText>
        </w:r>
      </w:fldSimple>
      <w:r>
        <w:instrText xml:space="preserve"> </w:instrText>
      </w:r>
      <w:r>
        <w:rPr>
          <w:lang w:val="en-GB"/>
        </w:rPr>
        <w:fldChar w:fldCharType="begin"/>
      </w:r>
      <w:r>
        <w:rPr>
          <w:lang w:val="en-GB"/>
        </w:rPr>
        <w:instrText xml:space="preserve"> STYLEREF  "Heading 1" </w:instrText>
      </w:r>
      <w:r>
        <w:rPr>
          <w:lang w:val="en-GB"/>
        </w:rPr>
        <w:fldChar w:fldCharType="separate"/>
      </w:r>
      <w:r w:rsidR="00D70539">
        <w:rPr>
          <w:noProof/>
          <w:lang w:val="en-GB"/>
        </w:rPr>
        <w:instrText>Uploading and Ingestion</w:instrText>
      </w:r>
      <w:bookmarkEnd w:id="58"/>
      <w:bookmarkEnd w:id="59"/>
      <w:r>
        <w:rPr>
          <w:lang w:val="en-GB"/>
        </w:rPr>
        <w:fldChar w:fldCharType="end"/>
      </w:r>
      <w:r>
        <w:instrText xml:space="preserve">" \f C \l "1" </w:instrText>
      </w:r>
      <w:r>
        <w:fldChar w:fldCharType="end"/>
      </w:r>
    </w:p>
    <w:p w:rsidR="003448CB" w:rsidRDefault="003448CB" w:rsidP="00E3369B">
      <w:pPr>
        <w:rPr>
          <w:rFonts w:eastAsiaTheme="minorEastAsia"/>
          <w:noProof/>
          <w:lang w:val="en-US" w:bidi="he-IL"/>
        </w:rPr>
      </w:pPr>
      <w:r>
        <w:t>This section describes the uploading and ingestion process.</w:t>
      </w:r>
    </w:p>
    <w:p w:rsidR="00187D11" w:rsidRDefault="00187D11" w:rsidP="00E3369B">
      <w:pPr>
        <w:pStyle w:val="Heading2"/>
      </w:pPr>
      <w:bookmarkStart w:id="60" w:name="_What_is_a"/>
      <w:bookmarkStart w:id="61" w:name="_Toc313796517"/>
      <w:bookmarkStart w:id="62" w:name="_Toc332631929"/>
      <w:bookmarkStart w:id="63" w:name="_Toc306628556"/>
      <w:bookmarkEnd w:id="60"/>
      <w:r>
        <w:t>What is a Kaltura Entry?</w:t>
      </w:r>
      <w:bookmarkEnd w:id="61"/>
      <w:bookmarkEnd w:id="62"/>
    </w:p>
    <w:p w:rsidR="00187D11" w:rsidRDefault="00187D11" w:rsidP="007C57E6">
      <w:r>
        <w:t>A Kaltura Entry</w:t>
      </w:r>
      <w:r w:rsidRPr="00187D11">
        <w:t xml:space="preserve"> is a logical reference to your media asset. </w:t>
      </w:r>
      <w:r>
        <w:t xml:space="preserve">An entry </w:t>
      </w:r>
      <w:r w:rsidRPr="00187D11">
        <w:t>encapsulates all physical media files generated during ingestion (source, “flavors” and thumbnails), standard and custom metadata,</w:t>
      </w:r>
      <w:r w:rsidR="004C17AE">
        <w:t xml:space="preserve"> captions, scheduling settings, advertising </w:t>
      </w:r>
      <w:r w:rsidR="006F115B">
        <w:t>cue points</w:t>
      </w:r>
      <w:r w:rsidR="004C17AE">
        <w:t>,</w:t>
      </w:r>
      <w:r w:rsidRPr="00187D11">
        <w:t xml:space="preserve"> specific access control settings</w:t>
      </w:r>
      <w:r w:rsidR="004C17AE">
        <w:t xml:space="preserve"> and all other  components relating to the content</w:t>
      </w:r>
      <w:r w:rsidRPr="00187D11">
        <w:t xml:space="preserve">. </w:t>
      </w:r>
      <w:r>
        <w:t xml:space="preserve">An entry </w:t>
      </w:r>
      <w:r w:rsidRPr="00187D11">
        <w:t>is generated</w:t>
      </w:r>
      <w:r w:rsidR="00FB4C21">
        <w:t xml:space="preserve"> immediately</w:t>
      </w:r>
      <w:r w:rsidRPr="00187D11">
        <w:t xml:space="preserve">, </w:t>
      </w:r>
      <w:r w:rsidR="007C57E6">
        <w:t>and</w:t>
      </w:r>
      <w:r w:rsidRPr="00187D11">
        <w:t xml:space="preserve"> your source media file </w:t>
      </w:r>
      <w:r w:rsidR="00FB4C21">
        <w:t>starts</w:t>
      </w:r>
      <w:r w:rsidRPr="00187D11">
        <w:t xml:space="preserve"> uploading and transcoding begins</w:t>
      </w:r>
      <w:r w:rsidR="007B17E2">
        <w:t>.</w:t>
      </w:r>
      <w:r w:rsidR="000606FD">
        <w:t xml:space="preserve"> For more information, see the</w:t>
      </w:r>
      <w:hyperlink w:anchor="_Entries_Table_1" w:history="1">
        <w:r w:rsidR="000606FD" w:rsidRPr="00BC7704">
          <w:rPr>
            <w:rStyle w:val="Hyperlink"/>
            <w:rFonts w:cs="Arial"/>
          </w:rPr>
          <w:t xml:space="preserve"> Entries Table.</w:t>
        </w:r>
      </w:hyperlink>
      <w:r w:rsidR="000606FD">
        <w:t xml:space="preserve"> </w:t>
      </w:r>
    </w:p>
    <w:p w:rsidR="000D2C0D" w:rsidRPr="00663410" w:rsidRDefault="000D2C0D" w:rsidP="00E3369B">
      <w:pPr>
        <w:pStyle w:val="Heading2"/>
      </w:pPr>
      <w:bookmarkStart w:id="64" w:name="_Browser-based_Ingestion_1"/>
      <w:bookmarkStart w:id="65" w:name="_Toc313796518"/>
      <w:bookmarkStart w:id="66" w:name="_Toc332631930"/>
      <w:bookmarkEnd w:id="64"/>
      <w:r w:rsidRPr="00663410">
        <w:rPr>
          <w:rStyle w:val="Strong"/>
        </w:rPr>
        <w:t>Browser-based Ingestion</w:t>
      </w:r>
      <w:bookmarkEnd w:id="63"/>
      <w:bookmarkEnd w:id="65"/>
      <w:bookmarkEnd w:id="66"/>
      <w:r w:rsidRPr="00663410">
        <w:rPr>
          <w:rStyle w:val="Strong"/>
        </w:rPr>
        <w:t> </w:t>
      </w:r>
    </w:p>
    <w:p w:rsidR="000D2C0D" w:rsidRDefault="000D2C0D">
      <w:r>
        <w:t>You can upload files from your computer, record a video with your webcam, or import from a selection of online repositories,</w:t>
      </w:r>
      <w:r w:rsidR="009A2F80">
        <w:t xml:space="preserve"> </w:t>
      </w:r>
      <w:r w:rsidR="009A2F80" w:rsidRPr="00FF2599">
        <w:rPr>
          <w:rFonts w:eastAsiaTheme="minorHAnsi"/>
        </w:rPr>
        <w:t>or su</w:t>
      </w:r>
      <w:r w:rsidR="009A2F80">
        <w:rPr>
          <w:rFonts w:eastAsiaTheme="minorHAnsi"/>
        </w:rPr>
        <w:t>bmit a bulk upload request via K</w:t>
      </w:r>
      <w:r w:rsidR="003B6905">
        <w:rPr>
          <w:rFonts w:eastAsiaTheme="minorHAnsi"/>
        </w:rPr>
        <w:t xml:space="preserve">altura formatted </w:t>
      </w:r>
      <w:r w:rsidR="009A2F80" w:rsidRPr="00FF2599">
        <w:rPr>
          <w:rFonts w:eastAsiaTheme="minorHAnsi"/>
        </w:rPr>
        <w:t>CSV/XML</w:t>
      </w:r>
      <w:r>
        <w:t xml:space="preserve"> all from within the</w:t>
      </w:r>
      <w:r w:rsidRPr="0047209B">
        <w:t xml:space="preserve"> </w:t>
      </w:r>
      <w:r w:rsidRPr="004853E3">
        <w:t>Kaltura Management Console</w:t>
      </w:r>
      <w:r>
        <w:t xml:space="preserve">. See </w:t>
      </w:r>
      <w:hyperlink w:anchor="_The_Upload_Tab_1" w:history="1">
        <w:r w:rsidRPr="00751B1C">
          <w:rPr>
            <w:rStyle w:val="Hyperlink"/>
          </w:rPr>
          <w:t>The Upload Tab</w:t>
        </w:r>
      </w:hyperlink>
      <w:r>
        <w:t>.</w:t>
      </w:r>
    </w:p>
    <w:p w:rsidR="00663410" w:rsidRPr="00CD06B1" w:rsidRDefault="00B16696" w:rsidP="00E3369B">
      <w:pPr>
        <w:pStyle w:val="Heading2"/>
      </w:pPr>
      <w:bookmarkStart w:id="67" w:name="_Bulk_Upload_and_1"/>
      <w:bookmarkStart w:id="68" w:name="_Browser-based_Ingestion"/>
      <w:bookmarkStart w:id="69" w:name="_Bulk_Upload_and"/>
      <w:bookmarkStart w:id="70" w:name="_Automated_Content_Ingestion"/>
      <w:bookmarkStart w:id="71" w:name="_Desktop_Uploader"/>
      <w:bookmarkStart w:id="72" w:name="_Email_and_Mobile"/>
      <w:bookmarkStart w:id="73" w:name="_Media_Uploader_and"/>
      <w:bookmarkStart w:id="74" w:name="_The_Kaltura_Uploader"/>
      <w:bookmarkStart w:id="75" w:name="_Toc313796519"/>
      <w:bookmarkStart w:id="76" w:name="_Toc332631931"/>
      <w:bookmarkEnd w:id="67"/>
      <w:bookmarkEnd w:id="68"/>
      <w:bookmarkEnd w:id="69"/>
      <w:bookmarkEnd w:id="70"/>
      <w:bookmarkEnd w:id="71"/>
      <w:bookmarkEnd w:id="72"/>
      <w:bookmarkEnd w:id="73"/>
      <w:bookmarkEnd w:id="74"/>
      <w:r>
        <w:rPr>
          <w:rStyle w:val="Strong"/>
        </w:rPr>
        <w:t xml:space="preserve">The </w:t>
      </w:r>
      <w:r w:rsidR="003B6905">
        <w:rPr>
          <w:rStyle w:val="Strong"/>
        </w:rPr>
        <w:t>Kaltura Uploader</w:t>
      </w:r>
      <w:bookmarkEnd w:id="75"/>
      <w:bookmarkEnd w:id="76"/>
    </w:p>
    <w:p w:rsidR="00663410" w:rsidRDefault="00A525CD">
      <w:r>
        <w:t xml:space="preserve">You can use the </w:t>
      </w:r>
      <w:r w:rsidR="003B6905">
        <w:t>Kaltura Uploader, also known as the Kaltura</w:t>
      </w:r>
      <w:r w:rsidR="0057427F">
        <w:t xml:space="preserve"> Contributor Wizard (KCW)</w:t>
      </w:r>
      <w:r w:rsidR="003B6905">
        <w:t xml:space="preserve"> </w:t>
      </w:r>
      <w:r>
        <w:t xml:space="preserve">to </w:t>
      </w:r>
      <w:r w:rsidR="00663410">
        <w:t>upload any type of rich-media file, from any location (computer, websites, record from webcam).</w:t>
      </w:r>
    </w:p>
    <w:p w:rsidR="002C50D5" w:rsidRDefault="002C50D5">
      <w:r>
        <w:t>You can upload content through the:</w:t>
      </w:r>
    </w:p>
    <w:p w:rsidR="002C50D5" w:rsidRDefault="009428D3" w:rsidP="002C50D5">
      <w:pPr>
        <w:pStyle w:val="ListBullet"/>
        <w:rPr>
          <w:rFonts w:ascii="Calibri" w:hAnsi="Calibri"/>
        </w:rPr>
      </w:pPr>
      <w:hyperlink w:anchor="_The_Upload_Tab" w:history="1">
        <w:r w:rsidR="002C50D5">
          <w:rPr>
            <w:rStyle w:val="Hyperlink"/>
          </w:rPr>
          <w:t>Upload Tab</w:t>
        </w:r>
      </w:hyperlink>
      <w:r w:rsidR="002C50D5" w:rsidRPr="004D0181">
        <w:rPr>
          <w:rFonts w:ascii="Calibri" w:hAnsi="Calibri"/>
        </w:rPr>
        <w:t xml:space="preserve"> </w:t>
      </w:r>
    </w:p>
    <w:p w:rsidR="002C50D5" w:rsidRPr="00751B1C" w:rsidRDefault="009428D3" w:rsidP="002C50D5">
      <w:pPr>
        <w:pStyle w:val="ListBullet"/>
        <w:rPr>
          <w:rFonts w:ascii="Calibri" w:hAnsi="Calibri"/>
        </w:rPr>
      </w:pPr>
      <w:hyperlink w:anchor="_The_Dashboard_Tab_1" w:history="1">
        <w:r w:rsidR="002C50D5" w:rsidRPr="00751B1C">
          <w:rPr>
            <w:rStyle w:val="Hyperlink"/>
          </w:rPr>
          <w:t xml:space="preserve">Dashboard </w:t>
        </w:r>
      </w:hyperlink>
    </w:p>
    <w:p w:rsidR="00663410" w:rsidRPr="00A9054E" w:rsidRDefault="00A9054E" w:rsidP="00E54D7D">
      <w:pPr>
        <w:pStyle w:val="ListBullet"/>
        <w:rPr>
          <w:rStyle w:val="Hyperlink"/>
          <w:rFonts w:ascii="Calibri" w:hAnsi="Calibri" w:cs="Arial"/>
          <w:sz w:val="24"/>
        </w:rPr>
      </w:pPr>
      <w:r>
        <w:rPr>
          <w:rFonts w:cs="Times New Roman"/>
        </w:rPr>
        <w:fldChar w:fldCharType="begin"/>
      </w:r>
      <w:r w:rsidR="00FB38E9">
        <w:rPr>
          <w:rFonts w:cs="Times New Roman"/>
        </w:rPr>
        <w:instrText>HYPERLINK  \l "_Uploading_Content_Using"</w:instrText>
      </w:r>
      <w:r>
        <w:rPr>
          <w:rFonts w:cs="Times New Roman"/>
        </w:rPr>
        <w:fldChar w:fldCharType="separate"/>
      </w:r>
      <w:r w:rsidR="002C50D5" w:rsidRPr="00A9054E">
        <w:rPr>
          <w:rStyle w:val="Hyperlink"/>
        </w:rPr>
        <w:t>Content Tab</w:t>
      </w:r>
    </w:p>
    <w:bookmarkStart w:id="77" w:name="_The_Upload_Tab"/>
    <w:bookmarkStart w:id="78" w:name="_The_Upload_Tab_1"/>
    <w:bookmarkStart w:id="79" w:name="_Toc302643148"/>
    <w:bookmarkStart w:id="80" w:name="_Toc313796520"/>
    <w:bookmarkEnd w:id="77"/>
    <w:bookmarkEnd w:id="78"/>
    <w:p w:rsidR="00663410" w:rsidRPr="00751B1C" w:rsidRDefault="00A9054E" w:rsidP="00E3369B">
      <w:pPr>
        <w:pStyle w:val="Heading2"/>
      </w:pPr>
      <w:r>
        <w:rPr>
          <w:rFonts w:ascii="Arial" w:hAnsi="Arial" w:cs="Times New Roman"/>
          <w:b w:val="0"/>
          <w:color w:val="666560"/>
          <w:sz w:val="20"/>
          <w:szCs w:val="22"/>
        </w:rPr>
        <w:fldChar w:fldCharType="end"/>
      </w:r>
      <w:bookmarkStart w:id="81" w:name="_Toc332631932"/>
      <w:r w:rsidR="00663410" w:rsidRPr="00751B1C">
        <w:t>The Upload Tab</w:t>
      </w:r>
      <w:bookmarkEnd w:id="79"/>
      <w:bookmarkEnd w:id="80"/>
      <w:bookmarkEnd w:id="81"/>
    </w:p>
    <w:p w:rsidR="002C50D5" w:rsidRDefault="00663410">
      <w:r w:rsidRPr="004D0181">
        <w:t xml:space="preserve">The Upload tab </w:t>
      </w:r>
      <w:r w:rsidR="00597F0F">
        <w:t>presents a list of ingestion options and capabilities to choose from</w:t>
      </w:r>
      <w:r w:rsidR="00597F0F" w:rsidRPr="004D0181">
        <w:t xml:space="preserve"> </w:t>
      </w:r>
      <w:r w:rsidR="00597F0F">
        <w:t xml:space="preserve">and </w:t>
      </w:r>
      <w:r w:rsidRPr="004D0181">
        <w:t xml:space="preserve">is </w:t>
      </w:r>
      <w:r w:rsidR="000D2C0D">
        <w:t xml:space="preserve">used </w:t>
      </w:r>
      <w:r>
        <w:t>to</w:t>
      </w:r>
      <w:r w:rsidRPr="004D0181">
        <w:t xml:space="preserve"> upload content to Kaltura.</w:t>
      </w:r>
      <w:r w:rsidRPr="0056215C">
        <w:t xml:space="preserve"> </w:t>
      </w:r>
      <w:r>
        <w:t>The Upload tab opens over any page within the KMC.</w:t>
      </w:r>
    </w:p>
    <w:p w:rsidR="00070347" w:rsidRDefault="00070347" w:rsidP="00AA506A">
      <w:r>
        <w:t>You can upload content using the following options:</w:t>
      </w:r>
    </w:p>
    <w:p w:rsidR="00070347" w:rsidRDefault="009428D3" w:rsidP="00E3369B">
      <w:pPr>
        <w:pStyle w:val="ListBullet"/>
      </w:pPr>
      <w:hyperlink w:anchor="_Upload_Media" w:history="1">
        <w:r w:rsidR="00070347" w:rsidRPr="00070347">
          <w:rPr>
            <w:rStyle w:val="Hyperlink"/>
            <w:rFonts w:cs="Arial"/>
          </w:rPr>
          <w:t>Upload Media</w:t>
        </w:r>
      </w:hyperlink>
    </w:p>
    <w:p w:rsidR="00070347" w:rsidRDefault="009428D3" w:rsidP="00E3369B">
      <w:pPr>
        <w:pStyle w:val="ListBullet"/>
      </w:pPr>
      <w:hyperlink w:anchor="_Prepare_Entry" w:history="1">
        <w:r w:rsidR="00070347" w:rsidRPr="00070347">
          <w:rPr>
            <w:rStyle w:val="Hyperlink"/>
            <w:rFonts w:cs="Arial"/>
          </w:rPr>
          <w:t>Prepare Entry</w:t>
        </w:r>
      </w:hyperlink>
    </w:p>
    <w:p w:rsidR="00070347" w:rsidRPr="00434729" w:rsidRDefault="00434729" w:rsidP="00E3369B">
      <w:pPr>
        <w:pStyle w:val="ListBullet"/>
        <w:rPr>
          <w:rStyle w:val="Hyperlink"/>
          <w:rFonts w:cs="Arial"/>
        </w:rPr>
      </w:pPr>
      <w:r>
        <w:fldChar w:fldCharType="begin"/>
      </w:r>
      <w:r>
        <w:instrText xml:space="preserve"> HYPERLINK  \l "_Submit_Bulk_Options" </w:instrText>
      </w:r>
      <w:r>
        <w:fldChar w:fldCharType="separate"/>
      </w:r>
      <w:r w:rsidR="00070347" w:rsidRPr="00434729">
        <w:rPr>
          <w:rStyle w:val="Hyperlink"/>
          <w:rFonts w:cs="Arial"/>
        </w:rPr>
        <w:t>Submit Bulk</w:t>
      </w:r>
    </w:p>
    <w:p w:rsidR="002C50D5" w:rsidRDefault="00434729" w:rsidP="002C7925">
      <w:pPr>
        <w:pStyle w:val="ListContinue"/>
      </w:pPr>
      <w:r>
        <w:lastRenderedPageBreak/>
        <w:fldChar w:fldCharType="end"/>
      </w:r>
      <w:r w:rsidR="00B16696">
        <w:rPr>
          <w:noProof/>
          <w:lang w:val="en-US" w:bidi="he-IL"/>
        </w:rPr>
        <w:drawing>
          <wp:inline distT="0" distB="0" distL="0" distR="0" wp14:anchorId="2DBC2384" wp14:editId="25AB4EC1">
            <wp:extent cx="1922925" cy="4028572"/>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new.png"/>
                    <pic:cNvPicPr/>
                  </pic:nvPicPr>
                  <pic:blipFill>
                    <a:blip r:embed="rId34">
                      <a:extLst>
                        <a:ext uri="{28A0092B-C50C-407E-A947-70E740481C1C}">
                          <a14:useLocalDpi xmlns:a14="http://schemas.microsoft.com/office/drawing/2010/main" val="0"/>
                        </a:ext>
                      </a:extLst>
                    </a:blip>
                    <a:stretch>
                      <a:fillRect/>
                    </a:stretch>
                  </pic:blipFill>
                  <pic:spPr>
                    <a:xfrm>
                      <a:off x="0" y="0"/>
                      <a:ext cx="1922925" cy="4028572"/>
                    </a:xfrm>
                    <a:prstGeom prst="rect">
                      <a:avLst/>
                    </a:prstGeom>
                  </pic:spPr>
                </pic:pic>
              </a:graphicData>
            </a:graphic>
          </wp:inline>
        </w:drawing>
      </w:r>
    </w:p>
    <w:p w:rsidR="003D5A59" w:rsidRPr="0040028E" w:rsidRDefault="003D5A59" w:rsidP="00E3369B">
      <w:pPr>
        <w:pStyle w:val="Heading3"/>
      </w:pPr>
      <w:bookmarkStart w:id="82" w:name="_Upload_Media"/>
      <w:bookmarkStart w:id="83" w:name="_Toc332631933"/>
      <w:bookmarkEnd w:id="82"/>
      <w:r>
        <w:t>Upload Media</w:t>
      </w:r>
      <w:bookmarkEnd w:id="83"/>
    </w:p>
    <w:p w:rsidR="00663410" w:rsidRPr="0040028E" w:rsidRDefault="009428D3">
      <w:pPr>
        <w:pStyle w:val="ListBullet"/>
      </w:pPr>
      <w:hyperlink w:anchor="_Upload_from_Desktop" w:history="1">
        <w:r w:rsidR="00663410" w:rsidRPr="00527E5E">
          <w:rPr>
            <w:rStyle w:val="Hyperlink"/>
            <w:szCs w:val="24"/>
          </w:rPr>
          <w:t>Upload from D</w:t>
        </w:r>
        <w:r w:rsidR="00663410" w:rsidRPr="00527E5E">
          <w:rPr>
            <w:rStyle w:val="Hyperlink"/>
          </w:rPr>
          <w:t>esktop</w:t>
        </w:r>
      </w:hyperlink>
      <w:r w:rsidR="00663410" w:rsidRPr="0040028E">
        <w:t>:  Opens a file browser and allows you to select multiple files.</w:t>
      </w:r>
    </w:p>
    <w:p w:rsidR="00663410" w:rsidRPr="0040028E" w:rsidRDefault="009428D3">
      <w:pPr>
        <w:pStyle w:val="ListBullet"/>
      </w:pPr>
      <w:hyperlink w:anchor="_Recorded_from_a" w:history="1">
        <w:r w:rsidR="00663410" w:rsidRPr="00527E5E">
          <w:rPr>
            <w:rStyle w:val="Hyperlink"/>
          </w:rPr>
          <w:t xml:space="preserve">Record from a </w:t>
        </w:r>
        <w:r w:rsidR="00C75E37" w:rsidRPr="00527E5E">
          <w:rPr>
            <w:rStyle w:val="Hyperlink"/>
            <w:szCs w:val="24"/>
          </w:rPr>
          <w:t>W</w:t>
        </w:r>
        <w:r w:rsidR="00C75E37" w:rsidRPr="00527E5E">
          <w:rPr>
            <w:rStyle w:val="Hyperlink"/>
          </w:rPr>
          <w:t>eb</w:t>
        </w:r>
        <w:r w:rsidR="00C75E37" w:rsidRPr="00527E5E">
          <w:rPr>
            <w:rStyle w:val="Hyperlink"/>
            <w:szCs w:val="24"/>
          </w:rPr>
          <w:t>c</w:t>
        </w:r>
        <w:r w:rsidR="00C75E37" w:rsidRPr="00527E5E">
          <w:rPr>
            <w:rStyle w:val="Hyperlink"/>
          </w:rPr>
          <w:t>am</w:t>
        </w:r>
      </w:hyperlink>
      <w:r w:rsidR="00663410" w:rsidRPr="0040028E">
        <w:t xml:space="preserve">: Allows you to capture video content from a webcam connected to your computer. </w:t>
      </w:r>
    </w:p>
    <w:p w:rsidR="00663410" w:rsidRPr="0040028E" w:rsidRDefault="009428D3">
      <w:pPr>
        <w:pStyle w:val="ListBullet"/>
      </w:pPr>
      <w:hyperlink w:anchor="_Import_from_Web" w:history="1">
        <w:r w:rsidR="00663410" w:rsidRPr="00527E5E">
          <w:rPr>
            <w:rStyle w:val="Hyperlink"/>
          </w:rPr>
          <w:t xml:space="preserve">Import from </w:t>
        </w:r>
        <w:r w:rsidR="00663410" w:rsidRPr="00527E5E">
          <w:rPr>
            <w:rStyle w:val="Hyperlink"/>
            <w:szCs w:val="24"/>
          </w:rPr>
          <w:t>W</w:t>
        </w:r>
        <w:r w:rsidR="00663410" w:rsidRPr="00527E5E">
          <w:rPr>
            <w:rStyle w:val="Hyperlink"/>
          </w:rPr>
          <w:t>eb</w:t>
        </w:r>
      </w:hyperlink>
      <w:r w:rsidR="00663410" w:rsidRPr="0040028E">
        <w:t xml:space="preserve">: Allows you to search for videos to ingest </w:t>
      </w:r>
      <w:r w:rsidR="00B41040">
        <w:t xml:space="preserve">from </w:t>
      </w:r>
      <w:r w:rsidR="00663410" w:rsidRPr="0040028E">
        <w:t xml:space="preserve">video repositories such as Metacafe and others, depending on the feature set enabled in your account. </w:t>
      </w:r>
    </w:p>
    <w:p w:rsidR="00663410" w:rsidRPr="00A02D6E" w:rsidRDefault="00663410" w:rsidP="00E3369B">
      <w:pPr>
        <w:pStyle w:val="Heading3"/>
      </w:pPr>
      <w:bookmarkStart w:id="84" w:name="_Prepare_Entry"/>
      <w:bookmarkStart w:id="85" w:name="_Submit_Bulk"/>
      <w:bookmarkStart w:id="86" w:name="_Upload_from_Desktop"/>
      <w:bookmarkStart w:id="87" w:name="_Toc302643149"/>
      <w:bookmarkStart w:id="88" w:name="_Toc313796521"/>
      <w:bookmarkStart w:id="89" w:name="_Toc332631934"/>
      <w:bookmarkEnd w:id="84"/>
      <w:bookmarkEnd w:id="85"/>
      <w:bookmarkEnd w:id="86"/>
      <w:r w:rsidRPr="00A02D6E">
        <w:rPr>
          <w:rFonts w:eastAsiaTheme="majorEastAsia"/>
        </w:rPr>
        <w:t>Upload from Desktop</w:t>
      </w:r>
      <w:bookmarkEnd w:id="87"/>
      <w:bookmarkEnd w:id="88"/>
      <w:bookmarkEnd w:id="89"/>
    </w:p>
    <w:p w:rsidR="00943897" w:rsidRPr="00F50899" w:rsidRDefault="00663410">
      <w:r w:rsidRPr="001541DE">
        <w:rPr>
          <w:rStyle w:val="apple-style-span"/>
        </w:rPr>
        <w:t>Use this option to quickly upload files. You can continue working on other tasks while files are uploading, and resume</w:t>
      </w:r>
      <w:r w:rsidR="00CB32B5">
        <w:rPr>
          <w:rStyle w:val="apple-style-span"/>
        </w:rPr>
        <w:t xml:space="preserve"> the</w:t>
      </w:r>
      <w:r w:rsidRPr="001541DE">
        <w:rPr>
          <w:rStyle w:val="apple-style-span"/>
        </w:rPr>
        <w:t xml:space="preserve"> file upload in case of connection failure.</w:t>
      </w:r>
    </w:p>
    <w:p w:rsidR="00663410" w:rsidRPr="005127A9" w:rsidRDefault="00663410" w:rsidP="009428D3">
      <w:pPr>
        <w:pStyle w:val="Procedure"/>
        <w:pPrChange w:id="90" w:author="Debbie Zioni" w:date="2012-08-15T20:03:00Z">
          <w:pPr>
            <w:pStyle w:val="Procedure"/>
          </w:pPr>
        </w:pPrChange>
      </w:pPr>
      <w:r w:rsidRPr="00D5030F">
        <w:t xml:space="preserve">To upload </w:t>
      </w:r>
      <w:r w:rsidRPr="005127A9">
        <w:t>media files from your desktop</w:t>
      </w:r>
    </w:p>
    <w:p w:rsidR="00943897" w:rsidRPr="008F01DA" w:rsidRDefault="00CB32B5" w:rsidP="00292207">
      <w:pPr>
        <w:pStyle w:val="ListNumber"/>
        <w:numPr>
          <w:ilvl w:val="0"/>
          <w:numId w:val="155"/>
        </w:numPr>
      </w:pPr>
      <w:r w:rsidRPr="00DF4686">
        <w:t xml:space="preserve">Select the Upload tab. </w:t>
      </w:r>
    </w:p>
    <w:p w:rsidR="004E2A00" w:rsidRPr="008F01DA" w:rsidRDefault="00663410" w:rsidP="00DF4686">
      <w:pPr>
        <w:pStyle w:val="ListNumber"/>
        <w:rPr>
          <w:rStyle w:val="ListnumdzChar"/>
          <w:rFonts w:ascii="Arial" w:hAnsi="Arial"/>
          <w:szCs w:val="22"/>
          <w:lang w:bidi="ar-SA"/>
        </w:rPr>
      </w:pPr>
      <w:r w:rsidRPr="008F01DA">
        <w:t>Click</w:t>
      </w:r>
      <w:r w:rsidRPr="00DF4686">
        <w:t xml:space="preserve"> Uplo</w:t>
      </w:r>
      <w:r w:rsidRPr="008F01DA">
        <w:t xml:space="preserve">ad from Desktop (or click Upload </w:t>
      </w:r>
      <w:r w:rsidR="00DC37EE" w:rsidRPr="008F01DA">
        <w:t xml:space="preserve">from Desktop </w:t>
      </w:r>
      <w:r w:rsidRPr="008F01DA">
        <w:t>in the Dashboard.)</w:t>
      </w:r>
    </w:p>
    <w:p w:rsidR="003A2FAD" w:rsidRDefault="00663410" w:rsidP="00E3369B">
      <w:pPr>
        <w:pStyle w:val="ListNumber"/>
      </w:pPr>
      <w:r w:rsidRPr="00DF4686">
        <w:t xml:space="preserve">Select </w:t>
      </w:r>
      <w:r w:rsidRPr="008F01DA">
        <w:rPr>
          <w:rStyle w:val="BodyTextChar"/>
          <w:szCs w:val="22"/>
        </w:rPr>
        <w:t>one or more media files.</w:t>
      </w:r>
      <w:r w:rsidR="0030264B" w:rsidRPr="008F01DA">
        <w:rPr>
          <w:rStyle w:val="BodyTextChar"/>
          <w:szCs w:val="22"/>
        </w:rPr>
        <w:t xml:space="preserve"> Use the</w:t>
      </w:r>
      <w:r w:rsidR="0030264B" w:rsidRPr="008F01DA">
        <w:t xml:space="preserve"> Ctrl key to select multiple files.</w:t>
      </w:r>
    </w:p>
    <w:p w:rsidR="0058199E" w:rsidRPr="005918C0" w:rsidRDefault="0058199E" w:rsidP="00FF2599">
      <w:pPr>
        <w:pStyle w:val="ListNumber"/>
        <w:numPr>
          <w:ilvl w:val="0"/>
          <w:numId w:val="0"/>
        </w:numPr>
        <w:ind w:left="720"/>
      </w:pPr>
      <w:r>
        <w:rPr>
          <w:noProof/>
          <w:lang w:val="en-US" w:bidi="he-IL"/>
        </w:rPr>
        <w:drawing>
          <wp:inline distT="0" distB="0" distL="0" distR="0" wp14:anchorId="5CBAF8B2" wp14:editId="0BE3AE3E">
            <wp:extent cx="5266667" cy="63809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png"/>
                    <pic:cNvPicPr/>
                  </pic:nvPicPr>
                  <pic:blipFill>
                    <a:blip r:embed="rId35">
                      <a:extLst>
                        <a:ext uri="{28A0092B-C50C-407E-A947-70E740481C1C}">
                          <a14:useLocalDpi xmlns:a14="http://schemas.microsoft.com/office/drawing/2010/main" val="0"/>
                        </a:ext>
                      </a:extLst>
                    </a:blip>
                    <a:stretch>
                      <a:fillRect/>
                    </a:stretch>
                  </pic:blipFill>
                  <pic:spPr>
                    <a:xfrm>
                      <a:off x="0" y="0"/>
                      <a:ext cx="5266667" cy="638095"/>
                    </a:xfrm>
                    <a:prstGeom prst="rect">
                      <a:avLst/>
                    </a:prstGeom>
                  </pic:spPr>
                </pic:pic>
              </a:graphicData>
            </a:graphic>
          </wp:inline>
        </w:drawing>
      </w:r>
    </w:p>
    <w:p w:rsidR="003A2FAD" w:rsidRDefault="003A2FAD">
      <w:pPr>
        <w:pStyle w:val="ListContinue"/>
      </w:pPr>
    </w:p>
    <w:p w:rsidR="004E2A00" w:rsidRDefault="00001FBC">
      <w:pPr>
        <w:pStyle w:val="ListContinue"/>
        <w:rPr>
          <w:rStyle w:val="ListnumdzChar"/>
        </w:rPr>
      </w:pPr>
      <w:r w:rsidRPr="00527E5E">
        <w:lastRenderedPageBreak/>
        <w:t xml:space="preserve">The </w:t>
      </w:r>
      <w:r w:rsidRPr="00BD44D1">
        <w:t>Upload</w:t>
      </w:r>
      <w:r w:rsidRPr="00527E5E">
        <w:t xml:space="preserve"> </w:t>
      </w:r>
      <w:r w:rsidRPr="00FD6AC6">
        <w:t>Settings</w:t>
      </w:r>
      <w:r w:rsidRPr="008631B0">
        <w:t xml:space="preserve"> window is displayed</w:t>
      </w:r>
      <w:r w:rsidRPr="008631B0">
        <w:rPr>
          <w:rStyle w:val="ListnumdzChar"/>
        </w:rPr>
        <w:t>.</w:t>
      </w:r>
    </w:p>
    <w:p w:rsidR="003A2FAD" w:rsidRPr="008631B0" w:rsidRDefault="003A2FAD">
      <w:pPr>
        <w:pStyle w:val="ListContinue"/>
        <w:rPr>
          <w:rStyle w:val="ListnumdzChar"/>
        </w:rPr>
      </w:pPr>
    </w:p>
    <w:p w:rsidR="004E2A00" w:rsidRDefault="003203C6">
      <w:pPr>
        <w:pStyle w:val="ListContinue"/>
      </w:pPr>
      <w:r>
        <w:rPr>
          <w:noProof/>
          <w:lang w:val="en-US" w:bidi="he-IL"/>
        </w:rPr>
        <w:drawing>
          <wp:inline distT="0" distB="0" distL="0" distR="0" wp14:anchorId="38A03161" wp14:editId="74931A32">
            <wp:extent cx="3924300" cy="2852087"/>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_settings.png"/>
                    <pic:cNvPicPr/>
                  </pic:nvPicPr>
                  <pic:blipFill>
                    <a:blip r:embed="rId36">
                      <a:extLst>
                        <a:ext uri="{28A0092B-C50C-407E-A947-70E740481C1C}">
                          <a14:useLocalDpi xmlns:a14="http://schemas.microsoft.com/office/drawing/2010/main" val="0"/>
                        </a:ext>
                      </a:extLst>
                    </a:blip>
                    <a:stretch>
                      <a:fillRect/>
                    </a:stretch>
                  </pic:blipFill>
                  <pic:spPr>
                    <a:xfrm>
                      <a:off x="0" y="0"/>
                      <a:ext cx="3924482" cy="2852219"/>
                    </a:xfrm>
                    <a:prstGeom prst="rect">
                      <a:avLst/>
                    </a:prstGeom>
                  </pic:spPr>
                </pic:pic>
              </a:graphicData>
            </a:graphic>
          </wp:inline>
        </w:drawing>
      </w:r>
    </w:p>
    <w:p w:rsidR="00663410" w:rsidRPr="004F569F" w:rsidRDefault="00663410">
      <w:pPr>
        <w:pStyle w:val="ListNumber"/>
      </w:pPr>
      <w:r w:rsidRPr="00D155E8">
        <w:t>Select</w:t>
      </w:r>
      <w:r w:rsidRPr="00BD44D1">
        <w:t xml:space="preserve"> </w:t>
      </w:r>
      <w:r w:rsidRPr="008631B0">
        <w:t>the Transcoding Profile</w:t>
      </w:r>
      <w:r w:rsidRPr="00BD44D1">
        <w:t xml:space="preserve">. </w:t>
      </w:r>
      <w:r w:rsidR="001F35FC" w:rsidRPr="00FD6AC6">
        <w:t>See</w:t>
      </w:r>
      <w:r w:rsidR="001F35FC">
        <w:t xml:space="preserve"> </w:t>
      </w:r>
      <w:hyperlink w:anchor="_Transcoding_and_Processing" w:history="1">
        <w:r w:rsidR="001F35FC">
          <w:rPr>
            <w:rStyle w:val="Hyperlink"/>
            <w:rFonts w:cs="Arial"/>
          </w:rPr>
          <w:t>Transcoding and Processing</w:t>
        </w:r>
      </w:hyperlink>
      <w:r w:rsidR="00C14FAB" w:rsidRPr="0030264B">
        <w:t>.</w:t>
      </w:r>
      <w:r w:rsidR="00C14FAB">
        <w:t xml:space="preserve"> </w:t>
      </w:r>
    </w:p>
    <w:p w:rsidR="004E2A00" w:rsidRPr="004554BB" w:rsidRDefault="00663410" w:rsidP="003E4A3C">
      <w:pPr>
        <w:pStyle w:val="ListNumber"/>
      </w:pPr>
      <w:r w:rsidRPr="00D155E8">
        <w:t>Modify</w:t>
      </w:r>
      <w:r w:rsidRPr="004E2A00">
        <w:t xml:space="preserve"> the Media Type</w:t>
      </w:r>
      <w:r w:rsidR="003E4A3C">
        <w:t xml:space="preserve"> if needed. </w:t>
      </w:r>
      <w:r w:rsidR="00265832">
        <w:t xml:space="preserve">The </w:t>
      </w:r>
      <w:r w:rsidR="003E4A3C" w:rsidRPr="003E4A3C">
        <w:t>media type is automatically detected from file name extension.</w:t>
      </w:r>
      <w:r w:rsidRPr="00BD44D1">
        <w:t xml:space="preserve"> The media types allowed are: video, audio or image.</w:t>
      </w:r>
    </w:p>
    <w:p w:rsidR="00CB02FC" w:rsidRPr="004F569F" w:rsidRDefault="00663410" w:rsidP="00B0724F">
      <w:pPr>
        <w:pStyle w:val="ListNumber"/>
      </w:pPr>
      <w:r w:rsidRPr="004E2A00">
        <w:t>Click Add Files</w:t>
      </w:r>
      <w:r w:rsidRPr="00BD44D1">
        <w:t>.</w:t>
      </w:r>
      <w:r w:rsidR="0030264B" w:rsidRPr="004E2A00">
        <w:t xml:space="preserve"> </w:t>
      </w:r>
      <w:r w:rsidRPr="004E2A00">
        <w:t>(Optional)</w:t>
      </w:r>
      <w:r w:rsidR="00CB02FC" w:rsidRPr="004E2A00">
        <w:t>.</w:t>
      </w:r>
    </w:p>
    <w:p w:rsidR="00663410" w:rsidRPr="008631B0" w:rsidRDefault="00663410">
      <w:pPr>
        <w:pStyle w:val="ListNumber"/>
      </w:pPr>
      <w:r w:rsidRPr="004E2A00">
        <w:t>Click Upload</w:t>
      </w:r>
      <w:r w:rsidRPr="00BD44D1">
        <w:t>.</w:t>
      </w:r>
    </w:p>
    <w:p w:rsidR="00663410" w:rsidRPr="00A02D6E" w:rsidRDefault="00663410" w:rsidP="00E3369B">
      <w:pPr>
        <w:pStyle w:val="Heading3"/>
        <w:rPr>
          <w:rFonts w:eastAsiaTheme="majorEastAsia"/>
        </w:rPr>
      </w:pPr>
      <w:bookmarkStart w:id="91" w:name="_Recorded_from_a"/>
      <w:bookmarkStart w:id="92" w:name="_Toc302643150"/>
      <w:bookmarkStart w:id="93" w:name="_Toc313796522"/>
      <w:bookmarkStart w:id="94" w:name="_Toc332631935"/>
      <w:bookmarkEnd w:id="91"/>
      <w:r w:rsidRPr="00A02D6E">
        <w:rPr>
          <w:rFonts w:eastAsiaTheme="majorEastAsia"/>
        </w:rPr>
        <w:t xml:space="preserve">Record from a </w:t>
      </w:r>
      <w:bookmarkEnd w:id="92"/>
      <w:r w:rsidR="00C75E37" w:rsidRPr="00A02D6E">
        <w:rPr>
          <w:rFonts w:eastAsiaTheme="majorEastAsia"/>
        </w:rPr>
        <w:t>Webcam</w:t>
      </w:r>
      <w:bookmarkEnd w:id="93"/>
      <w:bookmarkEnd w:id="94"/>
    </w:p>
    <w:p w:rsidR="00663410" w:rsidRPr="001541DE" w:rsidRDefault="00663410">
      <w:r w:rsidRPr="001541DE">
        <w:rPr>
          <w:rStyle w:val="apple-style-span"/>
        </w:rPr>
        <w:t>You can upload media that you record from your webcam via the easy-to-use </w:t>
      </w:r>
      <w:r w:rsidR="003E4A3C">
        <w:rPr>
          <w:rStyle w:val="apple-style-span"/>
        </w:rPr>
        <w:t>Kaltura Uploader</w:t>
      </w:r>
      <w:r w:rsidRPr="001541DE">
        <w:rPr>
          <w:rStyle w:val="apple-style-span"/>
        </w:rPr>
        <w:t>.</w:t>
      </w:r>
    </w:p>
    <w:p w:rsidR="00663410" w:rsidRPr="00E54D7D" w:rsidRDefault="00DC37EE" w:rsidP="009428D3">
      <w:pPr>
        <w:pStyle w:val="Procedure"/>
        <w:rPr>
          <w:sz w:val="28"/>
        </w:rPr>
        <w:pPrChange w:id="95" w:author="Debbie Zioni" w:date="2012-08-15T20:03:00Z">
          <w:pPr>
            <w:pStyle w:val="Procedure"/>
          </w:pPr>
        </w:pPrChange>
      </w:pPr>
      <w:r w:rsidRPr="00B850D4">
        <w:t xml:space="preserve">To </w:t>
      </w:r>
      <w:r w:rsidR="00663410" w:rsidRPr="005D5EB5">
        <w:t>upload media files recorded</w:t>
      </w:r>
      <w:r w:rsidR="00663410" w:rsidRPr="00E54D7D">
        <w:t xml:space="preserve"> from a webcam </w:t>
      </w:r>
      <w:bookmarkStart w:id="96" w:name="_Submit_CSV_XML"/>
      <w:bookmarkEnd w:id="96"/>
    </w:p>
    <w:p w:rsidR="00CB32B5" w:rsidRPr="00014F5C" w:rsidRDefault="00CB32B5" w:rsidP="00292207">
      <w:pPr>
        <w:pStyle w:val="ListNumber"/>
        <w:numPr>
          <w:ilvl w:val="0"/>
          <w:numId w:val="41"/>
        </w:numPr>
      </w:pPr>
      <w:r w:rsidRPr="00014F5C">
        <w:t xml:space="preserve">Select the Upload tab. </w:t>
      </w:r>
    </w:p>
    <w:p w:rsidR="0030264B" w:rsidRPr="00FD6AC6" w:rsidRDefault="0030264B" w:rsidP="00123DCF">
      <w:pPr>
        <w:pStyle w:val="ListNumber"/>
      </w:pPr>
      <w:r w:rsidRPr="00FD6AC6">
        <w:t>Click Record from Webcam.</w:t>
      </w:r>
    </w:p>
    <w:p w:rsidR="0030264B" w:rsidRDefault="0030264B" w:rsidP="00123DCF">
      <w:pPr>
        <w:pStyle w:val="ListNumber"/>
      </w:pPr>
      <w:r w:rsidRPr="00FD6AC6">
        <w:t>Select the Transcoding Profile and click Next.</w:t>
      </w:r>
      <w:r w:rsidR="00CB32B5" w:rsidRPr="00FD6AC6">
        <w:t xml:space="preserve"> </w:t>
      </w:r>
      <w:r w:rsidR="005536B9" w:rsidRPr="00FD6AC6">
        <w:t>See</w:t>
      </w:r>
      <w:r w:rsidR="005536B9">
        <w:t xml:space="preserve"> </w:t>
      </w:r>
      <w:hyperlink w:anchor="_Transcoding_and_Processing" w:history="1">
        <w:r w:rsidR="005536B9">
          <w:rPr>
            <w:rStyle w:val="Hyperlink"/>
            <w:rFonts w:cs="Arial"/>
          </w:rPr>
          <w:t>Transcoding and Processing</w:t>
        </w:r>
      </w:hyperlink>
      <w:r w:rsidRPr="0030264B">
        <w:t>.</w:t>
      </w:r>
      <w:r>
        <w:t xml:space="preserve"> </w:t>
      </w:r>
    </w:p>
    <w:p w:rsidR="0030264B" w:rsidRPr="00FD6AC6" w:rsidRDefault="0030264B" w:rsidP="00123DCF">
      <w:pPr>
        <w:pStyle w:val="ListNumber"/>
      </w:pPr>
      <w:r w:rsidRPr="00014F5C">
        <w:t xml:space="preserve">Select a </w:t>
      </w:r>
      <w:r w:rsidRPr="00FD6AC6">
        <w:t>webcam from the dropdown list and click Allow.</w:t>
      </w:r>
    </w:p>
    <w:p w:rsidR="0030264B" w:rsidRPr="00FD6AC6" w:rsidRDefault="0030264B">
      <w:pPr>
        <w:pStyle w:val="ListNumber"/>
      </w:pPr>
      <w:r w:rsidRPr="00FD6AC6">
        <w:t xml:space="preserve">Press Record to record your media file. </w:t>
      </w:r>
    </w:p>
    <w:p w:rsidR="0030264B" w:rsidRPr="00FD6AC6" w:rsidRDefault="00FB2B50">
      <w:pPr>
        <w:pStyle w:val="ListNumber"/>
      </w:pPr>
      <w:r w:rsidRPr="00FD6AC6">
        <w:t xml:space="preserve">When done, </w:t>
      </w:r>
      <w:r w:rsidR="0030264B" w:rsidRPr="00FD6AC6">
        <w:t>click Next.</w:t>
      </w:r>
    </w:p>
    <w:p w:rsidR="0030264B" w:rsidRPr="00FD6AC6" w:rsidRDefault="0030264B">
      <w:pPr>
        <w:pStyle w:val="ListNumber"/>
      </w:pPr>
      <w:r w:rsidRPr="005918C0">
        <w:t>Enter</w:t>
      </w:r>
      <w:r w:rsidRPr="00FD6AC6">
        <w:t xml:space="preserve"> a Name and all other relevant information for the webcam recording</w:t>
      </w:r>
      <w:r w:rsidR="00DC37EE" w:rsidRPr="00FD6AC6">
        <w:t xml:space="preserve"> and click Next</w:t>
      </w:r>
      <w:r w:rsidRPr="00FD6AC6">
        <w:t>.</w:t>
      </w:r>
    </w:p>
    <w:p w:rsidR="0030264B" w:rsidRDefault="00DC37EE">
      <w:pPr>
        <w:pStyle w:val="ListContinue"/>
      </w:pPr>
      <w:r w:rsidRPr="00E03267">
        <w:t>The recording is processed and added to the Entries table</w:t>
      </w:r>
      <w:r>
        <w:t>.</w:t>
      </w:r>
    </w:p>
    <w:p w:rsidR="00663410" w:rsidRPr="00AF2BA8" w:rsidRDefault="00663410" w:rsidP="00E3369B">
      <w:pPr>
        <w:pStyle w:val="Heading3"/>
      </w:pPr>
      <w:bookmarkStart w:id="97" w:name="_Submit_CSV_XML_1"/>
      <w:bookmarkStart w:id="98" w:name="_Import_from_Web"/>
      <w:bookmarkStart w:id="99" w:name="_Toc302643152"/>
      <w:bookmarkStart w:id="100" w:name="_Toc313796524"/>
      <w:bookmarkStart w:id="101" w:name="_Toc332631936"/>
      <w:bookmarkEnd w:id="97"/>
      <w:bookmarkEnd w:id="98"/>
      <w:r w:rsidRPr="00AF2BA8">
        <w:t>Import from Web</w:t>
      </w:r>
      <w:bookmarkEnd w:id="99"/>
      <w:bookmarkEnd w:id="100"/>
      <w:bookmarkEnd w:id="101"/>
    </w:p>
    <w:p w:rsidR="00751B1C" w:rsidRDefault="00CD214A">
      <w:r>
        <w:t xml:space="preserve">You can import video, audio and photos </w:t>
      </w:r>
      <w:r w:rsidR="001A36B0" w:rsidRPr="001A36B0">
        <w:t>from common online media websites and applications</w:t>
      </w:r>
      <w:r>
        <w:t xml:space="preserve">. </w:t>
      </w:r>
      <w:r w:rsidR="006371FD">
        <w:t>The Metacafe option</w:t>
      </w:r>
      <w:r>
        <w:t xml:space="preserve"> for importing videos</w:t>
      </w:r>
      <w:r w:rsidR="006371FD">
        <w:t xml:space="preserve">, may </w:t>
      </w:r>
      <w:r w:rsidR="00751B1C">
        <w:t>address your needs if you are searching for specif</w:t>
      </w:r>
      <w:r w:rsidR="00FB2B50">
        <w:t xml:space="preserve">ic content quickly and </w:t>
      </w:r>
      <w:r w:rsidR="00FB2B50" w:rsidRPr="001A36B0">
        <w:t>easily</w:t>
      </w:r>
      <w:r w:rsidR="001A36B0" w:rsidRPr="001A36B0">
        <w:t xml:space="preserve"> </w:t>
      </w:r>
      <w:r w:rsidR="001A36B0">
        <w:rPr>
          <w:rFonts w:eastAsiaTheme="minorHAnsi"/>
        </w:rPr>
        <w:t xml:space="preserve">assuming </w:t>
      </w:r>
      <w:r w:rsidR="001A36B0" w:rsidRPr="00FF2599">
        <w:rPr>
          <w:rFonts w:eastAsiaTheme="minorHAnsi"/>
        </w:rPr>
        <w:t>you want to im</w:t>
      </w:r>
      <w:r w:rsidR="001A36B0">
        <w:rPr>
          <w:rFonts w:eastAsiaTheme="minorHAnsi"/>
        </w:rPr>
        <w:t>port videos that are hosted in Metacafe</w:t>
      </w:r>
      <w:r w:rsidR="00FB2B50" w:rsidRPr="001A36B0">
        <w:t>.</w:t>
      </w:r>
      <w:r w:rsidR="00FB2B50">
        <w:t> </w:t>
      </w:r>
      <w:r w:rsidR="00751B1C">
        <w:t>The video’s properties (description, running time, brief summary, etc.) can be revealed</w:t>
      </w:r>
      <w:r w:rsidR="009A3316">
        <w:t xml:space="preserve"> </w:t>
      </w:r>
      <w:r w:rsidR="009361D6">
        <w:t>b</w:t>
      </w:r>
      <w:r w:rsidR="009A3316">
        <w:t>y mousing over the thumbnail.</w:t>
      </w:r>
    </w:p>
    <w:p w:rsidR="00751B1C" w:rsidRDefault="00CD214A">
      <w:pPr>
        <w:rPr>
          <w:color w:val="333333"/>
        </w:rPr>
      </w:pPr>
      <w:r w:rsidRPr="00E54D7D">
        <w:rPr>
          <w:noProof/>
          <w:lang w:val="en-US" w:bidi="he-IL"/>
        </w:rPr>
        <w:lastRenderedPageBreak/>
        <w:drawing>
          <wp:inline distT="0" distB="0" distL="0" distR="0" wp14:anchorId="0ACAD542" wp14:editId="2263F0A9">
            <wp:extent cx="4048125" cy="2409825"/>
            <wp:effectExtent l="0" t="0" r="9525" b="9525"/>
            <wp:docPr id="6" name="Picture 6" descr="http://www.chazdavis.com/wp-content/uploads/2011/07/kaltura_metaca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hazdavis.com/wp-content/uploads/2011/07/kaltura_metacaf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48125" cy="2409825"/>
                    </a:xfrm>
                    <a:prstGeom prst="rect">
                      <a:avLst/>
                    </a:prstGeom>
                    <a:noFill/>
                    <a:ln>
                      <a:noFill/>
                    </a:ln>
                  </pic:spPr>
                </pic:pic>
              </a:graphicData>
            </a:graphic>
          </wp:inline>
        </w:drawing>
      </w:r>
    </w:p>
    <w:p w:rsidR="00CD214A" w:rsidRPr="00E54D7D" w:rsidRDefault="00CD214A">
      <w:r>
        <w:t>The audio options are Jamendo and CCMixter</w:t>
      </w:r>
      <w:r w:rsidR="00AD550D">
        <w:t>;</w:t>
      </w:r>
      <w:r>
        <w:t xml:space="preserve"> the photo options are Flikr and NYPL.</w:t>
      </w:r>
    </w:p>
    <w:p w:rsidR="0094465F" w:rsidRPr="00123DCF" w:rsidRDefault="0094465F" w:rsidP="009428D3">
      <w:pPr>
        <w:pStyle w:val="Procedure"/>
        <w:pPrChange w:id="102" w:author="Debbie Zioni" w:date="2012-08-15T20:03:00Z">
          <w:pPr>
            <w:pStyle w:val="Procedure"/>
          </w:pPr>
        </w:pPrChange>
      </w:pPr>
      <w:r w:rsidRPr="00123DCF">
        <w:t>To import</w:t>
      </w:r>
      <w:r w:rsidR="00B800D4" w:rsidRPr="00123DCF">
        <w:t xml:space="preserve"> content</w:t>
      </w:r>
      <w:r w:rsidRPr="00123DCF">
        <w:t xml:space="preserve"> from </w:t>
      </w:r>
      <w:r w:rsidR="00B800D4" w:rsidRPr="00123DCF">
        <w:t xml:space="preserve">the </w:t>
      </w:r>
      <w:r w:rsidRPr="00123DCF">
        <w:t>web</w:t>
      </w:r>
    </w:p>
    <w:p w:rsidR="00CD214A" w:rsidRPr="00CB32B5" w:rsidRDefault="00CD214A" w:rsidP="00292207">
      <w:pPr>
        <w:pStyle w:val="ListNumber"/>
        <w:numPr>
          <w:ilvl w:val="0"/>
          <w:numId w:val="100"/>
        </w:numPr>
      </w:pPr>
      <w:r>
        <w:t xml:space="preserve">Select the </w:t>
      </w:r>
      <w:r w:rsidRPr="005C7B20">
        <w:t>Upload</w:t>
      </w:r>
      <w:r>
        <w:t xml:space="preserve"> tab. </w:t>
      </w:r>
    </w:p>
    <w:p w:rsidR="0094465F" w:rsidRDefault="0094465F" w:rsidP="00123DCF">
      <w:pPr>
        <w:pStyle w:val="ListNumber"/>
      </w:pPr>
      <w:r w:rsidRPr="00001FBC">
        <w:t xml:space="preserve">Click </w:t>
      </w:r>
      <w:r w:rsidRPr="0038657F">
        <w:t>Import</w:t>
      </w:r>
      <w:r w:rsidRPr="00E54D7D">
        <w:t xml:space="preserve"> from Web </w:t>
      </w:r>
      <w:r w:rsidRPr="00001FBC">
        <w:t xml:space="preserve">in the </w:t>
      </w:r>
      <w:r w:rsidRPr="00E54D7D">
        <w:t>Upload</w:t>
      </w:r>
      <w:r w:rsidRPr="00001FBC">
        <w:t xml:space="preserve"> tab</w:t>
      </w:r>
      <w:r>
        <w:t>.</w:t>
      </w:r>
    </w:p>
    <w:p w:rsidR="00CD214A" w:rsidRDefault="00F138FD">
      <w:pPr>
        <w:pStyle w:val="ListNumber"/>
      </w:pPr>
      <w:r w:rsidRPr="00014F5C">
        <w:t>Select</w:t>
      </w:r>
      <w:r w:rsidRPr="0030264B">
        <w:t xml:space="preserve"> the </w:t>
      </w:r>
      <w:r w:rsidRPr="00E54D7D">
        <w:t>Transcoding Profile</w:t>
      </w:r>
      <w:r>
        <w:t xml:space="preserve"> and click </w:t>
      </w:r>
      <w:r w:rsidRPr="00F138FD">
        <w:t>Next</w:t>
      </w:r>
      <w:r w:rsidRPr="0030264B">
        <w:t>.</w:t>
      </w:r>
      <w:r w:rsidR="00C14FAB" w:rsidRPr="00C14FAB">
        <w:t xml:space="preserve"> </w:t>
      </w:r>
      <w:r w:rsidR="00C14FAB" w:rsidRPr="00FD6AC6">
        <w:t>See</w:t>
      </w:r>
      <w:hyperlink w:anchor="_Transcoding_and_Processing" w:history="1">
        <w:r w:rsidR="005536B9" w:rsidRPr="005536B9">
          <w:rPr>
            <w:rStyle w:val="Hyperlink"/>
            <w:rFonts w:cs="Arial"/>
          </w:rPr>
          <w:t xml:space="preserve"> Transcoding and Processing</w:t>
        </w:r>
      </w:hyperlink>
      <w:r w:rsidR="00C14FAB" w:rsidRPr="0030264B">
        <w:t>.</w:t>
      </w:r>
      <w:r w:rsidR="00C14FAB">
        <w:t xml:space="preserve"> </w:t>
      </w:r>
      <w:r w:rsidR="00CD214A">
        <w:t xml:space="preserve"> </w:t>
      </w:r>
    </w:p>
    <w:p w:rsidR="00E01144" w:rsidRDefault="00F138FD" w:rsidP="00123DCF">
      <w:pPr>
        <w:pStyle w:val="ListNumber"/>
      </w:pPr>
      <w:r w:rsidRPr="0038657F">
        <w:t>Click</w:t>
      </w:r>
      <w:r>
        <w:t xml:space="preserve"> </w:t>
      </w:r>
      <w:r w:rsidRPr="00014F5C">
        <w:t>Search</w:t>
      </w:r>
      <w:r>
        <w:t xml:space="preserve"> </w:t>
      </w:r>
      <w:r w:rsidR="00CD214A">
        <w:t>to search through</w:t>
      </w:r>
      <w:r>
        <w:t xml:space="preserve"> video</w:t>
      </w:r>
      <w:r w:rsidR="00CD214A">
        <w:t>s</w:t>
      </w:r>
      <w:r>
        <w:t xml:space="preserve"> </w:t>
      </w:r>
      <w:r w:rsidR="00CD214A">
        <w:t>on Metacaf</w:t>
      </w:r>
      <w:r w:rsidR="00E01144">
        <w:t xml:space="preserve">e, </w:t>
      </w:r>
      <w:r w:rsidR="00CD214A">
        <w:t>o</w:t>
      </w:r>
      <w:r w:rsidR="00E01144">
        <w:t>r select the Audio or Photo tab</w:t>
      </w:r>
      <w:r w:rsidR="00CD214A">
        <w:t xml:space="preserve"> and search through your data.</w:t>
      </w:r>
    </w:p>
    <w:p w:rsidR="00F138FD" w:rsidRPr="00E54D7D" w:rsidRDefault="00F138FD">
      <w:pPr>
        <w:pStyle w:val="ListNumber"/>
      </w:pPr>
      <w:r w:rsidRPr="0038657F">
        <w:t>Select</w:t>
      </w:r>
      <w:r>
        <w:t xml:space="preserve"> the </w:t>
      </w:r>
      <w:r w:rsidR="00CD214A">
        <w:t xml:space="preserve">content </w:t>
      </w:r>
      <w:r>
        <w:t xml:space="preserve">to upload and click </w:t>
      </w:r>
      <w:r w:rsidRPr="00E54D7D">
        <w:t>Next</w:t>
      </w:r>
      <w:r w:rsidR="00687D8B">
        <w:t>.</w:t>
      </w:r>
    </w:p>
    <w:p w:rsidR="00F138FD" w:rsidRDefault="00E01144">
      <w:pPr>
        <w:pStyle w:val="ListNumber"/>
      </w:pPr>
      <w:r w:rsidRPr="0038657F">
        <w:t>Enter</w:t>
      </w:r>
      <w:r>
        <w:t xml:space="preserve"> or modify the descriptive information and click </w:t>
      </w:r>
      <w:r w:rsidRPr="00E54D7D">
        <w:t>Next</w:t>
      </w:r>
      <w:r>
        <w:t>.</w:t>
      </w:r>
    </w:p>
    <w:p w:rsidR="008173CA" w:rsidRDefault="008173CA" w:rsidP="008173CA">
      <w:pPr>
        <w:pStyle w:val="Heading3"/>
      </w:pPr>
      <w:bookmarkStart w:id="103" w:name="_The_Dashboard_Tab"/>
      <w:bookmarkStart w:id="104" w:name="_Dashboard_Tab"/>
      <w:bookmarkStart w:id="105" w:name="_Toc332631937"/>
      <w:bookmarkStart w:id="106" w:name="_Toc313796525"/>
      <w:bookmarkStart w:id="107" w:name="_Toc302643153"/>
      <w:bookmarkEnd w:id="103"/>
      <w:bookmarkEnd w:id="104"/>
      <w:r>
        <w:t>Prepare Entry</w:t>
      </w:r>
      <w:bookmarkEnd w:id="105"/>
    </w:p>
    <w:p w:rsidR="008173CA" w:rsidRDefault="008173CA">
      <w:pPr>
        <w:pStyle w:val="NormalWeb"/>
      </w:pPr>
      <w:r>
        <w:t>You can</w:t>
      </w:r>
      <w:r w:rsidRPr="004D0181">
        <w:t xml:space="preserve"> prepar</w:t>
      </w:r>
      <w:r>
        <w:t>e</w:t>
      </w:r>
      <w:r w:rsidRPr="004D0181">
        <w:t xml:space="preserve"> a video entry</w:t>
      </w:r>
      <w:r>
        <w:t xml:space="preserve"> </w:t>
      </w:r>
      <w:r w:rsidRPr="004D0181">
        <w:t>without includ</w:t>
      </w:r>
      <w:r>
        <w:t xml:space="preserve">ing </w:t>
      </w:r>
      <w:r w:rsidRPr="004D0181">
        <w:t>the media</w:t>
      </w:r>
      <w:r>
        <w:t xml:space="preserve"> content</w:t>
      </w:r>
      <w:r w:rsidRPr="004D0181">
        <w:t xml:space="preserve"> in advance</w:t>
      </w:r>
      <w:r w:rsidR="00AF6CFF">
        <w:t xml:space="preserve">. </w:t>
      </w:r>
      <w:r>
        <w:t xml:space="preserve"> Creating a No Media entry may be </w:t>
      </w:r>
      <w:r w:rsidRPr="00BF17F6">
        <w:rPr>
          <w:rStyle w:val="BodyTextChar"/>
          <w:rFonts w:eastAsiaTheme="minorHAnsi"/>
        </w:rPr>
        <w:t>useful when metadata settings and media perpetrations are managed separately and possibly by different operational teams</w:t>
      </w:r>
      <w:r>
        <w:t xml:space="preserve"> </w:t>
      </w:r>
      <w:r w:rsidRPr="004D0181">
        <w:t xml:space="preserve">This scenario is used </w:t>
      </w:r>
      <w:r>
        <w:t xml:space="preserve">for </w:t>
      </w:r>
      <w:r w:rsidRPr="004D0181">
        <w:t xml:space="preserve">media </w:t>
      </w:r>
      <w:r>
        <w:t xml:space="preserve">that may </w:t>
      </w:r>
      <w:r w:rsidRPr="004D0181">
        <w:t xml:space="preserve">be included </w:t>
      </w:r>
      <w:r>
        <w:t xml:space="preserve">at a </w:t>
      </w:r>
      <w:r w:rsidRPr="004D0181">
        <w:t>later</w:t>
      </w:r>
      <w:r>
        <w:t xml:space="preserve"> stage</w:t>
      </w:r>
      <w:r w:rsidRPr="004D0181">
        <w:t>, for example</w:t>
      </w:r>
      <w:r>
        <w:t xml:space="preserve">, </w:t>
      </w:r>
      <w:r w:rsidRPr="004D0181">
        <w:t xml:space="preserve">in a drop folder. </w:t>
      </w:r>
      <w:r>
        <w:t xml:space="preserve"> See </w:t>
      </w:r>
      <w:hyperlink w:anchor="_Using_a_Drop" w:history="1">
        <w:r w:rsidRPr="009A3316">
          <w:rPr>
            <w:rStyle w:val="Hyperlink"/>
          </w:rPr>
          <w:t>Using a Drop Folder</w:t>
        </w:r>
      </w:hyperlink>
      <w:r>
        <w:t>.</w:t>
      </w:r>
    </w:p>
    <w:p w:rsidR="008173CA" w:rsidRDefault="008173CA" w:rsidP="008173CA">
      <w:r>
        <w:t>The following options are available:</w:t>
      </w:r>
    </w:p>
    <w:p w:rsidR="008173CA" w:rsidRPr="008173CA" w:rsidRDefault="008173CA" w:rsidP="008173CA">
      <w:pPr>
        <w:pStyle w:val="ListBullet"/>
        <w:rPr>
          <w:rStyle w:val="Hyperlink"/>
          <w:rFonts w:cs="Arial"/>
        </w:rPr>
      </w:pPr>
      <w:r>
        <w:rPr>
          <w:rFonts w:cs="Times New Roman"/>
        </w:rPr>
        <w:fldChar w:fldCharType="begin"/>
      </w:r>
      <w:r w:rsidR="00426476">
        <w:rPr>
          <w:rFonts w:cs="Times New Roman"/>
        </w:rPr>
        <w:instrText>HYPERLINK  \l "_Prepare_Video/Audio_Entry"</w:instrText>
      </w:r>
      <w:r>
        <w:rPr>
          <w:rFonts w:cs="Times New Roman"/>
        </w:rPr>
        <w:fldChar w:fldCharType="separate"/>
      </w:r>
      <w:r w:rsidRPr="008173CA">
        <w:rPr>
          <w:rStyle w:val="Hyperlink"/>
        </w:rPr>
        <w:t>Prepare Video Entry</w:t>
      </w:r>
    </w:p>
    <w:p w:rsidR="00434729" w:rsidRPr="00E54D7D" w:rsidRDefault="008173CA" w:rsidP="008173CA">
      <w:pPr>
        <w:pStyle w:val="ListBullet"/>
      </w:pPr>
      <w:r>
        <w:rPr>
          <w:rFonts w:cs="Times New Roman"/>
        </w:rPr>
        <w:fldChar w:fldCharType="end"/>
      </w:r>
      <w:hyperlink w:anchor="_Prepare_Video/Audio_Entry" w:history="1">
        <w:r w:rsidRPr="00C52569">
          <w:rPr>
            <w:rStyle w:val="Hyperlink"/>
            <w:rFonts w:ascii="Calibri" w:hAnsi="Calibri"/>
            <w:sz w:val="24"/>
            <w:szCs w:val="24"/>
          </w:rPr>
          <w:t>Prepare Audio Entry</w:t>
        </w:r>
      </w:hyperlink>
    </w:p>
    <w:p w:rsidR="00434729" w:rsidRPr="0016475C" w:rsidRDefault="001B4A74" w:rsidP="0016475C">
      <w:pPr>
        <w:pStyle w:val="ListBullet"/>
        <w:rPr>
          <w:rFonts w:ascii="Verdana" w:hAnsi="Verdana"/>
          <w:color w:val="4F4F4F"/>
          <w:sz w:val="32"/>
          <w:szCs w:val="32"/>
        </w:rPr>
      </w:pPr>
      <w:r w:rsidRPr="0016475C">
        <w:rPr>
          <w:rFonts w:cs="Times New Roman"/>
        </w:rPr>
        <w:fldChar w:fldCharType="begin"/>
      </w:r>
      <w:r w:rsidR="006B2270" w:rsidRPr="0016475C">
        <w:rPr>
          <w:rFonts w:cs="Times New Roman"/>
        </w:rPr>
        <w:instrText>HYPERLINK  \l "_Prepare_Live_Stream_1"</w:instrText>
      </w:r>
      <w:r w:rsidRPr="0016475C">
        <w:rPr>
          <w:rFonts w:cs="Times New Roman"/>
        </w:rPr>
        <w:fldChar w:fldCharType="separate"/>
      </w:r>
      <w:r w:rsidR="008173CA" w:rsidRPr="0016475C">
        <w:rPr>
          <w:rStyle w:val="Hyperlink"/>
        </w:rPr>
        <w:t>Prepare Live Stream Entry</w:t>
      </w:r>
      <w:bookmarkStart w:id="108" w:name="_Prepare_Video/Audio_Entry"/>
      <w:bookmarkEnd w:id="108"/>
    </w:p>
    <w:p w:rsidR="00AF6CFF" w:rsidRPr="0016475C" w:rsidRDefault="001B4A74" w:rsidP="0016475C">
      <w:pPr>
        <w:pStyle w:val="Heading3"/>
        <w:rPr>
          <w:color w:val="00B7FF"/>
        </w:rPr>
      </w:pPr>
      <w:r w:rsidRPr="0016475C">
        <w:rPr>
          <w:rFonts w:ascii="Arial" w:hAnsi="Arial" w:cs="Times New Roman"/>
          <w:sz w:val="20"/>
          <w:szCs w:val="22"/>
        </w:rPr>
        <w:fldChar w:fldCharType="end"/>
      </w:r>
      <w:bookmarkStart w:id="109" w:name="_Toc332631938"/>
      <w:r w:rsidR="00AF6CFF" w:rsidRPr="00E54D7D">
        <w:t>Prepare Video</w:t>
      </w:r>
      <w:r w:rsidR="00AF6CFF">
        <w:t>/Audio</w:t>
      </w:r>
      <w:r w:rsidR="00AF6CFF" w:rsidRPr="00E54D7D">
        <w:t xml:space="preserve"> Entry</w:t>
      </w:r>
      <w:bookmarkEnd w:id="109"/>
    </w:p>
    <w:p w:rsidR="00AF6CFF" w:rsidRDefault="00AF6CFF" w:rsidP="00AF6CFF">
      <w:r>
        <w:t>Use this option to prepare metadata and publishing settings for a video/audio entry before its related media files are ready for upload. This option enables a flexible entry preparation workflow and is especially useful when video files are:</w:t>
      </w:r>
    </w:p>
    <w:p w:rsidR="00AF6CFF" w:rsidRDefault="00AF6CFF" w:rsidP="00AF6CFF">
      <w:pPr>
        <w:pStyle w:val="ListBullet"/>
      </w:pPr>
      <w:r>
        <w:t>Transcoded by a local transcoder</w:t>
      </w:r>
    </w:p>
    <w:p w:rsidR="00AF6CFF" w:rsidRDefault="00AF6CFF" w:rsidP="00AF6CFF">
      <w:pPr>
        <w:pStyle w:val="ListBullet"/>
      </w:pPr>
      <w:r>
        <w:t>Processed while content editorial work is being done in the KMC</w:t>
      </w:r>
    </w:p>
    <w:p w:rsidR="00AF6CFF" w:rsidRPr="00405D79" w:rsidRDefault="00AF6CFF" w:rsidP="00AF6CFF">
      <w:pPr>
        <w:pStyle w:val="ListBullet"/>
        <w:rPr>
          <w:rFonts w:ascii="Times New Roman" w:hAnsi="Times New Roman"/>
        </w:rPr>
      </w:pPr>
      <w:r>
        <w:t>Processed after content editorial work is completed in the KMC</w:t>
      </w:r>
    </w:p>
    <w:tbl>
      <w:tblPr>
        <w:tblW w:w="9134" w:type="dxa"/>
        <w:tblLayout w:type="fixed"/>
        <w:tblCellMar>
          <w:left w:w="62" w:type="dxa"/>
          <w:right w:w="62" w:type="dxa"/>
        </w:tblCellMar>
        <w:tblLook w:val="0000" w:firstRow="0" w:lastRow="0" w:firstColumn="0" w:lastColumn="0" w:noHBand="0" w:noVBand="0"/>
      </w:tblPr>
      <w:tblGrid>
        <w:gridCol w:w="1020"/>
        <w:gridCol w:w="8114"/>
      </w:tblGrid>
      <w:tr w:rsidR="00AF6CFF" w:rsidRPr="00FD26C0" w:rsidTr="00AF6CFF">
        <w:trPr>
          <w:cantSplit/>
        </w:trPr>
        <w:tc>
          <w:tcPr>
            <w:tcW w:w="1020" w:type="dxa"/>
            <w:tcBorders>
              <w:top w:val="nil"/>
              <w:left w:val="nil"/>
              <w:bottom w:val="nil"/>
              <w:right w:val="nil"/>
            </w:tcBorders>
            <w:tcMar>
              <w:top w:w="0" w:type="dxa"/>
              <w:left w:w="62" w:type="dxa"/>
              <w:bottom w:w="0" w:type="dxa"/>
              <w:right w:w="62" w:type="dxa"/>
            </w:tcMar>
          </w:tcPr>
          <w:p w:rsidR="00AF6CFF" w:rsidRPr="00FD26C0" w:rsidRDefault="00AF6CFF" w:rsidP="00AF6CFF">
            <w:pPr>
              <w:pStyle w:val="Note"/>
              <w:jc w:val="center"/>
            </w:pPr>
            <w:r>
              <w:rPr>
                <w:noProof/>
                <w:lang w:val="en-US" w:bidi="he-IL"/>
              </w:rPr>
              <w:lastRenderedPageBreak/>
              <w:drawing>
                <wp:inline distT="0" distB="0" distL="0" distR="0" wp14:anchorId="11155C7A" wp14:editId="7B897BCC">
                  <wp:extent cx="315045" cy="485416"/>
                  <wp:effectExtent l="0" t="0" r="8890" b="0"/>
                  <wp:docPr id="12302" name="Picture 1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4932" cy="485241"/>
                          </a:xfrm>
                          <a:prstGeom prst="rect">
                            <a:avLst/>
                          </a:prstGeom>
                          <a:noFill/>
                          <a:ln>
                            <a:noFill/>
                          </a:ln>
                        </pic:spPr>
                      </pic:pic>
                    </a:graphicData>
                  </a:graphic>
                </wp:inline>
              </w:drawing>
            </w:r>
          </w:p>
        </w:tc>
        <w:tc>
          <w:tcPr>
            <w:tcW w:w="8114" w:type="dxa"/>
            <w:tcBorders>
              <w:top w:val="nil"/>
              <w:left w:val="nil"/>
              <w:bottom w:val="nil"/>
              <w:right w:val="nil"/>
            </w:tcBorders>
            <w:shd w:val="clear" w:color="auto" w:fill="F2F4D5"/>
            <w:tcMar>
              <w:top w:w="0" w:type="dxa"/>
              <w:left w:w="62" w:type="dxa"/>
              <w:bottom w:w="0" w:type="dxa"/>
              <w:right w:w="62" w:type="dxa"/>
            </w:tcMar>
          </w:tcPr>
          <w:p w:rsidR="00AF6CFF" w:rsidRDefault="005536B9" w:rsidP="00AF6CFF">
            <w:pPr>
              <w:pStyle w:val="Note"/>
              <w:rPr>
                <w:rStyle w:val="SpecialBold"/>
              </w:rPr>
            </w:pPr>
            <w:r>
              <w:rPr>
                <w:rStyle w:val="SpecialBold"/>
              </w:rPr>
              <w:t>Preparing</w:t>
            </w:r>
            <w:r w:rsidR="00B56AC2">
              <w:rPr>
                <w:rStyle w:val="SpecialBold"/>
              </w:rPr>
              <w:t xml:space="preserve"> a Draft Entry </w:t>
            </w:r>
            <w:r w:rsidR="00AF6CFF">
              <w:rPr>
                <w:rStyle w:val="SpecialBold"/>
              </w:rPr>
              <w:t>Workflow</w:t>
            </w:r>
            <w:r w:rsidR="00AF6CFF" w:rsidRPr="00FD26C0">
              <w:rPr>
                <w:rStyle w:val="SpecialBold"/>
              </w:rPr>
              <w:t>:</w:t>
            </w:r>
          </w:p>
          <w:p w:rsidR="00AF6CFF" w:rsidRDefault="00AF6CFF" w:rsidP="00AF6CFF">
            <w:pPr>
              <w:pStyle w:val="ListNumber3"/>
            </w:pPr>
            <w:r>
              <w:t xml:space="preserve">Prepare a draft entry in the KMC and fill in its metadata and publishing settings. See </w:t>
            </w:r>
            <w:hyperlink w:anchor="_Prepare_a_Metadata-only" w:history="1">
              <w:r w:rsidRPr="00405D79">
                <w:rPr>
                  <w:rStyle w:val="Hyperlink"/>
                  <w:rFonts w:cs="Arial"/>
                </w:rPr>
                <w:t>Prepare a Metadata-only "Draft" Entry for Future Ingestion of Media Files</w:t>
              </w:r>
            </w:hyperlink>
            <w:r>
              <w:t>.</w:t>
            </w:r>
          </w:p>
          <w:p w:rsidR="00AF6CFF" w:rsidRPr="004E32F1" w:rsidRDefault="00AF6CFF" w:rsidP="00AF6CFF">
            <w:pPr>
              <w:pStyle w:val="ListNumber3"/>
            </w:pPr>
            <w:r>
              <w:t xml:space="preserve">Add the media source file or the locally generated Transcoding Flavors to the entry. Use the entry’s </w:t>
            </w:r>
            <w:r w:rsidRPr="00E54D7D">
              <w:t>Flavors</w:t>
            </w:r>
            <w:r>
              <w:t xml:space="preserve"> tab to add files or flavors. See </w:t>
            </w:r>
            <w:hyperlink w:anchor="_The_Flavors_Tab" w:history="1">
              <w:r w:rsidRPr="000E1D85">
                <w:rPr>
                  <w:rStyle w:val="Hyperlink"/>
                </w:rPr>
                <w:t>The Flavors Tab</w:t>
              </w:r>
            </w:hyperlink>
            <w:r>
              <w:t>.</w:t>
            </w:r>
          </w:p>
        </w:tc>
      </w:tr>
    </w:tbl>
    <w:p w:rsidR="00AF6CFF" w:rsidRDefault="00AF6CFF" w:rsidP="00AF6CFF">
      <w:r>
        <w:t xml:space="preserve">The ingestion status of an entry that you create with the </w:t>
      </w:r>
      <w:r w:rsidRPr="00E54D7D">
        <w:rPr>
          <w:b/>
        </w:rPr>
        <w:t xml:space="preserve">Prepare </w:t>
      </w:r>
      <w:r>
        <w:rPr>
          <w:b/>
        </w:rPr>
        <w:t>Video/</w:t>
      </w:r>
      <w:r w:rsidRPr="00E54D7D">
        <w:rPr>
          <w:b/>
        </w:rPr>
        <w:t>Audio Entry</w:t>
      </w:r>
      <w:r>
        <w:t xml:space="preserve"> option automatically is set to No Media. The status remains </w:t>
      </w:r>
      <w:r w:rsidRPr="00E54D7D">
        <w:rPr>
          <w:b/>
        </w:rPr>
        <w:t>No Media</w:t>
      </w:r>
      <w:r>
        <w:t xml:space="preserve"> until one or more media files are added to the entry.</w:t>
      </w:r>
    </w:p>
    <w:p w:rsidR="00AF6CFF" w:rsidRDefault="00AF6CFF" w:rsidP="00AF6CFF">
      <w:r>
        <w:t>An entry that you create with the Prepare Video/Audio Entry option is saved as a Draft entry in the Kaltura system until you add content.</w:t>
      </w:r>
    </w:p>
    <w:p w:rsidR="00AF6CFF" w:rsidRDefault="00AF6CFF">
      <w:r>
        <w:t xml:space="preserve">A Draft entry remains available in the </w:t>
      </w:r>
      <w:r w:rsidRPr="001541DE">
        <w:rPr>
          <w:b/>
        </w:rPr>
        <w:t>Content</w:t>
      </w:r>
      <w:r>
        <w:rPr>
          <w:b/>
        </w:rPr>
        <w:t xml:space="preserve"> </w:t>
      </w:r>
      <w:r>
        <w:t xml:space="preserve">tab Entries </w:t>
      </w:r>
      <w:r w:rsidR="003550FF">
        <w:t>table</w:t>
      </w:r>
      <w:r>
        <w:t xml:space="preserve"> for further editing.</w:t>
      </w:r>
    </w:p>
    <w:p w:rsidR="00AF6CFF" w:rsidRPr="001541DE" w:rsidRDefault="00AF6CFF">
      <w:pPr>
        <w:pStyle w:val="Heading3"/>
      </w:pPr>
      <w:bookmarkStart w:id="110" w:name="_Prepare_Live_Stream_1"/>
      <w:bookmarkStart w:id="111" w:name="_Toc332631939"/>
      <w:bookmarkEnd w:id="110"/>
      <w:r w:rsidRPr="001541DE">
        <w:t>Prepare Live Stream Entry</w:t>
      </w:r>
      <w:bookmarkEnd w:id="111"/>
    </w:p>
    <w:p w:rsidR="00AF6CFF" w:rsidRDefault="00AF6CFF" w:rsidP="00AF6CFF">
      <w:r>
        <w:t xml:space="preserve">Use the </w:t>
      </w:r>
      <w:r w:rsidRPr="00E54D7D">
        <w:rPr>
          <w:b/>
        </w:rPr>
        <w:t>Live Stream Entry</w:t>
      </w:r>
      <w:r>
        <w:rPr>
          <w:b/>
        </w:rPr>
        <w:t xml:space="preserve"> </w:t>
      </w:r>
      <w:r w:rsidRPr="004A7348">
        <w:rPr>
          <w:bCs/>
        </w:rPr>
        <w:t>option</w:t>
      </w:r>
      <w:r>
        <w:t xml:space="preserve"> to provision a live stream on the CDN. The live stream should be configured with your encoder IP address. </w:t>
      </w:r>
    </w:p>
    <w:p w:rsidR="00AF6CFF" w:rsidRDefault="00AF6CFF" w:rsidP="00AF6CFF">
      <w:r>
        <w:t xml:space="preserve">After the live stream is provisioned, you can set the entry metadata and specific broadcasting settings in the KMC's </w:t>
      </w:r>
      <w:r w:rsidRPr="00E54D7D">
        <w:rPr>
          <w:b/>
        </w:rPr>
        <w:t>Content</w:t>
      </w:r>
      <w:r>
        <w:rPr>
          <w:b/>
        </w:rPr>
        <w:t xml:space="preserve"> </w:t>
      </w:r>
      <w:r>
        <w:t xml:space="preserve">tab </w:t>
      </w:r>
      <w:r w:rsidR="003550FF">
        <w:t>Entries tab</w:t>
      </w:r>
      <w:r>
        <w:t>.</w:t>
      </w:r>
    </w:p>
    <w:p w:rsidR="00AF6CFF" w:rsidRDefault="00AF6CFF" w:rsidP="00AF6CFF">
      <w:r>
        <w:t xml:space="preserve">For more information see </w:t>
      </w:r>
      <w:hyperlink w:anchor="_Workflow_for_Setting" w:history="1">
        <w:r w:rsidRPr="0065138F">
          <w:rPr>
            <w:rStyle w:val="Hyperlink"/>
          </w:rPr>
          <w:t>Workflow for Setting up Live Streaming</w:t>
        </w:r>
      </w:hyperlink>
      <w:r>
        <w:t>.</w:t>
      </w:r>
    </w:p>
    <w:p w:rsidR="00AF6CFF" w:rsidRDefault="00AF6CFF" w:rsidP="00E3369B">
      <w:pPr>
        <w:pStyle w:val="Heading2"/>
      </w:pPr>
      <w:bookmarkStart w:id="112" w:name="_Creating_Draft_Entries_1"/>
      <w:bookmarkStart w:id="113" w:name="_Toc332631940"/>
      <w:bookmarkEnd w:id="112"/>
      <w:r>
        <w:t>Creating Draft Entries</w:t>
      </w:r>
      <w:bookmarkEnd w:id="113"/>
    </w:p>
    <w:p w:rsidR="00AF6CFF" w:rsidRDefault="00AF6CFF" w:rsidP="00AF6CFF">
      <w:pPr>
        <w:rPr>
          <w:color w:val="0000FF"/>
          <w:u w:val="single"/>
          <w:lang w:bidi="he-IL"/>
        </w:rPr>
      </w:pPr>
      <w:r>
        <w:rPr>
          <w:lang w:bidi="he-IL"/>
        </w:rPr>
        <w:t>Draft entries are entries created without actual content</w:t>
      </w:r>
      <w:r w:rsidRPr="002C1842">
        <w:rPr>
          <w:lang w:bidi="he-IL"/>
        </w:rPr>
        <w:t xml:space="preserve">, and </w:t>
      </w:r>
      <w:r>
        <w:rPr>
          <w:lang w:bidi="he-IL"/>
        </w:rPr>
        <w:t xml:space="preserve">are used as a container for adding content. </w:t>
      </w:r>
    </w:p>
    <w:p w:rsidR="00AF6CFF" w:rsidRDefault="00AF6CFF" w:rsidP="00AF6CFF"/>
    <w:tbl>
      <w:tblPr>
        <w:tblW w:w="9570" w:type="dxa"/>
        <w:tblLayout w:type="fixed"/>
        <w:tblCellMar>
          <w:left w:w="62" w:type="dxa"/>
          <w:right w:w="62" w:type="dxa"/>
        </w:tblCellMar>
        <w:tblLook w:val="0000" w:firstRow="0" w:lastRow="0" w:firstColumn="0" w:lastColumn="0" w:noHBand="0" w:noVBand="0"/>
      </w:tblPr>
      <w:tblGrid>
        <w:gridCol w:w="1020"/>
        <w:gridCol w:w="8550"/>
      </w:tblGrid>
      <w:tr w:rsidR="00AF6CFF" w:rsidRPr="00FD26C0" w:rsidTr="00AF6CFF">
        <w:trPr>
          <w:cantSplit/>
        </w:trPr>
        <w:tc>
          <w:tcPr>
            <w:tcW w:w="1020" w:type="dxa"/>
            <w:tcBorders>
              <w:top w:val="nil"/>
              <w:left w:val="nil"/>
              <w:bottom w:val="nil"/>
              <w:right w:val="nil"/>
            </w:tcBorders>
            <w:tcMar>
              <w:top w:w="0" w:type="dxa"/>
              <w:left w:w="62" w:type="dxa"/>
              <w:bottom w:w="0" w:type="dxa"/>
              <w:right w:w="62" w:type="dxa"/>
            </w:tcMar>
          </w:tcPr>
          <w:p w:rsidR="00AF6CFF" w:rsidRPr="00FD26C0" w:rsidRDefault="00AF6CFF" w:rsidP="00AF6CFF">
            <w:pPr>
              <w:pStyle w:val="Note"/>
            </w:pPr>
            <w:r>
              <w:rPr>
                <w:noProof/>
                <w:lang w:val="en-US" w:bidi="he-IL"/>
              </w:rPr>
              <w:drawing>
                <wp:inline distT="0" distB="0" distL="0" distR="0" wp14:anchorId="645F4C40" wp14:editId="36FD18EE">
                  <wp:extent cx="389890" cy="365521"/>
                  <wp:effectExtent l="0" t="0" r="0" b="0"/>
                  <wp:docPr id="12303" name="Picture 9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1" descr="C:\Users\user\Desktop\Author-it\Publishing\Word Document\UFM 2.3 User Manual\217.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89890" cy="365521"/>
                          </a:xfrm>
                          <a:prstGeom prst="rect">
                            <a:avLst/>
                          </a:prstGeom>
                          <a:noFill/>
                          <a:ln w="9525">
                            <a:noFill/>
                            <a:miter lim="800000"/>
                            <a:headEnd/>
                            <a:tailEnd/>
                          </a:ln>
                        </pic:spPr>
                      </pic:pic>
                    </a:graphicData>
                  </a:graphic>
                </wp:inline>
              </w:drawing>
            </w:r>
          </w:p>
        </w:tc>
        <w:tc>
          <w:tcPr>
            <w:tcW w:w="8550" w:type="dxa"/>
            <w:tcBorders>
              <w:top w:val="nil"/>
              <w:left w:val="nil"/>
              <w:bottom w:val="nil"/>
              <w:right w:val="nil"/>
            </w:tcBorders>
            <w:shd w:val="clear" w:color="auto" w:fill="E6E6E6"/>
            <w:tcMar>
              <w:top w:w="0" w:type="dxa"/>
              <w:left w:w="62" w:type="dxa"/>
              <w:bottom w:w="0" w:type="dxa"/>
              <w:right w:w="62" w:type="dxa"/>
            </w:tcMar>
          </w:tcPr>
          <w:p w:rsidR="00AF6CFF" w:rsidRPr="004B43AF" w:rsidRDefault="00AF6CFF" w:rsidP="00AF6CFF">
            <w:pPr>
              <w:pStyle w:val="Note"/>
            </w:pPr>
            <w:r w:rsidRPr="008F01DA">
              <w:rPr>
                <w:b/>
                <w:bCs/>
              </w:rPr>
              <w:t xml:space="preserve">Note: </w:t>
            </w:r>
            <w:r w:rsidRPr="005127A9">
              <w:t xml:space="preserve">You can add or attach content at a later time, by using the </w:t>
            </w:r>
            <w:hyperlink r:id="rId39" w:tgtFrame="_blank" w:history="1">
              <w:r w:rsidRPr="005127A9">
                <w:rPr>
                  <w:rStyle w:val="Monospace"/>
                </w:rPr>
                <w:t>BaseEntry-&gt;addContent</w:t>
              </w:r>
            </w:hyperlink>
            <w:r w:rsidRPr="00FB1642">
              <w:rPr>
                <w:rStyle w:val="Hyperlink"/>
                <w:rFonts w:cs="Arial"/>
                <w:color w:val="666560"/>
              </w:rPr>
              <w:t> </w:t>
            </w:r>
            <w:r w:rsidRPr="005127A9">
              <w:t xml:space="preserve"> action and use one of the </w:t>
            </w:r>
            <w:r w:rsidRPr="005127A9">
              <w:rPr>
                <w:rStyle w:val="Monospace"/>
              </w:rPr>
              <w:t>KalturaResource</w:t>
            </w:r>
            <w:r w:rsidRPr="005127A9">
              <w:t> </w:t>
            </w:r>
            <w:hyperlink r:id="rId40" w:history="1">
              <w:r w:rsidRPr="00E64B40">
                <w:rPr>
                  <w:rStyle w:val="Hyperlink"/>
                  <w:rFonts w:cs="Arial"/>
                  <w:color w:val="666560"/>
                </w:rPr>
                <w:t>resources</w:t>
              </w:r>
            </w:hyperlink>
            <w:r w:rsidRPr="00E64B40">
              <w:rPr>
                <w:rStyle w:val="Hyperlink"/>
                <w:rFonts w:cs="Arial"/>
                <w:color w:val="666560"/>
              </w:rPr>
              <w:t xml:space="preserve">. </w:t>
            </w:r>
            <w:r w:rsidRPr="005127A9">
              <w:t xml:space="preserve">See </w:t>
            </w:r>
            <w:hyperlink r:id="rId41" w:history="1">
              <w:r w:rsidRPr="004B43AF">
                <w:rPr>
                  <w:rStyle w:val="Hyperlink"/>
                </w:rPr>
                <w:t>Kaltura API</w:t>
              </w:r>
            </w:hyperlink>
            <w:r w:rsidRPr="004B43AF">
              <w:rPr>
                <w:rStyle w:val="Hyperlink"/>
              </w:rPr>
              <w:t xml:space="preserve"> documentation</w:t>
            </w:r>
            <w:r w:rsidRPr="005127A9">
              <w:rPr>
                <w:rStyle w:val="Hyperlink"/>
              </w:rPr>
              <w:t>.</w:t>
            </w:r>
          </w:p>
        </w:tc>
      </w:tr>
    </w:tbl>
    <w:p w:rsidR="00AF6CFF" w:rsidRPr="004A7348" w:rsidRDefault="00AF6CFF" w:rsidP="009428D3">
      <w:pPr>
        <w:pStyle w:val="Procedure"/>
        <w:pPrChange w:id="114" w:author="Debbie Zioni" w:date="2012-08-15T20:03:00Z">
          <w:pPr>
            <w:pStyle w:val="Procedure"/>
          </w:pPr>
        </w:pPrChange>
      </w:pPr>
      <w:r w:rsidRPr="002C1842">
        <w:t> </w:t>
      </w:r>
      <w:r w:rsidRPr="004A7348">
        <w:t>To create a Draft Entry</w:t>
      </w:r>
    </w:p>
    <w:p w:rsidR="00AF6CFF" w:rsidRPr="004A7348" w:rsidRDefault="00AF6CFF" w:rsidP="00292207">
      <w:pPr>
        <w:pStyle w:val="ListNumber"/>
        <w:numPr>
          <w:ilvl w:val="0"/>
          <w:numId w:val="183"/>
        </w:numPr>
      </w:pPr>
      <w:r w:rsidRPr="004A7348">
        <w:t>Select the Upload tab.</w:t>
      </w:r>
    </w:p>
    <w:p w:rsidR="00AF6CFF" w:rsidRPr="004A7348" w:rsidRDefault="00AF6CFF" w:rsidP="00292207">
      <w:pPr>
        <w:pStyle w:val="ListNumber"/>
        <w:numPr>
          <w:ilvl w:val="0"/>
          <w:numId w:val="183"/>
        </w:numPr>
      </w:pPr>
      <w:r w:rsidRPr="004A7348">
        <w:t xml:space="preserve">Select </w:t>
      </w:r>
      <w:r w:rsidRPr="004A7348">
        <w:rPr>
          <w:rStyle w:val="Strong"/>
        </w:rPr>
        <w:t>Video Entry</w:t>
      </w:r>
      <w:r w:rsidRPr="004A7348">
        <w:t xml:space="preserve"> or </w:t>
      </w:r>
      <w:r w:rsidRPr="004A7348">
        <w:rPr>
          <w:rStyle w:val="Strong"/>
        </w:rPr>
        <w:t>Audio Entry</w:t>
      </w:r>
      <w:r w:rsidRPr="004A7348">
        <w:t>.</w:t>
      </w:r>
    </w:p>
    <w:p w:rsidR="00AF6CFF" w:rsidRPr="004A7348" w:rsidRDefault="00AF6CFF" w:rsidP="00292207">
      <w:pPr>
        <w:pStyle w:val="ListNumber"/>
        <w:numPr>
          <w:ilvl w:val="0"/>
          <w:numId w:val="183"/>
        </w:numPr>
      </w:pPr>
      <w:r w:rsidRPr="004A7348">
        <w:t>In the New Entry Window:</w:t>
      </w:r>
    </w:p>
    <w:p w:rsidR="00AF6CFF" w:rsidRPr="004A7348" w:rsidRDefault="00AF6CFF">
      <w:pPr>
        <w:pStyle w:val="ListNumber20"/>
      </w:pPr>
      <w:r w:rsidRPr="004A7348">
        <w:t>Name (required).</w:t>
      </w:r>
    </w:p>
    <w:p w:rsidR="00AF6CFF" w:rsidRPr="004A7348" w:rsidRDefault="00AF6CFF">
      <w:pPr>
        <w:pStyle w:val="ListNumber20"/>
      </w:pPr>
      <w:r w:rsidRPr="004A7348">
        <w:t>Description</w:t>
      </w:r>
    </w:p>
    <w:p w:rsidR="00AF6CFF" w:rsidRPr="004A7348" w:rsidRDefault="00AF6CFF">
      <w:pPr>
        <w:pStyle w:val="ListNumber20"/>
      </w:pPr>
      <w:r w:rsidRPr="004A7348">
        <w:t>Tags</w:t>
      </w:r>
    </w:p>
    <w:p w:rsidR="00AF6CFF" w:rsidRPr="004A7348" w:rsidRDefault="00AF6CFF">
      <w:pPr>
        <w:pStyle w:val="ListNumber20"/>
      </w:pPr>
      <w:r w:rsidRPr="004A7348">
        <w:t>Categories</w:t>
      </w:r>
      <w:r w:rsidR="00DD0469">
        <w:t xml:space="preserve"> – use the pencil icon to select a </w:t>
      </w:r>
      <w:r w:rsidR="005536B9">
        <w:t>category</w:t>
      </w:r>
      <w:r w:rsidR="00DD0469">
        <w:t xml:space="preserve"> from the </w:t>
      </w:r>
      <w:r w:rsidR="005536B9">
        <w:t>existing</w:t>
      </w:r>
      <w:r w:rsidR="00DD0469">
        <w:t xml:space="preserve"> category list.</w:t>
      </w:r>
    </w:p>
    <w:p w:rsidR="00AF6CFF" w:rsidRDefault="00AF6CFF" w:rsidP="00AF6CFF">
      <w:pPr>
        <w:pStyle w:val="ListContinue"/>
      </w:pPr>
      <w:r>
        <w:rPr>
          <w:noProof/>
          <w:lang w:val="en-US" w:bidi="he-IL"/>
        </w:rPr>
        <w:lastRenderedPageBreak/>
        <w:drawing>
          <wp:inline distT="0" distB="0" distL="0" distR="0" wp14:anchorId="26B22898" wp14:editId="1BCC29A9">
            <wp:extent cx="5820054" cy="3729355"/>
            <wp:effectExtent l="0" t="0" r="9525"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no_media_entry.png"/>
                    <pic:cNvPicPr/>
                  </pic:nvPicPr>
                  <pic:blipFill>
                    <a:blip r:embed="rId42">
                      <a:extLst>
                        <a:ext uri="{28A0092B-C50C-407E-A947-70E740481C1C}">
                          <a14:useLocalDpi xmlns:a14="http://schemas.microsoft.com/office/drawing/2010/main" val="0"/>
                        </a:ext>
                      </a:extLst>
                    </a:blip>
                    <a:stretch>
                      <a:fillRect/>
                    </a:stretch>
                  </pic:blipFill>
                  <pic:spPr>
                    <a:xfrm>
                      <a:off x="0" y="0"/>
                      <a:ext cx="5820054" cy="3729355"/>
                    </a:xfrm>
                    <a:prstGeom prst="rect">
                      <a:avLst/>
                    </a:prstGeom>
                  </pic:spPr>
                </pic:pic>
              </a:graphicData>
            </a:graphic>
          </wp:inline>
        </w:drawing>
      </w:r>
    </w:p>
    <w:p w:rsidR="00AF6CFF" w:rsidRDefault="00AF6CFF" w:rsidP="00292207">
      <w:pPr>
        <w:pStyle w:val="ListNumber"/>
        <w:numPr>
          <w:ilvl w:val="0"/>
          <w:numId w:val="183"/>
        </w:numPr>
      </w:pPr>
      <w:r>
        <w:t xml:space="preserve">If you have Custom Data for entries, you can edit the Custom Data fields for the entry. For multiple schemas, use the drop down Jump To menu to select the schema for the entry. See </w:t>
      </w:r>
      <w:hyperlink w:anchor="_Managing_Schemas_2" w:history="1">
        <w:r w:rsidRPr="00160D4D">
          <w:rPr>
            <w:rStyle w:val="Hyperlink"/>
            <w:rFonts w:cs="Arial"/>
          </w:rPr>
          <w:t>Managing Schemas</w:t>
        </w:r>
      </w:hyperlink>
      <w:r>
        <w:t xml:space="preserve"> for more information.</w:t>
      </w:r>
    </w:p>
    <w:p w:rsidR="00AF6CFF" w:rsidRDefault="00AF6CFF" w:rsidP="00292207">
      <w:pPr>
        <w:pStyle w:val="ListNumber"/>
        <w:numPr>
          <w:ilvl w:val="0"/>
          <w:numId w:val="183"/>
        </w:numPr>
      </w:pPr>
      <w:r>
        <w:t xml:space="preserve">Click </w:t>
      </w:r>
      <w:r w:rsidRPr="00E54D7D">
        <w:t>Save and Close</w:t>
      </w:r>
      <w:r>
        <w:t>.</w:t>
      </w:r>
    </w:p>
    <w:p w:rsidR="00AF6CFF" w:rsidRDefault="00AF6CFF" w:rsidP="00AF6CFF">
      <w:pPr>
        <w:pStyle w:val="ListContinue"/>
      </w:pPr>
      <w:r>
        <w:t xml:space="preserve">The </w:t>
      </w:r>
      <w:r w:rsidRPr="00014F5C">
        <w:t>ingestion</w:t>
      </w:r>
      <w:r>
        <w:t xml:space="preserve"> status for a Draft entry is No Media. The following is an example of a Draft entry in the KMC.</w:t>
      </w:r>
    </w:p>
    <w:p w:rsidR="00AF6CFF" w:rsidRPr="003C0C61" w:rsidRDefault="00AF6CFF" w:rsidP="00AF6CFF">
      <w:pPr>
        <w:pStyle w:val="ListContinue"/>
      </w:pPr>
      <w:r w:rsidRPr="00500F94">
        <w:rPr>
          <w:noProof/>
          <w:lang w:val="en-US" w:bidi="he-IL"/>
        </w:rPr>
        <w:drawing>
          <wp:inline distT="0" distB="0" distL="0" distR="0" wp14:anchorId="0266F517" wp14:editId="42D52BC7">
            <wp:extent cx="5851150" cy="1249218"/>
            <wp:effectExtent l="0" t="0" r="0" b="8255"/>
            <wp:docPr id="12304" name="Picture 1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le_draft.png"/>
                    <pic:cNvPicPr/>
                  </pic:nvPicPr>
                  <pic:blipFill>
                    <a:blip r:embed="rId43">
                      <a:extLst>
                        <a:ext uri="{28A0092B-C50C-407E-A947-70E740481C1C}">
                          <a14:useLocalDpi xmlns:a14="http://schemas.microsoft.com/office/drawing/2010/main" val="0"/>
                        </a:ext>
                      </a:extLst>
                    </a:blip>
                    <a:stretch>
                      <a:fillRect/>
                    </a:stretch>
                  </pic:blipFill>
                  <pic:spPr>
                    <a:xfrm>
                      <a:off x="0" y="0"/>
                      <a:ext cx="5851150" cy="1249218"/>
                    </a:xfrm>
                    <a:prstGeom prst="rect">
                      <a:avLst/>
                    </a:prstGeom>
                  </pic:spPr>
                </pic:pic>
              </a:graphicData>
            </a:graphic>
          </wp:inline>
        </w:drawing>
      </w:r>
    </w:p>
    <w:p w:rsidR="00AF6CFF" w:rsidRPr="00905DB1" w:rsidRDefault="00AF6CFF" w:rsidP="00AF6CFF">
      <w:pPr>
        <w:pStyle w:val="Heading3"/>
        <w:rPr>
          <w:lang w:bidi="he-IL"/>
        </w:rPr>
      </w:pPr>
      <w:bookmarkStart w:id="115" w:name="_Toc332631941"/>
      <w:r w:rsidRPr="00905DB1">
        <w:rPr>
          <w:lang w:bidi="he-IL"/>
        </w:rPr>
        <w:t>Key Benefits and Functionality</w:t>
      </w:r>
      <w:bookmarkEnd w:id="115"/>
    </w:p>
    <w:p w:rsidR="00AF6CFF" w:rsidRPr="00905DB1" w:rsidRDefault="00AF6CFF" w:rsidP="00AF6CFF">
      <w:pPr>
        <w:rPr>
          <w:lang w:bidi="he-IL"/>
        </w:rPr>
      </w:pPr>
      <w:r w:rsidRPr="00540FD0">
        <w:t>You can control the order of ingestion, create a No Media entry with metadata and attach video later.  You can prepare a Kaltura media entry and add the relevant media files after uploading content, to enable an efficient and fast paced content ingestion operation. You can create a new media entry in the KMC and set its metadata and publishing information beforehand, or in parallel, to the actual media processing. You can then add the related media files to the existing entry when ready.  For more information see</w:t>
      </w:r>
      <w:r>
        <w:rPr>
          <w:lang w:bidi="he-IL"/>
        </w:rPr>
        <w:t xml:space="preserve"> </w:t>
      </w:r>
      <w:hyperlink w:anchor="_Metadata_and_Related" w:history="1">
        <w:r w:rsidRPr="003C0C61">
          <w:rPr>
            <w:rStyle w:val="Hyperlink"/>
            <w:rFonts w:cs="Arial"/>
            <w:lang w:bidi="he-IL"/>
          </w:rPr>
          <w:t>Metadata and Related Files</w:t>
        </w:r>
      </w:hyperlink>
      <w:r>
        <w:rPr>
          <w:lang w:bidi="he-IL"/>
        </w:rPr>
        <w:t>.</w:t>
      </w:r>
    </w:p>
    <w:p w:rsidR="00AF6CFF" w:rsidRPr="00905DB1" w:rsidRDefault="00AF6CFF" w:rsidP="009C04F1">
      <w:pPr>
        <w:rPr>
          <w:lang w:bidi="he-IL"/>
        </w:rPr>
      </w:pPr>
      <w:r>
        <w:rPr>
          <w:lang w:bidi="he-IL"/>
        </w:rPr>
        <w:t>You can u</w:t>
      </w:r>
      <w:r w:rsidRPr="00905DB1">
        <w:rPr>
          <w:lang w:bidi="he-IL"/>
        </w:rPr>
        <w:t>se your own transcoders, and ingest the output flavors to Kaltura</w:t>
      </w:r>
      <w:r>
        <w:rPr>
          <w:lang w:bidi="he-IL"/>
        </w:rPr>
        <w:t>. See</w:t>
      </w:r>
      <w:r w:rsidR="009C04F1">
        <w:rPr>
          <w:lang w:bidi="he-IL"/>
        </w:rPr>
        <w:t xml:space="preserve"> </w:t>
      </w:r>
      <w:hyperlink w:anchor="_The_Flavors_Tab_1" w:history="1">
        <w:r w:rsidR="009C04F1" w:rsidRPr="009C04F1">
          <w:rPr>
            <w:rStyle w:val="Hyperlink"/>
            <w:rFonts w:cs="Arial"/>
            <w:lang w:bidi="he-IL"/>
          </w:rPr>
          <w:t>The Flavors Tab</w:t>
        </w:r>
      </w:hyperlink>
      <w:r>
        <w:rPr>
          <w:lang w:bidi="he-IL"/>
        </w:rPr>
        <w:t xml:space="preserve">. </w:t>
      </w:r>
    </w:p>
    <w:p w:rsidR="00AF6CFF" w:rsidRPr="00831E12" w:rsidRDefault="00AF6CFF" w:rsidP="00AF6CFF">
      <w:pPr>
        <w:rPr>
          <w:rFonts w:eastAsiaTheme="minorHAnsi"/>
        </w:rPr>
      </w:pPr>
      <w:r w:rsidRPr="00831E12">
        <w:t xml:space="preserve">Publishers can ingest </w:t>
      </w:r>
      <w:r w:rsidRPr="00540FD0">
        <w:rPr>
          <w:rStyle w:val="BodyTextChar"/>
        </w:rPr>
        <w:t xml:space="preserve">media assets/files that have already been transcoded locally into multiple flavors and then ingest the files into </w:t>
      </w:r>
      <w:r w:rsidRPr="00540FD0">
        <w:rPr>
          <w:rStyle w:val="BodyTextChar"/>
          <w:rFonts w:eastAsiaTheme="minorHAnsi"/>
        </w:rPr>
        <w:t>a Kaltura entry managed from the KMC</w:t>
      </w:r>
      <w:r w:rsidRPr="00540FD0">
        <w:rPr>
          <w:rStyle w:val="BodyTextChar"/>
        </w:rPr>
        <w:t>.</w:t>
      </w:r>
      <w:r w:rsidRPr="00831E12">
        <w:t xml:space="preserve"> This is a Premium option that can be configured by your Account Manager. Ingestion can be done via uploading through the KMC UI, </w:t>
      </w:r>
      <w:r w:rsidRPr="00831E12">
        <w:lastRenderedPageBreak/>
        <w:t xml:space="preserve">linking to an existing hosting site, submitting an XML with file links or using the Kaltura API. </w:t>
      </w:r>
    </w:p>
    <w:p w:rsidR="00AF6CFF" w:rsidRPr="00E3369B" w:rsidRDefault="00AF6CFF">
      <w:pPr>
        <w:pStyle w:val="Heading3"/>
      </w:pPr>
      <w:bookmarkStart w:id="116" w:name="_Toc332631942"/>
      <w:r w:rsidRPr="00E3369B">
        <w:t>Host</w:t>
      </w:r>
      <w:r w:rsidR="00EE6B6B">
        <w:t>ing</w:t>
      </w:r>
      <w:r w:rsidRPr="00E3369B">
        <w:t xml:space="preserve"> Videos at your Preferred Location and Link</w:t>
      </w:r>
      <w:r w:rsidR="00EE6B6B">
        <w:t>ing</w:t>
      </w:r>
      <w:r w:rsidRPr="00E3369B">
        <w:t xml:space="preserve"> to Kaltura</w:t>
      </w:r>
      <w:bookmarkEnd w:id="116"/>
    </w:p>
    <w:p w:rsidR="00AF6CFF" w:rsidRPr="00905DB1" w:rsidRDefault="00AF6CFF" w:rsidP="00AF6CFF">
      <w:pPr>
        <w:rPr>
          <w:lang w:bidi="he-IL"/>
        </w:rPr>
      </w:pPr>
      <w:r w:rsidRPr="00905DB1">
        <w:rPr>
          <w:lang w:bidi="he-IL"/>
        </w:rPr>
        <w:t>This use case is typically combined with transcoding performed</w:t>
      </w:r>
      <w:r>
        <w:rPr>
          <w:lang w:bidi="he-IL"/>
        </w:rPr>
        <w:t xml:space="preserve"> on the publisher’s side, after </w:t>
      </w:r>
      <w:r w:rsidRPr="00905DB1">
        <w:rPr>
          <w:lang w:bidi="he-IL"/>
        </w:rPr>
        <w:t xml:space="preserve">which the output files are pushed directly to CDN hosting, or to a local intranet delivery source. </w:t>
      </w:r>
    </w:p>
    <w:p w:rsidR="00AF6CFF" w:rsidRPr="00905DB1" w:rsidRDefault="00AF6CFF" w:rsidP="00AF6CFF">
      <w:pPr>
        <w:rPr>
          <w:lang w:bidi="he-IL"/>
        </w:rPr>
      </w:pPr>
      <w:r w:rsidRPr="00905DB1">
        <w:rPr>
          <w:lang w:bidi="he-IL"/>
        </w:rPr>
        <w:t>In this case, Kaltura essentially only manages the metadata while media files themselves are delivered directly from the publisher through a CDN to the viewer.</w:t>
      </w:r>
    </w:p>
    <w:p w:rsidR="00AF6CFF" w:rsidRPr="00905DB1" w:rsidRDefault="00AF6CFF" w:rsidP="00AF6CFF">
      <w:pPr>
        <w:rPr>
          <w:lang w:bidi="he-IL"/>
        </w:rPr>
      </w:pPr>
      <w:r w:rsidRPr="00905DB1">
        <w:rPr>
          <w:lang w:bidi="he-IL"/>
        </w:rPr>
        <w:t xml:space="preserve">Linking between the files and </w:t>
      </w:r>
      <w:r>
        <w:rPr>
          <w:lang w:bidi="he-IL"/>
        </w:rPr>
        <w:t xml:space="preserve">a </w:t>
      </w:r>
      <w:r w:rsidRPr="00905DB1">
        <w:rPr>
          <w:lang w:bidi="he-IL"/>
        </w:rPr>
        <w:t>Kaltura</w:t>
      </w:r>
      <w:r>
        <w:rPr>
          <w:lang w:bidi="he-IL"/>
        </w:rPr>
        <w:t xml:space="preserve"> entry</w:t>
      </w:r>
      <w:r w:rsidRPr="00905DB1">
        <w:rPr>
          <w:lang w:bidi="he-IL"/>
        </w:rPr>
        <w:t xml:space="preserve"> can be done through the KMC, API</w:t>
      </w:r>
      <w:r>
        <w:rPr>
          <w:lang w:bidi="he-IL"/>
        </w:rPr>
        <w:t xml:space="preserve">, or drop folder XML </w:t>
      </w:r>
      <w:r w:rsidRPr="00905DB1">
        <w:rPr>
          <w:lang w:bidi="he-IL"/>
        </w:rPr>
        <w:t>ingestion</w:t>
      </w:r>
      <w:r>
        <w:rPr>
          <w:lang w:bidi="he-IL"/>
        </w:rPr>
        <w:t xml:space="preserve">.  See </w:t>
      </w:r>
      <w:hyperlink w:anchor="_Using_a_Drop_1" w:history="1">
        <w:r>
          <w:rPr>
            <w:rStyle w:val="Hyperlink"/>
            <w:lang w:bidi="he-IL"/>
          </w:rPr>
          <w:t>Using a Drop Folder</w:t>
        </w:r>
      </w:hyperlink>
      <w:r>
        <w:rPr>
          <w:lang w:bidi="he-IL"/>
        </w:rPr>
        <w:t>.</w:t>
      </w:r>
      <w:r w:rsidRPr="00905DB1">
        <w:rPr>
          <w:lang w:bidi="he-IL"/>
        </w:rPr>
        <w:t xml:space="preserve"> </w:t>
      </w:r>
    </w:p>
    <w:p w:rsidR="00AF6CFF" w:rsidRPr="00905DB1" w:rsidRDefault="00AF6CFF" w:rsidP="00E3369B">
      <w:pPr>
        <w:pStyle w:val="Heading2"/>
        <w:rPr>
          <w:lang w:bidi="he-IL"/>
        </w:rPr>
      </w:pPr>
      <w:bookmarkStart w:id="117" w:name="_Toc332631943"/>
      <w:r>
        <w:rPr>
          <w:lang w:bidi="he-IL"/>
        </w:rPr>
        <w:t>Replacing Video Assets for a Kaltura E</w:t>
      </w:r>
      <w:r w:rsidRPr="00905DB1">
        <w:rPr>
          <w:lang w:bidi="he-IL"/>
        </w:rPr>
        <w:t>ntry</w:t>
      </w:r>
      <w:bookmarkEnd w:id="117"/>
      <w:r w:rsidRPr="00905DB1">
        <w:rPr>
          <w:lang w:bidi="he-IL"/>
        </w:rPr>
        <w:t xml:space="preserve"> </w:t>
      </w:r>
    </w:p>
    <w:p w:rsidR="00AF6CFF" w:rsidRDefault="00AF6CFF" w:rsidP="00AF6CFF">
      <w:pPr>
        <w:rPr>
          <w:lang w:bidi="he-IL"/>
        </w:rPr>
      </w:pPr>
      <w:r w:rsidRPr="00905DB1">
        <w:rPr>
          <w:lang w:bidi="he-IL"/>
        </w:rPr>
        <w:t xml:space="preserve">Publishers </w:t>
      </w:r>
      <w:r>
        <w:rPr>
          <w:lang w:bidi="he-IL"/>
        </w:rPr>
        <w:t xml:space="preserve">can </w:t>
      </w:r>
      <w:r w:rsidRPr="00905DB1">
        <w:rPr>
          <w:lang w:bidi="he-IL"/>
        </w:rPr>
        <w:t>replace media files of an existing media entry when needed</w:t>
      </w:r>
      <w:r>
        <w:rPr>
          <w:lang w:bidi="he-IL"/>
        </w:rPr>
        <w:t xml:space="preserve">. </w:t>
      </w:r>
    </w:p>
    <w:p w:rsidR="00AF6CFF" w:rsidRDefault="00AF6CFF" w:rsidP="00AF6CFF">
      <w:pPr>
        <w:rPr>
          <w:lang w:bidi="he-IL"/>
        </w:rPr>
      </w:pPr>
      <w:r>
        <w:rPr>
          <w:lang w:bidi="he-IL"/>
        </w:rPr>
        <w:t>This feature:</w:t>
      </w:r>
    </w:p>
    <w:p w:rsidR="00AF6CFF" w:rsidRPr="00905DB1" w:rsidRDefault="00AF6CFF" w:rsidP="00AF6CFF">
      <w:pPr>
        <w:pStyle w:val="ListBullet"/>
        <w:ind w:left="828"/>
        <w:rPr>
          <w:lang w:bidi="he-IL"/>
        </w:rPr>
      </w:pPr>
      <w:r>
        <w:rPr>
          <w:lang w:bidi="he-IL"/>
        </w:rPr>
        <w:t>Is</w:t>
      </w:r>
      <w:r w:rsidRPr="00905DB1">
        <w:rPr>
          <w:lang w:bidi="he-IL"/>
        </w:rPr>
        <w:t xml:space="preserve"> especially useful when media assets need to be re-edited by the publishers following ingestion to Kaltura.</w:t>
      </w:r>
    </w:p>
    <w:p w:rsidR="00AF6CFF" w:rsidRPr="00905DB1" w:rsidRDefault="00AF6CFF" w:rsidP="00AF6CFF">
      <w:pPr>
        <w:pStyle w:val="ListBullet"/>
        <w:ind w:left="828"/>
        <w:rPr>
          <w:lang w:bidi="he-IL"/>
        </w:rPr>
      </w:pPr>
      <w:r w:rsidRPr="00905DB1">
        <w:rPr>
          <w:lang w:bidi="he-IL"/>
        </w:rPr>
        <w:t>Enables seamless replacement of media even if media is</w:t>
      </w:r>
      <w:r>
        <w:rPr>
          <w:lang w:bidi="he-IL"/>
        </w:rPr>
        <w:t xml:space="preserve"> already published/ syndicated/</w:t>
      </w:r>
      <w:r w:rsidRPr="00905DB1">
        <w:rPr>
          <w:lang w:bidi="he-IL"/>
        </w:rPr>
        <w:t>distributed – media is replaced in all published instances.</w:t>
      </w:r>
    </w:p>
    <w:p w:rsidR="00AF6CFF" w:rsidRPr="00905DB1" w:rsidRDefault="00AF6CFF" w:rsidP="00AF6CFF">
      <w:pPr>
        <w:pStyle w:val="ListBullet"/>
        <w:ind w:left="828"/>
        <w:rPr>
          <w:lang w:bidi="he-IL"/>
        </w:rPr>
      </w:pPr>
      <w:r>
        <w:rPr>
          <w:lang w:bidi="he-IL"/>
        </w:rPr>
        <w:t xml:space="preserve">Replaces all </w:t>
      </w:r>
      <w:r w:rsidRPr="00905DB1">
        <w:rPr>
          <w:lang w:bidi="he-IL"/>
        </w:rPr>
        <w:t>multiple-bitrate media assets flavors</w:t>
      </w:r>
      <w:r>
        <w:rPr>
          <w:lang w:bidi="he-IL"/>
        </w:rPr>
        <w:t xml:space="preserve"> </w:t>
      </w:r>
      <w:r w:rsidRPr="00FF2599">
        <w:rPr>
          <w:b/>
          <w:bCs/>
          <w:lang w:bidi="he-IL"/>
        </w:rPr>
        <w:t>in one transaction</w:t>
      </w:r>
      <w:r w:rsidRPr="00905DB1">
        <w:rPr>
          <w:lang w:bidi="he-IL"/>
        </w:rPr>
        <w:t>.</w:t>
      </w:r>
    </w:p>
    <w:p w:rsidR="00AF6CFF" w:rsidRDefault="00AF6CFF" w:rsidP="00AF6CFF">
      <w:pPr>
        <w:pStyle w:val="ListBullet"/>
        <w:ind w:left="828"/>
        <w:rPr>
          <w:lang w:bidi="he-IL"/>
        </w:rPr>
      </w:pPr>
      <w:r w:rsidRPr="00905DB1">
        <w:rPr>
          <w:lang w:bidi="he-IL"/>
        </w:rPr>
        <w:t>Allows review and approval of new media prior to the actual replacement.</w:t>
      </w:r>
    </w:p>
    <w:p w:rsidR="00AF6CFF" w:rsidRDefault="00AF6CFF" w:rsidP="00AF6CFF">
      <w:pPr>
        <w:pStyle w:val="ListBullet"/>
        <w:ind w:left="828"/>
        <w:rPr>
          <w:lang w:bidi="he-IL"/>
        </w:rPr>
      </w:pPr>
      <w:r>
        <w:rPr>
          <w:lang w:bidi="he-IL"/>
        </w:rPr>
        <w:t>Is an i</w:t>
      </w:r>
      <w:r w:rsidRPr="00905DB1">
        <w:rPr>
          <w:lang w:bidi="he-IL"/>
        </w:rPr>
        <w:t>ntegral part of the entry life-cycle and content management workflow</w:t>
      </w:r>
    </w:p>
    <w:p w:rsidR="00AF6CFF" w:rsidRPr="002C1842" w:rsidRDefault="00AF6CFF" w:rsidP="00C45671">
      <w:pPr>
        <w:rPr>
          <w:lang w:bidi="he-IL"/>
        </w:rPr>
        <w:pPrChange w:id="118" w:author="Debbie Zioni" w:date="2012-08-15T20:09:00Z">
          <w:pPr/>
        </w:pPrChange>
      </w:pPr>
      <w:r>
        <w:rPr>
          <w:lang w:bidi="he-IL"/>
        </w:rPr>
        <w:t xml:space="preserve">For more information see </w:t>
      </w:r>
      <w:r w:rsidR="002556C9">
        <w:rPr>
          <w:lang w:bidi="he-IL"/>
        </w:rPr>
        <w:t xml:space="preserve"> </w:t>
      </w:r>
      <w:ins w:id="119" w:author="Debbie Zioni" w:date="2012-08-15T20:09:00Z">
        <w:r w:rsidR="00C45671">
          <w:rPr>
            <w:lang w:bidi="he-IL"/>
          </w:rPr>
          <w:fldChar w:fldCharType="begin"/>
        </w:r>
      </w:ins>
      <w:ins w:id="120" w:author="Debbie Zioni" w:date="2012-08-15T20:10:00Z">
        <w:r w:rsidR="00C45671">
          <w:rPr>
            <w:lang w:bidi="he-IL"/>
          </w:rPr>
          <w:instrText>HYPERLINK  \l "_Toc302930695"</w:instrText>
        </w:r>
        <w:r w:rsidR="00C45671">
          <w:rPr>
            <w:lang w:bidi="he-IL"/>
          </w:rPr>
        </w:r>
      </w:ins>
      <w:ins w:id="121" w:author="Debbie Zioni" w:date="2012-08-15T20:09:00Z">
        <w:r w:rsidR="00C45671">
          <w:rPr>
            <w:lang w:bidi="he-IL"/>
          </w:rPr>
          <w:fldChar w:fldCharType="separate"/>
        </w:r>
        <w:r w:rsidR="00C45671" w:rsidRPr="00C45671">
          <w:rPr>
            <w:rStyle w:val="Hyperlink"/>
            <w:rFonts w:cs="Arial"/>
            <w:lang w:bidi="he-IL"/>
          </w:rPr>
          <w:t xml:space="preserve">Replacing </w:t>
        </w:r>
        <w:r w:rsidR="00C45671" w:rsidRPr="00C45671">
          <w:rPr>
            <w:rStyle w:val="Hyperlink"/>
            <w:rFonts w:cs="Arial"/>
            <w:lang w:bidi="he-IL"/>
          </w:rPr>
          <w:t>Media</w:t>
        </w:r>
        <w:r w:rsidR="00C45671">
          <w:rPr>
            <w:lang w:bidi="he-IL"/>
          </w:rPr>
          <w:fldChar w:fldCharType="end"/>
        </w:r>
      </w:ins>
      <w:del w:id="122" w:author="Debbie Zioni" w:date="2012-08-15T20:09:00Z">
        <w:r w:rsidR="002556C9" w:rsidRPr="00FA5F16" w:rsidDel="00C45671">
          <w:rPr>
            <w:rStyle w:val="C1HJump"/>
          </w:rPr>
          <w:delText>Replacing Media</w:delText>
        </w:r>
        <w:r w:rsidR="00751AF2" w:rsidRPr="00FA5F16" w:rsidDel="00C45671">
          <w:rPr>
            <w:rStyle w:val="C1HJump"/>
            <w:vanish/>
          </w:rPr>
          <w:delText>|topic=Replacing Media</w:delText>
        </w:r>
      </w:del>
      <w:r>
        <w:rPr>
          <w:lang w:bidi="he-IL"/>
        </w:rPr>
        <w:t>.</w:t>
      </w:r>
    </w:p>
    <w:p w:rsidR="00AF6CFF" w:rsidRPr="007021D3" w:rsidRDefault="00AF6CFF" w:rsidP="00AF6CFF">
      <w:pPr>
        <w:pStyle w:val="Heading2"/>
      </w:pPr>
      <w:bookmarkStart w:id="123" w:name="_Uploading_and_Modifying_1"/>
      <w:bookmarkStart w:id="124" w:name="_Toc332631944"/>
      <w:bookmarkEnd w:id="123"/>
      <w:r>
        <w:t>U</w:t>
      </w:r>
      <w:r w:rsidRPr="005214F0">
        <w:t>ploading</w:t>
      </w:r>
      <w:r w:rsidRPr="007021D3">
        <w:t xml:space="preserve"> and Modifying Related Files</w:t>
      </w:r>
      <w:bookmarkEnd w:id="124"/>
    </w:p>
    <w:p w:rsidR="00AF6CFF" w:rsidRDefault="00AF6CFF" w:rsidP="00AF6CFF">
      <w:r w:rsidRPr="00C640EE">
        <w:t xml:space="preserve">You can attach files (documents, media) to your entries. Uploaded files will not create new entries but will receive a unique Kaltura </w:t>
      </w:r>
      <w:r>
        <w:t xml:space="preserve">Asset </w:t>
      </w:r>
      <w:r w:rsidRPr="00C640EE">
        <w:t>ID.</w:t>
      </w:r>
      <w:r>
        <w:t xml:space="preserve"> Use the </w:t>
      </w:r>
      <w:r w:rsidRPr="0083168D">
        <w:rPr>
          <w:b/>
        </w:rPr>
        <w:t>Related Files</w:t>
      </w:r>
      <w:r>
        <w:t xml:space="preserve"> tab </w:t>
      </w:r>
      <w:r w:rsidRPr="009075A5">
        <w:t>to upload files</w:t>
      </w:r>
      <w:r>
        <w:t xml:space="preserve"> associated to entries</w:t>
      </w:r>
      <w:r w:rsidRPr="009075A5">
        <w:t xml:space="preserve">. Related files are not stored </w:t>
      </w:r>
      <w:r>
        <w:t xml:space="preserve">with the </w:t>
      </w:r>
      <w:r w:rsidRPr="009075A5">
        <w:t xml:space="preserve">entries on </w:t>
      </w:r>
      <w:r>
        <w:t xml:space="preserve">the </w:t>
      </w:r>
      <w:r w:rsidRPr="009075A5">
        <w:t>Kaltura</w:t>
      </w:r>
      <w:r>
        <w:t xml:space="preserve"> platform and are </w:t>
      </w:r>
      <w:r w:rsidRPr="009075A5">
        <w:t xml:space="preserve">referenced </w:t>
      </w:r>
      <w:r>
        <w:t>using</w:t>
      </w:r>
      <w:r w:rsidRPr="009075A5">
        <w:t xml:space="preserve"> an Asset ID</w:t>
      </w:r>
      <w:r>
        <w:t>.</w:t>
      </w:r>
    </w:p>
    <w:p w:rsidR="00AF6CFF" w:rsidRDefault="00AF6CFF" w:rsidP="00AF6CFF">
      <w:pPr>
        <w:ind w:left="74"/>
      </w:pPr>
      <w:r>
        <w:rPr>
          <w:noProof/>
          <w:lang w:val="en-US" w:bidi="he-IL"/>
        </w:rPr>
        <w:lastRenderedPageBreak/>
        <w:drawing>
          <wp:inline distT="0" distB="0" distL="0" distR="0" wp14:anchorId="06FD4285" wp14:editId="3CEDAEE6">
            <wp:extent cx="5486400" cy="3229610"/>
            <wp:effectExtent l="0" t="0" r="0" b="8890"/>
            <wp:docPr id="12305" name="Picture 1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5486400" cy="3229610"/>
                    </a:xfrm>
                    <a:prstGeom prst="rect">
                      <a:avLst/>
                    </a:prstGeom>
                  </pic:spPr>
                </pic:pic>
              </a:graphicData>
            </a:graphic>
          </wp:inline>
        </w:drawing>
      </w:r>
    </w:p>
    <w:p w:rsidR="00AF6CFF" w:rsidRDefault="00AF6CFF" w:rsidP="009428D3">
      <w:pPr>
        <w:pStyle w:val="Procedure"/>
        <w:pPrChange w:id="125" w:author="Debbie Zioni" w:date="2012-08-15T20:03:00Z">
          <w:pPr>
            <w:pStyle w:val="Procedure"/>
          </w:pPr>
        </w:pPrChange>
      </w:pPr>
      <w:r>
        <w:t>To upload related files</w:t>
      </w:r>
    </w:p>
    <w:p w:rsidR="00AF6CFF" w:rsidRDefault="00AF6CFF" w:rsidP="00292207">
      <w:pPr>
        <w:pStyle w:val="ListNumber"/>
        <w:numPr>
          <w:ilvl w:val="0"/>
          <w:numId w:val="47"/>
        </w:numPr>
        <w:ind w:left="794"/>
      </w:pPr>
      <w:r>
        <w:t xml:space="preserve">Select the </w:t>
      </w:r>
      <w:r w:rsidRPr="005C7B20">
        <w:t>Content</w:t>
      </w:r>
      <w:r>
        <w:t xml:space="preserve"> tab and click on an entry.</w:t>
      </w:r>
    </w:p>
    <w:p w:rsidR="00AF6CFF" w:rsidRPr="00014F5C" w:rsidRDefault="00AF6CFF" w:rsidP="00AF6CFF">
      <w:pPr>
        <w:pStyle w:val="ListNumber"/>
        <w:ind w:left="794"/>
      </w:pPr>
      <w:r w:rsidRPr="00014F5C">
        <w:t xml:space="preserve">Select </w:t>
      </w:r>
      <w:r w:rsidRPr="0038657F">
        <w:t>the</w:t>
      </w:r>
      <w:r w:rsidRPr="00014F5C">
        <w:t xml:space="preserve"> Related Files tab and click </w:t>
      </w:r>
      <w:r w:rsidRPr="008631B0">
        <w:t>Add More Files</w:t>
      </w:r>
      <w:r w:rsidRPr="00014F5C">
        <w:t>.</w:t>
      </w:r>
    </w:p>
    <w:p w:rsidR="00AF6CFF" w:rsidRPr="00FD6AC6" w:rsidRDefault="00AF6CFF" w:rsidP="00AF6CFF">
      <w:pPr>
        <w:pStyle w:val="ListNumber"/>
        <w:ind w:left="794"/>
      </w:pPr>
      <w:r w:rsidRPr="0038657F">
        <w:t>Select</w:t>
      </w:r>
      <w:r w:rsidRPr="00FD6AC6">
        <w:t xml:space="preserve"> a file and click Open.</w:t>
      </w:r>
    </w:p>
    <w:p w:rsidR="00AF6CFF" w:rsidRPr="00FD6AC6" w:rsidRDefault="00AF6CFF" w:rsidP="00AF6CFF">
      <w:pPr>
        <w:pStyle w:val="ListNumber"/>
        <w:ind w:left="794"/>
      </w:pPr>
      <w:r w:rsidRPr="00FD6AC6">
        <w:t>Select the File Type from the drop down menu.</w:t>
      </w:r>
    </w:p>
    <w:p w:rsidR="00AF6CFF" w:rsidRDefault="00AF6CFF" w:rsidP="00AC573A">
      <w:pPr>
        <w:pStyle w:val="ListContinue"/>
      </w:pPr>
      <w:r w:rsidRPr="00DD649D">
        <w:t>The related file will immediately begin uploading</w:t>
      </w:r>
      <w:r w:rsidRPr="00FF2047">
        <w:t xml:space="preserve">. </w:t>
      </w:r>
      <w:r w:rsidR="00AC573A">
        <w:t>After</w:t>
      </w:r>
      <w:r w:rsidRPr="00FF2047">
        <w:t xml:space="preserve"> the upload is complete, you can edit the file details (title, description), download the file, or remove it.</w:t>
      </w:r>
    </w:p>
    <w:p w:rsidR="00AF6CFF" w:rsidRDefault="00AF6CFF" w:rsidP="00AF6CFF">
      <w:pPr>
        <w:pStyle w:val="ListNumber"/>
        <w:ind w:left="794"/>
      </w:pPr>
      <w:r>
        <w:t xml:space="preserve">Click </w:t>
      </w:r>
      <w:r w:rsidRPr="00014F5C">
        <w:t>Save</w:t>
      </w:r>
      <w:r>
        <w:t xml:space="preserve">. </w:t>
      </w:r>
    </w:p>
    <w:p w:rsidR="00AF6CFF" w:rsidRDefault="00AF6CFF" w:rsidP="009428D3">
      <w:pPr>
        <w:pStyle w:val="Procedure"/>
        <w:pPrChange w:id="126" w:author="Debbie Zioni" w:date="2012-08-15T20:03:00Z">
          <w:pPr>
            <w:pStyle w:val="Procedure"/>
          </w:pPr>
        </w:pPrChange>
      </w:pPr>
      <w:r>
        <w:t>To edit related files</w:t>
      </w:r>
    </w:p>
    <w:p w:rsidR="00AF6CFF" w:rsidRDefault="00AF6CFF" w:rsidP="00292207">
      <w:pPr>
        <w:pStyle w:val="ListNumber"/>
        <w:numPr>
          <w:ilvl w:val="0"/>
          <w:numId w:val="185"/>
        </w:numPr>
      </w:pPr>
      <w:r>
        <w:t>Select the C</w:t>
      </w:r>
      <w:r w:rsidRPr="004A7348">
        <w:t>ontent tab and click on an entry.</w:t>
      </w:r>
    </w:p>
    <w:p w:rsidR="00AF6CFF" w:rsidRDefault="00AF6CFF" w:rsidP="00292207">
      <w:pPr>
        <w:pStyle w:val="ListNumber"/>
        <w:numPr>
          <w:ilvl w:val="0"/>
          <w:numId w:val="185"/>
        </w:numPr>
      </w:pPr>
      <w:r w:rsidRPr="00014F5C">
        <w:t xml:space="preserve">Select </w:t>
      </w:r>
      <w:r w:rsidRPr="0038657F">
        <w:t>the</w:t>
      </w:r>
      <w:r>
        <w:t xml:space="preserve"> Related Files tab.</w:t>
      </w:r>
    </w:p>
    <w:p w:rsidR="00AF6CFF" w:rsidRDefault="00AF6CFF" w:rsidP="00292207">
      <w:pPr>
        <w:pStyle w:val="ListNumber"/>
        <w:numPr>
          <w:ilvl w:val="0"/>
          <w:numId w:val="185"/>
        </w:numPr>
      </w:pPr>
      <w:r w:rsidRPr="004A7348">
        <w:t>Select a File and select Edit</w:t>
      </w:r>
      <w:r>
        <w:t>,</w:t>
      </w:r>
      <w:r w:rsidRPr="004A7348">
        <w:t xml:space="preserve"> Download</w:t>
      </w:r>
      <w:r>
        <w:t>,</w:t>
      </w:r>
      <w:r w:rsidRPr="004A7348">
        <w:t xml:space="preserve"> or Remove.</w:t>
      </w:r>
    </w:p>
    <w:p w:rsidR="00114B4C" w:rsidRPr="004D2148" w:rsidRDefault="00114B4C" w:rsidP="00E3369B">
      <w:pPr>
        <w:pStyle w:val="Heading2"/>
      </w:pPr>
      <w:bookmarkStart w:id="127" w:name="_Bulk_Upload_and_2"/>
      <w:bookmarkStart w:id="128" w:name="_Toc332631945"/>
      <w:bookmarkEnd w:id="127"/>
      <w:r w:rsidRPr="00E3369B">
        <w:t>Bulk Upload and FTP Upload</w:t>
      </w:r>
      <w:bookmarkEnd w:id="106"/>
      <w:bookmarkEnd w:id="128"/>
    </w:p>
    <w:p w:rsidR="00CE4EB0" w:rsidRPr="00BC0B7B" w:rsidRDefault="00114B4C">
      <w:r w:rsidRPr="00BC0B7B">
        <w:t xml:space="preserve">You can import multiple files per session via a simple comma separated file (CSV) or an XML file. </w:t>
      </w:r>
      <w:r w:rsidR="001A36B0" w:rsidRPr="00BC0B7B">
        <w:t>With these options, y</w:t>
      </w:r>
      <w:r w:rsidRPr="00BC0B7B">
        <w:t xml:space="preserve">ou can also ingest files from your own FTP server, or any publicly accessible file’s host. </w:t>
      </w:r>
      <w:r w:rsidR="00BC0B7B" w:rsidRPr="00FF2599">
        <w:rPr>
          <w:rFonts w:eastAsiaTheme="minorHAnsi"/>
        </w:rPr>
        <w:t xml:space="preserve">Metadata fields can be populated from </w:t>
      </w:r>
      <w:r w:rsidR="00BC0B7B">
        <w:rPr>
          <w:rFonts w:eastAsiaTheme="minorHAnsi"/>
        </w:rPr>
        <w:t>CSV/XML</w:t>
      </w:r>
      <w:r w:rsidRPr="00BC0B7B">
        <w:t xml:space="preserve">. </w:t>
      </w:r>
    </w:p>
    <w:p w:rsidR="001A36B0" w:rsidRPr="00FE3FD8" w:rsidRDefault="001A36B0" w:rsidP="001A6D3D">
      <w:r w:rsidRPr="00FE3FD8">
        <w:t>The CSV Bulk Upload file is a simple format. You can use the CSV format for simple content ingestion based on imported source media files and their related metadata.</w:t>
      </w:r>
      <w:r w:rsidR="008723B5">
        <w:t xml:space="preserve"> Each entry is added from a single line in the </w:t>
      </w:r>
      <w:r w:rsidR="001A6D3D">
        <w:t xml:space="preserve">CSV </w:t>
      </w:r>
      <w:r w:rsidR="008723B5">
        <w:t>file. Each line includes a path to a media file that will be uploaded and each uploaded media file create</w:t>
      </w:r>
      <w:r w:rsidR="00F335F8">
        <w:t>s a</w:t>
      </w:r>
      <w:r w:rsidR="008723B5">
        <w:t xml:space="preserve">n entry. We recommend </w:t>
      </w:r>
      <w:r w:rsidR="009C557C">
        <w:t>a maxi</w:t>
      </w:r>
      <w:r w:rsidR="008723B5">
        <w:t>mum of 500 lines/uploaded media file</w:t>
      </w:r>
      <w:r w:rsidR="00E6488D">
        <w:t xml:space="preserve">s included within one </w:t>
      </w:r>
      <w:r w:rsidR="001A6D3D">
        <w:t xml:space="preserve">CSV </w:t>
      </w:r>
      <w:r w:rsidR="00E6488D">
        <w:t>file.</w:t>
      </w:r>
    </w:p>
    <w:p w:rsidR="001A36B0" w:rsidRDefault="001A36B0">
      <w:r w:rsidRPr="00FE3FD8">
        <w:t xml:space="preserve">The XML Bulk Upload file is based on Kaltura’s MRSS format schema for content ingestion. The XML format enables bulk ingestion of complex video or audio packages. </w:t>
      </w:r>
    </w:p>
    <w:p w:rsidR="001A36B0" w:rsidRPr="00FE3FD8" w:rsidRDefault="001A36B0">
      <w:r w:rsidRPr="00FE3FD8">
        <w:lastRenderedPageBreak/>
        <w:t>Complex packages may include:</w:t>
      </w:r>
    </w:p>
    <w:p w:rsidR="001A36B0" w:rsidRPr="00FF2599" w:rsidRDefault="001A36B0" w:rsidP="001A36B0">
      <w:pPr>
        <w:pStyle w:val="ListBullet"/>
        <w:rPr>
          <w:rFonts w:eastAsiaTheme="minorHAnsi"/>
          <w:lang w:val="en-US" w:bidi="he-IL"/>
        </w:rPr>
      </w:pPr>
      <w:r w:rsidRPr="00FF2599">
        <w:rPr>
          <w:rFonts w:eastAsiaTheme="minorHAnsi"/>
          <w:lang w:val="en-US" w:bidi="he-IL"/>
        </w:rPr>
        <w:t>Multiple bit-rate Transcoding Flavors already transcoded by a local transcoder</w:t>
      </w:r>
    </w:p>
    <w:p w:rsidR="001A36B0" w:rsidRPr="00FF2599" w:rsidRDefault="001A36B0" w:rsidP="001A36B0">
      <w:pPr>
        <w:pStyle w:val="ListBullet"/>
        <w:rPr>
          <w:rFonts w:eastAsiaTheme="minorHAnsi"/>
          <w:lang w:val="en-US" w:bidi="he-IL"/>
        </w:rPr>
      </w:pPr>
      <w:r w:rsidRPr="00FF2599">
        <w:rPr>
          <w:rFonts w:eastAsiaTheme="minorHAnsi"/>
          <w:lang w:val="en-US" w:bidi="he-IL"/>
        </w:rPr>
        <w:t>Multiple thumbnails</w:t>
      </w:r>
    </w:p>
    <w:p w:rsidR="007230FB" w:rsidRPr="007230FB" w:rsidRDefault="001A36B0" w:rsidP="007230FB">
      <w:pPr>
        <w:pStyle w:val="ListBullet"/>
        <w:rPr>
          <w:rFonts w:eastAsiaTheme="minorHAnsi"/>
          <w:lang w:val="en-US" w:bidi="he-IL"/>
        </w:rPr>
      </w:pPr>
      <w:r w:rsidRPr="00FF2599">
        <w:rPr>
          <w:rFonts w:eastAsiaTheme="minorHAnsi"/>
          <w:lang w:val="en-US" w:bidi="he-IL"/>
        </w:rPr>
        <w:t>Related metadata and publishing options</w:t>
      </w:r>
    </w:p>
    <w:p w:rsidR="007230FB" w:rsidRPr="005214F0" w:rsidRDefault="007230FB" w:rsidP="00E3369B">
      <w:pPr>
        <w:pStyle w:val="Heading3"/>
      </w:pPr>
      <w:bookmarkStart w:id="129" w:name="_Toc313796526"/>
      <w:bookmarkStart w:id="130" w:name="_Toc332631946"/>
      <w:r w:rsidRPr="005214F0">
        <w:t>What is Bulk Upload?</w:t>
      </w:r>
      <w:bookmarkEnd w:id="129"/>
      <w:bookmarkEnd w:id="130"/>
    </w:p>
    <w:p w:rsidR="007230FB" w:rsidRPr="007943E6" w:rsidRDefault="007230FB" w:rsidP="007943E6">
      <w:pPr>
        <w:pStyle w:val="BodyText"/>
      </w:pPr>
      <w:r w:rsidRPr="007943E6">
        <w:t>Bulk Upload enables you to ingest multiple entries and files to the Kaltura server in a single action using a single file. The greatest</w:t>
      </w:r>
      <w:r w:rsidR="007943E6" w:rsidRPr="007943E6">
        <w:t xml:space="preserve"> benefit for bulking uploads is</w:t>
      </w:r>
      <w:r w:rsidRPr="007943E6">
        <w:t>:</w:t>
      </w:r>
    </w:p>
    <w:p w:rsidR="007230FB" w:rsidRPr="00FF2599" w:rsidRDefault="007230FB" w:rsidP="007230FB">
      <w:pPr>
        <w:pStyle w:val="ListBullet"/>
        <w:rPr>
          <w:rFonts w:eastAsiaTheme="minorHAnsi"/>
          <w:color w:val="auto"/>
          <w:lang w:val="en-US" w:bidi="he-IL"/>
        </w:rPr>
      </w:pPr>
      <w:r>
        <w:rPr>
          <w:rFonts w:eastAsiaTheme="minorHAnsi"/>
          <w:lang w:val="en-US" w:bidi="he-IL"/>
        </w:rPr>
        <w:t xml:space="preserve">Importing multiple files in one action thus </w:t>
      </w:r>
      <w:r w:rsidR="007943E6">
        <w:rPr>
          <w:rFonts w:eastAsiaTheme="minorHAnsi"/>
          <w:lang w:val="en-US" w:bidi="he-IL"/>
        </w:rPr>
        <w:t>automating the</w:t>
      </w:r>
      <w:r>
        <w:rPr>
          <w:rFonts w:eastAsiaTheme="minorHAnsi"/>
          <w:lang w:val="en-US" w:bidi="he-IL"/>
        </w:rPr>
        <w:t xml:space="preserve"> ingestion process. </w:t>
      </w:r>
    </w:p>
    <w:p w:rsidR="007230FB" w:rsidRPr="00FF2599" w:rsidRDefault="007230FB" w:rsidP="007230FB">
      <w:pPr>
        <w:pStyle w:val="ListBullet"/>
        <w:rPr>
          <w:rFonts w:eastAsiaTheme="minorHAnsi"/>
          <w:color w:val="auto"/>
          <w:lang w:val="en-US" w:bidi="he-IL"/>
        </w:rPr>
      </w:pPr>
      <w:r>
        <w:rPr>
          <w:rFonts w:eastAsiaTheme="minorHAnsi"/>
          <w:lang w:val="en-US" w:bidi="he-IL"/>
        </w:rPr>
        <w:t>Ingesting large files which you cannot upload from the desktop via the KMC (larger than 2GB</w:t>
      </w:r>
      <w:r w:rsidR="005536B9">
        <w:rPr>
          <w:rFonts w:eastAsiaTheme="minorHAnsi"/>
          <w:lang w:val="en-US" w:bidi="he-IL"/>
        </w:rPr>
        <w:t>).</w:t>
      </w:r>
    </w:p>
    <w:p w:rsidR="007230FB" w:rsidRDefault="007230FB" w:rsidP="007230FB">
      <w:pPr>
        <w:pStyle w:val="ListBullet"/>
        <w:rPr>
          <w:rFonts w:eastAsiaTheme="minorHAnsi"/>
          <w:color w:val="auto"/>
          <w:lang w:val="en-US" w:bidi="he-IL"/>
        </w:rPr>
      </w:pPr>
      <w:r>
        <w:rPr>
          <w:rFonts w:eastAsiaTheme="minorHAnsi"/>
          <w:lang w:val="en-US" w:bidi="he-IL"/>
        </w:rPr>
        <w:t>Populating metadata fields with no need to enter them from the KMC</w:t>
      </w:r>
      <w:r w:rsidR="003D5A59">
        <w:rPr>
          <w:rFonts w:eastAsiaTheme="minorHAnsi"/>
          <w:lang w:val="en-US" w:bidi="he-IL"/>
        </w:rPr>
        <w:t>.</w:t>
      </w:r>
    </w:p>
    <w:p w:rsidR="007230FB" w:rsidRDefault="007230FB" w:rsidP="007943E6">
      <w:pPr>
        <w:pStyle w:val="BodyText"/>
      </w:pPr>
      <w:r>
        <w:t>Bulk upload streamlines publishing, providing the basis for automated bulk ingestion of files and metadata and overcomes browser and client upload limitations allowing for larger file size ingestion.</w:t>
      </w:r>
    </w:p>
    <w:p w:rsidR="007230FB" w:rsidRDefault="007230FB" w:rsidP="007943E6">
      <w:pPr>
        <w:pStyle w:val="BodyText"/>
      </w:pPr>
      <w:r>
        <w:t xml:space="preserve">There are two methods to upload bulk content:  the simple method where you use </w:t>
      </w:r>
      <w:r w:rsidRPr="008D1F23">
        <w:t>a </w:t>
      </w:r>
      <w:hyperlink r:id="rId45" w:tgtFrame="_blank" w:tooltip="CSV on Wikipedia" w:history="1">
        <w:r w:rsidRPr="005214F0">
          <w:rPr>
            <w:rStyle w:val="Hyperlink"/>
            <w:rFonts w:cs="Arial"/>
            <w:color w:val="666560"/>
          </w:rPr>
          <w:t>CSV</w:t>
        </w:r>
      </w:hyperlink>
      <w:r w:rsidRPr="008D1F23">
        <w:t xml:space="preserve"> file (Comma Separated Value) and the </w:t>
      </w:r>
      <w:r>
        <w:t>advanced</w:t>
      </w:r>
      <w:r w:rsidRPr="008D1F23">
        <w:t xml:space="preserve"> method where you use an </w:t>
      </w:r>
      <w:hyperlink r:id="rId46" w:tgtFrame="_blank" w:tooltip="XML on Wikipedia" w:history="1">
        <w:r w:rsidRPr="005214F0">
          <w:rPr>
            <w:rStyle w:val="Hyperlink"/>
            <w:rFonts w:cs="Arial"/>
            <w:color w:val="666560"/>
          </w:rPr>
          <w:t>XML</w:t>
        </w:r>
      </w:hyperlink>
      <w:r w:rsidRPr="008D1F23">
        <w:t> file, which has many extensive bulk upload features</w:t>
      </w:r>
      <w:r>
        <w:rPr>
          <w:rStyle w:val="BodyTextChar"/>
          <w:rFonts w:eastAsiaTheme="minorHAnsi"/>
        </w:rPr>
        <w:t xml:space="preserve">. You can </w:t>
      </w:r>
      <w:r w:rsidRPr="00FF2599">
        <w:rPr>
          <w:rStyle w:val="BodyTextChar"/>
          <w:rFonts w:eastAsiaTheme="minorHAnsi"/>
        </w:rPr>
        <w:t xml:space="preserve">customize </w:t>
      </w:r>
      <w:r>
        <w:rPr>
          <w:rStyle w:val="BodyTextChar"/>
          <w:rFonts w:eastAsiaTheme="minorHAnsi"/>
        </w:rPr>
        <w:t xml:space="preserve">the </w:t>
      </w:r>
      <w:r w:rsidRPr="00FF2599">
        <w:rPr>
          <w:rStyle w:val="BodyTextChar"/>
          <w:rFonts w:eastAsiaTheme="minorHAnsi"/>
        </w:rPr>
        <w:t>structure to the metadata and elements that are part of your account specific workflow.</w:t>
      </w:r>
      <w:r>
        <w:rPr>
          <w:rFonts w:ascii="Tahoma" w:eastAsiaTheme="minorHAnsi" w:hAnsi="Tahoma" w:cs="Tahoma"/>
          <w:color w:val="000000"/>
          <w:lang w:val="en-US" w:bidi="he-IL"/>
        </w:rPr>
        <w:t xml:space="preserve"> </w:t>
      </w:r>
      <w:r w:rsidRPr="008D1F23">
        <w:t>Using the XML file bulk upload is the recommended method due to its structured hierarchy, allowing for nested objects and metadata</w:t>
      </w:r>
      <w:r>
        <w:t xml:space="preserve"> and is</w:t>
      </w:r>
      <w:r w:rsidRPr="008D1F23">
        <w:t xml:space="preserve"> easily extended.</w:t>
      </w:r>
      <w:r>
        <w:t xml:space="preserve"> </w:t>
      </w:r>
    </w:p>
    <w:p w:rsidR="007230FB" w:rsidRDefault="007230FB" w:rsidP="007943E6">
      <w:pPr>
        <w:pStyle w:val="BodyText"/>
        <w:rPr>
          <w:rFonts w:asciiTheme="minorBidi" w:hAnsiTheme="minorBidi" w:cstheme="minorBidi"/>
        </w:rPr>
      </w:pPr>
      <w:r w:rsidRPr="007230FB">
        <w:rPr>
          <w:rStyle w:val="BodyTextChar"/>
        </w:rPr>
        <w:t>For information on how to download bulk file samples see</w:t>
      </w:r>
      <w:r>
        <w:t xml:space="preserve"> </w:t>
      </w:r>
      <w:hyperlink w:anchor="_Downloading_Bulk_File" w:history="1">
        <w:r w:rsidRPr="002D7BA2">
          <w:rPr>
            <w:rStyle w:val="Hyperlink"/>
            <w:rFonts w:asciiTheme="minorBidi" w:hAnsiTheme="minorBidi" w:cstheme="minorBidi"/>
          </w:rPr>
          <w:t>Downloading Bulk File Samples</w:t>
        </w:r>
      </w:hyperlink>
      <w:r>
        <w:rPr>
          <w:rFonts w:asciiTheme="minorBidi" w:hAnsiTheme="minorBidi" w:cstheme="minorBidi"/>
        </w:rPr>
        <w:t>.</w:t>
      </w:r>
    </w:p>
    <w:p w:rsidR="007230FB" w:rsidRDefault="008B7E6E" w:rsidP="00E3369B">
      <w:pPr>
        <w:pStyle w:val="Heading3"/>
      </w:pPr>
      <w:bookmarkStart w:id="131" w:name="_Toc332631947"/>
      <w:r>
        <w:t xml:space="preserve">Entries </w:t>
      </w:r>
      <w:r w:rsidR="007230FB" w:rsidRPr="00831E12">
        <w:t>XML Bulk Upload</w:t>
      </w:r>
      <w:bookmarkEnd w:id="131"/>
    </w:p>
    <w:p w:rsidR="007230FB" w:rsidRDefault="007230FB" w:rsidP="007230FB">
      <w:r>
        <w:t xml:space="preserve">XML Bulk Upload supports full CRUD (Create, Read, Update, and Delete) operations, allowing for ingestion of entries, updates to existing entries, and deletion of bulk entries using an XML format. XML Bulk Upload is </w:t>
      </w:r>
      <w:r w:rsidRPr="00055C17">
        <w:t>the recommended</w:t>
      </w:r>
      <w:r>
        <w:rPr>
          <w:rStyle w:val="apple-converted-space"/>
          <w:rFonts w:ascii="Georgia" w:hAnsi="Georgia"/>
          <w:color w:val="000000"/>
        </w:rPr>
        <w:t> </w:t>
      </w:r>
      <w:r>
        <w:t>bulk upload option.</w:t>
      </w:r>
    </w:p>
    <w:p w:rsidR="007230FB" w:rsidRDefault="007230FB" w:rsidP="007230FB">
      <w:r>
        <w:t>In addition, XML supports a hierarchical structure while CSV does not. You can define a complete content package using the XML Bulk Upload feature that includes the video source file, its metadata, its custom metadata profiles, distribution profiles, set of transcoding flavors ( for cases when you are using your own transcoders), thumbnails and other additional relevant data.</w:t>
      </w:r>
    </w:p>
    <w:p w:rsidR="007230FB" w:rsidRDefault="007230FB" w:rsidP="007230FB">
      <w:r>
        <w:t>The advantages of using XML Bulk Upload are:</w:t>
      </w:r>
    </w:p>
    <w:p w:rsidR="007230FB" w:rsidRDefault="007230FB" w:rsidP="007230FB">
      <w:pPr>
        <w:pStyle w:val="ListBullet"/>
      </w:pPr>
      <w:r>
        <w:t>Simplified integration with other systems (for example, migrating media files including their complete metadata from one server to another).</w:t>
      </w:r>
    </w:p>
    <w:p w:rsidR="007230FB" w:rsidRDefault="007230FB" w:rsidP="007230FB">
      <w:pPr>
        <w:pStyle w:val="ListBullet"/>
      </w:pPr>
      <w:r>
        <w:t>A streamlined ingestion mechanism, by using XML it is easy to create automated processes to ingest content.</w:t>
      </w:r>
    </w:p>
    <w:p w:rsidR="007230FB" w:rsidRDefault="007230FB" w:rsidP="007230FB">
      <w:pPr>
        <w:pStyle w:val="ListBullet"/>
      </w:pPr>
      <w:r>
        <w:t>More comprehensive ingestion models that allow you to manipulate all of the media entry object attributes and their related objects (such as flavors, custom metadata, access control and distribution profiles, etc.).</w:t>
      </w:r>
    </w:p>
    <w:p w:rsidR="007230FB" w:rsidRDefault="007230FB" w:rsidP="007230FB">
      <w:r>
        <w:t>The full sets of features supported by the XML Bulk Upload are described in the</w:t>
      </w:r>
      <w:r>
        <w:rPr>
          <w:rStyle w:val="apple-converted-space"/>
          <w:rFonts w:ascii="Georgia" w:hAnsi="Georgia"/>
          <w:color w:val="000000"/>
        </w:rPr>
        <w:t> </w:t>
      </w:r>
      <w:hyperlink r:id="rId47" w:tgtFrame="_blank" w:tooltip="XML Bulk Upload XSD" w:history="1">
        <w:r w:rsidRPr="007B2B05">
          <w:rPr>
            <w:rStyle w:val="Hyperlink"/>
          </w:rPr>
          <w:t>XSD</w:t>
        </w:r>
      </w:hyperlink>
      <w:r>
        <w:rPr>
          <w:rStyle w:val="apple-converted-space"/>
          <w:rFonts w:ascii="Georgia" w:hAnsi="Georgia"/>
          <w:color w:val="000000"/>
        </w:rPr>
        <w:t> </w:t>
      </w:r>
      <w:r>
        <w:t>(the XML template).</w:t>
      </w:r>
    </w:p>
    <w:p w:rsidR="007230FB" w:rsidRPr="005214F0" w:rsidRDefault="007230FB">
      <w:r>
        <w:t xml:space="preserve">An example XML file can be found </w:t>
      </w:r>
      <w:hyperlink r:id="rId48" w:tgtFrame="_blank" w:tooltip="Bulk Upload XSD" w:history="1">
        <w:r w:rsidRPr="005214F0">
          <w:rPr>
            <w:rStyle w:val="Hyperlink"/>
          </w:rPr>
          <w:t>here</w:t>
        </w:r>
      </w:hyperlink>
      <w:r>
        <w:t xml:space="preserve"> (or downloaded from the KMC Upload </w:t>
      </w:r>
      <w:r w:rsidR="003550FF">
        <w:t>tab</w:t>
      </w:r>
      <w:r>
        <w:t>).</w:t>
      </w:r>
    </w:p>
    <w:p w:rsidR="007230FB" w:rsidRPr="00E54D7D" w:rsidRDefault="007230FB" w:rsidP="007230FB">
      <w:r>
        <w:t xml:space="preserve">The bulk upload status is monitored through the </w:t>
      </w:r>
      <w:r>
        <w:rPr>
          <w:rFonts w:eastAsiaTheme="minorHAnsi"/>
        </w:rPr>
        <w:t>bulk upload log under the U</w:t>
      </w:r>
      <w:r w:rsidRPr="00FF2599">
        <w:rPr>
          <w:rFonts w:eastAsiaTheme="minorHAnsi"/>
        </w:rPr>
        <w:t>ploads control tab</w:t>
      </w:r>
      <w:r>
        <w:t xml:space="preserve">, see </w:t>
      </w:r>
      <w:hyperlink w:anchor="_Tracking_Your_Uploads" w:history="1">
        <w:r w:rsidRPr="009A3316">
          <w:rPr>
            <w:rStyle w:val="Hyperlink"/>
          </w:rPr>
          <w:t>Tracking Your Uploads</w:t>
        </w:r>
      </w:hyperlink>
      <w:r>
        <w:t xml:space="preserve">. A log file and a copy of the CSV file are made available for troubleshooting or for historical records of uploaded content.  </w:t>
      </w:r>
    </w:p>
    <w:p w:rsidR="007943E6" w:rsidRDefault="007230FB" w:rsidP="00E6488D">
      <w:pPr>
        <w:pStyle w:val="BodyText"/>
      </w:pPr>
      <w:r>
        <w:t>Whether you are a medium sized video publisher or if you're a media giant, you should consider the Bulk Upload option.</w:t>
      </w:r>
      <w:bookmarkStart w:id="132" w:name="_Automated_Content_Ingestion_1"/>
      <w:bookmarkEnd w:id="132"/>
    </w:p>
    <w:p w:rsidR="00E67EFC" w:rsidRPr="00AF2BA8" w:rsidRDefault="00DE66E2" w:rsidP="00E3369B">
      <w:pPr>
        <w:pStyle w:val="Heading3"/>
        <w:rPr>
          <w:rFonts w:asciiTheme="minorBidi" w:hAnsiTheme="minorBidi" w:cstheme="minorBidi"/>
        </w:rPr>
      </w:pPr>
      <w:bookmarkStart w:id="133" w:name="_CSV_Bulk_Upload"/>
      <w:bookmarkStart w:id="134" w:name="_Bulk_Upload_Options"/>
      <w:bookmarkStart w:id="135" w:name="_Submit_CSV/XML_Options"/>
      <w:bookmarkStart w:id="136" w:name="_Submit_Bulk_Options"/>
      <w:bookmarkStart w:id="137" w:name="_Toc332631948"/>
      <w:bookmarkEnd w:id="133"/>
      <w:bookmarkEnd w:id="134"/>
      <w:bookmarkEnd w:id="135"/>
      <w:bookmarkEnd w:id="136"/>
      <w:r>
        <w:lastRenderedPageBreak/>
        <w:t xml:space="preserve">Submit </w:t>
      </w:r>
      <w:r w:rsidR="001579BC">
        <w:t>Bulk</w:t>
      </w:r>
      <w:r>
        <w:t xml:space="preserve"> </w:t>
      </w:r>
      <w:r w:rsidR="008B7E6E">
        <w:t>Options</w:t>
      </w:r>
      <w:bookmarkEnd w:id="137"/>
    </w:p>
    <w:p w:rsidR="005815EA" w:rsidRPr="00AE39DF" w:rsidRDefault="005815EA">
      <w:pPr>
        <w:pStyle w:val="BodyText"/>
      </w:pPr>
      <w:r>
        <w:t>Kalt</w:t>
      </w:r>
      <w:r w:rsidR="00DE66E2">
        <w:t xml:space="preserve">ura provides bulk services and </w:t>
      </w:r>
      <w:r>
        <w:t>CSV formatted schemas for enabling automatic setup and on-going updates for end-user’s details and content entitlement settings. Bulk services can be used to streamline the setup and administration of Kaltura MediaSpace™ based media portals, and may also be used for</w:t>
      </w:r>
      <w:r w:rsidRPr="00AE39DF">
        <w:t xml:space="preserve"> convenient submission of bulk operations on the following </w:t>
      </w:r>
      <w:r w:rsidR="00AC0B85" w:rsidRPr="00AE39DF">
        <w:t>entities</w:t>
      </w:r>
      <w:r w:rsidR="005536B9">
        <w:t>.</w:t>
      </w:r>
    </w:p>
    <w:p w:rsidR="00DE66E2" w:rsidRDefault="00DE66E2" w:rsidP="00DE66E2">
      <w:r>
        <w:t>There are four types of CSV files available:</w:t>
      </w:r>
    </w:p>
    <w:p w:rsidR="00DE66E2" w:rsidRDefault="00DE66E2" w:rsidP="00DE66E2">
      <w:pPr>
        <w:pStyle w:val="ListBullet"/>
      </w:pPr>
      <w:r>
        <w:t>Entries CSV – use to upload multiple entries.</w:t>
      </w:r>
    </w:p>
    <w:p w:rsidR="00DE66E2" w:rsidRDefault="00DE66E2" w:rsidP="00DE66E2">
      <w:pPr>
        <w:pStyle w:val="ListBullet"/>
      </w:pPr>
      <w:r>
        <w:t>Categories CSV – use to create, update or delete a large amount of categories. See</w:t>
      </w:r>
      <w:hyperlink r:id="rId49" w:history="1">
        <w:r w:rsidRPr="00592734">
          <w:rPr>
            <w:rStyle w:val="Hyperlink"/>
            <w:rFonts w:cs="Arial"/>
          </w:rPr>
          <w:t xml:space="preserve"> Categories CSV</w:t>
        </w:r>
      </w:hyperlink>
      <w:r>
        <w:t xml:space="preserve"> for more information.</w:t>
      </w:r>
    </w:p>
    <w:p w:rsidR="00DE66E2" w:rsidRDefault="00DE66E2" w:rsidP="00AC0B85">
      <w:pPr>
        <w:pStyle w:val="ListBullet"/>
      </w:pPr>
      <w:r>
        <w:t>End Users CSV – use to upload multiple end-user account. See</w:t>
      </w:r>
      <w:r w:rsidR="00AC0B85">
        <w:t xml:space="preserve"> </w:t>
      </w:r>
      <w:hyperlink r:id="rId50" w:history="1">
        <w:r w:rsidR="00AC0B85" w:rsidRPr="00AC0B85">
          <w:rPr>
            <w:rStyle w:val="Hyperlink"/>
            <w:rFonts w:cs="Arial"/>
          </w:rPr>
          <w:t>End Users CSV</w:t>
        </w:r>
      </w:hyperlink>
      <w:r w:rsidR="00AC0B85">
        <w:t xml:space="preserve">  </w:t>
      </w:r>
      <w:r>
        <w:t xml:space="preserve"> for more information.</w:t>
      </w:r>
    </w:p>
    <w:p w:rsidR="00DE66E2" w:rsidRDefault="00DE66E2" w:rsidP="00AC0B85">
      <w:pPr>
        <w:pStyle w:val="ListBullet"/>
      </w:pPr>
      <w:r>
        <w:t xml:space="preserve">End-User Entitlements CSV – use to set, update or delete specific end-user permissions to categories.  End-user entitlements can be set to multiple categories through a single CSV file.  See </w:t>
      </w:r>
      <w:hyperlink r:id="rId51" w:history="1">
        <w:r w:rsidR="00317060" w:rsidRPr="008A0C23">
          <w:rPr>
            <w:rStyle w:val="Hyperlink"/>
            <w:rFonts w:cs="Arial"/>
          </w:rPr>
          <w:t>End</w:t>
        </w:r>
        <w:r w:rsidR="00317060">
          <w:rPr>
            <w:rStyle w:val="Hyperlink"/>
            <w:rFonts w:cs="Arial"/>
          </w:rPr>
          <w:t xml:space="preserve"> U</w:t>
        </w:r>
        <w:r w:rsidRPr="008A0C23">
          <w:rPr>
            <w:rStyle w:val="Hyperlink"/>
            <w:rFonts w:cs="Arial"/>
          </w:rPr>
          <w:t>ser Entitlements CSV</w:t>
        </w:r>
      </w:hyperlink>
      <w:r>
        <w:t xml:space="preserve"> for more information.</w:t>
      </w:r>
    </w:p>
    <w:p w:rsidR="00E67EFC" w:rsidRDefault="00E67EFC" w:rsidP="00E3369B">
      <w:pPr>
        <w:pStyle w:val="BodyText"/>
      </w:pPr>
      <w:r>
        <w:t>Although CSV bulk uploads are less structured and have fewer features than the XML bulk upload, CSV bulk upload is easy to use for simply ingesting video files and their related metadata.</w:t>
      </w:r>
    </w:p>
    <w:p w:rsidR="00E67EFC" w:rsidRDefault="00E67EFC">
      <w:r>
        <w:t>CSV files are easy to edit using Microsoft Excel, Google Docs or similar spread sheet applications.</w:t>
      </w:r>
    </w:p>
    <w:p w:rsidR="00E67EFC" w:rsidRDefault="00E67EFC">
      <w:r>
        <w:t>To specify the fields and their order in the CSV file, the first line in the CSV file should start with an ‘*’ (asterisk sign) followed by the list of field names, separated by a commas. Lines with‘#’ (hash sign) will not be processed, as these are essentially comment lines.</w:t>
      </w:r>
    </w:p>
    <w:p w:rsidR="00E67EFC" w:rsidRDefault="00E67EFC">
      <w:r>
        <w:t>Each line after the fields definition line (which starts with an ‘*’ sign) represents an entry to be ingested and should include the values of every field. Every line is a new entry. All entry fields are processed according to the definition line and according to the order of the fields.</w:t>
      </w:r>
    </w:p>
    <w:p w:rsidR="007B73FD" w:rsidRDefault="00E67EFC">
      <w:r>
        <w:t xml:space="preserve">A full list of fields and example CSV file can be downloaded from the KMC Upload </w:t>
      </w:r>
      <w:r w:rsidR="003550FF">
        <w:t>tab</w:t>
      </w:r>
      <w:r>
        <w:t xml:space="preserve">. See </w:t>
      </w:r>
      <w:hyperlink w:anchor="_Downloading_Bulk_File" w:history="1">
        <w:r w:rsidRPr="008D75E7">
          <w:rPr>
            <w:rStyle w:val="Hyperlink"/>
            <w:rFonts w:cs="Arial"/>
          </w:rPr>
          <w:t>Downloading Bulk File Samples</w:t>
        </w:r>
      </w:hyperlink>
      <w:r>
        <w:t>.</w:t>
      </w:r>
    </w:p>
    <w:p w:rsidR="000C1553" w:rsidRPr="00831E12" w:rsidRDefault="000C1553" w:rsidP="009428D3">
      <w:pPr>
        <w:pStyle w:val="Procedure"/>
        <w:pPrChange w:id="138" w:author="Debbie Zioni" w:date="2012-08-15T20:03:00Z">
          <w:pPr>
            <w:pStyle w:val="Procedure"/>
          </w:pPr>
        </w:pPrChange>
      </w:pPr>
      <w:r w:rsidRPr="00831E12">
        <w:t>To submit a CSV or XML file</w:t>
      </w:r>
    </w:p>
    <w:p w:rsidR="000C1553" w:rsidRPr="00014F5C" w:rsidRDefault="000C1553" w:rsidP="00292207">
      <w:pPr>
        <w:pStyle w:val="ListNumber"/>
        <w:numPr>
          <w:ilvl w:val="0"/>
          <w:numId w:val="42"/>
        </w:numPr>
      </w:pPr>
      <w:r w:rsidRPr="00014F5C">
        <w:t xml:space="preserve">Select the Upload tab. </w:t>
      </w:r>
    </w:p>
    <w:p w:rsidR="000C1553" w:rsidRDefault="005815EA" w:rsidP="00AA506A">
      <w:pPr>
        <w:pStyle w:val="ListNumber"/>
      </w:pPr>
      <w:r>
        <w:t>Select the type of CSV/XML</w:t>
      </w:r>
      <w:r w:rsidR="00954846">
        <w:t xml:space="preserve"> file from one of the following,</w:t>
      </w:r>
    </w:p>
    <w:p w:rsidR="005815EA" w:rsidRPr="00FD6AC6" w:rsidRDefault="005815EA" w:rsidP="00E3369B">
      <w:pPr>
        <w:pStyle w:val="ListContinue"/>
      </w:pPr>
      <w:r w:rsidRPr="00E3369B">
        <w:rPr>
          <w:noProof/>
          <w:lang w:val="en-US" w:bidi="he-IL"/>
        </w:rPr>
        <w:drawing>
          <wp:inline distT="0" distB="0" distL="0" distR="0" wp14:anchorId="055B8B72" wp14:editId="24013862">
            <wp:extent cx="2171429" cy="1552381"/>
            <wp:effectExtent l="0" t="0" r="63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upload_bulk.png"/>
                    <pic:cNvPicPr/>
                  </pic:nvPicPr>
                  <pic:blipFill>
                    <a:blip r:embed="rId52">
                      <a:extLst>
                        <a:ext uri="{28A0092B-C50C-407E-A947-70E740481C1C}">
                          <a14:useLocalDpi xmlns:a14="http://schemas.microsoft.com/office/drawing/2010/main" val="0"/>
                        </a:ext>
                      </a:extLst>
                    </a:blip>
                    <a:stretch>
                      <a:fillRect/>
                    </a:stretch>
                  </pic:blipFill>
                  <pic:spPr>
                    <a:xfrm>
                      <a:off x="0" y="0"/>
                      <a:ext cx="2171429" cy="1552381"/>
                    </a:xfrm>
                    <a:prstGeom prst="rect">
                      <a:avLst/>
                    </a:prstGeom>
                  </pic:spPr>
                </pic:pic>
              </a:graphicData>
            </a:graphic>
          </wp:inline>
        </w:drawing>
      </w:r>
    </w:p>
    <w:p w:rsidR="00954846" w:rsidRDefault="00954846" w:rsidP="00E3369B">
      <w:pPr>
        <w:pStyle w:val="ListContinue"/>
      </w:pPr>
      <w:r w:rsidRPr="00FD6AC6">
        <w:t xml:space="preserve">or </w:t>
      </w:r>
      <w:r w:rsidR="00317060" w:rsidRPr="00FD6AC6">
        <w:t xml:space="preserve">click </w:t>
      </w:r>
      <w:r w:rsidR="00317060">
        <w:t>Download</w:t>
      </w:r>
      <w:r>
        <w:t>/Submit</w:t>
      </w:r>
      <w:r w:rsidRPr="00FD6AC6">
        <w:t xml:space="preserve"> CSV/XML in the Dashboard.</w:t>
      </w:r>
    </w:p>
    <w:p w:rsidR="000C1553" w:rsidRPr="00FD6AC6" w:rsidRDefault="000C1553" w:rsidP="000C1553">
      <w:pPr>
        <w:pStyle w:val="ListNumber"/>
      </w:pPr>
      <w:r w:rsidRPr="00FD6AC6">
        <w:t>Click Open.</w:t>
      </w:r>
    </w:p>
    <w:p w:rsidR="000C1553" w:rsidRPr="009714F6" w:rsidRDefault="000C1553">
      <w:pPr>
        <w:pStyle w:val="ListContinue"/>
      </w:pPr>
      <w:r w:rsidRPr="009714F6">
        <w:t xml:space="preserve">A message stating that your import request has been submitted is displayed. </w:t>
      </w:r>
    </w:p>
    <w:p w:rsidR="00B90F9B" w:rsidRDefault="000C1553" w:rsidP="009428D3">
      <w:pPr>
        <w:pStyle w:val="Procedure"/>
        <w:pPrChange w:id="139" w:author="Debbie Zioni" w:date="2012-08-15T20:03:00Z">
          <w:pPr>
            <w:pStyle w:val="Procedure"/>
          </w:pPr>
        </w:pPrChange>
      </w:pPr>
      <w:r w:rsidRPr="009714F6">
        <w:t>To track bulk uploads</w:t>
      </w:r>
    </w:p>
    <w:p w:rsidR="000C1553" w:rsidRPr="009714F6" w:rsidRDefault="00B90F9B" w:rsidP="0050202E">
      <w:pPr>
        <w:pStyle w:val="ListBullet"/>
      </w:pPr>
      <w:r>
        <w:t>S</w:t>
      </w:r>
      <w:r w:rsidR="000C1553" w:rsidRPr="009714F6">
        <w:t xml:space="preserve">ee </w:t>
      </w:r>
      <w:hyperlink w:anchor="_Tracking_Your_Uploads" w:history="1">
        <w:r w:rsidR="000C1553" w:rsidRPr="00AA506A">
          <w:rPr>
            <w:rStyle w:val="Hyperlink"/>
          </w:rPr>
          <w:t>Tracking Your Uploads</w:t>
        </w:r>
        <w:r w:rsidR="000C1553" w:rsidRPr="00954846">
          <w:rPr>
            <w:rStyle w:val="Hyperlink"/>
            <w:rFonts w:cs="Arial"/>
          </w:rPr>
          <w:t>.</w:t>
        </w:r>
        <w:r w:rsidR="000C1553" w:rsidRPr="00954846">
          <w:rPr>
            <w:rStyle w:val="Hyperlink"/>
            <w:rFonts w:cs="Arial"/>
          </w:rPr>
          <w:tab/>
        </w:r>
      </w:hyperlink>
    </w:p>
    <w:p w:rsidR="000C1553" w:rsidRPr="00FE3FD8" w:rsidRDefault="000C1553" w:rsidP="00E3369B">
      <w:pPr>
        <w:pStyle w:val="Heading3"/>
        <w:rPr>
          <w:shd w:val="clear" w:color="auto" w:fill="FFFFFF"/>
        </w:rPr>
      </w:pPr>
      <w:bookmarkStart w:id="140" w:name="_Downloading_Bulk_File"/>
      <w:bookmarkStart w:id="141" w:name="_Toc313796527"/>
      <w:bookmarkStart w:id="142" w:name="_Toc332631949"/>
      <w:bookmarkEnd w:id="140"/>
      <w:r w:rsidRPr="00FE3FD8">
        <w:rPr>
          <w:shd w:val="clear" w:color="auto" w:fill="FFFFFF"/>
        </w:rPr>
        <w:lastRenderedPageBreak/>
        <w:t>Downloading Bulk File Samples</w:t>
      </w:r>
      <w:bookmarkEnd w:id="141"/>
      <w:bookmarkEnd w:id="142"/>
    </w:p>
    <w:p w:rsidR="000C1553" w:rsidRDefault="000C1553" w:rsidP="009428D3">
      <w:pPr>
        <w:pStyle w:val="Procedure"/>
        <w:pPrChange w:id="143" w:author="Debbie Zioni" w:date="2012-08-15T20:03:00Z">
          <w:pPr>
            <w:pStyle w:val="Procedure"/>
          </w:pPr>
        </w:pPrChange>
      </w:pPr>
      <w:r>
        <w:t>T</w:t>
      </w:r>
      <w:r w:rsidRPr="00FE3FD8">
        <w:t xml:space="preserve">o download </w:t>
      </w:r>
      <w:r>
        <w:t xml:space="preserve">a sample </w:t>
      </w:r>
      <w:r w:rsidRPr="00FE3FD8">
        <w:t xml:space="preserve">bulk file </w:t>
      </w:r>
    </w:p>
    <w:p w:rsidR="000C1553" w:rsidRPr="00FD6AC6" w:rsidRDefault="000C1553" w:rsidP="00292207">
      <w:pPr>
        <w:pStyle w:val="ListNumber"/>
        <w:numPr>
          <w:ilvl w:val="0"/>
          <w:numId w:val="46"/>
        </w:numPr>
      </w:pPr>
      <w:r w:rsidRPr="00014F5C">
        <w:t xml:space="preserve">Select the </w:t>
      </w:r>
      <w:r w:rsidRPr="00FD6AC6">
        <w:t>Dashboard tab.</w:t>
      </w:r>
    </w:p>
    <w:p w:rsidR="000C1553" w:rsidRDefault="000C1553" w:rsidP="00AA506A">
      <w:pPr>
        <w:pStyle w:val="ListNumber"/>
      </w:pPr>
      <w:r>
        <w:t xml:space="preserve">In the </w:t>
      </w:r>
      <w:r w:rsidRPr="00E54D7D">
        <w:t>Upload Content</w:t>
      </w:r>
      <w:r>
        <w:t xml:space="preserve"> section click </w:t>
      </w:r>
      <w:r w:rsidR="00954846">
        <w:t>Submit</w:t>
      </w:r>
      <w:r w:rsidRPr="00FE3FD8">
        <w:t xml:space="preserve"> </w:t>
      </w:r>
      <w:r w:rsidRPr="00E54D7D">
        <w:t xml:space="preserve">CSV/XML Samples. </w:t>
      </w:r>
    </w:p>
    <w:p w:rsidR="000C1553" w:rsidRDefault="000C1553">
      <w:pPr>
        <w:pStyle w:val="ListContinue"/>
      </w:pPr>
      <w:r>
        <w:t>or</w:t>
      </w:r>
    </w:p>
    <w:p w:rsidR="000C1553" w:rsidRDefault="000C1553" w:rsidP="00292207">
      <w:pPr>
        <w:pStyle w:val="ListNumber"/>
        <w:numPr>
          <w:ilvl w:val="0"/>
          <w:numId w:val="50"/>
        </w:numPr>
      </w:pPr>
      <w:r>
        <w:t xml:space="preserve">Select the </w:t>
      </w:r>
      <w:r w:rsidRPr="002F0199">
        <w:t>Upload</w:t>
      </w:r>
      <w:r>
        <w:t xml:space="preserve"> tab.</w:t>
      </w:r>
    </w:p>
    <w:p w:rsidR="000C1553" w:rsidRPr="00FD6AC6" w:rsidRDefault="00954846" w:rsidP="000C1553">
      <w:pPr>
        <w:pStyle w:val="ListNumber"/>
      </w:pPr>
      <w:r>
        <w:t xml:space="preserve">Click </w:t>
      </w:r>
      <w:r w:rsidR="00317060">
        <w:t xml:space="preserve">Select </w:t>
      </w:r>
      <w:r w:rsidR="00317060" w:rsidRPr="00FD6AC6">
        <w:t>CSV</w:t>
      </w:r>
      <w:r w:rsidR="000C1553" w:rsidRPr="00FD6AC6">
        <w:t>/XML Samples.</w:t>
      </w:r>
    </w:p>
    <w:p w:rsidR="000C1553" w:rsidRPr="00FE3FD8" w:rsidRDefault="000C1553">
      <w:r w:rsidRPr="00FE3FD8">
        <w:t>The samples include specific format descriptions and guidelines.</w:t>
      </w:r>
    </w:p>
    <w:p w:rsidR="00114B4C" w:rsidRPr="00E3369B" w:rsidRDefault="00114B4C" w:rsidP="00E3369B">
      <w:pPr>
        <w:pStyle w:val="Heading2"/>
        <w:rPr>
          <w:shd w:val="clear" w:color="auto" w:fill="FFFFFF"/>
        </w:rPr>
      </w:pPr>
      <w:bookmarkStart w:id="144" w:name="_Automated_Content_Ingestion_2"/>
      <w:bookmarkStart w:id="145" w:name="_Toc313796528"/>
      <w:bookmarkStart w:id="146" w:name="_Toc332631950"/>
      <w:bookmarkEnd w:id="144"/>
      <w:r w:rsidRPr="00E3369B">
        <w:rPr>
          <w:shd w:val="clear" w:color="auto" w:fill="FFFFFF"/>
        </w:rPr>
        <w:t>Automated Content Ingestion via a Drop Folder</w:t>
      </w:r>
      <w:bookmarkEnd w:id="145"/>
      <w:bookmarkEnd w:id="146"/>
    </w:p>
    <w:p w:rsidR="00114B4C" w:rsidRDefault="00114B4C">
      <w:pPr>
        <w:rPr>
          <w:lang w:bidi="he-IL"/>
        </w:rPr>
      </w:pPr>
      <w:r>
        <w:t xml:space="preserve">You can add your media and metadata to a drop folder (on-premise or on the Kaltura servers) and the Kaltura system will activate an ingestion workflow tailored to your needs. </w:t>
      </w:r>
      <w:r w:rsidRPr="00812179">
        <w:t xml:space="preserve"> </w:t>
      </w:r>
    </w:p>
    <w:p w:rsidR="00114B4C" w:rsidRDefault="00114B4C">
      <w:r>
        <w:t xml:space="preserve">You can also upload metadata only and deliver media directly from your CDN, or on-premise storage. </w:t>
      </w:r>
    </w:p>
    <w:p w:rsidR="0017092D" w:rsidRPr="002E0C47" w:rsidRDefault="0017092D" w:rsidP="00E3369B">
      <w:pPr>
        <w:pStyle w:val="Heading2"/>
      </w:pPr>
      <w:bookmarkStart w:id="147" w:name="_Using_a_Drop_1"/>
      <w:bookmarkStart w:id="148" w:name="_Toc313796529"/>
      <w:bookmarkStart w:id="149" w:name="_Toc332631951"/>
      <w:bookmarkEnd w:id="147"/>
      <w:r w:rsidRPr="00E3369B">
        <w:t>Using a Drop Folder</w:t>
      </w:r>
      <w:bookmarkEnd w:id="148"/>
      <w:bookmarkEnd w:id="149"/>
    </w:p>
    <w:p w:rsidR="0017092D" w:rsidRPr="00997411" w:rsidRDefault="0017092D" w:rsidP="000A294A">
      <w:r w:rsidRPr="00997411">
        <w:t>The Kaltura Drop Folder</w:t>
      </w:r>
      <w:r w:rsidR="000A294A">
        <w:t xml:space="preserve">s are used </w:t>
      </w:r>
      <w:r w:rsidRPr="00997411">
        <w:t>to automate the ingestion of content into the Kaltura platform. The Drop Folder service constantly watches each drop folder for new content, and activates automatic ingestion of new content to the specific account.</w:t>
      </w:r>
    </w:p>
    <w:p w:rsidR="000A294A" w:rsidRDefault="0017092D" w:rsidP="000A294A">
      <w:pPr>
        <w:rPr>
          <w:rStyle w:val="Hyperlink"/>
          <w:rFonts w:eastAsiaTheme="minorHAnsi"/>
        </w:rPr>
      </w:pPr>
      <w:r w:rsidRPr="00997411">
        <w:t xml:space="preserve">Kaltura offers multiple configuration options for setting each drop folder to a specific workflow. </w:t>
      </w:r>
      <w:r w:rsidR="000A294A">
        <w:t xml:space="preserve">To learn more read about Drop Folders see </w:t>
      </w:r>
      <w:hyperlink r:id="rId53" w:history="1">
        <w:r w:rsidR="000A294A" w:rsidRPr="00580EDF">
          <w:rPr>
            <w:rStyle w:val="Hyperlink"/>
            <w:rFonts w:eastAsiaTheme="minorHAnsi"/>
          </w:rPr>
          <w:t>Kaltura Drop Folder Service for Content Ingestion</w:t>
        </w:r>
      </w:hyperlink>
      <w:r w:rsidR="00580EDF">
        <w:rPr>
          <w:rStyle w:val="Hyperlink"/>
          <w:rFonts w:eastAsiaTheme="minorHAnsi"/>
        </w:rPr>
        <w:t>.</w:t>
      </w:r>
    </w:p>
    <w:p w:rsidR="002D7B67" w:rsidRPr="005B28D4" w:rsidRDefault="002D7B67" w:rsidP="002D7B67">
      <w:pPr>
        <w:pStyle w:val="Heading3"/>
      </w:pPr>
      <w:bookmarkStart w:id="150" w:name="_Toc332631952"/>
      <w:bookmarkStart w:id="151" w:name="_Toc312257800"/>
      <w:bookmarkStart w:id="152" w:name="_Toc313794797"/>
      <w:r w:rsidRPr="005B28D4">
        <w:t>Drop Folder Control Panel</w:t>
      </w:r>
      <w:bookmarkEnd w:id="150"/>
    </w:p>
    <w:p w:rsidR="002D7B67" w:rsidRPr="005B28D4" w:rsidRDefault="002D7B67" w:rsidP="002D7B67">
      <w:pPr>
        <w:spacing w:line="240" w:lineRule="atLeast"/>
        <w:textAlignment w:val="baseline"/>
      </w:pPr>
      <w:r w:rsidRPr="005B28D4">
        <w:t>This section applies only after the Kaltura Drop Folder service is set up. </w:t>
      </w:r>
    </w:p>
    <w:p w:rsidR="002D7B67" w:rsidRPr="005B28D4" w:rsidRDefault="002D7B67" w:rsidP="002D7B67">
      <w:pPr>
        <w:spacing w:line="240" w:lineRule="atLeast"/>
        <w:textAlignment w:val="baseline"/>
      </w:pPr>
      <w:r w:rsidRPr="005B28D4">
        <w:t>In the KMC Content tab, publisher administrators can use a control panel to monitor and troubleshoot media files in drop folders. Access to the Drop Folders control panel can be granted to specific administrators through the administrator's user role definition. </w:t>
      </w:r>
    </w:p>
    <w:p w:rsidR="002D7B67" w:rsidRPr="005B28D4" w:rsidRDefault="002D7B67" w:rsidP="002D7B67">
      <w:pPr>
        <w:spacing w:line="240" w:lineRule="atLeast"/>
        <w:textAlignment w:val="baseline"/>
      </w:pPr>
      <w:r>
        <w:rPr>
          <w:noProof/>
          <w:lang w:val="en-US" w:bidi="he-IL"/>
        </w:rPr>
        <w:lastRenderedPageBreak/>
        <w:drawing>
          <wp:inline distT="0" distB="0" distL="0" distR="0" wp14:anchorId="5DDCC245" wp14:editId="7915B385">
            <wp:extent cx="5943600" cy="38481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848100"/>
                    </a:xfrm>
                    <a:prstGeom prst="rect">
                      <a:avLst/>
                    </a:prstGeom>
                    <a:noFill/>
                    <a:ln>
                      <a:noFill/>
                    </a:ln>
                  </pic:spPr>
                </pic:pic>
              </a:graphicData>
            </a:graphic>
          </wp:inline>
        </w:drawing>
      </w:r>
    </w:p>
    <w:p w:rsidR="002D7B67" w:rsidRPr="005B28D4" w:rsidRDefault="002D7B67" w:rsidP="002D7B67">
      <w:pPr>
        <w:spacing w:line="240" w:lineRule="atLeast"/>
        <w:textAlignment w:val="baseline"/>
      </w:pPr>
      <w:r w:rsidRPr="005B28D4">
        <w:t>The Drop Folders control panel includes the status of each file in the drop folder, and an option to filter the file display for a specific drop folder, status and creation date range. </w:t>
      </w:r>
    </w:p>
    <w:p w:rsidR="002D7B67" w:rsidRPr="005B28D4" w:rsidRDefault="002D7B67" w:rsidP="002D7B67">
      <w:pPr>
        <w:spacing w:line="240" w:lineRule="atLeast"/>
        <w:textAlignment w:val="baseline"/>
      </w:pPr>
      <w:r w:rsidRPr="005B28D4">
        <w:t>An additional option to manually delete files from the drop folder can be granted separately only to authorized administrators. </w:t>
      </w:r>
    </w:p>
    <w:p w:rsidR="002D7B67" w:rsidRPr="005B28D4" w:rsidRDefault="002D7B67" w:rsidP="002D7B67">
      <w:pPr>
        <w:pStyle w:val="Heading4"/>
      </w:pPr>
      <w:r w:rsidRPr="005B28D4">
        <w:t>Media Files Table</w:t>
      </w:r>
    </w:p>
    <w:p w:rsidR="002D7B67" w:rsidRPr="005B28D4" w:rsidRDefault="002D7B67" w:rsidP="002D7B67">
      <w:pPr>
        <w:spacing w:line="240" w:lineRule="atLeast"/>
        <w:textAlignment w:val="baseline"/>
      </w:pPr>
      <w:r w:rsidRPr="005B28D4">
        <w:t>The Media Files table in the Drop Folder Control page lists all media files currently available in the account’s drop folders. Current details of each file are available within the table. In the filter bar on the left side of the page, you can filter the files by:</w:t>
      </w:r>
    </w:p>
    <w:p w:rsidR="002D7B67" w:rsidRPr="005B28D4" w:rsidRDefault="002D7B67" w:rsidP="002D7B67">
      <w:pPr>
        <w:pStyle w:val="ListBullet"/>
      </w:pPr>
      <w:r w:rsidRPr="005B28D4">
        <w:t>Search criteria</w:t>
      </w:r>
    </w:p>
    <w:p w:rsidR="002D7B67" w:rsidRPr="005B28D4" w:rsidRDefault="002D7B67" w:rsidP="002D7B67">
      <w:pPr>
        <w:pStyle w:val="ListBullet"/>
      </w:pPr>
      <w:r w:rsidRPr="005B28D4">
        <w:t>Drop folder</w:t>
      </w:r>
    </w:p>
    <w:p w:rsidR="002D7B67" w:rsidRPr="005B28D4" w:rsidRDefault="002D7B67" w:rsidP="002D7B67">
      <w:pPr>
        <w:pStyle w:val="ListBullet"/>
      </w:pPr>
      <w:r w:rsidRPr="005B28D4">
        <w:t>File creation date</w:t>
      </w:r>
    </w:p>
    <w:p w:rsidR="002D7B67" w:rsidRPr="005B28D4" w:rsidRDefault="002D7B67" w:rsidP="002D7B67">
      <w:pPr>
        <w:pStyle w:val="ListBullet"/>
      </w:pPr>
      <w:r w:rsidRPr="005B28D4">
        <w:t>Drop folder status</w:t>
      </w:r>
    </w:p>
    <w:p w:rsidR="002D7B67" w:rsidRPr="005B28D4" w:rsidRDefault="002D7B67" w:rsidP="002D7B67">
      <w:pPr>
        <w:spacing w:line="240" w:lineRule="atLeast"/>
        <w:textAlignment w:val="baseline"/>
      </w:pPr>
      <w:r w:rsidRPr="005B28D4">
        <w:t>If you need to delete files from the drop folder, click Delete.</w:t>
      </w:r>
    </w:p>
    <w:p w:rsidR="002D7B67" w:rsidRPr="005B28D4" w:rsidRDefault="002D7B67" w:rsidP="002D7B67">
      <w:pPr>
        <w:pStyle w:val="Heading4"/>
      </w:pPr>
      <w:r w:rsidRPr="005B28D4">
        <w:t>Drop Folder Statuses</w:t>
      </w:r>
    </w:p>
    <w:p w:rsidR="002D7B67" w:rsidRPr="005B28D4" w:rsidRDefault="002D7B67" w:rsidP="00292207">
      <w:pPr>
        <w:widowControl/>
        <w:numPr>
          <w:ilvl w:val="0"/>
          <w:numId w:val="233"/>
        </w:numPr>
        <w:spacing w:before="0" w:line="300" w:lineRule="atLeast"/>
        <w:ind w:left="270" w:right="270"/>
        <w:textAlignment w:val="baseline"/>
      </w:pPr>
      <w:r w:rsidRPr="005B28D4">
        <w:rPr>
          <w:b/>
          <w:bCs/>
          <w:bdr w:val="none" w:sz="0" w:space="0" w:color="auto" w:frame="1"/>
        </w:rPr>
        <w:t>Uploading</w:t>
      </w:r>
      <w:r w:rsidRPr="005B28D4">
        <w:t> – File upload to the drop folder is not complete yet. Upload completion is detected by the drop folder watcher when the file size continues growing during a pre-defined time interval.</w:t>
      </w:r>
    </w:p>
    <w:p w:rsidR="002D7B67" w:rsidRPr="005B28D4" w:rsidRDefault="002D7B67" w:rsidP="00292207">
      <w:pPr>
        <w:widowControl/>
        <w:numPr>
          <w:ilvl w:val="0"/>
          <w:numId w:val="233"/>
        </w:numPr>
        <w:spacing w:before="0" w:line="300" w:lineRule="atLeast"/>
        <w:ind w:left="270" w:right="270"/>
        <w:textAlignment w:val="baseline"/>
      </w:pPr>
      <w:r w:rsidRPr="005B28D4">
        <w:rPr>
          <w:b/>
          <w:bCs/>
          <w:bdr w:val="none" w:sz="0" w:space="0" w:color="auto" w:frame="1"/>
        </w:rPr>
        <w:t>Pending</w:t>
      </w:r>
      <w:r w:rsidRPr="005B28D4">
        <w:t> – File uploading to the drop folder has completed but the file was not yet handled by the drop folder engine.</w:t>
      </w:r>
    </w:p>
    <w:p w:rsidR="002D7B67" w:rsidRPr="005B28D4" w:rsidRDefault="002D7B67" w:rsidP="00292207">
      <w:pPr>
        <w:widowControl/>
        <w:numPr>
          <w:ilvl w:val="0"/>
          <w:numId w:val="233"/>
        </w:numPr>
        <w:spacing w:before="0" w:line="300" w:lineRule="atLeast"/>
        <w:ind w:left="270" w:right="270"/>
        <w:textAlignment w:val="baseline"/>
      </w:pPr>
      <w:r w:rsidRPr="005B28D4">
        <w:rPr>
          <w:b/>
          <w:bCs/>
          <w:bdr w:val="none" w:sz="0" w:space="0" w:color="auto" w:frame="1"/>
        </w:rPr>
        <w:lastRenderedPageBreak/>
        <w:t>Matched</w:t>
      </w:r>
      <w:r w:rsidRPr="005B28D4">
        <w:t> – The file was matched to an existing entry in Kaltura and remains in the drop folder until other files related to the entry’s media package also are matched. Note that this status appears only when a drop folder is configured to match media files to an existing entry.</w:t>
      </w:r>
    </w:p>
    <w:p w:rsidR="002D7B67" w:rsidRPr="005B28D4" w:rsidRDefault="002D7B67" w:rsidP="00292207">
      <w:pPr>
        <w:widowControl/>
        <w:numPr>
          <w:ilvl w:val="0"/>
          <w:numId w:val="233"/>
        </w:numPr>
        <w:spacing w:before="0" w:line="300" w:lineRule="atLeast"/>
        <w:ind w:left="270" w:right="270"/>
        <w:textAlignment w:val="baseline"/>
      </w:pPr>
      <w:r w:rsidRPr="005B28D4">
        <w:rPr>
          <w:b/>
          <w:bCs/>
          <w:bdr w:val="none" w:sz="0" w:space="0" w:color="auto" w:frame="1"/>
        </w:rPr>
        <w:t>Not Matched</w:t>
      </w:r>
      <w:r w:rsidRPr="005B28D4">
        <w:t> – The file was not yet matched to an existing entry in Kaltura and remains in the drop folder until a match occurs. Note that this status appears only when a drop folder is configured to match media files to an existing entry.</w:t>
      </w:r>
    </w:p>
    <w:p w:rsidR="002D7B67" w:rsidRPr="005B28D4" w:rsidRDefault="002D7B67" w:rsidP="00292207">
      <w:pPr>
        <w:widowControl/>
        <w:numPr>
          <w:ilvl w:val="0"/>
          <w:numId w:val="233"/>
        </w:numPr>
        <w:spacing w:before="0" w:line="300" w:lineRule="atLeast"/>
        <w:ind w:left="270" w:right="270"/>
        <w:textAlignment w:val="baseline"/>
      </w:pPr>
      <w:r w:rsidRPr="005B28D4">
        <w:rPr>
          <w:b/>
          <w:bCs/>
          <w:bdr w:val="none" w:sz="0" w:space="0" w:color="auto" w:frame="1"/>
        </w:rPr>
        <w:t>Done</w:t>
      </w:r>
      <w:r w:rsidRPr="005B28D4">
        <w:t> – File ingestion is complete. The file was not yet deleted from the drop folder.</w:t>
      </w:r>
    </w:p>
    <w:p w:rsidR="002D7B67" w:rsidRPr="005B28D4" w:rsidRDefault="002D7B67" w:rsidP="00292207">
      <w:pPr>
        <w:widowControl/>
        <w:numPr>
          <w:ilvl w:val="0"/>
          <w:numId w:val="233"/>
        </w:numPr>
        <w:spacing w:before="0" w:line="300" w:lineRule="atLeast"/>
        <w:ind w:left="270" w:right="270"/>
        <w:textAlignment w:val="baseline"/>
      </w:pPr>
      <w:r w:rsidRPr="005B28D4">
        <w:rPr>
          <w:b/>
          <w:bCs/>
          <w:bdr w:val="none" w:sz="0" w:space="0" w:color="auto" w:frame="1"/>
        </w:rPr>
        <w:t>Error</w:t>
      </w:r>
      <w:r w:rsidRPr="005B28D4">
        <w:t> – An error occurred while processing a file in the drop folder. When in an error state, an error description is available in the Media Files table.</w:t>
      </w:r>
    </w:p>
    <w:p w:rsidR="002D7B67" w:rsidRPr="005B28D4" w:rsidRDefault="002D7B67" w:rsidP="00292207">
      <w:pPr>
        <w:widowControl/>
        <w:numPr>
          <w:ilvl w:val="0"/>
          <w:numId w:val="233"/>
        </w:numPr>
        <w:spacing w:before="0" w:line="300" w:lineRule="atLeast"/>
        <w:ind w:left="270" w:right="270"/>
        <w:textAlignment w:val="baseline"/>
      </w:pPr>
      <w:r w:rsidRPr="005B28D4">
        <w:rPr>
          <w:b/>
          <w:bCs/>
          <w:bdr w:val="none" w:sz="0" w:space="0" w:color="auto" w:frame="1"/>
        </w:rPr>
        <w:t>Delete Failed</w:t>
      </w:r>
      <w:r w:rsidRPr="005B28D4">
        <w:t> - An error occurred while trying to delete a file from the drop folder.</w:t>
      </w:r>
    </w:p>
    <w:bookmarkEnd w:id="151"/>
    <w:bookmarkEnd w:id="152"/>
    <w:p w:rsidR="0017092D" w:rsidRPr="00580EDF" w:rsidRDefault="000A294A" w:rsidP="00580EDF">
      <w:pPr>
        <w:rPr>
          <w:rStyle w:val="Strong"/>
          <w:b w:val="0"/>
          <w:bCs w:val="0"/>
        </w:rPr>
      </w:pPr>
      <w:r>
        <w:t>Commercial users, please contact your account manager to enable this feature in your account</w:t>
      </w:r>
      <w:r w:rsidR="00580EDF">
        <w:t>.</w:t>
      </w:r>
    </w:p>
    <w:p w:rsidR="00663410" w:rsidRPr="00944B3A" w:rsidRDefault="00663410" w:rsidP="00E3369B">
      <w:pPr>
        <w:pStyle w:val="Heading2"/>
      </w:pPr>
      <w:bookmarkStart w:id="153" w:name="_The_Dashboard_Tab_1"/>
      <w:bookmarkStart w:id="154" w:name="_Toc313796530"/>
      <w:bookmarkStart w:id="155" w:name="_Toc332631953"/>
      <w:bookmarkEnd w:id="153"/>
      <w:r w:rsidRPr="00944B3A">
        <w:t>The Dashboard Tab</w:t>
      </w:r>
      <w:bookmarkEnd w:id="107"/>
      <w:bookmarkEnd w:id="154"/>
      <w:bookmarkEnd w:id="155"/>
    </w:p>
    <w:p w:rsidR="00663410" w:rsidRDefault="00663410">
      <w:r>
        <w:t>You can upload data video, audio or photo files through the Dashboard.</w:t>
      </w:r>
    </w:p>
    <w:p w:rsidR="00687D8B" w:rsidRPr="0083168D" w:rsidRDefault="00687D8B" w:rsidP="009428D3">
      <w:pPr>
        <w:pStyle w:val="Procedure"/>
        <w:pPrChange w:id="156" w:author="Debbie Zioni" w:date="2012-08-15T20:03:00Z">
          <w:pPr>
            <w:pStyle w:val="Procedure"/>
          </w:pPr>
        </w:pPrChange>
      </w:pPr>
      <w:r w:rsidRPr="0083168D">
        <w:t>To upload media files from your desktop</w:t>
      </w:r>
    </w:p>
    <w:p w:rsidR="00687D8B" w:rsidRPr="00E3369B" w:rsidRDefault="00687D8B" w:rsidP="00292207">
      <w:pPr>
        <w:pStyle w:val="ListNumber"/>
        <w:numPr>
          <w:ilvl w:val="0"/>
          <w:numId w:val="184"/>
        </w:numPr>
      </w:pPr>
      <w:r w:rsidRPr="00AA506A">
        <w:t xml:space="preserve">Click </w:t>
      </w:r>
      <w:r w:rsidRPr="00231A8F">
        <w:t>Upload from Desktop in the Dashboard</w:t>
      </w:r>
      <w:r w:rsidR="00CD214A" w:rsidRPr="00231A8F">
        <w:t>.</w:t>
      </w:r>
    </w:p>
    <w:p w:rsidR="001A6D3D" w:rsidRPr="00231A8F" w:rsidRDefault="00CD214A" w:rsidP="00AA506A">
      <w:pPr>
        <w:pStyle w:val="ListNumber"/>
      </w:pPr>
      <w:r w:rsidRPr="00AA506A">
        <w:t>Select the files to upload and click Open.</w:t>
      </w:r>
    </w:p>
    <w:p w:rsidR="003C61F3" w:rsidRPr="00E3369B" w:rsidRDefault="003C61F3">
      <w:pPr>
        <w:pStyle w:val="ListNumber"/>
      </w:pPr>
      <w:r w:rsidRPr="00E3369B">
        <w:t>Select the Transcoding Profile. See</w:t>
      </w:r>
      <w:hyperlink w:anchor="_Editing_and_Creating" w:history="1">
        <w:r w:rsidR="004B25C3" w:rsidRPr="004B25C3">
          <w:rPr>
            <w:rStyle w:val="Hyperlink"/>
            <w:rFonts w:cs="Arial"/>
          </w:rPr>
          <w:t xml:space="preserve"> Editing and Creating Transcoding Profiles</w:t>
        </w:r>
      </w:hyperlink>
      <w:r w:rsidRPr="00E3369B">
        <w:t xml:space="preserve">. </w:t>
      </w:r>
    </w:p>
    <w:p w:rsidR="00C32B7D" w:rsidRPr="00231A8F" w:rsidRDefault="00E01144">
      <w:pPr>
        <w:pStyle w:val="ListNumber"/>
      </w:pPr>
      <w:r w:rsidRPr="00AA506A">
        <w:t>Select the Media Type and click Upload.</w:t>
      </w:r>
      <w:bookmarkStart w:id="157" w:name="_Using_a_Drop"/>
      <w:bookmarkStart w:id="158" w:name="_Drop_Folder_Locations"/>
      <w:bookmarkStart w:id="159" w:name="_Hosted_on_the"/>
      <w:bookmarkStart w:id="160" w:name="_Hosted_on-premise_by"/>
      <w:bookmarkStart w:id="161" w:name="_Drop_Folder_Configuration"/>
      <w:bookmarkStart w:id="162" w:name="_Transcoding_Profile"/>
      <w:bookmarkStart w:id="163" w:name="_File_Name_Patters"/>
      <w:bookmarkStart w:id="164" w:name="_Ingenstion_Types"/>
      <w:bookmarkStart w:id="165" w:name="_Ingestion_from_Media"/>
      <w:bookmarkStart w:id="166" w:name="_Ingestion_from_Media_1"/>
      <w:bookmarkStart w:id="167" w:name="_Content_Tab"/>
      <w:bookmarkStart w:id="168" w:name="_Toc302643154"/>
      <w:bookmarkEnd w:id="157"/>
      <w:bookmarkEnd w:id="158"/>
      <w:bookmarkEnd w:id="159"/>
      <w:bookmarkEnd w:id="160"/>
      <w:bookmarkEnd w:id="161"/>
      <w:bookmarkEnd w:id="162"/>
      <w:bookmarkEnd w:id="163"/>
      <w:bookmarkEnd w:id="164"/>
      <w:bookmarkEnd w:id="165"/>
      <w:bookmarkEnd w:id="166"/>
      <w:bookmarkEnd w:id="167"/>
    </w:p>
    <w:p w:rsidR="00663410" w:rsidRDefault="00DC014F" w:rsidP="00E3369B">
      <w:pPr>
        <w:pStyle w:val="Heading2"/>
      </w:pPr>
      <w:bookmarkStart w:id="169" w:name="_Uploading_Content_Using"/>
      <w:bookmarkStart w:id="170" w:name="_Toc313796531"/>
      <w:bookmarkStart w:id="171" w:name="_Toc332631954"/>
      <w:bookmarkEnd w:id="169"/>
      <w:r>
        <w:t xml:space="preserve">Uploading </w:t>
      </w:r>
      <w:r w:rsidR="00F25B02">
        <w:t xml:space="preserve">Content </w:t>
      </w:r>
      <w:r>
        <w:t>Using t</w:t>
      </w:r>
      <w:r w:rsidR="00663410">
        <w:t>he Content T</w:t>
      </w:r>
      <w:r w:rsidR="00663410" w:rsidRPr="00720053">
        <w:t>ab</w:t>
      </w:r>
      <w:bookmarkEnd w:id="168"/>
      <w:bookmarkEnd w:id="170"/>
      <w:bookmarkEnd w:id="171"/>
    </w:p>
    <w:p w:rsidR="00D81DD1" w:rsidRPr="00FD6AC6" w:rsidRDefault="00663410">
      <w:r>
        <w:t>You can upload data through the Content tab</w:t>
      </w:r>
      <w:r w:rsidR="006C539B">
        <w:t xml:space="preserve">. You can </w:t>
      </w:r>
      <w:r w:rsidR="00242C5F">
        <w:t>add</w:t>
      </w:r>
      <w:r w:rsidR="00755503">
        <w:t xml:space="preserve"> video or audio medi</w:t>
      </w:r>
      <w:r w:rsidR="006C539B">
        <w:t xml:space="preserve">a to an </w:t>
      </w:r>
      <w:r w:rsidR="00755503">
        <w:t xml:space="preserve">entry you </w:t>
      </w:r>
      <w:r w:rsidR="006C539B">
        <w:t>prepared (when the entry status is</w:t>
      </w:r>
      <w:r w:rsidR="00C32B7D">
        <w:t xml:space="preserve"> No Media</w:t>
      </w:r>
      <w:r w:rsidR="006C539B">
        <w:t xml:space="preserve">, </w:t>
      </w:r>
      <w:r w:rsidR="00755503">
        <w:t>add new transcoding flavors</w:t>
      </w:r>
      <w:r w:rsidR="006C539B">
        <w:t>,</w:t>
      </w:r>
      <w:r w:rsidR="000E367A">
        <w:t xml:space="preserve"> add metadata,</w:t>
      </w:r>
      <w:r w:rsidR="006C539B">
        <w:t xml:space="preserve"> or replace content information</w:t>
      </w:r>
      <w:r w:rsidR="00755503">
        <w:t>.</w:t>
      </w:r>
      <w:r w:rsidR="006C539B">
        <w:t xml:space="preserve"> See</w:t>
      </w:r>
      <w:hyperlink w:anchor="_The_Flavors_Tab_1" w:history="1">
        <w:r w:rsidR="006C539B" w:rsidRPr="0022644C">
          <w:rPr>
            <w:rStyle w:val="Hyperlink"/>
            <w:rFonts w:cs="Arial"/>
          </w:rPr>
          <w:t xml:space="preserve"> </w:t>
        </w:r>
        <w:r w:rsidR="006C539B" w:rsidRPr="0022644C">
          <w:rPr>
            <w:rStyle w:val="Hyperlink"/>
          </w:rPr>
          <w:t>The Flavors Tab</w:t>
        </w:r>
      </w:hyperlink>
      <w:r w:rsidR="006C539B">
        <w:t xml:space="preserve">. </w:t>
      </w:r>
    </w:p>
    <w:p w:rsidR="00663410" w:rsidRDefault="00663410" w:rsidP="00E3369B">
      <w:pPr>
        <w:pStyle w:val="Heading2"/>
      </w:pPr>
      <w:bookmarkStart w:id="172" w:name="_Tracking_Your_Uploads"/>
      <w:bookmarkStart w:id="173" w:name="_Toc302643155"/>
      <w:bookmarkStart w:id="174" w:name="_Toc313796532"/>
      <w:bookmarkStart w:id="175" w:name="_Toc332631955"/>
      <w:bookmarkEnd w:id="172"/>
      <w:r>
        <w:t>Tracking Your Uploads</w:t>
      </w:r>
      <w:bookmarkEnd w:id="173"/>
      <w:bookmarkEnd w:id="174"/>
      <w:bookmarkEnd w:id="175"/>
    </w:p>
    <w:p w:rsidR="009D067E" w:rsidRPr="00E54D7D" w:rsidRDefault="00663410">
      <w:r w:rsidRPr="004D0181">
        <w:t xml:space="preserve">You can track </w:t>
      </w:r>
      <w:r w:rsidR="009D067E">
        <w:t xml:space="preserve">the </w:t>
      </w:r>
      <w:r w:rsidRPr="004D0181">
        <w:t>upload</w:t>
      </w:r>
      <w:r w:rsidR="009D067E">
        <w:t xml:space="preserve"> processing</w:t>
      </w:r>
      <w:r w:rsidRPr="004D0181">
        <w:t xml:space="preserve"> in the </w:t>
      </w:r>
      <w:r w:rsidRPr="00E3369B">
        <w:t>Content</w:t>
      </w:r>
      <w:r w:rsidRPr="004D0181">
        <w:t xml:space="preserve"> tab.</w:t>
      </w:r>
    </w:p>
    <w:p w:rsidR="009D067E" w:rsidRPr="00E54D7D" w:rsidRDefault="009D067E" w:rsidP="00E3369B">
      <w:pPr>
        <w:pStyle w:val="Heading3"/>
      </w:pPr>
      <w:bookmarkStart w:id="176" w:name="_Toc302932172"/>
      <w:bookmarkStart w:id="177" w:name="_Toc302930737"/>
      <w:bookmarkStart w:id="178" w:name="_Toc302930421"/>
      <w:bookmarkStart w:id="179" w:name="_Toc302915012"/>
      <w:bookmarkStart w:id="180" w:name="_Toc302660613"/>
      <w:bookmarkStart w:id="181" w:name="_Toc302310835"/>
      <w:bookmarkStart w:id="182" w:name="_Toc302305050"/>
      <w:bookmarkStart w:id="183" w:name="_Toc302304891"/>
      <w:bookmarkStart w:id="184" w:name="_Toc302304731"/>
      <w:bookmarkStart w:id="185" w:name="YourUploads"/>
      <w:bookmarkStart w:id="186" w:name="_Toc313796533"/>
      <w:bookmarkStart w:id="187" w:name="_Toc332631956"/>
      <w:bookmarkEnd w:id="176"/>
      <w:bookmarkEnd w:id="177"/>
      <w:bookmarkEnd w:id="178"/>
      <w:bookmarkEnd w:id="179"/>
      <w:bookmarkEnd w:id="180"/>
      <w:bookmarkEnd w:id="181"/>
      <w:bookmarkEnd w:id="182"/>
      <w:bookmarkEnd w:id="183"/>
      <w:bookmarkEnd w:id="184"/>
      <w:r w:rsidRPr="00D155E8">
        <w:t>Your</w:t>
      </w:r>
      <w:r w:rsidRPr="00E54D7D">
        <w:t xml:space="preserve"> Uploads</w:t>
      </w:r>
      <w:bookmarkEnd w:id="185"/>
      <w:bookmarkEnd w:id="186"/>
      <w:bookmarkEnd w:id="187"/>
    </w:p>
    <w:p w:rsidR="009D067E" w:rsidRDefault="009D067E">
      <w:r>
        <w:t xml:space="preserve">The </w:t>
      </w:r>
      <w:r w:rsidRPr="00E3369B">
        <w:rPr>
          <w:bCs/>
        </w:rPr>
        <w:t>Your Uploads</w:t>
      </w:r>
      <w:r>
        <w:t xml:space="preserve"> table lists all th</w:t>
      </w:r>
      <w:r w:rsidR="00A82EB8">
        <w:t>e</w:t>
      </w:r>
      <w:r>
        <w:t xml:space="preserve"> in-progress and pending upload tasks. The list only shows media file uploads from the desktop that you performed during the current KMC session.</w:t>
      </w:r>
    </w:p>
    <w:p w:rsidR="009D067E" w:rsidRDefault="009D067E">
      <w:r>
        <w:t>For each uploaded file, you can view details such as:</w:t>
      </w:r>
    </w:p>
    <w:p w:rsidR="009D067E" w:rsidRDefault="009D067E" w:rsidP="00E54D7D">
      <w:pPr>
        <w:pStyle w:val="ListBullet"/>
      </w:pPr>
      <w:r>
        <w:t>File name</w:t>
      </w:r>
    </w:p>
    <w:p w:rsidR="009D067E" w:rsidRDefault="009D067E" w:rsidP="00E54D7D">
      <w:pPr>
        <w:pStyle w:val="ListBullet"/>
      </w:pPr>
      <w:r>
        <w:t>File size</w:t>
      </w:r>
    </w:p>
    <w:p w:rsidR="009D067E" w:rsidRDefault="009D067E" w:rsidP="00E54D7D">
      <w:pPr>
        <w:pStyle w:val="ListBullet"/>
      </w:pPr>
      <w:r>
        <w:t>ID of the Kaltura entry that this file is added to</w:t>
      </w:r>
    </w:p>
    <w:p w:rsidR="009D067E" w:rsidRDefault="009D067E">
      <w:r>
        <w:t>You can use the table to:</w:t>
      </w:r>
    </w:p>
    <w:p w:rsidR="009D067E" w:rsidRDefault="009D067E" w:rsidP="00E54D7D">
      <w:pPr>
        <w:pStyle w:val="ListBullet"/>
      </w:pPr>
      <w:r>
        <w:t>Track the progress of each upload task.</w:t>
      </w:r>
    </w:p>
    <w:p w:rsidR="009D067E" w:rsidRDefault="009D067E" w:rsidP="00E54D7D">
      <w:pPr>
        <w:pStyle w:val="ListBullet"/>
      </w:pPr>
      <w:r>
        <w:lastRenderedPageBreak/>
        <w:t>Reorder upload tasks that are waiting to be processed.</w:t>
      </w:r>
    </w:p>
    <w:p w:rsidR="009D067E" w:rsidRDefault="009D067E" w:rsidP="00E54D7D">
      <w:pPr>
        <w:pStyle w:val="ListBullet"/>
      </w:pPr>
      <w:r>
        <w:t>Retry failed tasks.</w:t>
      </w:r>
    </w:p>
    <w:p w:rsidR="009D067E" w:rsidRDefault="009D067E">
      <w:r>
        <w:t>Since file uploads are controlled by the KMC web application, closing or refreshing the browser page terminates all upload tasks that currently are in progress.</w:t>
      </w:r>
    </w:p>
    <w:p w:rsidR="00663410" w:rsidRPr="00E3369B" w:rsidRDefault="00663410" w:rsidP="009428D3">
      <w:pPr>
        <w:pStyle w:val="Procedure"/>
        <w:pPrChange w:id="188" w:author="Debbie Zioni" w:date="2012-08-15T20:03:00Z">
          <w:pPr>
            <w:pStyle w:val="Procedure"/>
          </w:pPr>
        </w:pPrChange>
      </w:pPr>
      <w:bookmarkStart w:id="189" w:name="_Toc302932173"/>
      <w:bookmarkStart w:id="190" w:name="_Toc302930738"/>
      <w:bookmarkStart w:id="191" w:name="_Toc302930422"/>
      <w:bookmarkStart w:id="192" w:name="_Toc302915013"/>
      <w:bookmarkStart w:id="193" w:name="_Toc302660614"/>
      <w:bookmarkStart w:id="194" w:name="_Toc302310836"/>
      <w:bookmarkStart w:id="195" w:name="_Toc302305051"/>
      <w:bookmarkStart w:id="196" w:name="_Toc302304892"/>
      <w:bookmarkStart w:id="197" w:name="_Toc302304732"/>
      <w:bookmarkEnd w:id="189"/>
      <w:bookmarkEnd w:id="190"/>
      <w:bookmarkEnd w:id="191"/>
      <w:bookmarkEnd w:id="192"/>
      <w:bookmarkEnd w:id="193"/>
      <w:bookmarkEnd w:id="194"/>
      <w:bookmarkEnd w:id="195"/>
      <w:bookmarkEnd w:id="196"/>
      <w:bookmarkEnd w:id="197"/>
      <w:r w:rsidRPr="00E3369B">
        <w:t xml:space="preserve">To track </w:t>
      </w:r>
      <w:r w:rsidR="00BC4988" w:rsidRPr="00E3369B">
        <w:t xml:space="preserve">the </w:t>
      </w:r>
      <w:r w:rsidRPr="00E3369B">
        <w:t>upload</w:t>
      </w:r>
      <w:r w:rsidR="00BC4988" w:rsidRPr="00E3369B">
        <w:t xml:space="preserve"> progress</w:t>
      </w:r>
      <w:r w:rsidRPr="00E3369B">
        <w:t xml:space="preserve"> from your desktop</w:t>
      </w:r>
    </w:p>
    <w:p w:rsidR="00663410" w:rsidRDefault="00663410" w:rsidP="00292207">
      <w:pPr>
        <w:pStyle w:val="ListNumber"/>
        <w:numPr>
          <w:ilvl w:val="0"/>
          <w:numId w:val="236"/>
        </w:numPr>
      </w:pPr>
      <w:r>
        <w:t xml:space="preserve">Click </w:t>
      </w:r>
      <w:r w:rsidRPr="000C3182">
        <w:t>the</w:t>
      </w:r>
      <w:r>
        <w:t xml:space="preserve"> </w:t>
      </w:r>
      <w:r w:rsidRPr="002F0199">
        <w:t>Content</w:t>
      </w:r>
      <w:r>
        <w:t xml:space="preserve"> </w:t>
      </w:r>
      <w:r w:rsidR="00AF6CFF">
        <w:t>t</w:t>
      </w:r>
      <w:r>
        <w:t xml:space="preserve">ab and select the </w:t>
      </w:r>
      <w:r w:rsidR="003550FF">
        <w:t>Entries tab</w:t>
      </w:r>
      <w:r>
        <w:t xml:space="preserve">. </w:t>
      </w:r>
    </w:p>
    <w:p w:rsidR="00663410" w:rsidRPr="00014F5C" w:rsidRDefault="00663410">
      <w:pPr>
        <w:pStyle w:val="ListContinue"/>
      </w:pPr>
      <w:r w:rsidRPr="006C539B">
        <w:t>The Upload Control feature, located on the upper right of the screen, indicates the number of uploads in progress.</w:t>
      </w:r>
    </w:p>
    <w:p w:rsidR="00663410" w:rsidRDefault="00663410" w:rsidP="00123DCF">
      <w:pPr>
        <w:pStyle w:val="ListNumber"/>
      </w:pPr>
      <w:r w:rsidRPr="00931148">
        <w:t xml:space="preserve">Click </w:t>
      </w:r>
      <w:r w:rsidRPr="00014F5C">
        <w:rPr>
          <w:b/>
        </w:rPr>
        <w:t>U</w:t>
      </w:r>
      <w:r w:rsidRPr="00FD6AC6">
        <w:rPr>
          <w:b/>
        </w:rPr>
        <w:t>pload Control</w:t>
      </w:r>
      <w:r w:rsidRPr="00931148">
        <w:t xml:space="preserve"> to display the file uploads and to view additional information. </w:t>
      </w:r>
      <w:r w:rsidRPr="00931148">
        <w:br/>
      </w:r>
      <w:r>
        <w:rPr>
          <w:noProof/>
          <w:lang w:val="en-US" w:bidi="he-IL"/>
        </w:rPr>
        <w:drawing>
          <wp:inline distT="0" distB="0" distL="0" distR="0" wp14:anchorId="13913F0A" wp14:editId="462C313C">
            <wp:extent cx="5486400" cy="1173038"/>
            <wp:effectExtent l="0" t="0" r="0" b="8255"/>
            <wp:docPr id="604"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86400" cy="1173038"/>
                    </a:xfrm>
                    <a:prstGeom prst="rect">
                      <a:avLst/>
                    </a:prstGeom>
                  </pic:spPr>
                </pic:pic>
              </a:graphicData>
            </a:graphic>
          </wp:inline>
        </w:drawing>
      </w:r>
    </w:p>
    <w:p w:rsidR="000641E2" w:rsidRPr="00E54D7D" w:rsidRDefault="000641E2" w:rsidP="00E3369B">
      <w:pPr>
        <w:pStyle w:val="Heading3"/>
      </w:pPr>
      <w:bookmarkStart w:id="198" w:name="_Toc332631957"/>
      <w:r w:rsidRPr="00E54D7D">
        <w:t>Bulk Upload Log</w:t>
      </w:r>
      <w:bookmarkEnd w:id="198"/>
    </w:p>
    <w:p w:rsidR="000641E2" w:rsidRDefault="000641E2" w:rsidP="000641E2">
      <w:r>
        <w:t>The Bulk Upload Log table shows the completed and in-progress bulk upload jobs for your KMC account. You can:</w:t>
      </w:r>
    </w:p>
    <w:p w:rsidR="000641E2" w:rsidRDefault="000641E2" w:rsidP="000641E2">
      <w:pPr>
        <w:pStyle w:val="ListBullet"/>
      </w:pPr>
      <w:r>
        <w:t>View information related to each bulk upload job.</w:t>
      </w:r>
    </w:p>
    <w:p w:rsidR="000641E2" w:rsidRDefault="000641E2" w:rsidP="000641E2">
      <w:pPr>
        <w:pStyle w:val="ListBullet"/>
      </w:pPr>
      <w:r>
        <w:t>Download original bulk upload files.</w:t>
      </w:r>
    </w:p>
    <w:p w:rsidR="000641E2" w:rsidRPr="00E54D7D" w:rsidRDefault="000641E2" w:rsidP="000641E2">
      <w:pPr>
        <w:pStyle w:val="ListBullet"/>
      </w:pPr>
      <w:r>
        <w:t>Download a results log file of each bulk upload job.</w:t>
      </w:r>
    </w:p>
    <w:p w:rsidR="000641E2" w:rsidRPr="008D72AD" w:rsidRDefault="000641E2" w:rsidP="009428D3">
      <w:pPr>
        <w:pStyle w:val="Procedure"/>
        <w:pPrChange w:id="199" w:author="Debbie Zioni" w:date="2012-08-15T20:03:00Z">
          <w:pPr>
            <w:pStyle w:val="Procedure"/>
          </w:pPr>
        </w:pPrChange>
      </w:pPr>
      <w:r w:rsidRPr="00E3369B">
        <w:t xml:space="preserve">To track the Bulk Upload progress from your desktop </w:t>
      </w:r>
    </w:p>
    <w:p w:rsidR="005D6A30" w:rsidRDefault="005D6A30">
      <w:pPr>
        <w:pStyle w:val="ListContinue"/>
      </w:pPr>
      <w:r>
        <w:t xml:space="preserve">You can display </w:t>
      </w:r>
      <w:r w:rsidRPr="005D6A30">
        <w:t>completed a</w:t>
      </w:r>
      <w:r>
        <w:t>nd in-progress bulk upload jobs</w:t>
      </w:r>
      <w:r w:rsidRPr="005D6A30">
        <w:t>.</w:t>
      </w:r>
      <w:r>
        <w:t xml:space="preserve"> (optional)</w:t>
      </w:r>
    </w:p>
    <w:p w:rsidR="000641E2" w:rsidRDefault="000641E2" w:rsidP="00292207">
      <w:pPr>
        <w:pStyle w:val="ListNumber"/>
        <w:numPr>
          <w:ilvl w:val="0"/>
          <w:numId w:val="156"/>
        </w:numPr>
      </w:pPr>
      <w:r>
        <w:t xml:space="preserve">Click </w:t>
      </w:r>
      <w:r w:rsidRPr="000C3182">
        <w:t>the</w:t>
      </w:r>
      <w:r>
        <w:t xml:space="preserve"> </w:t>
      </w:r>
      <w:r w:rsidRPr="002F0199">
        <w:t>Content</w:t>
      </w:r>
      <w:r>
        <w:t xml:space="preserve"> tab and select the </w:t>
      </w:r>
      <w:r w:rsidR="003550FF">
        <w:t>Entries tab</w:t>
      </w:r>
      <w:r>
        <w:t xml:space="preserve">. </w:t>
      </w:r>
    </w:p>
    <w:p w:rsidR="000641E2" w:rsidRPr="00014F5C" w:rsidRDefault="000641E2">
      <w:pPr>
        <w:pStyle w:val="ListContinue"/>
      </w:pPr>
      <w:r w:rsidRPr="006C539B">
        <w:t>The Upload Control feature, located on the upper right of the screen, indicates the num</w:t>
      </w:r>
      <w:r w:rsidR="00FD119C">
        <w:t>ber of uploads in progress.</w:t>
      </w:r>
    </w:p>
    <w:p w:rsidR="000641E2" w:rsidRDefault="000641E2" w:rsidP="000641E2">
      <w:pPr>
        <w:pStyle w:val="ListNumber"/>
      </w:pPr>
      <w:r w:rsidRPr="00931148">
        <w:t xml:space="preserve">Click </w:t>
      </w:r>
      <w:r w:rsidRPr="00014F5C">
        <w:rPr>
          <w:b/>
        </w:rPr>
        <w:t>U</w:t>
      </w:r>
      <w:r w:rsidRPr="00FD6AC6">
        <w:rPr>
          <w:b/>
        </w:rPr>
        <w:t>pload Control</w:t>
      </w:r>
      <w:r w:rsidRPr="00931148">
        <w:t xml:space="preserve"> to display the file uploads and t</w:t>
      </w:r>
      <w:r w:rsidR="00FD119C">
        <w:t xml:space="preserve">o view additional information. </w:t>
      </w:r>
    </w:p>
    <w:p w:rsidR="00A17404" w:rsidRPr="00DB5CA4" w:rsidRDefault="005D6A30" w:rsidP="00123DCF">
      <w:pPr>
        <w:pStyle w:val="ListNumber"/>
      </w:pPr>
      <w:r w:rsidRPr="00014F5C">
        <w:t>Click</w:t>
      </w:r>
      <w:r>
        <w:t xml:space="preserve"> </w:t>
      </w:r>
      <w:r w:rsidRPr="009C7150">
        <w:rPr>
          <w:b/>
        </w:rPr>
        <w:t xml:space="preserve">Switch to Bulk Upload Log, </w:t>
      </w:r>
      <w:r w:rsidRPr="00E54D7D">
        <w:t>located on the bottom</w:t>
      </w:r>
      <w:r w:rsidRPr="009C7150">
        <w:rPr>
          <w:b/>
        </w:rPr>
        <w:t xml:space="preserve"> </w:t>
      </w:r>
      <w:r w:rsidRPr="00E54D7D">
        <w:rPr>
          <w:rStyle w:val="BodyTextChar"/>
        </w:rPr>
        <w:t>left corner of the screen.</w:t>
      </w:r>
      <w:r w:rsidRPr="009C7150">
        <w:rPr>
          <w:b/>
        </w:rPr>
        <w:t xml:space="preserve"> </w:t>
      </w:r>
    </w:p>
    <w:p w:rsidR="0089173C" w:rsidRPr="00E54D7D" w:rsidRDefault="0080358F" w:rsidP="0080358F">
      <w:pPr>
        <w:pStyle w:val="ListContinue"/>
      </w:pPr>
      <w:r>
        <w:rPr>
          <w:noProof/>
          <w:lang w:val="en-US" w:bidi="he-IL"/>
        </w:rPr>
        <w:lastRenderedPageBreak/>
        <w:drawing>
          <wp:inline distT="0" distB="0" distL="0" distR="0" wp14:anchorId="3F9F225A" wp14:editId="56F5AD03">
            <wp:extent cx="5003501" cy="2309025"/>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k_up.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03501" cy="2309025"/>
                    </a:xfrm>
                    <a:prstGeom prst="rect">
                      <a:avLst/>
                    </a:prstGeom>
                  </pic:spPr>
                </pic:pic>
              </a:graphicData>
            </a:graphic>
          </wp:inline>
        </w:drawing>
      </w:r>
    </w:p>
    <w:p w:rsidR="00266C62" w:rsidRDefault="00266C62" w:rsidP="00E3369B">
      <w:pPr>
        <w:pStyle w:val="ListContinue"/>
      </w:pPr>
      <w:r>
        <w:t>The Bulk Upload Log is displayed.</w:t>
      </w:r>
    </w:p>
    <w:p w:rsidR="00266C62" w:rsidRDefault="00266C62" w:rsidP="00E3369B">
      <w:pPr>
        <w:pStyle w:val="ListContinue"/>
        <w:ind w:left="0"/>
      </w:pPr>
    </w:p>
    <w:p w:rsidR="00266C62" w:rsidRDefault="00266C62" w:rsidP="00E3369B">
      <w:pPr>
        <w:pStyle w:val="ListContinue"/>
      </w:pPr>
      <w:r>
        <w:rPr>
          <w:noProof/>
          <w:lang w:val="en-US" w:bidi="he-IL"/>
        </w:rPr>
        <w:drawing>
          <wp:inline distT="0" distB="0" distL="0" distR="0" wp14:anchorId="29FB3AFC" wp14:editId="2612A8CB">
            <wp:extent cx="5521688" cy="2770585"/>
            <wp:effectExtent l="0" t="0" r="3175" b="0"/>
            <wp:docPr id="12301" name="Picture 1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tch_to_uploads.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21688" cy="2770585"/>
                    </a:xfrm>
                    <a:prstGeom prst="rect">
                      <a:avLst/>
                    </a:prstGeom>
                  </pic:spPr>
                </pic:pic>
              </a:graphicData>
            </a:graphic>
          </wp:inline>
        </w:drawing>
      </w:r>
    </w:p>
    <w:p w:rsidR="00266C62" w:rsidRDefault="00266C62" w:rsidP="00E3369B">
      <w:pPr>
        <w:pStyle w:val="ListContinue"/>
      </w:pPr>
      <w:r>
        <w:t>You can track the b</w:t>
      </w:r>
      <w:r w:rsidRPr="00266C62">
        <w:t>ulk job</w:t>
      </w:r>
      <w:r>
        <w:t>s</w:t>
      </w:r>
      <w:r w:rsidRPr="00266C62">
        <w:t xml:space="preserve"> as well as download</w:t>
      </w:r>
      <w:r>
        <w:t xml:space="preserve"> bulk job related files</w:t>
      </w:r>
      <w:r w:rsidR="00D4110C">
        <w:t xml:space="preserve"> (</w:t>
      </w:r>
      <w:r w:rsidR="00D4110C" w:rsidRPr="00266C62">
        <w:t>original CSV and log files</w:t>
      </w:r>
      <w:r w:rsidR="00D4110C">
        <w:t>)</w:t>
      </w:r>
      <w:r>
        <w:t xml:space="preserve">. </w:t>
      </w:r>
    </w:p>
    <w:p w:rsidR="00D4110C" w:rsidRDefault="00D4110C" w:rsidP="009428D3">
      <w:pPr>
        <w:pStyle w:val="Procedure"/>
        <w:pPrChange w:id="200" w:author="Debbie Zioni" w:date="2012-08-15T20:03:00Z">
          <w:pPr>
            <w:pStyle w:val="Procedure"/>
          </w:pPr>
        </w:pPrChange>
      </w:pPr>
      <w:r>
        <w:t>To download bulk job related files</w:t>
      </w:r>
    </w:p>
    <w:p w:rsidR="00FE1002" w:rsidRDefault="00FE1002" w:rsidP="00292207">
      <w:pPr>
        <w:pStyle w:val="ListNumber"/>
        <w:numPr>
          <w:ilvl w:val="0"/>
          <w:numId w:val="186"/>
        </w:numPr>
      </w:pPr>
      <w:r>
        <w:t xml:space="preserve">Click </w:t>
      </w:r>
      <w:r w:rsidRPr="000C3182">
        <w:t>the</w:t>
      </w:r>
      <w:r>
        <w:t xml:space="preserve"> Content tab and select the </w:t>
      </w:r>
      <w:r w:rsidR="003550FF">
        <w:t>Entries tab</w:t>
      </w:r>
      <w:r>
        <w:t xml:space="preserve">. </w:t>
      </w:r>
    </w:p>
    <w:p w:rsidR="00FE1002" w:rsidRPr="00014F5C" w:rsidRDefault="00FE1002" w:rsidP="00FE1002">
      <w:pPr>
        <w:pStyle w:val="ListContinue"/>
      </w:pPr>
      <w:r w:rsidRPr="006C539B">
        <w:t>The Upload Control feature, located on the upper right of the screen, indicates the num</w:t>
      </w:r>
      <w:r>
        <w:t>ber of uploads in progress.</w:t>
      </w:r>
    </w:p>
    <w:p w:rsidR="00FE1002" w:rsidRDefault="00FE1002" w:rsidP="00FE1002">
      <w:pPr>
        <w:pStyle w:val="ListNumber"/>
      </w:pPr>
      <w:r w:rsidRPr="00931148">
        <w:t xml:space="preserve">Click </w:t>
      </w:r>
      <w:r w:rsidRPr="00014F5C">
        <w:rPr>
          <w:b/>
        </w:rPr>
        <w:t>U</w:t>
      </w:r>
      <w:r w:rsidRPr="00FD6AC6">
        <w:rPr>
          <w:b/>
        </w:rPr>
        <w:t>pload Control</w:t>
      </w:r>
      <w:r w:rsidRPr="00931148">
        <w:t xml:space="preserve"> to display the file uploads and t</w:t>
      </w:r>
      <w:r>
        <w:t xml:space="preserve">o view additional information. </w:t>
      </w:r>
    </w:p>
    <w:p w:rsidR="00FE1002" w:rsidRPr="00E3369B" w:rsidRDefault="00FE1002" w:rsidP="00E3369B">
      <w:pPr>
        <w:pStyle w:val="ListNumber"/>
      </w:pPr>
      <w:r w:rsidRPr="00014F5C">
        <w:t>Click</w:t>
      </w:r>
      <w:r>
        <w:t xml:space="preserve"> </w:t>
      </w:r>
      <w:r w:rsidRPr="009C7150">
        <w:rPr>
          <w:b/>
        </w:rPr>
        <w:t xml:space="preserve">Switch to Bulk Upload Log, </w:t>
      </w:r>
      <w:r w:rsidRPr="00E54D7D">
        <w:t>located on the bottom</w:t>
      </w:r>
      <w:r w:rsidRPr="009C7150">
        <w:rPr>
          <w:b/>
        </w:rPr>
        <w:t xml:space="preserve"> </w:t>
      </w:r>
      <w:r w:rsidRPr="00E54D7D">
        <w:rPr>
          <w:rStyle w:val="BodyTextChar"/>
        </w:rPr>
        <w:t>left corner of the screen.</w:t>
      </w:r>
      <w:r w:rsidRPr="009C7150">
        <w:rPr>
          <w:b/>
        </w:rPr>
        <w:t xml:space="preserve"> </w:t>
      </w:r>
    </w:p>
    <w:p w:rsidR="00266C62" w:rsidRDefault="00D4110C" w:rsidP="00E3369B">
      <w:pPr>
        <w:pStyle w:val="ListNumber"/>
      </w:pPr>
      <w:r>
        <w:t xml:space="preserve">In the Actions column select </w:t>
      </w:r>
      <w:r w:rsidRPr="00E3369B">
        <w:rPr>
          <w:b/>
          <w:bCs/>
        </w:rPr>
        <w:t>Download Log File</w:t>
      </w:r>
      <w:r>
        <w:t xml:space="preserve"> or </w:t>
      </w:r>
      <w:r w:rsidRPr="00E3369B">
        <w:rPr>
          <w:b/>
          <w:bCs/>
        </w:rPr>
        <w:t>Download Original CSV/XML</w:t>
      </w:r>
      <w:r>
        <w:t>.</w:t>
      </w:r>
    </w:p>
    <w:p w:rsidR="00FE1002" w:rsidRDefault="005D6A30" w:rsidP="009428D3">
      <w:pPr>
        <w:pStyle w:val="Procedure"/>
        <w:pPrChange w:id="201" w:author="Debbie Zioni" w:date="2012-08-15T20:03:00Z">
          <w:pPr>
            <w:pStyle w:val="Procedure"/>
          </w:pPr>
        </w:pPrChange>
      </w:pPr>
      <w:r w:rsidRPr="00A17404">
        <w:t xml:space="preserve">To revert back to </w:t>
      </w:r>
      <w:r w:rsidRPr="003864A6">
        <w:t>Upload C</w:t>
      </w:r>
      <w:r w:rsidRPr="00A17404">
        <w:t>ontrol</w:t>
      </w:r>
      <w:r w:rsidR="00FE1002">
        <w:t xml:space="preserve"> </w:t>
      </w:r>
    </w:p>
    <w:p w:rsidR="009A540C" w:rsidRDefault="00FE1002" w:rsidP="00E3369B">
      <w:pPr>
        <w:pStyle w:val="ListBullet"/>
      </w:pPr>
      <w:r w:rsidRPr="00014F5C">
        <w:t>Click</w:t>
      </w:r>
      <w:r>
        <w:t xml:space="preserve"> </w:t>
      </w:r>
      <w:r w:rsidRPr="009C7150">
        <w:rPr>
          <w:b/>
        </w:rPr>
        <w:t xml:space="preserve">Switch to </w:t>
      </w:r>
      <w:r>
        <w:rPr>
          <w:b/>
        </w:rPr>
        <w:t xml:space="preserve">Your </w:t>
      </w:r>
      <w:r w:rsidR="00317060" w:rsidRPr="009C7150">
        <w:rPr>
          <w:b/>
        </w:rPr>
        <w:t>Upload</w:t>
      </w:r>
      <w:r w:rsidR="00317060">
        <w:rPr>
          <w:b/>
        </w:rPr>
        <w:t>s</w:t>
      </w:r>
      <w:r w:rsidR="00317060" w:rsidRPr="009C7150">
        <w:rPr>
          <w:b/>
        </w:rPr>
        <w:t xml:space="preserve"> located</w:t>
      </w:r>
      <w:r w:rsidRPr="00E54D7D">
        <w:t xml:space="preserve"> on the bottom</w:t>
      </w:r>
      <w:r w:rsidRPr="009C7150">
        <w:rPr>
          <w:b/>
        </w:rPr>
        <w:t xml:space="preserve"> </w:t>
      </w:r>
      <w:r w:rsidRPr="00E54D7D">
        <w:rPr>
          <w:rStyle w:val="BodyTextChar"/>
        </w:rPr>
        <w:t>left corner of the screen.</w:t>
      </w:r>
      <w:r w:rsidRPr="009C7150">
        <w:rPr>
          <w:b/>
        </w:rPr>
        <w:t xml:space="preserve"> </w:t>
      </w:r>
    </w:p>
    <w:p w:rsidR="005D6A30" w:rsidRPr="006F39A4" w:rsidRDefault="005D6A30">
      <w:r>
        <w:t>After the upload process is complete, media is managed through the</w:t>
      </w:r>
      <w:r w:rsidRPr="00931148">
        <w:rPr>
          <w:b/>
        </w:rPr>
        <w:t xml:space="preserve"> Content</w:t>
      </w:r>
      <w:r>
        <w:t xml:space="preserve"> tab. </w:t>
      </w:r>
    </w:p>
    <w:p w:rsidR="00C357A4" w:rsidRDefault="00C357A4" w:rsidP="00E3369B">
      <w:pPr>
        <w:pStyle w:val="BodyText"/>
        <w:sectPr w:rsidR="00C357A4" w:rsidSect="0093113C">
          <w:pgSz w:w="12240" w:h="15840" w:code="1"/>
          <w:pgMar w:top="1440" w:right="1440" w:bottom="1440" w:left="1440" w:header="720" w:footer="720" w:gutter="0"/>
          <w:cols w:space="720"/>
          <w:docGrid w:linePitch="360"/>
        </w:sectPr>
      </w:pPr>
      <w:bookmarkStart w:id="202" w:name="O_383"/>
      <w:bookmarkStart w:id="203" w:name="_Preparing_Entries"/>
      <w:bookmarkStart w:id="204" w:name="_Toc302932129"/>
      <w:bookmarkStart w:id="205" w:name="_Toc302930660"/>
      <w:bookmarkStart w:id="206" w:name="_Toc302930344"/>
      <w:bookmarkStart w:id="207" w:name="_Toc302914935"/>
      <w:bookmarkStart w:id="208" w:name="_Toc302660536"/>
      <w:bookmarkStart w:id="209" w:name="_Toc302310757"/>
      <w:bookmarkStart w:id="210" w:name="_Toc302304972"/>
      <w:bookmarkStart w:id="211" w:name="_Toc302304813"/>
      <w:bookmarkStart w:id="212" w:name="_Prepare_Audio_Entry"/>
      <w:bookmarkStart w:id="213" w:name="_Toc302932130"/>
      <w:bookmarkStart w:id="214" w:name="_Toc302930661"/>
      <w:bookmarkStart w:id="215" w:name="_Toc302930345"/>
      <w:bookmarkStart w:id="216" w:name="_Toc302914936"/>
      <w:bookmarkStart w:id="217" w:name="_Toc302660537"/>
      <w:bookmarkStart w:id="218" w:name="_Toc302310758"/>
      <w:bookmarkStart w:id="219" w:name="_Toc302304973"/>
      <w:bookmarkStart w:id="220" w:name="_Toc302304814"/>
      <w:bookmarkStart w:id="221" w:name="_Prepare_Live_Stream"/>
      <w:bookmarkStart w:id="222" w:name="_No_Content_Entries"/>
      <w:bookmarkStart w:id="223" w:name="_Draft_Entries"/>
      <w:bookmarkStart w:id="224" w:name="_Creating_Draft_Entries"/>
      <w:bookmarkStart w:id="225" w:name="_Uploading_and_Modifying"/>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p>
    <w:p w:rsidR="00C357A4" w:rsidRPr="00C357A4" w:rsidRDefault="00C357A4" w:rsidP="00E3369B">
      <w:pPr>
        <w:pStyle w:val="ListNumber"/>
        <w:numPr>
          <w:ilvl w:val="0"/>
          <w:numId w:val="0"/>
        </w:numPr>
        <w:ind w:left="720"/>
      </w:pPr>
    </w:p>
    <w:p w:rsidR="003E5789" w:rsidRPr="00FD26C0" w:rsidRDefault="003E5789" w:rsidP="005D5EE7">
      <w:pPr>
        <w:pStyle w:val="SuperHeading"/>
        <w:ind w:left="74"/>
      </w:pPr>
      <w:commentRangeStart w:id="226"/>
      <w:r w:rsidRPr="00FD26C0">
        <w:t xml:space="preserve">Chapter </w:t>
      </w:r>
      <w:fldSimple w:instr="SEQ &quot;CHAPTER&quot;  \N \* MERGEFORMAT">
        <w:r w:rsidR="00D70539">
          <w:rPr>
            <w:noProof/>
          </w:rPr>
          <w:t>3</w:t>
        </w:r>
      </w:fldSimple>
      <w:commentRangeEnd w:id="226"/>
      <w:r w:rsidR="005D5EE7">
        <w:rPr>
          <w:rStyle w:val="CommentReference"/>
          <w:caps w:val="0"/>
          <w:color w:val="666560"/>
          <w:spacing w:val="0"/>
        </w:rPr>
        <w:commentReference w:id="226"/>
      </w:r>
    </w:p>
    <w:p w:rsidR="002A57AF" w:rsidRPr="006C3A55" w:rsidRDefault="00B35F50" w:rsidP="005127A9">
      <w:pPr>
        <w:pStyle w:val="Heading1"/>
      </w:pPr>
      <w:bookmarkStart w:id="227" w:name="_Transcoding_and_Processing"/>
      <w:bookmarkEnd w:id="227"/>
      <w:r w:rsidRPr="008317E9">
        <w:t>Transcoding</w:t>
      </w:r>
      <w:r w:rsidRPr="006C3A55">
        <w:t xml:space="preserve"> and Processing</w:t>
      </w:r>
    </w:p>
    <w:bookmarkStart w:id="228" w:name="_Transcoding"/>
    <w:bookmarkStart w:id="229" w:name="_Toc261554149"/>
    <w:bookmarkStart w:id="230" w:name="_Toc261554917"/>
    <w:bookmarkStart w:id="231" w:name="_Toc313796545"/>
    <w:bookmarkEnd w:id="228"/>
    <w:p w:rsidR="008D7203" w:rsidRDefault="00D85A3B" w:rsidP="00D468F8">
      <w:r>
        <w:rPr>
          <w:rFonts w:ascii="Arial Bold" w:hAnsi="Arial Bold"/>
          <w:b/>
          <w:color w:val="484848"/>
          <w:sz w:val="36"/>
          <w:szCs w:val="36"/>
        </w:rPr>
        <w:fldChar w:fldCharType="begin"/>
      </w:r>
      <w:r>
        <w:instrText xml:space="preserve"> TC "</w:instrText>
      </w:r>
      <w:fldSimple w:instr=" STYLEREF  SuperHeading  \* MERGEFORMAT ">
        <w:bookmarkStart w:id="232" w:name="_Toc332631958"/>
        <w:r w:rsidR="00D70539" w:rsidRPr="00D70539">
          <w:rPr>
            <w:noProof/>
            <w:lang w:val="en-GB"/>
          </w:rPr>
          <w:instrText>Chapter 3</w:instrText>
        </w:r>
      </w:fldSimple>
      <w:r>
        <w:instrText xml:space="preserve"> </w:instrText>
      </w:r>
      <w:r>
        <w:rPr>
          <w:rFonts w:ascii="Arial Bold" w:hAnsi="Arial Bold"/>
          <w:b/>
          <w:color w:val="484848"/>
          <w:sz w:val="36"/>
          <w:szCs w:val="36"/>
          <w:lang w:val="en-GB"/>
        </w:rPr>
        <w:fldChar w:fldCharType="begin"/>
      </w:r>
      <w:r>
        <w:rPr>
          <w:lang w:val="en-GB"/>
        </w:rPr>
        <w:instrText xml:space="preserve"> STYLEREF  "Heading 1" </w:instrText>
      </w:r>
      <w:r>
        <w:rPr>
          <w:rFonts w:ascii="Arial Bold" w:hAnsi="Arial Bold"/>
          <w:b/>
          <w:color w:val="484848"/>
          <w:sz w:val="36"/>
          <w:szCs w:val="36"/>
          <w:lang w:val="en-GB"/>
        </w:rPr>
        <w:fldChar w:fldCharType="separate"/>
      </w:r>
      <w:r w:rsidR="00D70539">
        <w:rPr>
          <w:noProof/>
          <w:lang w:val="en-GB"/>
        </w:rPr>
        <w:instrText>Transcoding and Processing</w:instrText>
      </w:r>
      <w:bookmarkEnd w:id="232"/>
      <w:r>
        <w:rPr>
          <w:rFonts w:ascii="Arial Bold" w:hAnsi="Arial Bold"/>
          <w:b/>
          <w:color w:val="484848"/>
          <w:sz w:val="36"/>
          <w:szCs w:val="36"/>
          <w:lang w:val="en-GB"/>
        </w:rPr>
        <w:fldChar w:fldCharType="end"/>
      </w:r>
      <w:r>
        <w:instrText xml:space="preserve">" \f C \l "1" </w:instrText>
      </w:r>
      <w:r>
        <w:rPr>
          <w:rFonts w:ascii="Arial Bold" w:hAnsi="Arial Bold"/>
          <w:b/>
          <w:color w:val="484848"/>
          <w:sz w:val="36"/>
          <w:szCs w:val="36"/>
        </w:rPr>
        <w:fldChar w:fldCharType="end"/>
      </w:r>
      <w:bookmarkEnd w:id="229"/>
      <w:bookmarkEnd w:id="230"/>
      <w:bookmarkEnd w:id="231"/>
      <w:r w:rsidR="008D7203">
        <w:t xml:space="preserve">When a video is uploaded to the KMC, the video is associated with a conversion profile, also known as a Transcoding Profile. A Transcoding Profile may be comprised of a single flavor or multiple </w:t>
      </w:r>
      <w:r w:rsidR="008D7203" w:rsidRPr="000C188E">
        <w:t xml:space="preserve">flavors. For each upload session, you </w:t>
      </w:r>
      <w:r w:rsidR="00D468F8">
        <w:t>should</w:t>
      </w:r>
      <w:r w:rsidR="008D7203" w:rsidRPr="000C188E">
        <w:t xml:space="preserve"> select the </w:t>
      </w:r>
      <w:r w:rsidR="008D7203">
        <w:t>Transcoding Profile. You can also set a default Transcoding Profile.</w:t>
      </w:r>
    </w:p>
    <w:p w:rsidR="000E367A" w:rsidRPr="000E367A" w:rsidRDefault="00123DCF" w:rsidP="00D468F8">
      <w:pPr>
        <w:rPr>
          <w:rStyle w:val="apple-style-span"/>
          <w:szCs w:val="22"/>
        </w:rPr>
      </w:pPr>
      <w:r w:rsidRPr="000E367A">
        <w:rPr>
          <w:rStyle w:val="apple-style-span"/>
        </w:rPr>
        <w:t>A transcode</w:t>
      </w:r>
      <w:r w:rsidR="000E367A" w:rsidRPr="000E367A">
        <w:rPr>
          <w:rStyle w:val="apple-style-span"/>
        </w:rPr>
        <w:t xml:space="preserve"> is made from taking an encoded piece of video </w:t>
      </w:r>
      <w:r w:rsidR="00317060" w:rsidRPr="000E367A">
        <w:rPr>
          <w:rStyle w:val="apple-style-span"/>
        </w:rPr>
        <w:t>and converting</w:t>
      </w:r>
      <w:r w:rsidR="000E367A" w:rsidRPr="000E367A">
        <w:rPr>
          <w:rStyle w:val="apple-style-span"/>
        </w:rPr>
        <w:t xml:space="preserve"> it into one or more newly compressed streams that can then be played in a player on a computer or mobile device depending on the settings and methods used.  </w:t>
      </w:r>
      <w:r w:rsidR="00D468F8">
        <w:rPr>
          <w:rStyle w:val="apple-style-span"/>
        </w:rPr>
        <w:t xml:space="preserve"> T</w:t>
      </w:r>
      <w:r w:rsidR="00D468F8" w:rsidRPr="00D468F8">
        <w:rPr>
          <w:rStyle w:val="apple-style-span"/>
        </w:rPr>
        <w:t>he main pu</w:t>
      </w:r>
      <w:r w:rsidR="00D468F8">
        <w:rPr>
          <w:rStyle w:val="apple-style-span"/>
        </w:rPr>
        <w:t xml:space="preserve">rpose of the reconversion is to create </w:t>
      </w:r>
      <w:r w:rsidR="00317060">
        <w:rPr>
          <w:rStyle w:val="apple-style-span"/>
        </w:rPr>
        <w:t xml:space="preserve">a </w:t>
      </w:r>
      <w:r w:rsidR="00317060" w:rsidRPr="00D468F8">
        <w:rPr>
          <w:rStyle w:val="apple-style-span"/>
        </w:rPr>
        <w:t>match</w:t>
      </w:r>
      <w:r w:rsidR="00D468F8" w:rsidRPr="00D468F8">
        <w:rPr>
          <w:rStyle w:val="apple-style-span"/>
        </w:rPr>
        <w:t xml:space="preserve"> </w:t>
      </w:r>
      <w:r w:rsidR="00D468F8">
        <w:rPr>
          <w:rStyle w:val="apple-style-span"/>
        </w:rPr>
        <w:t xml:space="preserve">for </w:t>
      </w:r>
      <w:r w:rsidR="00D468F8" w:rsidRPr="00D468F8">
        <w:rPr>
          <w:rStyle w:val="apple-style-span"/>
        </w:rPr>
        <w:t xml:space="preserve">the required target platforms and distribution methods, </w:t>
      </w:r>
    </w:p>
    <w:p w:rsidR="00B52D8B" w:rsidRPr="00B52D8B" w:rsidRDefault="00D468F8">
      <w:r w:rsidRPr="00D468F8">
        <w:t>Kaltura flavors represent the required renditions of the source file with distinct co</w:t>
      </w:r>
      <w:r>
        <w:t xml:space="preserve">decs, frame sizes and </w:t>
      </w:r>
      <w:r w:rsidR="00317060">
        <w:t>bitrates</w:t>
      </w:r>
      <w:r>
        <w:t xml:space="preserve">. </w:t>
      </w:r>
      <w:r w:rsidR="001A5911">
        <w:t>You can select</w:t>
      </w:r>
      <w:r w:rsidR="00E60A5F">
        <w:t xml:space="preserve"> to generate or add</w:t>
      </w:r>
      <w:r w:rsidR="001A5911">
        <w:t xml:space="preserve"> multiple flavors </w:t>
      </w:r>
      <w:r w:rsidR="00E60A5F">
        <w:t>to</w:t>
      </w:r>
      <w:r w:rsidR="001A5911">
        <w:t xml:space="preserve"> an entry, including flavors geared towards displaying media on mobile devices (low bandwidth, small screens, and/or HTML5 supporting devices). </w:t>
      </w:r>
      <w:r w:rsidR="00B52D8B" w:rsidRPr="00123DCF">
        <w:rPr>
          <w:rStyle w:val="apple-style-span"/>
        </w:rPr>
        <w:t>A</w:t>
      </w:r>
      <w:r w:rsidR="006D713A">
        <w:rPr>
          <w:rStyle w:val="apple-style-span"/>
        </w:rPr>
        <w:t>n asset</w:t>
      </w:r>
      <w:r w:rsidR="00B52D8B" w:rsidRPr="00123DCF">
        <w:rPr>
          <w:rStyle w:val="apple-style-span"/>
        </w:rPr>
        <w:t xml:space="preserve"> is a single output file with its specific file type, </w:t>
      </w:r>
      <w:r w:rsidR="00317060">
        <w:rPr>
          <w:rStyle w:val="apple-style-span"/>
        </w:rPr>
        <w:t>video</w:t>
      </w:r>
      <w:r w:rsidR="006D713A">
        <w:rPr>
          <w:rStyle w:val="apple-style-span"/>
        </w:rPr>
        <w:t xml:space="preserve">/audio codecs, </w:t>
      </w:r>
      <w:r w:rsidR="00B52D8B" w:rsidRPr="00123DCF">
        <w:rPr>
          <w:rStyle w:val="apple-style-span"/>
        </w:rPr>
        <w:t xml:space="preserve">bit-rate, GOP size, </w:t>
      </w:r>
      <w:r w:rsidR="000E367A">
        <w:rPr>
          <w:rStyle w:val="apple-style-span"/>
        </w:rPr>
        <w:t xml:space="preserve">that </w:t>
      </w:r>
      <w:r w:rsidR="00B52D8B" w:rsidRPr="00123DCF">
        <w:rPr>
          <w:rStyle w:val="apple-style-span"/>
        </w:rPr>
        <w:t>may be used for playback, download or editing.</w:t>
      </w:r>
    </w:p>
    <w:p w:rsidR="003C19F0" w:rsidRDefault="003C19F0">
      <w:r>
        <w:t xml:space="preserve">The </w:t>
      </w:r>
      <w:r w:rsidRPr="00747857">
        <w:t xml:space="preserve">Kaltura platform supports ingestion of all forms of rich media (including video, images, audio, PDF, </w:t>
      </w:r>
      <w:r w:rsidR="006D713A">
        <w:t>an others</w:t>
      </w:r>
      <w:r w:rsidRPr="00747857">
        <w:t xml:space="preserve">), and allows </w:t>
      </w:r>
      <w:r>
        <w:t xml:space="preserve">you </w:t>
      </w:r>
      <w:r w:rsidRPr="00747857">
        <w:t>to define different tran</w:t>
      </w:r>
      <w:r>
        <w:t>scoding profiles, depending on your</w:t>
      </w:r>
      <w:r w:rsidRPr="00747857">
        <w:t xml:space="preserve"> publishing needs.</w:t>
      </w:r>
      <w:r>
        <w:t xml:space="preserve"> </w:t>
      </w:r>
    </w:p>
    <w:p w:rsidR="003C19F0" w:rsidRDefault="003C19F0" w:rsidP="00831E12">
      <w:r>
        <w:t>Additional transcoding flavors can easily be added for publishing across different devices, network bandwidths and screen sizes. Kaltura's transcoding decision layer engine supports more than 60 video and image formats as well as 140 video and audio codecs.</w:t>
      </w:r>
    </w:p>
    <w:p w:rsidR="003C19F0" w:rsidRDefault="003C19F0" w:rsidP="00831E12">
      <w:r>
        <w:t xml:space="preserve">When you upload content you determine what type of flavors you want to associate with your output. </w:t>
      </w:r>
    </w:p>
    <w:p w:rsidR="00E97FBB" w:rsidRDefault="00E97FBB">
      <w:r>
        <w:t>The</w:t>
      </w:r>
      <w:r w:rsidR="00E60A5F">
        <w:t xml:space="preserve">re are </w:t>
      </w:r>
      <w:r w:rsidR="006D713A">
        <w:t xml:space="preserve">three </w:t>
      </w:r>
      <w:r w:rsidR="00E60A5F">
        <w:t>transcoding profiles that are automatically created for new accounts</w:t>
      </w:r>
      <w:r>
        <w:t>:</w:t>
      </w:r>
    </w:p>
    <w:p w:rsidR="00E97FBB" w:rsidRPr="00FF2599" w:rsidRDefault="00E97FBB">
      <w:pPr>
        <w:pStyle w:val="ListBullet"/>
        <w:ind w:left="828"/>
        <w:rPr>
          <w:szCs w:val="20"/>
        </w:rPr>
      </w:pPr>
      <w:r w:rsidRPr="00E54D7D">
        <w:rPr>
          <w:b/>
        </w:rPr>
        <w:t>Default</w:t>
      </w:r>
      <w:r w:rsidR="009B4E96">
        <w:t xml:space="preserve"> </w:t>
      </w:r>
      <w:r>
        <w:t xml:space="preserve">- </w:t>
      </w:r>
      <w:r w:rsidR="00372AD6" w:rsidRPr="00FF2599">
        <w:rPr>
          <w:szCs w:val="20"/>
        </w:rPr>
        <w:t xml:space="preserve">the flavors included in the default transcoding profile of the </w:t>
      </w:r>
      <w:r w:rsidR="006F115B" w:rsidRPr="00FF2599">
        <w:rPr>
          <w:szCs w:val="20"/>
        </w:rPr>
        <w:t>account</w:t>
      </w:r>
      <w:r w:rsidR="006F115B">
        <w:rPr>
          <w:szCs w:val="20"/>
        </w:rPr>
        <w:t>. These</w:t>
      </w:r>
      <w:r w:rsidR="00CE4F4F">
        <w:rPr>
          <w:szCs w:val="20"/>
        </w:rPr>
        <w:t xml:space="preserve"> flavors appear in the main Transcoding Settings page.</w:t>
      </w:r>
    </w:p>
    <w:p w:rsidR="00E97FBB" w:rsidRDefault="00E97FBB">
      <w:pPr>
        <w:pStyle w:val="ListBullet"/>
        <w:ind w:left="828"/>
      </w:pPr>
      <w:r w:rsidRPr="00045C1E">
        <w:rPr>
          <w:b/>
        </w:rPr>
        <w:t xml:space="preserve">Source </w:t>
      </w:r>
      <w:r w:rsidRPr="00E54D7D">
        <w:rPr>
          <w:b/>
        </w:rPr>
        <w:t>Only</w:t>
      </w:r>
      <w:r w:rsidR="009B4E96" w:rsidRPr="009B4E96">
        <w:t xml:space="preserve"> - upload</w:t>
      </w:r>
      <w:r w:rsidR="000E367A">
        <w:t>s</w:t>
      </w:r>
      <w:r w:rsidR="009B4E96" w:rsidRPr="009B4E96">
        <w:t xml:space="preserve"> the source file, but does not transcode it;</w:t>
      </w:r>
      <w:r w:rsidR="00BD2F8D">
        <w:t xml:space="preserve"> </w:t>
      </w:r>
      <w:r w:rsidR="00123DCF">
        <w:t>the</w:t>
      </w:r>
      <w:r w:rsidR="00BD2F8D">
        <w:t xml:space="preserve"> source is the original file uploaded as i</w:t>
      </w:r>
      <w:r w:rsidR="001E6173">
        <w:t>s.</w:t>
      </w:r>
      <w:r w:rsidR="00045C1E">
        <w:t xml:space="preserve"> </w:t>
      </w:r>
      <w:r w:rsidR="000C2B81">
        <w:t>Other flavors will not be created.</w:t>
      </w:r>
    </w:p>
    <w:p w:rsidR="001A73FD" w:rsidRDefault="00E97FBB" w:rsidP="00A56D2A">
      <w:pPr>
        <w:pStyle w:val="ListBullet"/>
        <w:ind w:left="828"/>
      </w:pPr>
      <w:r w:rsidRPr="00E54D7D">
        <w:rPr>
          <w:b/>
        </w:rPr>
        <w:t>All Flavors</w:t>
      </w:r>
      <w:r w:rsidR="009B4E96">
        <w:t xml:space="preserve"> </w:t>
      </w:r>
      <w:r w:rsidR="004809C7">
        <w:t xml:space="preserve">- </w:t>
      </w:r>
      <w:r w:rsidR="009B4E96">
        <w:t>transcodes uploaded files into all of the flavors defined in the main Transcoding Settings page. See</w:t>
      </w:r>
      <w:r w:rsidR="00935A89">
        <w:t xml:space="preserve"> </w:t>
      </w:r>
      <w:hyperlink w:anchor="_Transcoding_Settings_Page" w:history="1">
        <w:r w:rsidR="00935A89" w:rsidRPr="00C14FAB">
          <w:rPr>
            <w:rStyle w:val="Hyperlink"/>
          </w:rPr>
          <w:t>Transcoding Settings Page</w:t>
        </w:r>
        <w:r w:rsidR="00935A89" w:rsidRPr="00C14FAB">
          <w:rPr>
            <w:rStyle w:val="Hyperlink"/>
            <w:rFonts w:cs="Arial"/>
          </w:rPr>
          <w:t xml:space="preserve">. </w:t>
        </w:r>
      </w:hyperlink>
    </w:p>
    <w:p w:rsidR="004809C7" w:rsidRDefault="004809C7" w:rsidP="00E3369B">
      <w:pPr>
        <w:pStyle w:val="Heading3"/>
      </w:pPr>
      <w:bookmarkStart w:id="233" w:name="_Converting_Videos_into"/>
      <w:bookmarkStart w:id="234" w:name="_Toc313796546"/>
      <w:bookmarkStart w:id="235" w:name="_Toc332631959"/>
      <w:bookmarkEnd w:id="233"/>
      <w:r>
        <w:t>Converting Videos into Multiple Flavors (Optimized Output Files)</w:t>
      </w:r>
      <w:bookmarkEnd w:id="234"/>
      <w:bookmarkEnd w:id="235"/>
      <w:r>
        <w:t xml:space="preserve"> </w:t>
      </w:r>
    </w:p>
    <w:p w:rsidR="004809C7" w:rsidRDefault="004809C7">
      <w:r>
        <w:t>Kaltura’s player provides optimal playback by using adaptive bitrate technology that automatically selects the most appropriate</w:t>
      </w:r>
      <w:r w:rsidR="00A715BE">
        <w:t xml:space="preserve"> flavor asset</w:t>
      </w:r>
      <w:r>
        <w:t xml:space="preserve"> for playback, based on the viewer’s specific connection and other parameters.</w:t>
      </w:r>
    </w:p>
    <w:p w:rsidR="00B662C1" w:rsidRDefault="004809C7" w:rsidP="00317060">
      <w:r>
        <w:t xml:space="preserve">Getting content onto the platform is the first step </w:t>
      </w:r>
      <w:r w:rsidR="00317060">
        <w:t>and transcoding</w:t>
      </w:r>
      <w:r>
        <w:t xml:space="preserve"> </w:t>
      </w:r>
      <w:r w:rsidR="00A715BE">
        <w:t>processing</w:t>
      </w:r>
      <w:r>
        <w:t xml:space="preserve"> is part of the upload session.</w:t>
      </w:r>
      <w:r w:rsidR="00935A89">
        <w:t xml:space="preserve"> </w:t>
      </w:r>
      <w:r>
        <w:t>For a quick and simple upload, use the default flavors that are provided</w:t>
      </w:r>
      <w:r w:rsidR="00372AD6">
        <w:t xml:space="preserve"> </w:t>
      </w:r>
      <w:r w:rsidR="00372AD6" w:rsidRPr="00FF2599">
        <w:rPr>
          <w:rFonts w:eastAsiaTheme="minorHAnsi"/>
        </w:rPr>
        <w:t>and</w:t>
      </w:r>
      <w:r w:rsidR="00F23E67">
        <w:rPr>
          <w:rFonts w:eastAsiaTheme="minorHAnsi"/>
        </w:rPr>
        <w:t xml:space="preserve"> that</w:t>
      </w:r>
      <w:r w:rsidR="00372AD6" w:rsidRPr="00FF2599">
        <w:rPr>
          <w:rFonts w:eastAsiaTheme="minorHAnsi"/>
        </w:rPr>
        <w:t xml:space="preserve"> can be enabled/disabled from </w:t>
      </w:r>
      <w:r w:rsidR="00F23E67">
        <w:rPr>
          <w:rFonts w:eastAsiaTheme="minorHAnsi"/>
        </w:rPr>
        <w:t>the transcoding profile you want</w:t>
      </w:r>
      <w:r w:rsidR="00372AD6" w:rsidRPr="00FF2599">
        <w:rPr>
          <w:rFonts w:eastAsiaTheme="minorHAnsi"/>
        </w:rPr>
        <w:t xml:space="preserve"> to use</w:t>
      </w:r>
      <w:r>
        <w:t xml:space="preserve">. </w:t>
      </w:r>
      <w:bookmarkStart w:id="236" w:name="_Transcoding_Settings_Page"/>
      <w:bookmarkEnd w:id="236"/>
    </w:p>
    <w:p w:rsidR="00B662C1" w:rsidRDefault="00B662C1" w:rsidP="009428D3">
      <w:pPr>
        <w:pStyle w:val="Procedure"/>
        <w:pPrChange w:id="237" w:author="Debbie Zioni" w:date="2012-08-15T20:03:00Z">
          <w:pPr>
            <w:pStyle w:val="Procedure"/>
          </w:pPr>
        </w:pPrChange>
      </w:pPr>
      <w:r>
        <w:t xml:space="preserve">To display </w:t>
      </w:r>
      <w:r w:rsidRPr="006B57D3">
        <w:t>the</w:t>
      </w:r>
      <w:r>
        <w:t xml:space="preserve"> default flavors for transcoding your content</w:t>
      </w:r>
    </w:p>
    <w:p w:rsidR="00B662C1" w:rsidRDefault="00B662C1" w:rsidP="00C13C0B">
      <w:pPr>
        <w:pStyle w:val="ListBullet"/>
      </w:pPr>
      <w:r>
        <w:t>Select the</w:t>
      </w:r>
      <w:r w:rsidRPr="001E6173">
        <w:rPr>
          <w:rStyle w:val="apple-converted-space"/>
          <w:rFonts w:ascii="Georgia" w:hAnsi="Georgia"/>
          <w:b/>
          <w:bCs/>
          <w:color w:val="000000"/>
        </w:rPr>
        <w:t> </w:t>
      </w:r>
      <w:r w:rsidRPr="00123DCF">
        <w:rPr>
          <w:rStyle w:val="BodyTextChar"/>
        </w:rPr>
        <w:t>Settings tab and then select Transcoding Settings</w:t>
      </w:r>
      <w:r>
        <w:t xml:space="preserve">. </w:t>
      </w:r>
      <w:r>
        <w:br/>
      </w:r>
    </w:p>
    <w:p w:rsidR="004569E8" w:rsidRDefault="00B662C1" w:rsidP="002C7925">
      <w:pPr>
        <w:pStyle w:val="ListContinue"/>
        <w:ind w:left="0"/>
        <w:rPr>
          <w:rFonts w:eastAsiaTheme="minorHAnsi"/>
        </w:rPr>
      </w:pPr>
      <w:r>
        <w:t>The</w:t>
      </w:r>
      <w:r w:rsidRPr="00E54D7D">
        <w:t> Default Transcoding Flavors </w:t>
      </w:r>
      <w:r>
        <w:t>window is displayed</w:t>
      </w:r>
      <w:r w:rsidR="00F23E67">
        <w:t xml:space="preserve"> </w:t>
      </w:r>
      <w:r w:rsidR="00F23E67" w:rsidRPr="00FF2599">
        <w:rPr>
          <w:rStyle w:val="BodyTextChar"/>
        </w:rPr>
        <w:t>which contains</w:t>
      </w:r>
      <w:r w:rsidR="00F23E67" w:rsidRPr="00FF2599">
        <w:rPr>
          <w:rStyle w:val="BodyTextChar"/>
          <w:rFonts w:eastAsiaTheme="minorHAnsi"/>
        </w:rPr>
        <w:t xml:space="preserve"> the flavor selection of the Default Transcoding profile.</w:t>
      </w:r>
      <w:r w:rsidR="002C7925">
        <w:rPr>
          <w:rStyle w:val="BodyTextChar"/>
          <w:rFonts w:eastAsiaTheme="minorHAnsi"/>
        </w:rPr>
        <w:t xml:space="preserve"> </w:t>
      </w:r>
      <w:r w:rsidRPr="002C7925">
        <w:rPr>
          <w:rFonts w:eastAsiaTheme="minorHAnsi"/>
        </w:rPr>
        <w:t>Each file uploaded to the system is transcoded into the flavors</w:t>
      </w:r>
      <w:r w:rsidR="00143139" w:rsidRPr="002C7925">
        <w:rPr>
          <w:rFonts w:eastAsiaTheme="minorHAnsi"/>
        </w:rPr>
        <w:t xml:space="preserve"> that are checke</w:t>
      </w:r>
      <w:r w:rsidR="001E6173" w:rsidRPr="002C7925">
        <w:rPr>
          <w:rFonts w:eastAsiaTheme="minorHAnsi"/>
        </w:rPr>
        <w:t>d.</w:t>
      </w:r>
    </w:p>
    <w:p w:rsidR="00C13C0B" w:rsidRDefault="004569E8" w:rsidP="002C7925">
      <w:pPr>
        <w:pStyle w:val="ListContinue"/>
        <w:ind w:left="0"/>
      </w:pPr>
      <w:r w:rsidRPr="00840259">
        <w:rPr>
          <w:rStyle w:val="Heading6Char"/>
          <w:noProof/>
          <w:lang w:val="en-US" w:bidi="he-IL"/>
        </w:rPr>
        <w:drawing>
          <wp:inline distT="0" distB="0" distL="0" distR="0" wp14:anchorId="2FDE4E50" wp14:editId="7E6F2687">
            <wp:extent cx="5191125" cy="3770145"/>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coding_settings.png"/>
                    <pic:cNvPicPr/>
                  </pic:nvPicPr>
                  <pic:blipFill>
                    <a:blip r:embed="rId58">
                      <a:extLst>
                        <a:ext uri="{28A0092B-C50C-407E-A947-70E740481C1C}">
                          <a14:useLocalDpi xmlns:a14="http://schemas.microsoft.com/office/drawing/2010/main" val="0"/>
                        </a:ext>
                      </a:extLst>
                    </a:blip>
                    <a:stretch>
                      <a:fillRect/>
                    </a:stretch>
                  </pic:blipFill>
                  <pic:spPr>
                    <a:xfrm>
                      <a:off x="0" y="0"/>
                      <a:ext cx="5196586" cy="3774111"/>
                    </a:xfrm>
                    <a:prstGeom prst="rect">
                      <a:avLst/>
                    </a:prstGeom>
                  </pic:spPr>
                </pic:pic>
              </a:graphicData>
            </a:graphic>
          </wp:inline>
        </w:drawing>
      </w:r>
      <w:bookmarkStart w:id="238" w:name="_Creating_Transcoding_Profiles_1"/>
      <w:bookmarkEnd w:id="238"/>
    </w:p>
    <w:p w:rsidR="00B35F50" w:rsidRDefault="00DC6A0B" w:rsidP="00E3369B">
      <w:pPr>
        <w:pStyle w:val="Heading3"/>
      </w:pPr>
      <w:bookmarkStart w:id="239" w:name="_Editing_and_Creating"/>
      <w:bookmarkStart w:id="240" w:name="_Toc313796548"/>
      <w:bookmarkStart w:id="241" w:name="_Toc332631960"/>
      <w:bookmarkEnd w:id="239"/>
      <w:r>
        <w:t>Editing and Creating</w:t>
      </w:r>
      <w:r w:rsidR="00B35F50">
        <w:t xml:space="preserve"> Transcoding Profiles</w:t>
      </w:r>
      <w:bookmarkEnd w:id="240"/>
      <w:bookmarkEnd w:id="241"/>
    </w:p>
    <w:p w:rsidR="002A57AF" w:rsidRPr="00123DCF" w:rsidRDefault="002A57AF" w:rsidP="009428D3">
      <w:pPr>
        <w:pStyle w:val="Procedure"/>
        <w:pPrChange w:id="242" w:author="Debbie Zioni" w:date="2012-08-15T20:03:00Z">
          <w:pPr>
            <w:pStyle w:val="Procedure"/>
          </w:pPr>
        </w:pPrChange>
      </w:pPr>
      <w:r w:rsidRPr="00B850D4">
        <w:t xml:space="preserve">To </w:t>
      </w:r>
      <w:r w:rsidR="00DC6A0B">
        <w:t>edit</w:t>
      </w:r>
      <w:r w:rsidR="000715AF">
        <w:t xml:space="preserve"> </w:t>
      </w:r>
      <w:r w:rsidRPr="003C0E24">
        <w:t>a Transcoding Profile</w:t>
      </w:r>
    </w:p>
    <w:p w:rsidR="002A57AF" w:rsidRDefault="002A57AF" w:rsidP="00292207">
      <w:pPr>
        <w:pStyle w:val="ListNumber"/>
        <w:numPr>
          <w:ilvl w:val="0"/>
          <w:numId w:val="126"/>
        </w:numPr>
      </w:pPr>
      <w:r>
        <w:t>Select the</w:t>
      </w:r>
      <w:r w:rsidRPr="00F23E67">
        <w:rPr>
          <w:rStyle w:val="apple-converted-space"/>
          <w:rFonts w:ascii="Georgia" w:hAnsi="Georgia"/>
          <w:bCs/>
          <w:color w:val="000000"/>
        </w:rPr>
        <w:t> </w:t>
      </w:r>
      <w:r w:rsidRPr="00CA5F53">
        <w:rPr>
          <w:rStyle w:val="BodyTextChar"/>
        </w:rPr>
        <w:t>Settings</w:t>
      </w:r>
      <w:r w:rsidR="006C59F6" w:rsidRPr="00123DCF">
        <w:rPr>
          <w:rStyle w:val="BodyTextChar"/>
        </w:rPr>
        <w:t> tab</w:t>
      </w:r>
      <w:r w:rsidRPr="00123DCF">
        <w:rPr>
          <w:rStyle w:val="BodyTextChar"/>
        </w:rPr>
        <w:t xml:space="preserve"> and then select</w:t>
      </w:r>
      <w:r w:rsidRPr="00F23E67">
        <w:rPr>
          <w:rStyle w:val="apple-converted-space"/>
          <w:rFonts w:ascii="Georgia" w:hAnsi="Georgia"/>
          <w:color w:val="000000"/>
        </w:rPr>
        <w:t> </w:t>
      </w:r>
      <w:r w:rsidRPr="005C7B20">
        <w:rPr>
          <w:rStyle w:val="BodyTextChar"/>
        </w:rPr>
        <w:t>Transcoding Settings</w:t>
      </w:r>
      <w:r>
        <w:t>.</w:t>
      </w:r>
      <w:r w:rsidR="00AA35A7">
        <w:t xml:space="preserve"> </w:t>
      </w:r>
    </w:p>
    <w:p w:rsidR="002A57AF" w:rsidRDefault="002A57AF">
      <w:pPr>
        <w:pStyle w:val="ListContinue"/>
      </w:pPr>
      <w:r>
        <w:t>The</w:t>
      </w:r>
      <w:r w:rsidRPr="00E54D7D">
        <w:t xml:space="preserve"> Default </w:t>
      </w:r>
      <w:r w:rsidRPr="00BD44D1">
        <w:t>Transcoding</w:t>
      </w:r>
      <w:r w:rsidRPr="00E54D7D">
        <w:t xml:space="preserve"> Flavors </w:t>
      </w:r>
      <w:r>
        <w:t>window is displayed</w:t>
      </w:r>
      <w:r w:rsidR="00F23E67">
        <w:t xml:space="preserve"> </w:t>
      </w:r>
      <w:r w:rsidR="00F23E67">
        <w:rPr>
          <w:rFonts w:eastAsiaTheme="minorHAnsi"/>
          <w:lang w:val="en-US" w:bidi="he-IL"/>
        </w:rPr>
        <w:t>showing</w:t>
      </w:r>
      <w:r w:rsidR="009C0131">
        <w:rPr>
          <w:rFonts w:eastAsiaTheme="minorHAnsi"/>
          <w:lang w:val="en-US" w:bidi="he-IL"/>
        </w:rPr>
        <w:t xml:space="preserve"> the flavors you selected for the Default T</w:t>
      </w:r>
      <w:r w:rsidR="00F23E67">
        <w:rPr>
          <w:rFonts w:eastAsiaTheme="minorHAnsi"/>
          <w:lang w:val="en-US" w:bidi="he-IL"/>
        </w:rPr>
        <w:t>ranscoding profile</w:t>
      </w:r>
      <w:r w:rsidR="009C0131">
        <w:rPr>
          <w:rFonts w:eastAsiaTheme="minorHAnsi"/>
          <w:lang w:val="en-US" w:bidi="he-IL"/>
        </w:rPr>
        <w:t>.</w:t>
      </w:r>
    </w:p>
    <w:p w:rsidR="002A57AF" w:rsidRDefault="002A57AF">
      <w:pPr>
        <w:pStyle w:val="ListNumber"/>
      </w:pPr>
      <w:r>
        <w:t xml:space="preserve">On the lower left corner, </w:t>
      </w:r>
      <w:r w:rsidR="00317060">
        <w:t>click</w:t>
      </w:r>
      <w:r w:rsidR="001D4774">
        <w:t xml:space="preserve"> </w:t>
      </w:r>
      <w:r w:rsidR="00BB6ADB">
        <w:t xml:space="preserve">Switch </w:t>
      </w:r>
      <w:r w:rsidR="00BB6ADB" w:rsidRPr="002A57AF">
        <w:rPr>
          <w:rStyle w:val="BodyTextChar"/>
        </w:rPr>
        <w:t>to</w:t>
      </w:r>
      <w:r w:rsidRPr="002A57AF">
        <w:rPr>
          <w:rStyle w:val="BodyTextChar"/>
        </w:rPr>
        <w:t xml:space="preserve"> Advanced Mode</w:t>
      </w:r>
      <w:r>
        <w:t>.</w:t>
      </w:r>
      <w:r>
        <w:br/>
      </w:r>
      <w:r w:rsidRPr="0061750C">
        <w:rPr>
          <w:noProof/>
          <w:color w:val="0000FF"/>
          <w:lang w:val="en-US" w:bidi="he-IL"/>
        </w:rPr>
        <w:lastRenderedPageBreak/>
        <w:drawing>
          <wp:inline distT="0" distB="0" distL="0" distR="0" wp14:anchorId="28EF47DE" wp14:editId="7EA4D4A7">
            <wp:extent cx="5943600" cy="2438400"/>
            <wp:effectExtent l="0" t="0" r="0" b="0"/>
            <wp:docPr id="48" name="Picture 48">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dvanced Transcoding KMC">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948456" cy="2440392"/>
                    </a:xfrm>
                    <a:prstGeom prst="rect">
                      <a:avLst/>
                    </a:prstGeom>
                    <a:noFill/>
                    <a:ln>
                      <a:noFill/>
                    </a:ln>
                  </pic:spPr>
                </pic:pic>
              </a:graphicData>
            </a:graphic>
          </wp:inline>
        </w:drawing>
      </w:r>
    </w:p>
    <w:p w:rsidR="009E6837" w:rsidRDefault="009E6837">
      <w:pPr>
        <w:pStyle w:val="ListContinue"/>
      </w:pPr>
      <w:r>
        <w:t xml:space="preserve">The </w:t>
      </w:r>
      <w:r w:rsidRPr="00F0539C">
        <w:t>Transcod</w:t>
      </w:r>
      <w:r w:rsidRPr="00FF2599">
        <w:rPr>
          <w:rStyle w:val="ListContinueChar"/>
        </w:rPr>
        <w:t>i</w:t>
      </w:r>
      <w:r w:rsidRPr="00F0539C">
        <w:t>ng</w:t>
      </w:r>
      <w:r>
        <w:t xml:space="preserve"> Profiles</w:t>
      </w:r>
      <w:r w:rsidRPr="00E54D7D">
        <w:t> </w:t>
      </w:r>
      <w:r>
        <w:t>window is displayed.</w:t>
      </w:r>
    </w:p>
    <w:p w:rsidR="009E6837" w:rsidRDefault="00367AE6">
      <w:pPr>
        <w:pStyle w:val="ListContinue"/>
      </w:pPr>
      <w:r w:rsidRPr="00FF2599">
        <w:rPr>
          <w:noProof/>
          <w:lang w:val="en-US" w:bidi="he-IL"/>
        </w:rPr>
        <w:drawing>
          <wp:inline distT="0" distB="0" distL="0" distR="0" wp14:anchorId="147F160A" wp14:editId="6A7D2B69">
            <wp:extent cx="5943600" cy="27258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coding_settings.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2725812"/>
                    </a:xfrm>
                    <a:prstGeom prst="rect">
                      <a:avLst/>
                    </a:prstGeom>
                  </pic:spPr>
                </pic:pic>
              </a:graphicData>
            </a:graphic>
          </wp:inline>
        </w:drawing>
      </w:r>
    </w:p>
    <w:p w:rsidR="009E6837" w:rsidRDefault="00317060" w:rsidP="00D10A9A">
      <w:pPr>
        <w:pStyle w:val="ListNumber"/>
      </w:pPr>
      <w:r>
        <w:t>Click a</w:t>
      </w:r>
      <w:r w:rsidR="009E6837">
        <w:t xml:space="preserve"> Tra</w:t>
      </w:r>
      <w:r w:rsidR="001D7F8E">
        <w:t>nscoding Profile (Name) to edit or click Delete to remove a transcoding profile.</w:t>
      </w:r>
    </w:p>
    <w:p w:rsidR="009E6837" w:rsidRDefault="00831E12">
      <w:pPr>
        <w:pStyle w:val="ListContinue"/>
      </w:pPr>
      <w:r>
        <w:rPr>
          <w:noProof/>
          <w:lang w:val="en-US" w:bidi="he-IL"/>
        </w:rPr>
        <w:lastRenderedPageBreak/>
        <w:drawing>
          <wp:inline distT="0" distB="0" distL="0" distR="0" wp14:anchorId="5EF75AAC" wp14:editId="525E582B">
            <wp:extent cx="5943600" cy="2685334"/>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profile.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2685334"/>
                    </a:xfrm>
                    <a:prstGeom prst="rect">
                      <a:avLst/>
                    </a:prstGeom>
                  </pic:spPr>
                </pic:pic>
              </a:graphicData>
            </a:graphic>
          </wp:inline>
        </w:drawing>
      </w:r>
    </w:p>
    <w:p w:rsidR="009E6837" w:rsidRDefault="009E6837" w:rsidP="00FF2599">
      <w:pPr>
        <w:pStyle w:val="ListNumber"/>
      </w:pPr>
      <w:r>
        <w:t>Use the checkbox to select</w:t>
      </w:r>
      <w:r w:rsidR="00DC6A0B">
        <w:t xml:space="preserve"> flavors to add or remove.</w:t>
      </w:r>
    </w:p>
    <w:p w:rsidR="00DC6A0B" w:rsidRDefault="00DC6A0B" w:rsidP="00DF4686">
      <w:pPr>
        <w:pStyle w:val="ListNumber"/>
      </w:pPr>
      <w:r>
        <w:t>Enter the Default Metadata S</w:t>
      </w:r>
      <w:r w:rsidR="001D7F8E">
        <w:t>ettings Entry ID (Optional). T</w:t>
      </w:r>
      <w:r w:rsidR="001D7F8E" w:rsidRPr="00FF2599">
        <w:t>his feature is useful if you want to set default metadata settings such as tags/categories to files you ingest.</w:t>
      </w:r>
      <w:r w:rsidR="001D7F8E">
        <w:t xml:space="preserve"> See</w:t>
      </w:r>
      <w:r w:rsidR="00D61842">
        <w:t xml:space="preserve"> </w:t>
      </w:r>
      <w:hyperlink w:anchor="_Upload_a_Media" w:history="1">
        <w:r w:rsidR="00D61842" w:rsidRPr="00D61842">
          <w:rPr>
            <w:rStyle w:val="Hyperlink"/>
            <w:rFonts w:cs="Arial"/>
          </w:rPr>
          <w:t>Upload a Media File and Set Its Metadata</w:t>
        </w:r>
      </w:hyperlink>
      <w:r w:rsidR="00D61842">
        <w:t xml:space="preserve">.   </w:t>
      </w:r>
      <w:r w:rsidR="00CE4F4F">
        <w:t>If your account is used and configured to i</w:t>
      </w:r>
      <w:r>
        <w:t xml:space="preserve">ngest content from Remote Storage- </w:t>
      </w:r>
      <w:r w:rsidR="00CE4F4F">
        <w:t xml:space="preserve">select the </w:t>
      </w:r>
      <w:r w:rsidR="00D61842" w:rsidRPr="008F01DA">
        <w:t>remote</w:t>
      </w:r>
      <w:r>
        <w:t xml:space="preserve"> storage </w:t>
      </w:r>
      <w:r w:rsidR="00CE4F4F">
        <w:t>name from the menu</w:t>
      </w:r>
      <w:r w:rsidR="00457BE0">
        <w:t xml:space="preserve"> </w:t>
      </w:r>
      <w:r>
        <w:t>(Optional).</w:t>
      </w:r>
      <w:r w:rsidR="00D61842">
        <w:t xml:space="preserve"> </w:t>
      </w:r>
    </w:p>
    <w:p w:rsidR="00DC6A0B" w:rsidRDefault="00DC6A0B" w:rsidP="00FF2599">
      <w:pPr>
        <w:pStyle w:val="ListNumber"/>
      </w:pPr>
      <w:r>
        <w:t>Click Save Changes.</w:t>
      </w:r>
    </w:p>
    <w:p w:rsidR="009E6837" w:rsidRDefault="009E6837" w:rsidP="00E3369B">
      <w:pPr>
        <w:pStyle w:val="Heading2"/>
      </w:pPr>
      <w:bookmarkStart w:id="243" w:name="_Adding_a_New_1"/>
      <w:bookmarkStart w:id="244" w:name="_Adding_a_Transcoding"/>
      <w:bookmarkStart w:id="245" w:name="_Toc313796549"/>
      <w:bookmarkStart w:id="246" w:name="_Toc332631961"/>
      <w:bookmarkEnd w:id="243"/>
      <w:bookmarkEnd w:id="244"/>
      <w:r>
        <w:t>Adding a Transcoding Profile</w:t>
      </w:r>
      <w:bookmarkEnd w:id="245"/>
      <w:bookmarkEnd w:id="246"/>
    </w:p>
    <w:p w:rsidR="00DC6A0B" w:rsidRPr="00123DCF" w:rsidRDefault="00DC6A0B" w:rsidP="009428D3">
      <w:pPr>
        <w:pStyle w:val="Procedure"/>
        <w:pPrChange w:id="247" w:author="Debbie Zioni" w:date="2012-08-15T20:03:00Z">
          <w:pPr>
            <w:pStyle w:val="Procedure"/>
          </w:pPr>
        </w:pPrChange>
      </w:pPr>
      <w:r w:rsidRPr="00B850D4">
        <w:t xml:space="preserve">To </w:t>
      </w:r>
      <w:r>
        <w:t xml:space="preserve">create </w:t>
      </w:r>
      <w:r w:rsidRPr="003C0E24">
        <w:t>a Transcoding Profile</w:t>
      </w:r>
    </w:p>
    <w:p w:rsidR="00DC6A0B" w:rsidRDefault="00DC6A0B" w:rsidP="00292207">
      <w:pPr>
        <w:pStyle w:val="ListNumber"/>
        <w:numPr>
          <w:ilvl w:val="0"/>
          <w:numId w:val="127"/>
        </w:numPr>
      </w:pPr>
      <w:r>
        <w:t>Select the</w:t>
      </w:r>
      <w:r w:rsidRPr="00DC6A0B">
        <w:rPr>
          <w:rStyle w:val="apple-converted-space"/>
          <w:rFonts w:ascii="Georgia" w:hAnsi="Georgia"/>
          <w:bCs/>
          <w:color w:val="000000"/>
        </w:rPr>
        <w:t> </w:t>
      </w:r>
      <w:r w:rsidRPr="00CA5F53">
        <w:rPr>
          <w:rStyle w:val="BodyTextChar"/>
        </w:rPr>
        <w:t>Settings</w:t>
      </w:r>
      <w:r w:rsidRPr="00123DCF">
        <w:rPr>
          <w:rStyle w:val="BodyTextChar"/>
        </w:rPr>
        <w:t> tab and then select</w:t>
      </w:r>
      <w:r w:rsidRPr="00DC6A0B">
        <w:rPr>
          <w:rStyle w:val="apple-converted-space"/>
          <w:rFonts w:ascii="Georgia" w:hAnsi="Georgia"/>
          <w:color w:val="000000"/>
        </w:rPr>
        <w:t> </w:t>
      </w:r>
      <w:r w:rsidRPr="005C7B20">
        <w:rPr>
          <w:rStyle w:val="BodyTextChar"/>
        </w:rPr>
        <w:t>Transcoding Settings</w:t>
      </w:r>
      <w:r>
        <w:t xml:space="preserve">. </w:t>
      </w:r>
    </w:p>
    <w:p w:rsidR="001D7F8E" w:rsidRDefault="00DC6A0B" w:rsidP="00D10A9A">
      <w:pPr>
        <w:pStyle w:val="ListNumber"/>
      </w:pPr>
      <w:r w:rsidRPr="001D7F8E">
        <w:t xml:space="preserve">On the lower left corner, click </w:t>
      </w:r>
      <w:r w:rsidRPr="00D97C9B">
        <w:rPr>
          <w:rStyle w:val="BodyTextChar"/>
          <w:szCs w:val="22"/>
        </w:rPr>
        <w:t>Switch to Advanced Mode</w:t>
      </w:r>
      <w:r w:rsidRPr="001D7F8E">
        <w:t>.</w:t>
      </w:r>
    </w:p>
    <w:p w:rsidR="001D7F8E" w:rsidRDefault="001D7F8E" w:rsidP="00FF2599">
      <w:pPr>
        <w:pStyle w:val="ListNumber"/>
      </w:pPr>
      <w:r>
        <w:t>Click Add Profile.</w:t>
      </w:r>
    </w:p>
    <w:p w:rsidR="002A57AF" w:rsidRPr="00831E12" w:rsidRDefault="00831E12">
      <w:pPr>
        <w:pStyle w:val="ListContinue"/>
      </w:pPr>
      <w:r w:rsidRPr="00123DCF">
        <w:rPr>
          <w:rFonts w:ascii="Georgia" w:hAnsi="Georgia"/>
          <w:noProof/>
          <w:color w:val="0000FF"/>
          <w:lang w:val="en-US" w:bidi="he-IL"/>
        </w:rPr>
        <w:lastRenderedPageBreak/>
        <w:drawing>
          <wp:inline distT="0" distB="0" distL="0" distR="0" wp14:anchorId="59176C8F" wp14:editId="72AC7C84">
            <wp:extent cx="5581650" cy="320865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Profile.png"/>
                    <pic:cNvPicPr/>
                  </pic:nvPicPr>
                  <pic:blipFill>
                    <a:blip r:embed="rId63">
                      <a:extLst>
                        <a:ext uri="{28A0092B-C50C-407E-A947-70E740481C1C}">
                          <a14:useLocalDpi xmlns:a14="http://schemas.microsoft.com/office/drawing/2010/main" val="0"/>
                        </a:ext>
                      </a:extLst>
                    </a:blip>
                    <a:stretch>
                      <a:fillRect/>
                    </a:stretch>
                  </pic:blipFill>
                  <pic:spPr>
                    <a:xfrm>
                      <a:off x="0" y="0"/>
                      <a:ext cx="5581650" cy="3208655"/>
                    </a:xfrm>
                    <a:prstGeom prst="rect">
                      <a:avLst/>
                    </a:prstGeom>
                  </pic:spPr>
                </pic:pic>
              </a:graphicData>
            </a:graphic>
          </wp:inline>
        </w:drawing>
      </w:r>
      <w:r w:rsidR="00DC6A0B" w:rsidRPr="001D7F8E">
        <w:br/>
      </w:r>
      <w:r w:rsidR="002A57AF" w:rsidRPr="001D7F8E">
        <w:t>The Add New Transcoding Profile window is displayed</w:t>
      </w:r>
      <w:r w:rsidR="00CB02FC" w:rsidRPr="001D7F8E">
        <w:t xml:space="preserve">. </w:t>
      </w:r>
      <w:r w:rsidR="002A57AF" w:rsidRPr="001D7F8E">
        <w:t xml:space="preserve"> </w:t>
      </w:r>
      <w:r w:rsidR="00CB02FC" w:rsidRPr="001D7F8E">
        <w:t xml:space="preserve">You </w:t>
      </w:r>
      <w:r w:rsidR="002A57AF" w:rsidRPr="001D7F8E">
        <w:t>can view</w:t>
      </w:r>
      <w:r w:rsidR="00CB02FC" w:rsidRPr="001D7F8E">
        <w:t xml:space="preserve"> the available transcoding flavors, or add</w:t>
      </w:r>
      <w:r w:rsidR="002A57AF" w:rsidRPr="001D7F8E">
        <w:t xml:space="preserve"> </w:t>
      </w:r>
      <w:r w:rsidR="00CB02FC" w:rsidRPr="001D7F8E">
        <w:t>new</w:t>
      </w:r>
      <w:r w:rsidR="002A57AF" w:rsidRPr="001D7F8E">
        <w:t xml:space="preserve"> Transcoding Profiles and create pr</w:t>
      </w:r>
      <w:r>
        <w:t>ofiles for different use cases.</w:t>
      </w:r>
    </w:p>
    <w:p w:rsidR="002A57AF" w:rsidRDefault="002A57AF" w:rsidP="005127A9">
      <w:pPr>
        <w:pStyle w:val="ListNumber"/>
        <w:ind w:left="794"/>
      </w:pPr>
      <w:r>
        <w:t>Enter a</w:t>
      </w:r>
      <w:r w:rsidRPr="00014F5C">
        <w:rPr>
          <w:rStyle w:val="apple-converted-space"/>
          <w:rFonts w:ascii="Georgia" w:hAnsi="Georgia"/>
          <w:color w:val="000000"/>
        </w:rPr>
        <w:t> </w:t>
      </w:r>
      <w:r w:rsidRPr="002A57AF">
        <w:rPr>
          <w:rStyle w:val="BodyTextChar"/>
        </w:rPr>
        <w:t>Name and Description</w:t>
      </w:r>
      <w:r w:rsidRPr="00014F5C">
        <w:rPr>
          <w:rStyle w:val="apple-converted-space"/>
          <w:rFonts w:ascii="Georgia" w:hAnsi="Georgia"/>
          <w:color w:val="000000"/>
        </w:rPr>
        <w:t> </w:t>
      </w:r>
      <w:r>
        <w:t xml:space="preserve">for the </w:t>
      </w:r>
      <w:r w:rsidRPr="00014F5C">
        <w:t>Transcoding</w:t>
      </w:r>
      <w:r>
        <w:t xml:space="preserve"> Profile.</w:t>
      </w:r>
    </w:p>
    <w:p w:rsidR="002A57AF" w:rsidRDefault="002A57AF">
      <w:pPr>
        <w:pStyle w:val="ListNumber"/>
        <w:ind w:left="794"/>
      </w:pPr>
      <w:r>
        <w:t>Select the flavors out of the available flavors on your account, to apply to the source video you upload.</w:t>
      </w:r>
    </w:p>
    <w:p w:rsidR="002A57AF" w:rsidRDefault="002A57AF" w:rsidP="00927D1E">
      <w:pPr>
        <w:pStyle w:val="ListContinue"/>
      </w:pPr>
      <w:r>
        <w:t>The flavors you select</w:t>
      </w:r>
      <w:r w:rsidR="00755503">
        <w:t xml:space="preserve"> become active</w:t>
      </w:r>
      <w:r>
        <w:t>.</w:t>
      </w:r>
      <w:r w:rsidRPr="00E54D7D">
        <w:t> </w:t>
      </w:r>
    </w:p>
    <w:p w:rsidR="002A57AF" w:rsidRDefault="006C59F6" w:rsidP="00D10A9A">
      <w:pPr>
        <w:pStyle w:val="ListNumber"/>
        <w:ind w:left="794"/>
      </w:pPr>
      <w:r>
        <w:t>Edit the flavor’s options. (O</w:t>
      </w:r>
      <w:r w:rsidR="002A57AF">
        <w:t xml:space="preserve">ptional). </w:t>
      </w:r>
      <w:r w:rsidR="00317060">
        <w:t>Click an</w:t>
      </w:r>
      <w:r w:rsidR="002A57AF">
        <w:t xml:space="preserve"> active flavor name to open the flavor settings in this Transcoding Profile.</w:t>
      </w:r>
    </w:p>
    <w:p w:rsidR="002A57AF" w:rsidRDefault="002A57AF" w:rsidP="005127A9">
      <w:pPr>
        <w:pStyle w:val="ListNumber"/>
        <w:ind w:left="794"/>
      </w:pPr>
      <w:r>
        <w:t>For extra fast publishing, set the</w:t>
      </w:r>
      <w:r>
        <w:rPr>
          <w:rStyle w:val="apple-converted-space"/>
          <w:rFonts w:ascii="Georgia" w:hAnsi="Georgia"/>
          <w:color w:val="000000"/>
        </w:rPr>
        <w:t> </w:t>
      </w:r>
      <w:r w:rsidRPr="002A57AF">
        <w:rPr>
          <w:rStyle w:val="BodyTextChar"/>
        </w:rPr>
        <w:t>Impact On Entry Readiness</w:t>
      </w:r>
      <w:r>
        <w:rPr>
          <w:rStyle w:val="apple-converted-space"/>
          <w:rFonts w:ascii="Georgia" w:hAnsi="Georgia"/>
          <w:color w:val="000000"/>
        </w:rPr>
        <w:t> </w:t>
      </w:r>
      <w:r>
        <w:t>field to</w:t>
      </w:r>
      <w:r w:rsidR="00CA5F53">
        <w:rPr>
          <w:rStyle w:val="BodyTextChar"/>
        </w:rPr>
        <w:t xml:space="preserve"> Required, </w:t>
      </w:r>
      <w:r w:rsidRPr="00123DCF">
        <w:rPr>
          <w:rStyle w:val="BodyTextChar"/>
        </w:rPr>
        <w:t>for</w:t>
      </w:r>
      <w:r>
        <w:t xml:space="preserve"> the minimum set of flavors and the rest of the flavors to</w:t>
      </w:r>
      <w:r>
        <w:rPr>
          <w:rStyle w:val="apple-converted-space"/>
          <w:rFonts w:ascii="Georgia" w:hAnsi="Georgia"/>
          <w:color w:val="000000"/>
        </w:rPr>
        <w:t> </w:t>
      </w:r>
      <w:r w:rsidRPr="002A57AF">
        <w:rPr>
          <w:rStyle w:val="BodyTextChar"/>
        </w:rPr>
        <w:t>Optional</w:t>
      </w:r>
      <w:r>
        <w:t>.(optional)</w:t>
      </w:r>
    </w:p>
    <w:p w:rsidR="00843D17" w:rsidRDefault="00843D17" w:rsidP="00927D1E">
      <w:pPr>
        <w:pStyle w:val="ListContinue"/>
      </w:pPr>
      <w:r w:rsidRPr="006C539B">
        <w:t>Us</w:t>
      </w:r>
      <w:r w:rsidR="00755503">
        <w:t>e</w:t>
      </w:r>
      <w:r w:rsidRPr="006C539B">
        <w:t xml:space="preserve"> this </w:t>
      </w:r>
      <w:r w:rsidR="00755503">
        <w:t xml:space="preserve">option </w:t>
      </w:r>
      <w:r>
        <w:t xml:space="preserve">to publish your </w:t>
      </w:r>
      <w:r w:rsidR="00755503">
        <w:t xml:space="preserve">content </w:t>
      </w:r>
      <w:r>
        <w:t>even faster.</w:t>
      </w:r>
      <w:r w:rsidR="00755503">
        <w:t xml:space="preserve"> See</w:t>
      </w:r>
      <w:r w:rsidR="00AE751F">
        <w:t xml:space="preserve"> </w:t>
      </w:r>
      <w:hyperlink w:anchor="_Quick_Publishing" w:history="1">
        <w:r w:rsidR="00AE751F" w:rsidRPr="00AE751F">
          <w:rPr>
            <w:rStyle w:val="Hyperlink"/>
            <w:rFonts w:cs="Arial"/>
          </w:rPr>
          <w:t>Quick Publishing</w:t>
        </w:r>
      </w:hyperlink>
      <w:r w:rsidR="00AE751F">
        <w:t xml:space="preserve"> .</w:t>
      </w:r>
    </w:p>
    <w:p w:rsidR="002A57AF" w:rsidRDefault="002A57AF" w:rsidP="005127A9">
      <w:pPr>
        <w:pStyle w:val="ListNumber"/>
        <w:ind w:left="794"/>
      </w:pPr>
      <w:r>
        <w:t xml:space="preserve">Enter the </w:t>
      </w:r>
      <w:r w:rsidR="00755503" w:rsidRPr="00014F5C">
        <w:t>E</w:t>
      </w:r>
      <w:r w:rsidRPr="00FD6AC6">
        <w:t>ntry ID</w:t>
      </w:r>
      <w:r>
        <w:t xml:space="preserve"> for the </w:t>
      </w:r>
      <w:r w:rsidR="00932DCE">
        <w:t>D</w:t>
      </w:r>
      <w:r>
        <w:t>efault Metadata Settings</w:t>
      </w:r>
      <w:r w:rsidR="00123DCF">
        <w:t>. (</w:t>
      </w:r>
      <w:r>
        <w:t>optional)</w:t>
      </w:r>
      <w:r w:rsidR="00CA5F53">
        <w:t xml:space="preserve"> See</w:t>
      </w:r>
      <w:r w:rsidR="00426476">
        <w:t xml:space="preserve"> </w:t>
      </w:r>
      <w:hyperlink w:anchor="_Creating_and_Managing" w:history="1">
        <w:r w:rsidR="00426476">
          <w:rPr>
            <w:rStyle w:val="Hyperlink"/>
            <w:rFonts w:cs="Arial"/>
          </w:rPr>
          <w:t>Uploading Content and Setting Metadata</w:t>
        </w:r>
      </w:hyperlink>
      <w:r w:rsidR="00B91CC4">
        <w:t>.</w:t>
      </w:r>
    </w:p>
    <w:p w:rsidR="00C13C0B" w:rsidRDefault="00C13C0B" w:rsidP="003775DE">
      <w:pPr>
        <w:pStyle w:val="ListNumber"/>
        <w:numPr>
          <w:ilvl w:val="0"/>
          <w:numId w:val="0"/>
        </w:numPr>
        <w:ind w:left="794"/>
        <w:rPr>
          <w:color w:val="1F497D"/>
        </w:rPr>
      </w:pPr>
      <w:r>
        <w:rPr>
          <w:rStyle w:val="ListContinueChar"/>
        </w:rPr>
        <w:t>The</w:t>
      </w:r>
      <w:r w:rsidR="00D760A2" w:rsidRPr="00123DCF">
        <w:rPr>
          <w:rStyle w:val="ListContinueChar"/>
        </w:rPr>
        <w:t xml:space="preserve"> entry</w:t>
      </w:r>
      <w:r>
        <w:rPr>
          <w:rStyle w:val="ListContinueChar"/>
        </w:rPr>
        <w:t>’s</w:t>
      </w:r>
      <w:r w:rsidR="00D760A2" w:rsidRPr="00123DCF">
        <w:rPr>
          <w:rStyle w:val="ListContinueChar"/>
        </w:rPr>
        <w:t xml:space="preserve"> metadata fields </w:t>
      </w:r>
      <w:r w:rsidR="003775DE">
        <w:rPr>
          <w:rStyle w:val="ListContinueChar"/>
        </w:rPr>
        <w:t xml:space="preserve">are </w:t>
      </w:r>
      <w:r w:rsidR="00D760A2" w:rsidRPr="00123DCF">
        <w:rPr>
          <w:rStyle w:val="ListContinueChar"/>
        </w:rPr>
        <w:t>a</w:t>
      </w:r>
      <w:r>
        <w:rPr>
          <w:rStyle w:val="ListContinueChar"/>
        </w:rPr>
        <w:t xml:space="preserve">dded to the transcoding profile. Each </w:t>
      </w:r>
      <w:r w:rsidR="00D760A2" w:rsidRPr="00123DCF">
        <w:rPr>
          <w:rStyle w:val="ListContinueChar"/>
        </w:rPr>
        <w:t xml:space="preserve">new entry that </w:t>
      </w:r>
      <w:r w:rsidR="003775DE">
        <w:rPr>
          <w:rStyle w:val="ListContinueChar"/>
        </w:rPr>
        <w:t xml:space="preserve">is </w:t>
      </w:r>
      <w:r w:rsidR="00D760A2" w:rsidRPr="00123DCF">
        <w:rPr>
          <w:rStyle w:val="ListContinueChar"/>
        </w:rPr>
        <w:t>tra</w:t>
      </w:r>
      <w:r w:rsidR="00D760A2">
        <w:rPr>
          <w:rStyle w:val="ListContinueChar"/>
        </w:rPr>
        <w:t>n</w:t>
      </w:r>
      <w:r w:rsidR="00D760A2" w:rsidRPr="00123DCF">
        <w:rPr>
          <w:rStyle w:val="ListContinueChar"/>
        </w:rPr>
        <w:t xml:space="preserve">scoded using the </w:t>
      </w:r>
      <w:r w:rsidR="006F115B" w:rsidRPr="00123DCF">
        <w:rPr>
          <w:rStyle w:val="ListContinueChar"/>
        </w:rPr>
        <w:t>profile</w:t>
      </w:r>
      <w:r w:rsidR="00D760A2" w:rsidRPr="00123DCF">
        <w:rPr>
          <w:rStyle w:val="ListContinueChar"/>
        </w:rPr>
        <w:t xml:space="preserve"> will </w:t>
      </w:r>
      <w:r w:rsidR="00D760A2">
        <w:rPr>
          <w:rStyle w:val="ListContinueChar"/>
        </w:rPr>
        <w:t xml:space="preserve">include </w:t>
      </w:r>
      <w:r w:rsidR="00D760A2" w:rsidRPr="00123DCF">
        <w:rPr>
          <w:rStyle w:val="ListContinueChar"/>
        </w:rPr>
        <w:t>those metadata fields</w:t>
      </w:r>
      <w:r w:rsidR="00D760A2">
        <w:rPr>
          <w:rStyle w:val="ListContinueChar"/>
        </w:rPr>
        <w:t>.</w:t>
      </w:r>
      <w:r w:rsidR="00D760A2" w:rsidRPr="00123DCF">
        <w:rPr>
          <w:rStyle w:val="ListContinueChar"/>
        </w:rPr>
        <w:t xml:space="preserve"> (</w:t>
      </w:r>
      <w:r w:rsidR="00D760A2">
        <w:rPr>
          <w:rStyle w:val="ListContinueChar"/>
        </w:rPr>
        <w:t xml:space="preserve">You can create a </w:t>
      </w:r>
      <w:r w:rsidR="00D760A2" w:rsidRPr="00123DCF">
        <w:rPr>
          <w:rStyle w:val="ListContinueChar"/>
        </w:rPr>
        <w:t>“Metadata template</w:t>
      </w:r>
      <w:r w:rsidR="00D760A2" w:rsidRPr="00D760A2">
        <w:rPr>
          <w:color w:val="1F497D"/>
        </w:rPr>
        <w:t>”</w:t>
      </w:r>
      <w:r>
        <w:rPr>
          <w:color w:val="1F497D"/>
        </w:rPr>
        <w:t xml:space="preserve">.) </w:t>
      </w:r>
      <w:r w:rsidR="00DE5597">
        <w:rPr>
          <w:color w:val="1F497D"/>
        </w:rPr>
        <w:t xml:space="preserve"> </w:t>
      </w:r>
      <w:r w:rsidR="00DE5597">
        <w:t>You can use The Metadata entries as “metadata template</w:t>
      </w:r>
      <w:r w:rsidR="00434816">
        <w:t>s</w:t>
      </w:r>
      <w:r w:rsidR="00DE5597">
        <w:t>” for adding metadata to multiple files.</w:t>
      </w:r>
      <w:r w:rsidR="00DE5597" w:rsidRPr="00300DFF">
        <w:rPr>
          <w:noProof/>
          <w:lang w:val="en-US"/>
        </w:rPr>
        <w:t xml:space="preserve"> </w:t>
      </w:r>
      <w:r w:rsidR="00DE5597">
        <w:rPr>
          <w:noProof/>
          <w:lang w:val="en-US"/>
        </w:rPr>
        <w:t xml:space="preserve"> See </w:t>
      </w:r>
      <w:hyperlink w:anchor="_Useful_Tips_for" w:history="1">
        <w:r w:rsidR="00DE5597" w:rsidRPr="006827E6">
          <w:rPr>
            <w:rStyle w:val="Hyperlink"/>
            <w:rFonts w:cs="Arial"/>
            <w:noProof/>
            <w:lang w:val="en-US"/>
          </w:rPr>
          <w:t>Useful Tips for Working with Transcoding Profiles</w:t>
        </w:r>
      </w:hyperlink>
      <w:r w:rsidR="00DE5597">
        <w:rPr>
          <w:noProof/>
          <w:lang w:val="en-US"/>
        </w:rPr>
        <w:t>.</w:t>
      </w:r>
    </w:p>
    <w:p w:rsidR="00F339B7" w:rsidRDefault="00C13C0B" w:rsidP="00E74132">
      <w:pPr>
        <w:pStyle w:val="ListNumber"/>
      </w:pPr>
      <w:r w:rsidRPr="00C13C0B">
        <w:rPr>
          <w:rFonts w:eastAsiaTheme="minorHAnsi"/>
        </w:rPr>
        <w:t xml:space="preserve">Select the Remote storage name, for linking new entries to media assets located on your CDN or remote storage, if applicable, to your workflow. Otherwise this feature </w:t>
      </w:r>
      <w:r w:rsidR="003775DE">
        <w:rPr>
          <w:rFonts w:eastAsiaTheme="minorHAnsi"/>
        </w:rPr>
        <w:t>is</w:t>
      </w:r>
      <w:r w:rsidRPr="00C13C0B">
        <w:rPr>
          <w:rFonts w:eastAsiaTheme="minorHAnsi"/>
        </w:rPr>
        <w:t xml:space="preserve"> disabled with a N/A indication. </w:t>
      </w:r>
      <w:r w:rsidRPr="00C13C0B">
        <w:t xml:space="preserve">See </w:t>
      </w:r>
      <w:hyperlink w:anchor="_Link_to_Remote" w:history="1">
        <w:r w:rsidRPr="00C13C0B">
          <w:rPr>
            <w:rStyle w:val="Hyperlink"/>
          </w:rPr>
          <w:t>Link to Remote Storage</w:t>
        </w:r>
      </w:hyperlink>
      <w:r w:rsidRPr="00C13C0B">
        <w:t xml:space="preserve">. </w:t>
      </w:r>
    </w:p>
    <w:p w:rsidR="002A57AF" w:rsidRDefault="002A57AF" w:rsidP="00F339B7">
      <w:pPr>
        <w:pStyle w:val="ListNumber"/>
      </w:pPr>
      <w:r>
        <w:t>Click</w:t>
      </w:r>
      <w:r w:rsidRPr="00F339B7">
        <w:rPr>
          <w:rStyle w:val="apple-converted-space"/>
          <w:rFonts w:ascii="Georgia" w:hAnsi="Georgia"/>
          <w:color w:val="000000"/>
        </w:rPr>
        <w:t> </w:t>
      </w:r>
      <w:r w:rsidRPr="002A57AF">
        <w:rPr>
          <w:rStyle w:val="BodyTextChar"/>
        </w:rPr>
        <w:t>Create New</w:t>
      </w:r>
      <w:r w:rsidRPr="00F339B7">
        <w:rPr>
          <w:rStyle w:val="apple-converted-space"/>
          <w:rFonts w:ascii="Georgia" w:hAnsi="Georgia"/>
          <w:color w:val="000000"/>
        </w:rPr>
        <w:t> </w:t>
      </w:r>
      <w:r w:rsidR="00C13C0B">
        <w:t xml:space="preserve">to create the profile </w:t>
      </w:r>
      <w:r w:rsidR="006F115B">
        <w:t>or Save</w:t>
      </w:r>
      <w:r w:rsidR="00F339B7">
        <w:t xml:space="preserve"> changes if you are editing the profile.</w:t>
      </w:r>
    </w:p>
    <w:p w:rsidR="00AE751F" w:rsidRDefault="00AE751F" w:rsidP="00E3369B">
      <w:pPr>
        <w:pStyle w:val="Heading3"/>
      </w:pPr>
      <w:bookmarkStart w:id="248" w:name="_Quick_Publishing"/>
      <w:bookmarkStart w:id="249" w:name="_Toc313796550"/>
      <w:bookmarkStart w:id="250" w:name="_Toc332631962"/>
      <w:bookmarkEnd w:id="248"/>
      <w:r>
        <w:t>Quick Publishing</w:t>
      </w:r>
      <w:bookmarkEnd w:id="249"/>
      <w:bookmarkEnd w:id="250"/>
    </w:p>
    <w:p w:rsidR="00AE751F" w:rsidRDefault="00AE751F" w:rsidP="00831E12">
      <w:r>
        <w:t>A popular requirement for news websites and video publishers is to publish videos as quickly as possible. Kaltura allows you to control video asset readiness speed by allowing you to configure the ingestion process to your needs.</w:t>
      </w:r>
    </w:p>
    <w:p w:rsidR="00AE751F" w:rsidRDefault="00AE751F" w:rsidP="00831E12">
      <w:r>
        <w:t xml:space="preserve">By default, a video entry is not at the ‘Ready’ status (for publishing) until all of the required flavors (by default the required set of flavors is the minimal set of flavors required for web playback) are created.  If </w:t>
      </w:r>
      <w:r>
        <w:lastRenderedPageBreak/>
        <w:t>many flavors are included in the transcoding profile, the conversion process may take many minutes, which is often not fast enough for breaking news videos.</w:t>
      </w:r>
    </w:p>
    <w:p w:rsidR="00AE751F" w:rsidRDefault="00AE751F" w:rsidP="00831E12">
      <w:r>
        <w:t>You can configure whether a certain flavor’s readiness is required or not,</w:t>
      </w:r>
      <w:r w:rsidR="000B6F15">
        <w:t xml:space="preserve"> </w:t>
      </w:r>
      <w:r>
        <w:t xml:space="preserve">so that you can publish your content quickly.  </w:t>
      </w:r>
    </w:p>
    <w:p w:rsidR="00AE751F" w:rsidRPr="000E367A" w:rsidRDefault="00AE751F">
      <w:r w:rsidRPr="00BE52B5">
        <w:rPr>
          <w:bCs/>
        </w:rPr>
        <w:t>For example,</w:t>
      </w:r>
      <w:r>
        <w:rPr>
          <w:b/>
          <w:bCs/>
        </w:rPr>
        <w:t xml:space="preserve"> </w:t>
      </w:r>
      <w:r>
        <w:t>assuming the source flavor is a web-playable entry created using h264 for web and mobile. You can configure h264 as the required flavor, while all other flavors are optional. The entry will receive the “Ready” state for publishing immediately after the upload is complete. The other flavors will then be processed and added to the entry in the background subsequently, after a short processing period</w:t>
      </w:r>
      <w:r w:rsidR="006C094A">
        <w:t xml:space="preserve">. </w:t>
      </w:r>
      <w:r w:rsidR="006C094A" w:rsidRPr="006C094A">
        <w:t>Failure of</w:t>
      </w:r>
      <w:r w:rsidR="006C094A">
        <w:t xml:space="preserve"> </w:t>
      </w:r>
      <w:r w:rsidR="00317060">
        <w:t xml:space="preserve">a </w:t>
      </w:r>
      <w:r w:rsidR="00317060" w:rsidRPr="006C094A">
        <w:t>required</w:t>
      </w:r>
      <w:r w:rsidR="006C094A" w:rsidRPr="006C094A">
        <w:t xml:space="preserve"> flavor causes failure </w:t>
      </w:r>
      <w:r w:rsidR="006C094A">
        <w:t>for</w:t>
      </w:r>
      <w:r w:rsidR="006C094A" w:rsidRPr="006C094A">
        <w:t xml:space="preserve"> the </w:t>
      </w:r>
      <w:r w:rsidR="006C094A">
        <w:t>entire</w:t>
      </w:r>
      <w:r w:rsidR="006C094A" w:rsidRPr="006C094A">
        <w:t xml:space="preserve"> entry</w:t>
      </w:r>
      <w:r w:rsidR="006C094A">
        <w:t>.</w:t>
      </w:r>
    </w:p>
    <w:p w:rsidR="00AE751F" w:rsidRDefault="00AE751F" w:rsidP="00831E12">
      <w:r w:rsidRPr="00AE751F">
        <w:t xml:space="preserve">See </w:t>
      </w:r>
      <w:hyperlink r:id="rId64" w:history="1">
        <w:r w:rsidRPr="00AE751F">
          <w:rPr>
            <w:rStyle w:val="Hyperlink"/>
          </w:rPr>
          <w:t>http://blog.kaltura.org/extra-fast-publishing</w:t>
        </w:r>
      </w:hyperlink>
      <w:r w:rsidRPr="00AE751F">
        <w:t xml:space="preserve"> for more inform</w:t>
      </w:r>
      <w:r w:rsidR="00F339B7">
        <w:t>ation.</w:t>
      </w:r>
    </w:p>
    <w:p w:rsidR="00F339B7" w:rsidRDefault="00F339B7" w:rsidP="00831E12"/>
    <w:tbl>
      <w:tblPr>
        <w:tblW w:w="9570" w:type="dxa"/>
        <w:tblLayout w:type="fixed"/>
        <w:tblCellMar>
          <w:left w:w="62" w:type="dxa"/>
          <w:right w:w="62" w:type="dxa"/>
        </w:tblCellMar>
        <w:tblLook w:val="0000" w:firstRow="0" w:lastRow="0" w:firstColumn="0" w:lastColumn="0" w:noHBand="0" w:noVBand="0"/>
      </w:tblPr>
      <w:tblGrid>
        <w:gridCol w:w="1020"/>
        <w:gridCol w:w="8550"/>
      </w:tblGrid>
      <w:tr w:rsidR="00F339B7" w:rsidTr="006F115B">
        <w:trPr>
          <w:cantSplit/>
        </w:trPr>
        <w:tc>
          <w:tcPr>
            <w:tcW w:w="1020" w:type="dxa"/>
            <w:tcBorders>
              <w:top w:val="nil"/>
              <w:left w:val="nil"/>
              <w:bottom w:val="nil"/>
              <w:right w:val="nil"/>
            </w:tcBorders>
            <w:tcMar>
              <w:top w:w="0" w:type="dxa"/>
              <w:left w:w="62" w:type="dxa"/>
              <w:bottom w:w="0" w:type="dxa"/>
              <w:right w:w="62" w:type="dxa"/>
            </w:tcMar>
          </w:tcPr>
          <w:p w:rsidR="00F339B7" w:rsidRPr="00FD26C0" w:rsidRDefault="00F339B7" w:rsidP="006F115B">
            <w:pPr>
              <w:pStyle w:val="Note"/>
            </w:pPr>
            <w:r w:rsidRPr="0061750C">
              <w:rPr>
                <w:noProof/>
                <w:lang w:val="en-US" w:bidi="he-IL"/>
              </w:rPr>
              <w:drawing>
                <wp:inline distT="0" distB="0" distL="0" distR="0" wp14:anchorId="5E31DA99" wp14:editId="399C0928">
                  <wp:extent cx="389890" cy="365521"/>
                  <wp:effectExtent l="0" t="0" r="0" b="0"/>
                  <wp:docPr id="44" name="Picture 9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1" descr="C:\Users\user\Desktop\Author-it\Publishing\Word Document\UFM 2.3 User Manual\217.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89890" cy="365521"/>
                          </a:xfrm>
                          <a:prstGeom prst="rect">
                            <a:avLst/>
                          </a:prstGeom>
                          <a:noFill/>
                          <a:ln w="9525">
                            <a:noFill/>
                            <a:miter lim="800000"/>
                            <a:headEnd/>
                            <a:tailEnd/>
                          </a:ln>
                        </pic:spPr>
                      </pic:pic>
                    </a:graphicData>
                  </a:graphic>
                </wp:inline>
              </w:drawing>
            </w:r>
          </w:p>
        </w:tc>
        <w:tc>
          <w:tcPr>
            <w:tcW w:w="8550" w:type="dxa"/>
            <w:tcBorders>
              <w:top w:val="nil"/>
              <w:left w:val="nil"/>
              <w:bottom w:val="nil"/>
              <w:right w:val="nil"/>
            </w:tcBorders>
            <w:shd w:val="clear" w:color="auto" w:fill="E6E6E6"/>
            <w:tcMar>
              <w:top w:w="0" w:type="dxa"/>
              <w:left w:w="62" w:type="dxa"/>
              <w:bottom w:w="0" w:type="dxa"/>
              <w:right w:w="62" w:type="dxa"/>
            </w:tcMar>
          </w:tcPr>
          <w:p w:rsidR="00F339B7" w:rsidRDefault="00F339B7" w:rsidP="006F115B">
            <w:pPr>
              <w:pStyle w:val="Note"/>
            </w:pPr>
            <w:r w:rsidRPr="00FD26C0">
              <w:rPr>
                <w:rStyle w:val="SpecialBold"/>
              </w:rPr>
              <w:t>NOTE:</w:t>
            </w:r>
            <w:r w:rsidRPr="00FD26C0">
              <w:t xml:space="preserve"> </w:t>
            </w:r>
            <w:r w:rsidRPr="009C023E">
              <w:t>The same flavor ma</w:t>
            </w:r>
            <w:r>
              <w:t>y have different settings in</w:t>
            </w:r>
            <w:r w:rsidRPr="009C023E">
              <w:t xml:space="preserve"> a different </w:t>
            </w:r>
            <w:r>
              <w:t xml:space="preserve">transcoding </w:t>
            </w:r>
            <w:r w:rsidRPr="009C023E">
              <w:t>profile</w:t>
            </w:r>
            <w:r>
              <w:t xml:space="preserve">, which allows for greater publishing </w:t>
            </w:r>
            <w:r w:rsidRPr="009C023E">
              <w:t>flexibility).</w:t>
            </w:r>
          </w:p>
        </w:tc>
      </w:tr>
    </w:tbl>
    <w:p w:rsidR="00A72B05" w:rsidRDefault="00F339B7" w:rsidP="00E3369B">
      <w:pPr>
        <w:pStyle w:val="Heading2"/>
      </w:pPr>
      <w:bookmarkStart w:id="251" w:name="_Toc313796551"/>
      <w:bookmarkStart w:id="252" w:name="_Toc332631963"/>
      <w:r>
        <w:t>Editing O</w:t>
      </w:r>
      <w:r w:rsidR="00A72B05" w:rsidRPr="00A72B05">
        <w:t xml:space="preserve">ptions for </w:t>
      </w:r>
      <w:r w:rsidR="00E660DA">
        <w:t xml:space="preserve">Flavors </w:t>
      </w:r>
      <w:r w:rsidR="00A72B05" w:rsidRPr="00A72B05">
        <w:t>in a Transcoding Profile</w:t>
      </w:r>
      <w:bookmarkEnd w:id="251"/>
      <w:bookmarkEnd w:id="252"/>
    </w:p>
    <w:p w:rsidR="00A72B05" w:rsidRDefault="00A72B05" w:rsidP="00831E12">
      <w:r>
        <w:t>The following options may be edited for each transcoding f</w:t>
      </w:r>
      <w:r w:rsidRPr="00261650">
        <w:t>lavor sel</w:t>
      </w:r>
      <w:r>
        <w:t>ected in a Transcoding Profile</w:t>
      </w:r>
      <w:r w:rsidRPr="00261650">
        <w:t>:</w:t>
      </w:r>
    </w:p>
    <w:p w:rsidR="00A72B05" w:rsidRDefault="00A72B05" w:rsidP="005127A9">
      <w:pPr>
        <w:pStyle w:val="ListBullet"/>
        <w:ind w:left="828"/>
      </w:pPr>
      <w:r w:rsidRPr="0061750C">
        <w:rPr>
          <w:b/>
        </w:rPr>
        <w:t>Impact on Entry Readiness</w:t>
      </w:r>
      <w:r w:rsidRPr="00261650">
        <w:t xml:space="preserve"> –Determin</w:t>
      </w:r>
      <w:r>
        <w:t>es the impact of each specific transcoding f</w:t>
      </w:r>
      <w:r w:rsidRPr="00261650">
        <w:t xml:space="preserve">lavor on entry readiness for publishing. </w:t>
      </w:r>
      <w:r w:rsidR="009454AF">
        <w:t xml:space="preserve">See </w:t>
      </w:r>
      <w:hyperlink w:anchor="_Quick_Publishing" w:history="1">
        <w:r w:rsidR="009454AF" w:rsidRPr="009454AF">
          <w:rPr>
            <w:rStyle w:val="Hyperlink"/>
            <w:rFonts w:cs="Arial"/>
          </w:rPr>
          <w:t>Quick Publishing</w:t>
        </w:r>
      </w:hyperlink>
      <w:r w:rsidR="0042073E">
        <w:t>.</w:t>
      </w:r>
    </w:p>
    <w:p w:rsidR="00A72B05" w:rsidRDefault="00A72B05" w:rsidP="00831E12">
      <w:r w:rsidRPr="00261650">
        <w:t>The options are</w:t>
      </w:r>
      <w:r>
        <w:t>:</w:t>
      </w:r>
    </w:p>
    <w:p w:rsidR="00A72B05" w:rsidRDefault="00A72B05" w:rsidP="005127A9">
      <w:pPr>
        <w:pStyle w:val="ListBullet"/>
        <w:ind w:left="828"/>
      </w:pPr>
      <w:r w:rsidRPr="005127A9">
        <w:rPr>
          <w:b/>
          <w:bCs/>
        </w:rPr>
        <w:t>Required</w:t>
      </w:r>
      <w:r w:rsidRPr="00261650">
        <w:t xml:space="preserve"> –</w:t>
      </w:r>
      <w:r w:rsidR="006C59F6">
        <w:t xml:space="preserve"> </w:t>
      </w:r>
      <w:r w:rsidRPr="00261650">
        <w:t xml:space="preserve">The entry will not be set to a Ready state until the processing of the specific transcoding flavor is complete. </w:t>
      </w:r>
      <w:r>
        <w:t xml:space="preserve">To expedite video readiness we recommend applying the ‘Required’ setting to a single flavor that is required for playback on each required environment. </w:t>
      </w:r>
      <w:r w:rsidRPr="0061750C">
        <w:rPr>
          <w:bCs/>
        </w:rPr>
        <w:t>For example</w:t>
      </w:r>
      <w:r>
        <w:t>, if the source file is an MOV that cannot be played on the web, flagging only one lowest quality FLV or MP4 flavor as ‘Required’ will  ensure the video will be published as quickly as possible while the other flavors are being prepared.</w:t>
      </w:r>
    </w:p>
    <w:p w:rsidR="00A72B05" w:rsidRDefault="00A72B05" w:rsidP="005127A9">
      <w:pPr>
        <w:pStyle w:val="ListBullet"/>
        <w:ind w:left="828"/>
      </w:pPr>
      <w:r w:rsidRPr="005127A9">
        <w:rPr>
          <w:b/>
          <w:bCs/>
        </w:rPr>
        <w:t>Optional</w:t>
      </w:r>
      <w:r w:rsidRPr="00261650">
        <w:t xml:space="preserve"> – The entry may be set to a Ready state before </w:t>
      </w:r>
      <w:r>
        <w:t>the processing of the specific transcoding f</w:t>
      </w:r>
      <w:r w:rsidRPr="00261650">
        <w:t>lavor is complete. When no other Transcoding Flavor within the Transcoding Profile is set as required, completion of the processing of any Optional flavor sets</w:t>
      </w:r>
      <w:r>
        <w:t xml:space="preserve"> the entry to the</w:t>
      </w:r>
      <w:r w:rsidRPr="00261650">
        <w:t xml:space="preserve"> Ready state.</w:t>
      </w:r>
      <w:r>
        <w:t xml:space="preserve"> We recommend using this option for most flavors to increase speed of readiness. </w:t>
      </w:r>
    </w:p>
    <w:p w:rsidR="00A72B05" w:rsidRDefault="00A72B05" w:rsidP="005127A9">
      <w:pPr>
        <w:pStyle w:val="ListBullet"/>
        <w:ind w:left="828"/>
      </w:pPr>
      <w:r w:rsidRPr="005127A9">
        <w:rPr>
          <w:b/>
          <w:bCs/>
        </w:rPr>
        <w:t>No Impact</w:t>
      </w:r>
      <w:r w:rsidRPr="00261650">
        <w:t xml:space="preserve"> – Determining entry readiness is not af</w:t>
      </w:r>
      <w:r>
        <w:t>fected by the presence of this transcoding f</w:t>
      </w:r>
      <w:r w:rsidRPr="00261650">
        <w:t>lavor. This is usually the default setting for the “S</w:t>
      </w:r>
      <w:r>
        <w:t>ource” transcoding f</w:t>
      </w:r>
      <w:r w:rsidRPr="00261650">
        <w:t>lavor.</w:t>
      </w:r>
    </w:p>
    <w:p w:rsidR="00A72B05" w:rsidRDefault="00A72B05" w:rsidP="005127A9">
      <w:pPr>
        <w:pStyle w:val="ListBullet"/>
        <w:ind w:left="828"/>
      </w:pPr>
      <w:r w:rsidRPr="0061750C">
        <w:rPr>
          <w:b/>
        </w:rPr>
        <w:t>Use Kaltura Transcoding</w:t>
      </w:r>
      <w:r w:rsidRPr="00261650">
        <w:t xml:space="preserve"> – Determines whether to use the Kaltura transcoding engin</w:t>
      </w:r>
      <w:r>
        <w:t>e for generating each specific transcoding f</w:t>
      </w:r>
      <w:r w:rsidRPr="00261650">
        <w:t>lavor. This option is enabled only when your account is set to support the ingestion of multiple bit-rat</w:t>
      </w:r>
      <w:r>
        <w:t>e transcoding f</w:t>
      </w:r>
      <w:r w:rsidRPr="00261650">
        <w:t xml:space="preserve">lavors generated by your local transcoder. </w:t>
      </w:r>
      <w:r>
        <w:t xml:space="preserve"> If Kaltura performs transcoding of all flavors except the ‘source’ file, this option should be set to </w:t>
      </w:r>
      <w:r w:rsidRPr="0061750C">
        <w:rPr>
          <w:b/>
        </w:rPr>
        <w:t>Always</w:t>
      </w:r>
      <w:r w:rsidRPr="0061750C">
        <w:t>.</w:t>
      </w:r>
    </w:p>
    <w:p w:rsidR="00A72B05" w:rsidRPr="006C539B" w:rsidRDefault="00A72B05" w:rsidP="00831E12">
      <w:r w:rsidRPr="006C539B">
        <w:t>The options are:</w:t>
      </w:r>
    </w:p>
    <w:p w:rsidR="00A72B05" w:rsidRDefault="00A72B05" w:rsidP="003775DE">
      <w:pPr>
        <w:pStyle w:val="ListBullet"/>
        <w:ind w:left="828"/>
      </w:pPr>
      <w:r w:rsidRPr="005127A9">
        <w:rPr>
          <w:b/>
          <w:bCs/>
        </w:rPr>
        <w:t>Always</w:t>
      </w:r>
      <w:r>
        <w:t xml:space="preserve"> </w:t>
      </w:r>
      <w:r w:rsidRPr="001C0319">
        <w:t>– Kaltura’s transcoding engine always</w:t>
      </w:r>
      <w:r w:rsidR="003775DE">
        <w:t xml:space="preserve"> is </w:t>
      </w:r>
      <w:r w:rsidRPr="001C0319">
        <w:t>used for generating the specific Transcoding Flavor.</w:t>
      </w:r>
    </w:p>
    <w:p w:rsidR="00A72B05" w:rsidRDefault="00A72B05" w:rsidP="005127A9">
      <w:pPr>
        <w:pStyle w:val="ListBullet"/>
        <w:ind w:left="828"/>
      </w:pPr>
      <w:r w:rsidRPr="005127A9">
        <w:rPr>
          <w:b/>
          <w:bCs/>
        </w:rPr>
        <w:t>Never</w:t>
      </w:r>
      <w:r w:rsidRPr="001C0319">
        <w:t xml:space="preserve"> – The Kaltura transcoding engine </w:t>
      </w:r>
      <w:r>
        <w:t>will not generate the specific transcoding f</w:t>
      </w:r>
      <w:r w:rsidRPr="001C0319">
        <w:t>lavor. This is a fixed setting for the “Source Flavor” which always is added to the entry with no additional processing. This option should also be used when your account’s content ingestion workflow relies on a local transcoding engine and when the ingestion of the previously transcoded Flavor to Kaltura should always take place, bypassing Kaltura’s conversion processing.</w:t>
      </w:r>
    </w:p>
    <w:p w:rsidR="00A72B05" w:rsidRDefault="00A72B05" w:rsidP="005127A9">
      <w:pPr>
        <w:pStyle w:val="ListBullet"/>
        <w:ind w:left="828"/>
      </w:pPr>
      <w:r w:rsidRPr="005127A9">
        <w:rPr>
          <w:b/>
          <w:bCs/>
        </w:rPr>
        <w:t xml:space="preserve">As a </w:t>
      </w:r>
      <w:r w:rsidR="00317060" w:rsidRPr="005127A9">
        <w:rPr>
          <w:b/>
          <w:bCs/>
        </w:rPr>
        <w:t>Fall-back</w:t>
      </w:r>
      <w:r w:rsidRPr="001C0319">
        <w:t xml:space="preserve"> – The system expects to add t</w:t>
      </w:r>
      <w:r>
        <w:t>his transcoding f</w:t>
      </w:r>
      <w:r w:rsidRPr="001C0319">
        <w:t xml:space="preserve">lavor from a local transcoding engine, but will use Kaltura’s transcoding engine as a </w:t>
      </w:r>
      <w:r w:rsidR="00317060" w:rsidRPr="001C0319">
        <w:t>fall-back</w:t>
      </w:r>
      <w:r w:rsidRPr="001C0319">
        <w:t xml:space="preserve"> to convert to this flavor when the flavor is not received as part of the ingestion request. This option adds flexibility when you want </w:t>
      </w:r>
      <w:r w:rsidRPr="001C0319">
        <w:lastRenderedPageBreak/>
        <w:t xml:space="preserve">to use your local transcoding engine while utilizing Kaltura’s transcoding engine as a </w:t>
      </w:r>
      <w:r w:rsidR="00317060" w:rsidRPr="001C0319">
        <w:t>fall-back</w:t>
      </w:r>
      <w:r w:rsidRPr="001C0319">
        <w:t xml:space="preserve"> option.</w:t>
      </w:r>
    </w:p>
    <w:p w:rsidR="00B662C1" w:rsidRPr="00B662C1" w:rsidRDefault="00B662C1" w:rsidP="005127A9">
      <w:pPr>
        <w:pStyle w:val="ListBullet"/>
        <w:ind w:left="828"/>
        <w:rPr>
          <w:b/>
        </w:rPr>
      </w:pPr>
      <w:r w:rsidRPr="002450E1">
        <w:rPr>
          <w:b/>
        </w:rPr>
        <w:t xml:space="preserve">System </w:t>
      </w:r>
      <w:r w:rsidR="00123DCF" w:rsidRPr="002450E1">
        <w:rPr>
          <w:b/>
        </w:rPr>
        <w:t>Name</w:t>
      </w:r>
      <w:r w:rsidR="00123DCF">
        <w:rPr>
          <w:b/>
        </w:rPr>
        <w:t xml:space="preserve"> (</w:t>
      </w:r>
      <w:r>
        <w:rPr>
          <w:b/>
        </w:rPr>
        <w:t xml:space="preserve">Optional) – </w:t>
      </w:r>
      <w:r w:rsidRPr="002450E1">
        <w:t>The</w:t>
      </w:r>
      <w:r>
        <w:t xml:space="preserve"> system name is used to identify the flavor in client-side applications. For example, to mark a specific flavor as suitable for playback on iPad devices, the system name was set to iPad.</w:t>
      </w:r>
    </w:p>
    <w:p w:rsidR="002450E1" w:rsidRDefault="002450E1">
      <w:pPr>
        <w:pStyle w:val="ListBullet"/>
        <w:ind w:left="828"/>
        <w:rPr>
          <w:rStyle w:val="BodyTextChar"/>
        </w:rPr>
      </w:pPr>
      <w:r w:rsidRPr="002450E1">
        <w:rPr>
          <w:b/>
        </w:rPr>
        <w:t>Flavor Generation Policy</w:t>
      </w:r>
      <w:r>
        <w:t xml:space="preserve"> – </w:t>
      </w:r>
      <w:r>
        <w:rPr>
          <w:rStyle w:val="BodyTextChar"/>
        </w:rPr>
        <w:t>You can</w:t>
      </w:r>
      <w:r w:rsidRPr="002450E1">
        <w:rPr>
          <w:rStyle w:val="BodyTextChar"/>
        </w:rPr>
        <w:t xml:space="preserve"> bypass Kaltura’s transcoding optimization, </w:t>
      </w:r>
      <w:r>
        <w:rPr>
          <w:rStyle w:val="BodyTextChar"/>
        </w:rPr>
        <w:t>and</w:t>
      </w:r>
      <w:r w:rsidRPr="002450E1">
        <w:rPr>
          <w:rStyle w:val="BodyTextChar"/>
        </w:rPr>
        <w:t xml:space="preserve"> force specific flavors</w:t>
      </w:r>
      <w:r>
        <w:rPr>
          <w:rStyle w:val="BodyTextChar"/>
        </w:rPr>
        <w:t xml:space="preserve"> to be generated</w:t>
      </w:r>
      <w:r w:rsidRPr="002450E1">
        <w:rPr>
          <w:rStyle w:val="BodyTextChar"/>
        </w:rPr>
        <w:t xml:space="preserve"> even when</w:t>
      </w:r>
      <w:r>
        <w:rPr>
          <w:rStyle w:val="BodyTextChar"/>
        </w:rPr>
        <w:t xml:space="preserve"> they are </w:t>
      </w:r>
      <w:r w:rsidRPr="002450E1">
        <w:rPr>
          <w:rStyle w:val="BodyTextChar"/>
        </w:rPr>
        <w:t>detected as redundant by the Kaltura transcoding optimization module.</w:t>
      </w:r>
    </w:p>
    <w:p w:rsidR="00B662C1" w:rsidRPr="00831E12" w:rsidRDefault="002450E1" w:rsidP="00831E12">
      <w:pPr>
        <w:pStyle w:val="ListBullet2"/>
      </w:pPr>
      <w:r w:rsidRPr="00831E12">
        <w:t>Use Kaltura’s Optimization</w:t>
      </w:r>
      <w:r w:rsidR="00B662C1" w:rsidRPr="00831E12">
        <w:t xml:space="preserve"> - </w:t>
      </w:r>
      <w:r w:rsidR="002570C6" w:rsidRPr="00831E12">
        <w:t xml:space="preserve">Kaltura’s optimization routine </w:t>
      </w:r>
      <w:r w:rsidR="00B662C1" w:rsidRPr="00831E12">
        <w:t>decide</w:t>
      </w:r>
      <w:r w:rsidR="002570C6" w:rsidRPr="00831E12">
        <w:t>s</w:t>
      </w:r>
      <w:r w:rsidR="00B662C1" w:rsidRPr="00831E12">
        <w:t xml:space="preserve"> whether it </w:t>
      </w:r>
      <w:r w:rsidR="002570C6" w:rsidRPr="00831E12">
        <w:t xml:space="preserve">is </w:t>
      </w:r>
      <w:r w:rsidR="00B662C1" w:rsidRPr="00831E12">
        <w:t xml:space="preserve">worth-while to create </w:t>
      </w:r>
      <w:r w:rsidR="002570C6" w:rsidRPr="00831E12">
        <w:t>a flavor (F</w:t>
      </w:r>
      <w:r w:rsidR="00B662C1" w:rsidRPr="00831E12">
        <w:t xml:space="preserve">or example if the source video is of lesser quality than the flavor, </w:t>
      </w:r>
      <w:r w:rsidR="002570C6" w:rsidRPr="00831E12">
        <w:t>the optimization routine will not create the flavor</w:t>
      </w:r>
      <w:r w:rsidR="00B662C1" w:rsidRPr="00831E12">
        <w:t>).</w:t>
      </w:r>
    </w:p>
    <w:p w:rsidR="00E660DA" w:rsidRDefault="002450E1" w:rsidP="00F339B7">
      <w:pPr>
        <w:pStyle w:val="ListBullet2"/>
      </w:pPr>
      <w:r w:rsidRPr="00831E12">
        <w:t>Force Flavor generation</w:t>
      </w:r>
      <w:r w:rsidR="002570C6" w:rsidRPr="00831E12">
        <w:t xml:space="preserve"> –Select this option to override the Kaltura optimization routine and create a flavor regardless of whether or not it is redundant quality wise (For example, when a publisher has to distribute the video through a broadcast channel that requires specific flavor specifications, the flavor must be created.)</w:t>
      </w:r>
    </w:p>
    <w:p w:rsidR="005C7B20" w:rsidRDefault="00123DCF" w:rsidP="00E3369B">
      <w:pPr>
        <w:pStyle w:val="Heading2"/>
      </w:pPr>
      <w:bookmarkStart w:id="253" w:name="_The_Flavors_Tab"/>
      <w:bookmarkStart w:id="254" w:name="_Toc313796552"/>
      <w:bookmarkStart w:id="255" w:name="_Toc332631964"/>
      <w:bookmarkEnd w:id="253"/>
      <w:r>
        <w:t>Assigning a</w:t>
      </w:r>
      <w:r w:rsidR="005C7B20">
        <w:t xml:space="preserve"> Transcoding Profile to a Bulk Upload</w:t>
      </w:r>
      <w:bookmarkEnd w:id="254"/>
      <w:bookmarkEnd w:id="255"/>
    </w:p>
    <w:p w:rsidR="001519D2" w:rsidRDefault="005C7B20">
      <w:r>
        <w:t xml:space="preserve">A default Transcoding profile is included with the KMC. </w:t>
      </w:r>
      <w:r w:rsidR="001519D2">
        <w:t>After you create a Transcoding Profile</w:t>
      </w:r>
      <w:r w:rsidR="00B91CC4">
        <w:t xml:space="preserve">, </w:t>
      </w:r>
      <w:r>
        <w:t xml:space="preserve">an </w:t>
      </w:r>
      <w:r w:rsidR="001519D2">
        <w:t>ID is created</w:t>
      </w:r>
      <w:r>
        <w:t xml:space="preserve"> and listed in the Transcoding Profiles page.</w:t>
      </w:r>
      <w:r w:rsidR="001519D2">
        <w:t xml:space="preserve"> </w:t>
      </w:r>
    </w:p>
    <w:p w:rsidR="001519D2" w:rsidRDefault="001519D2" w:rsidP="009428D3">
      <w:pPr>
        <w:pStyle w:val="Procedure"/>
        <w:pPrChange w:id="256" w:author="Debbie Zioni" w:date="2012-08-15T20:03:00Z">
          <w:pPr>
            <w:pStyle w:val="Procedure"/>
          </w:pPr>
        </w:pPrChange>
      </w:pPr>
      <w:r>
        <w:t>To assign a transcoding profile</w:t>
      </w:r>
      <w:r w:rsidR="000B6F15">
        <w:t xml:space="preserve"> </w:t>
      </w:r>
      <w:r w:rsidR="000B6F15" w:rsidRPr="00FF2599">
        <w:t>other than the default profile</w:t>
      </w:r>
      <w:r w:rsidR="000B6F15">
        <w:t>,</w:t>
      </w:r>
      <w:r>
        <w:t xml:space="preserve"> to a bulk upload</w:t>
      </w:r>
    </w:p>
    <w:p w:rsidR="001519D2" w:rsidRDefault="001519D2" w:rsidP="008631B0">
      <w:pPr>
        <w:pStyle w:val="ListBullet"/>
      </w:pPr>
      <w:r>
        <w:t>Set the</w:t>
      </w:r>
      <w:r w:rsidR="0027542D">
        <w:t xml:space="preserve"> </w:t>
      </w:r>
      <w:r>
        <w:t xml:space="preserve">ID from the </w:t>
      </w:r>
      <w:r w:rsidR="0027542D">
        <w:t>Transcoding P</w:t>
      </w:r>
      <w:r>
        <w:t xml:space="preserve">rofiles to the </w:t>
      </w:r>
      <w:r w:rsidRPr="001519D2">
        <w:t>conversionProfileId</w:t>
      </w:r>
      <w:r>
        <w:t xml:space="preserve"> in your CSV.</w:t>
      </w:r>
    </w:p>
    <w:p w:rsidR="001519D2" w:rsidRDefault="001519D2" w:rsidP="008631B0">
      <w:pPr>
        <w:pStyle w:val="ListBullet"/>
      </w:pPr>
      <w:r>
        <w:t xml:space="preserve">Set the </w:t>
      </w:r>
      <w:r w:rsidR="0027542D">
        <w:t>ID from the Transcoding Profiles</w:t>
      </w:r>
      <w:r>
        <w:t xml:space="preserve"> List to the </w:t>
      </w:r>
      <w:r w:rsidRPr="001519D2">
        <w:t>conversionProfileId</w:t>
      </w:r>
      <w:r>
        <w:t xml:space="preserve"> in your XML file. </w:t>
      </w:r>
    </w:p>
    <w:p w:rsidR="00562384" w:rsidRDefault="00562384" w:rsidP="00E3369B">
      <w:pPr>
        <w:pStyle w:val="Heading2"/>
      </w:pPr>
      <w:bookmarkStart w:id="257" w:name="_Useful_Tips_for"/>
      <w:bookmarkStart w:id="258" w:name="_Toc313796553"/>
      <w:bookmarkStart w:id="259" w:name="_Toc332631965"/>
      <w:bookmarkEnd w:id="257"/>
      <w:r>
        <w:t>Useful Tips for Working with Transcoding Profiles</w:t>
      </w:r>
      <w:bookmarkEnd w:id="258"/>
      <w:bookmarkEnd w:id="259"/>
    </w:p>
    <w:p w:rsidR="001025E7" w:rsidRDefault="00E90C1A">
      <w:r w:rsidRPr="002450E1">
        <w:t xml:space="preserve">If you want to configure your KMC account to support automated content ingestion workflows, you can optionally add default metadata settings from an existing entry. The default entry metadata setting automatically will populate the new content when using each specific transcoding profile. </w:t>
      </w:r>
    </w:p>
    <w:p w:rsidR="00562384" w:rsidRDefault="0029576E">
      <w:r>
        <w:t xml:space="preserve">For example, you want to </w:t>
      </w:r>
      <w:r w:rsidR="00562384">
        <w:t>target two distinct audiences with your videos, the first is public facing videos and the second is internal company videos.</w:t>
      </w:r>
    </w:p>
    <w:p w:rsidR="00562384" w:rsidRPr="005F3922" w:rsidRDefault="00562384">
      <w:r>
        <w:t>You can create two transcoding profiles, one for each of your target audiences, even though you might convert them to the same flavors you can use different “default metadata settings” so your public facing videos will have their specific metadata values, while the internal company videos can have different fields or data. All this is done automatically after you prepare one template entry for the process.</w:t>
      </w:r>
    </w:p>
    <w:p w:rsidR="00562384" w:rsidRPr="00BD1473" w:rsidRDefault="00562384" w:rsidP="009428D3">
      <w:pPr>
        <w:pStyle w:val="Procedure"/>
        <w:pPrChange w:id="260" w:author="Debbie Zioni" w:date="2012-08-15T20:03:00Z">
          <w:pPr>
            <w:pStyle w:val="Procedure"/>
          </w:pPr>
        </w:pPrChange>
      </w:pPr>
      <w:r w:rsidRPr="00BE080D">
        <w:rPr>
          <w:rStyle w:val="Strong"/>
          <w:b/>
          <w:bCs w:val="0"/>
        </w:rPr>
        <w:t>To use</w:t>
      </w:r>
      <w:r w:rsidR="008012FD" w:rsidRPr="00E3369B">
        <w:rPr>
          <w:rStyle w:val="Strong"/>
          <w:b/>
          <w:bCs w:val="0"/>
        </w:rPr>
        <w:t xml:space="preserve"> metadata s</w:t>
      </w:r>
      <w:r w:rsidRPr="00E3369B">
        <w:rPr>
          <w:rStyle w:val="Strong"/>
          <w:b/>
          <w:bCs w:val="0"/>
        </w:rPr>
        <w:t>ettings</w:t>
      </w:r>
      <w:r w:rsidR="00BC4988" w:rsidRPr="00E3369B">
        <w:rPr>
          <w:rStyle w:val="Strong"/>
          <w:b/>
          <w:bCs w:val="0"/>
        </w:rPr>
        <w:t xml:space="preserve"> with transcoding p</w:t>
      </w:r>
      <w:r w:rsidRPr="00E3369B">
        <w:rPr>
          <w:rStyle w:val="Strong"/>
          <w:b/>
          <w:bCs w:val="0"/>
        </w:rPr>
        <w:t>rofiles</w:t>
      </w:r>
    </w:p>
    <w:p w:rsidR="00562384" w:rsidRDefault="00562384" w:rsidP="00292207">
      <w:pPr>
        <w:pStyle w:val="ListNumber"/>
        <w:numPr>
          <w:ilvl w:val="0"/>
          <w:numId w:val="108"/>
        </w:numPr>
      </w:pPr>
      <w:r>
        <w:t>Create the template entry you want to use:</w:t>
      </w:r>
    </w:p>
    <w:p w:rsidR="00562384" w:rsidRDefault="00562384">
      <w:pPr>
        <w:pStyle w:val="ListContinue"/>
      </w:pPr>
      <w:r>
        <w:t>Create a “</w:t>
      </w:r>
      <w:r w:rsidR="00535152">
        <w:t>Draft” entry, using the U</w:t>
      </w:r>
      <w:r w:rsidR="00967E3C">
        <w:t>pload</w:t>
      </w:r>
      <w:r w:rsidR="00B5067D">
        <w:t xml:space="preserve"> </w:t>
      </w:r>
      <w:r w:rsidR="00535152">
        <w:t>tab</w:t>
      </w:r>
      <w:r>
        <w:t>. See</w:t>
      </w:r>
      <w:r w:rsidR="00535152">
        <w:t xml:space="preserve"> </w:t>
      </w:r>
      <w:hyperlink w:anchor="_Creating_Draft_Entries_1" w:history="1">
        <w:r w:rsidR="00535152" w:rsidRPr="0082270C">
          <w:rPr>
            <w:rStyle w:val="Hyperlink"/>
            <w:rFonts w:cs="Arial"/>
          </w:rPr>
          <w:t>Creating Draft Entries</w:t>
        </w:r>
        <w:r w:rsidRPr="0082270C">
          <w:rPr>
            <w:rStyle w:val="Hyperlink"/>
            <w:rFonts w:cs="Arial"/>
          </w:rPr>
          <w:t>.</w:t>
        </w:r>
      </w:hyperlink>
    </w:p>
    <w:p w:rsidR="00562384" w:rsidRDefault="00562384" w:rsidP="00DF4686">
      <w:pPr>
        <w:pStyle w:val="ListNumber"/>
      </w:pPr>
      <w:r>
        <w:t xml:space="preserve">Prepare the metadata. </w:t>
      </w:r>
      <w:r w:rsidR="00123DCF">
        <w:t>See</w:t>
      </w:r>
      <w:r w:rsidR="00B5067D">
        <w:t xml:space="preserve"> </w:t>
      </w:r>
      <w:hyperlink w:anchor="_Prepare_a_Metadata-only" w:history="1">
        <w:r w:rsidR="00B5067D" w:rsidRPr="00B5067D">
          <w:rPr>
            <w:rStyle w:val="Hyperlink"/>
            <w:rFonts w:cs="Arial"/>
          </w:rPr>
          <w:t>Prepare a Metadata-only "Draft" Entry for Future Ingestion of Media Files</w:t>
        </w:r>
      </w:hyperlink>
      <w:r w:rsidR="00426476">
        <w:rPr>
          <w:rStyle w:val="Hyperlink"/>
          <w:rFonts w:cs="Arial"/>
        </w:rPr>
        <w:t>.</w:t>
      </w:r>
    </w:p>
    <w:p w:rsidR="00562384" w:rsidRDefault="00562384">
      <w:pPr>
        <w:pStyle w:val="ListContinue"/>
      </w:pPr>
      <w:r>
        <w:t xml:space="preserve">For example: </w:t>
      </w:r>
      <w:r w:rsidRPr="005F3922">
        <w:t>Template Entry for Transcoding Profile X”</w:t>
      </w:r>
      <w:r w:rsidR="005E7779">
        <w:t>.</w:t>
      </w:r>
    </w:p>
    <w:p w:rsidR="00562384" w:rsidRPr="005F3922" w:rsidRDefault="00AF62A8">
      <w:pPr>
        <w:pStyle w:val="ListContinue"/>
      </w:pPr>
      <w:r w:rsidRPr="00FF2599">
        <w:rPr>
          <w:noProof/>
          <w:bdr w:val="none" w:sz="0" w:space="0" w:color="auto" w:frame="1"/>
          <w:lang w:val="en-US" w:bidi="he-IL"/>
        </w:rPr>
        <w:lastRenderedPageBreak/>
        <w:drawing>
          <wp:inline distT="0" distB="0" distL="0" distR="0" wp14:anchorId="380ADD3A" wp14:editId="13D5C394">
            <wp:extent cx="5638800" cy="26365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adata_PUBLIC.png"/>
                    <pic:cNvPicPr/>
                  </pic:nvPicPr>
                  <pic:blipFill>
                    <a:blip r:embed="rId65">
                      <a:extLst>
                        <a:ext uri="{28A0092B-C50C-407E-A947-70E740481C1C}">
                          <a14:useLocalDpi xmlns:a14="http://schemas.microsoft.com/office/drawing/2010/main" val="0"/>
                        </a:ext>
                      </a:extLst>
                    </a:blip>
                    <a:stretch>
                      <a:fillRect/>
                    </a:stretch>
                  </pic:blipFill>
                  <pic:spPr>
                    <a:xfrm>
                      <a:off x="0" y="0"/>
                      <a:ext cx="5638800" cy="2636520"/>
                    </a:xfrm>
                    <a:prstGeom prst="rect">
                      <a:avLst/>
                    </a:prstGeom>
                  </pic:spPr>
                </pic:pic>
              </a:graphicData>
            </a:graphic>
          </wp:inline>
        </w:drawing>
      </w:r>
    </w:p>
    <w:p w:rsidR="00562384" w:rsidRPr="005F3922" w:rsidRDefault="00562384" w:rsidP="005127A9">
      <w:pPr>
        <w:pStyle w:val="ListNumber"/>
      </w:pPr>
      <w:r w:rsidRPr="005F3922">
        <w:t>If you use custom metadata, edit the entry metadata fields</w:t>
      </w:r>
      <w:r w:rsidR="008012FD">
        <w:t>. For example you can enter data that</w:t>
      </w:r>
      <w:r w:rsidRPr="005F3922">
        <w:t xml:space="preserve"> reflect</w:t>
      </w:r>
      <w:r w:rsidR="008012FD">
        <w:t>s</w:t>
      </w:r>
      <w:r w:rsidRPr="005F3922">
        <w:t xml:space="preserve"> the template data for your company</w:t>
      </w:r>
      <w:r w:rsidR="009A66B5">
        <w:t>, such as</w:t>
      </w:r>
      <w:r w:rsidRPr="005F3922">
        <w:t xml:space="preserve"> your “company name” field since your company name is unlikely to change.</w:t>
      </w:r>
    </w:p>
    <w:p w:rsidR="00562384" w:rsidRPr="005F3922" w:rsidRDefault="00562384">
      <w:pPr>
        <w:pStyle w:val="ListContinue"/>
      </w:pPr>
      <w:r w:rsidRPr="005F3922">
        <w:t>If you do</w:t>
      </w:r>
      <w:r w:rsidR="009A66B5">
        <w:t xml:space="preserve"> not </w:t>
      </w:r>
      <w:r w:rsidRPr="005F3922">
        <w:t>use custom metadata, click </w:t>
      </w:r>
      <w:hyperlink r:id="rId66" w:tgtFrame="_blank" w:tooltip="Custom Metadata Intro Page" w:history="1">
        <w:r w:rsidRPr="005A31D6">
          <w:rPr>
            <w:rStyle w:val="Hyperlink"/>
          </w:rPr>
          <w:t>here</w:t>
        </w:r>
        <w:r w:rsidRPr="005A31D6">
          <w:rPr>
            <w:rStyle w:val="Hyperlink"/>
            <w:rFonts w:cs="Arial"/>
          </w:rPr>
          <w:t> </w:t>
        </w:r>
      </w:hyperlink>
      <w:r w:rsidRPr="005F3922">
        <w:t>to learn more about it. </w:t>
      </w:r>
    </w:p>
    <w:p w:rsidR="00562384" w:rsidRPr="005F3922" w:rsidRDefault="00562384">
      <w:pPr>
        <w:pStyle w:val="ListContinue"/>
      </w:pPr>
      <w:r w:rsidRPr="005F3922">
        <w:t>You next have to set the template entry on the transcoding profile.</w:t>
      </w:r>
    </w:p>
    <w:p w:rsidR="00562384" w:rsidRPr="005F3922" w:rsidRDefault="00562384" w:rsidP="00562384">
      <w:pPr>
        <w:pStyle w:val="ListNumber"/>
      </w:pPr>
      <w:r w:rsidRPr="005F3922">
        <w:t xml:space="preserve">Go to the Settings tab and select the Transcoding Profiles </w:t>
      </w:r>
      <w:r w:rsidR="003550FF">
        <w:t>tab</w:t>
      </w:r>
      <w:r w:rsidRPr="005F3922">
        <w:t xml:space="preserve">. </w:t>
      </w:r>
    </w:p>
    <w:p w:rsidR="00562384" w:rsidRPr="005F3922" w:rsidRDefault="00562384" w:rsidP="00562384">
      <w:pPr>
        <w:pStyle w:val="ListNumber"/>
      </w:pPr>
      <w:r w:rsidRPr="005F3922">
        <w:t>Select the flavors of your default transcoding profile.</w:t>
      </w:r>
    </w:p>
    <w:p w:rsidR="00562384" w:rsidRPr="005F3922" w:rsidRDefault="00562384" w:rsidP="00562384">
      <w:pPr>
        <w:pStyle w:val="ListNumber"/>
      </w:pPr>
      <w:r w:rsidRPr="005F3922">
        <w:t>Click Switch to Advanced Mode</w:t>
      </w:r>
      <w:r w:rsidR="001A5911">
        <w:t xml:space="preserve"> </w:t>
      </w:r>
      <w:r w:rsidRPr="005F3922">
        <w:t xml:space="preserve">link at the bottom of the </w:t>
      </w:r>
      <w:r w:rsidR="00123DCF" w:rsidRPr="005F3922">
        <w:t>page.</w:t>
      </w:r>
    </w:p>
    <w:p w:rsidR="00562384" w:rsidRPr="005F3922" w:rsidRDefault="00562384" w:rsidP="00562384">
      <w:pPr>
        <w:pStyle w:val="ListNumber"/>
      </w:pPr>
      <w:r w:rsidRPr="005F3922">
        <w:t>Edit the transcoding profile you wish to create a template entry for</w:t>
      </w:r>
      <w:r w:rsidR="001A5911">
        <w:t>,</w:t>
      </w:r>
      <w:r w:rsidRPr="005F3922">
        <w:t xml:space="preserve"> by clicking on it.</w:t>
      </w:r>
    </w:p>
    <w:p w:rsidR="00562384" w:rsidRPr="000E367A" w:rsidRDefault="00562384" w:rsidP="00123DCF">
      <w:pPr>
        <w:pStyle w:val="ListNumber"/>
      </w:pPr>
      <w:r w:rsidRPr="005F3922">
        <w:t>In the Edit Transcoding Profile</w:t>
      </w:r>
      <w:r w:rsidR="00123DCF" w:rsidRPr="005F3922">
        <w:t xml:space="preserve"> window</w:t>
      </w:r>
      <w:r w:rsidRPr="005F3922">
        <w:t>, enter the Entry ID you want to set as the template entry in the Default Metadata Settings field</w:t>
      </w:r>
      <w:r w:rsidR="001A5911">
        <w:t>.</w:t>
      </w:r>
    </w:p>
    <w:p w:rsidR="00442C94" w:rsidRPr="00442C94" w:rsidRDefault="00030B7C" w:rsidP="00E3369B">
      <w:pPr>
        <w:pStyle w:val="Heading2"/>
      </w:pPr>
      <w:bookmarkStart w:id="261" w:name="_The_Flavors_Tab_1"/>
      <w:bookmarkStart w:id="262" w:name="_Toc313796554"/>
      <w:bookmarkStart w:id="263" w:name="_Toc332631966"/>
      <w:bookmarkEnd w:id="261"/>
      <w:r>
        <w:t xml:space="preserve">The Flavors </w:t>
      </w:r>
      <w:r w:rsidR="00B91CC4">
        <w:t>Tab</w:t>
      </w:r>
      <w:bookmarkEnd w:id="262"/>
      <w:bookmarkEnd w:id="263"/>
    </w:p>
    <w:p w:rsidR="00A2103F" w:rsidRDefault="00A2103F">
      <w:r>
        <w:t xml:space="preserve">The Flavors </w:t>
      </w:r>
      <w:r w:rsidR="00B91CC4">
        <w:t>tab</w:t>
      </w:r>
      <w:r>
        <w:t xml:space="preserve"> in the Edit Entry window allows you to manage the </w:t>
      </w:r>
      <w:r w:rsidRPr="0083168D">
        <w:rPr>
          <w:i/>
        </w:rPr>
        <w:t>flavors</w:t>
      </w:r>
      <w:r>
        <w:t xml:space="preserve"> that are available</w:t>
      </w:r>
      <w:r w:rsidR="002B60E3">
        <w:t xml:space="preserve"> as well as replace media files and their transcoding flavors.</w:t>
      </w:r>
    </w:p>
    <w:p w:rsidR="00A2103F" w:rsidRPr="00391BF0" w:rsidRDefault="00F66B5A">
      <w:r>
        <w:rPr>
          <w:noProof/>
          <w:lang w:val="en-US" w:bidi="he-IL"/>
        </w:rPr>
        <w:lastRenderedPageBreak/>
        <w:drawing>
          <wp:inline distT="0" distB="0" distL="0" distR="0" wp14:anchorId="0ABCBF83" wp14:editId="060BC7A8">
            <wp:extent cx="5943600" cy="37744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vors_tab.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774440"/>
                    </a:xfrm>
                    <a:prstGeom prst="rect">
                      <a:avLst/>
                    </a:prstGeom>
                  </pic:spPr>
                </pic:pic>
              </a:graphicData>
            </a:graphic>
          </wp:inline>
        </w:drawing>
      </w:r>
    </w:p>
    <w:p w:rsidR="00442C94" w:rsidRDefault="00442C94">
      <w:r>
        <w:t xml:space="preserve">Use the </w:t>
      </w:r>
      <w:r w:rsidR="00C66AF0">
        <w:t>F</w:t>
      </w:r>
      <w:r>
        <w:t>lavors tab to:</w:t>
      </w:r>
    </w:p>
    <w:p w:rsidR="00442C94" w:rsidRPr="00442C94" w:rsidRDefault="00442C94">
      <w:pPr>
        <w:pStyle w:val="ListBullet"/>
      </w:pPr>
      <w:r>
        <w:t>Add video or audio media to a new entry you created (when the entry status is</w:t>
      </w:r>
      <w:r w:rsidR="00B007BC">
        <w:t xml:space="preserve"> No Media</w:t>
      </w:r>
      <w:r w:rsidRPr="00442C94">
        <w:t>).</w:t>
      </w:r>
    </w:p>
    <w:p w:rsidR="00442C94" w:rsidRDefault="00442C94" w:rsidP="00E54D7D">
      <w:pPr>
        <w:pStyle w:val="ListBullet"/>
      </w:pPr>
      <w:r>
        <w:t xml:space="preserve">Replace the media of an existing entry (when the entry </w:t>
      </w:r>
      <w:r w:rsidRPr="00123DCF">
        <w:rPr>
          <w:rStyle w:val="BodyTextChar"/>
        </w:rPr>
        <w:t>status is Ready</w:t>
      </w:r>
      <w:r w:rsidR="00B91CC4">
        <w:t xml:space="preserve"> </w:t>
      </w:r>
      <w:r>
        <w:t>or Error).</w:t>
      </w:r>
    </w:p>
    <w:p w:rsidR="00E1710C" w:rsidRDefault="00442C94" w:rsidP="00E54D7D">
      <w:pPr>
        <w:pStyle w:val="ListBullet"/>
      </w:pPr>
      <w:r>
        <w:t>View the list of flavors that the system created for an entry</w:t>
      </w:r>
      <w:r w:rsidR="00E1710C">
        <w:t xml:space="preserve"> and apply the following actions:</w:t>
      </w:r>
    </w:p>
    <w:p w:rsidR="004B3FFD" w:rsidRPr="007B73FD" w:rsidRDefault="004B3FFD" w:rsidP="00831E12">
      <w:pPr>
        <w:pStyle w:val="ListBullet2"/>
      </w:pPr>
      <w:r w:rsidRPr="007B73FD">
        <w:t>Preview or delete a flavor.</w:t>
      </w:r>
    </w:p>
    <w:p w:rsidR="00E1710C" w:rsidRPr="007B73FD" w:rsidRDefault="00E1710C" w:rsidP="00831E12">
      <w:pPr>
        <w:pStyle w:val="ListBullet2"/>
      </w:pPr>
      <w:r w:rsidRPr="007B73FD">
        <w:t>Download the transcoded file to your desktop.</w:t>
      </w:r>
    </w:p>
    <w:p w:rsidR="00E1710C" w:rsidRPr="006C539B" w:rsidRDefault="00E1710C" w:rsidP="00831E12">
      <w:pPr>
        <w:pStyle w:val="ListBullet2"/>
      </w:pPr>
      <w:r w:rsidRPr="007B73FD">
        <w:t xml:space="preserve">Upload a file </w:t>
      </w:r>
      <w:r w:rsidR="004B3FFD" w:rsidRPr="007B73FD">
        <w:t>from your desktop</w:t>
      </w:r>
      <w:r w:rsidR="004B3FFD">
        <w:t xml:space="preserve"> </w:t>
      </w:r>
      <w:r w:rsidRPr="006C539B">
        <w:t>you</w:t>
      </w:r>
      <w:r w:rsidR="004B3FFD">
        <w:t xml:space="preserve"> that</w:t>
      </w:r>
      <w:r w:rsidRPr="006C539B">
        <w:t xml:space="preserve"> transcoded on your own, to serve as a flavor for an entry.</w:t>
      </w:r>
    </w:p>
    <w:p w:rsidR="00E1710C" w:rsidRDefault="00E1710C" w:rsidP="00831E12">
      <w:pPr>
        <w:pStyle w:val="ListBullet2"/>
      </w:pPr>
      <w:r>
        <w:t>Upload a file from a drop folder  to set as the transcoding flavor</w:t>
      </w:r>
    </w:p>
    <w:p w:rsidR="00442C94" w:rsidRDefault="00E1710C" w:rsidP="00831E12">
      <w:pPr>
        <w:pStyle w:val="ListBullet2"/>
      </w:pPr>
      <w:r w:rsidRPr="006C539B">
        <w:t>Import the flavor from a URL.</w:t>
      </w:r>
    </w:p>
    <w:p w:rsidR="00831E12" w:rsidRDefault="00442C94" w:rsidP="00831E12">
      <w:pPr>
        <w:pStyle w:val="ListBullet2"/>
      </w:pPr>
      <w:r>
        <w:t>Convert or reconvert to transcode an entry to additional flavors.</w:t>
      </w:r>
    </w:p>
    <w:p w:rsidR="00E1710C" w:rsidRDefault="00E1710C" w:rsidP="00831E12">
      <w:pPr>
        <w:pStyle w:val="BodyText"/>
      </w:pPr>
      <w:r w:rsidRPr="006C539B">
        <w:t>After the transcoding process is complete, the new file replace</w:t>
      </w:r>
      <w:r>
        <w:t>s</w:t>
      </w:r>
      <w:r w:rsidRPr="006C539B">
        <w:t xml:space="preserve"> the old </w:t>
      </w:r>
      <w:r>
        <w:t xml:space="preserve">file </w:t>
      </w:r>
      <w:r w:rsidRPr="006C539B">
        <w:t xml:space="preserve">and the original </w:t>
      </w:r>
      <w:r>
        <w:t xml:space="preserve">file is </w:t>
      </w:r>
      <w:r w:rsidRPr="006C539B">
        <w:t>deleted.</w:t>
      </w:r>
    </w:p>
    <w:p w:rsidR="00457BE0" w:rsidRDefault="00442C94">
      <w:r>
        <w:t>When your KMC account supports direct ingestion of multiple bit-rate Transcoding Flavors, you can use the Action menu to add or replace a single Transcoding Flavor in an entry.</w:t>
      </w:r>
    </w:p>
    <w:p w:rsidR="00442C94" w:rsidRDefault="00442C94" w:rsidP="00E3369B">
      <w:pPr>
        <w:pStyle w:val="Heading3"/>
        <w:rPr>
          <w:shd w:val="clear" w:color="auto" w:fill="FFFFFF"/>
        </w:rPr>
      </w:pPr>
      <w:bookmarkStart w:id="264" w:name="_Toc302930690"/>
      <w:bookmarkStart w:id="265" w:name="_Toc302930374"/>
      <w:bookmarkStart w:id="266" w:name="_Toc302914965"/>
      <w:bookmarkStart w:id="267" w:name="_Toc302660566"/>
      <w:bookmarkStart w:id="268" w:name="_Toc302310788"/>
      <w:bookmarkStart w:id="269" w:name="_Toc302305003"/>
      <w:bookmarkStart w:id="270" w:name="_Toc302304844"/>
      <w:bookmarkStart w:id="271" w:name="_Add_Video/Audio"/>
      <w:bookmarkStart w:id="272" w:name="_Toc302304684"/>
      <w:bookmarkStart w:id="273" w:name="_Toc313796555"/>
      <w:bookmarkStart w:id="274" w:name="_Toc332631967"/>
      <w:bookmarkEnd w:id="264"/>
      <w:bookmarkEnd w:id="265"/>
      <w:bookmarkEnd w:id="266"/>
      <w:bookmarkEnd w:id="267"/>
      <w:bookmarkEnd w:id="268"/>
      <w:bookmarkEnd w:id="269"/>
      <w:bookmarkEnd w:id="270"/>
      <w:bookmarkEnd w:id="271"/>
      <w:r>
        <w:rPr>
          <w:shd w:val="clear" w:color="auto" w:fill="FFFFFF"/>
        </w:rPr>
        <w:t xml:space="preserve">Add </w:t>
      </w:r>
      <w:r w:rsidRPr="008631B0">
        <w:t>Video</w:t>
      </w:r>
      <w:r>
        <w:rPr>
          <w:shd w:val="clear" w:color="auto" w:fill="FFFFFF"/>
        </w:rPr>
        <w:t>/Audio</w:t>
      </w:r>
      <w:bookmarkEnd w:id="272"/>
      <w:bookmarkEnd w:id="273"/>
      <w:bookmarkEnd w:id="274"/>
    </w:p>
    <w:p w:rsidR="00C66AF0" w:rsidRPr="002C1842" w:rsidRDefault="00442C94" w:rsidP="007A64ED">
      <w:pPr>
        <w:rPr>
          <w:lang w:bidi="he-IL"/>
        </w:rPr>
      </w:pPr>
      <w:r>
        <w:t>The Flavors tab displays several Add Video/Audio options when an entry is not yet associated with any media that is, the entry status is</w:t>
      </w:r>
      <w:r w:rsidR="000E1D85">
        <w:t xml:space="preserve"> </w:t>
      </w:r>
      <w:r w:rsidR="00F66B5A">
        <w:t>No Media</w:t>
      </w:r>
      <w:r w:rsidR="00E23AF8">
        <w:t xml:space="preserve">. </w:t>
      </w:r>
      <w:r w:rsidR="00C75E37">
        <w:t xml:space="preserve"> </w:t>
      </w:r>
      <w:r w:rsidR="005A31D6">
        <w:t xml:space="preserve">See </w:t>
      </w:r>
      <w:hyperlink w:anchor="_The_Dashboard_Tab" w:history="1">
        <w:r w:rsidR="005A31D6" w:rsidRPr="005A31D6">
          <w:rPr>
            <w:rStyle w:val="Hyperlink"/>
            <w:rFonts w:cs="Arial"/>
          </w:rPr>
          <w:t>Prepare Entry</w:t>
        </w:r>
      </w:hyperlink>
      <w:r w:rsidR="005A31D6">
        <w:t xml:space="preserve">. </w:t>
      </w:r>
      <w:bookmarkStart w:id="275" w:name="_Toc302304685"/>
      <w:r w:rsidR="00C66AF0">
        <w:rPr>
          <w:lang w:bidi="he-IL"/>
        </w:rPr>
        <w:t>For more information see</w:t>
      </w:r>
      <w:r w:rsidR="00253F47">
        <w:rPr>
          <w:lang w:bidi="he-IL"/>
        </w:rPr>
        <w:t xml:space="preserve"> </w:t>
      </w:r>
      <w:r w:rsidR="007A64ED" w:rsidRPr="007A64ED">
        <w:rPr>
          <w:rStyle w:val="C1HJump"/>
        </w:rPr>
        <w:t>Replacing Media</w:t>
      </w:r>
      <w:r w:rsidR="007A64ED" w:rsidRPr="007A64ED">
        <w:rPr>
          <w:rStyle w:val="C1HJump"/>
          <w:vanish/>
        </w:rPr>
        <w:t>|topic=Replacing Media</w:t>
      </w:r>
      <w:r w:rsidR="00C66AF0">
        <w:rPr>
          <w:lang w:bidi="he-IL"/>
        </w:rPr>
        <w:t>.</w:t>
      </w:r>
    </w:p>
    <w:p w:rsidR="00442C94" w:rsidRDefault="00442C94" w:rsidP="00E3369B">
      <w:pPr>
        <w:pStyle w:val="Heading3"/>
        <w:keepNext/>
      </w:pPr>
      <w:bookmarkStart w:id="276" w:name="_Upload_Files"/>
      <w:bookmarkStart w:id="277" w:name="_Toc332631968"/>
      <w:bookmarkEnd w:id="276"/>
      <w:r>
        <w:lastRenderedPageBreak/>
        <w:t>Upload Files</w:t>
      </w:r>
      <w:bookmarkEnd w:id="275"/>
      <w:bookmarkEnd w:id="277"/>
    </w:p>
    <w:p w:rsidR="00442C94" w:rsidRPr="008631B0" w:rsidRDefault="00442C94">
      <w:r w:rsidRPr="008631B0">
        <w:t>Use this option to add media to an existing entry by uploading one or more files from your desktop</w:t>
      </w:r>
      <w:r w:rsidR="006F115B">
        <w:t>.</w:t>
      </w:r>
    </w:p>
    <w:p w:rsidR="00A527B3" w:rsidRPr="008631B0" w:rsidRDefault="00A527B3" w:rsidP="009428D3">
      <w:pPr>
        <w:pStyle w:val="Procedure"/>
        <w:pPrChange w:id="278" w:author="Debbie Zioni" w:date="2012-08-15T20:03:00Z">
          <w:pPr>
            <w:pStyle w:val="Procedure"/>
          </w:pPr>
        </w:pPrChange>
      </w:pPr>
      <w:r w:rsidRPr="008631B0">
        <w:t xml:space="preserve">To </w:t>
      </w:r>
      <w:r w:rsidR="001951EB">
        <w:t xml:space="preserve">upload content and </w:t>
      </w:r>
      <w:r w:rsidRPr="008631B0">
        <w:t>flavor</w:t>
      </w:r>
      <w:r w:rsidR="001951EB">
        <w:t>s</w:t>
      </w:r>
      <w:r w:rsidRPr="008631B0">
        <w:t xml:space="preserve"> to a </w:t>
      </w:r>
      <w:r w:rsidR="005E7779">
        <w:t xml:space="preserve">Draft </w:t>
      </w:r>
      <w:r w:rsidRPr="008631B0">
        <w:t>entry</w:t>
      </w:r>
    </w:p>
    <w:p w:rsidR="00256CD7" w:rsidRDefault="00256CD7" w:rsidP="00292207">
      <w:pPr>
        <w:pStyle w:val="ListNumber"/>
        <w:numPr>
          <w:ilvl w:val="0"/>
          <w:numId w:val="51"/>
        </w:numPr>
        <w:rPr>
          <w:shd w:val="clear" w:color="auto" w:fill="FFFFFF"/>
        </w:rPr>
      </w:pPr>
      <w:r>
        <w:rPr>
          <w:shd w:val="clear" w:color="auto" w:fill="FFFFFF"/>
        </w:rPr>
        <w:t>Click on the Draft Entry and then select the Flavors tab.</w:t>
      </w:r>
    </w:p>
    <w:p w:rsidR="00A527B3" w:rsidRPr="00B30AB1" w:rsidRDefault="00256CD7" w:rsidP="00292207">
      <w:pPr>
        <w:pStyle w:val="ListNumber"/>
        <w:numPr>
          <w:ilvl w:val="0"/>
          <w:numId w:val="51"/>
        </w:numPr>
        <w:rPr>
          <w:shd w:val="clear" w:color="auto" w:fill="FFFFFF"/>
        </w:rPr>
      </w:pPr>
      <w:r>
        <w:rPr>
          <w:shd w:val="clear" w:color="auto" w:fill="FFFFFF"/>
        </w:rPr>
        <w:t>Click</w:t>
      </w:r>
      <w:r w:rsidR="00A527B3" w:rsidRPr="007F3A55">
        <w:rPr>
          <w:shd w:val="clear" w:color="auto" w:fill="FFFFFF"/>
        </w:rPr>
        <w:t xml:space="preserve"> </w:t>
      </w:r>
      <w:r w:rsidR="00442C94" w:rsidRPr="00B30AB1">
        <w:rPr>
          <w:shd w:val="clear" w:color="auto" w:fill="FFFFFF"/>
        </w:rPr>
        <w:t>Upload File</w:t>
      </w:r>
      <w:r w:rsidR="00A527B3" w:rsidRPr="00B30AB1">
        <w:rPr>
          <w:shd w:val="clear" w:color="auto" w:fill="FFFFFF"/>
        </w:rPr>
        <w:t>/s</w:t>
      </w:r>
      <w:r w:rsidR="00442C94" w:rsidRPr="00B30AB1">
        <w:rPr>
          <w:shd w:val="clear" w:color="auto" w:fill="FFFFFF"/>
        </w:rPr>
        <w:t xml:space="preserve"> to open a standard desktop file selection window. </w:t>
      </w:r>
    </w:p>
    <w:p w:rsidR="00442C94" w:rsidRPr="008631B0" w:rsidRDefault="00442C94">
      <w:pPr>
        <w:pStyle w:val="ListContinue"/>
      </w:pPr>
      <w:r w:rsidRPr="008631B0">
        <w:t>The uploaded file is treated as the source for generating the required Transcoding Flavors in Kaltura.</w:t>
      </w:r>
      <w:r w:rsidR="001951EB">
        <w:t xml:space="preserve"> </w:t>
      </w:r>
      <w:r w:rsidRPr="008631B0">
        <w:t>When your KMC account supports direct ingestion of multiple bit-rate Transcoding Flavors, you can select multiple</w:t>
      </w:r>
      <w:r w:rsidR="00F66B5A">
        <w:t xml:space="preserve"> </w:t>
      </w:r>
      <w:r w:rsidR="00A527B3" w:rsidRPr="008631B0">
        <w:t xml:space="preserve">flavor </w:t>
      </w:r>
      <w:r w:rsidR="00256CD7">
        <w:t>files for the Transcoding Profile.</w:t>
      </w:r>
    </w:p>
    <w:p w:rsidR="00A527B3" w:rsidRPr="008631B0" w:rsidRDefault="00A527B3" w:rsidP="00831E12">
      <w:pPr>
        <w:pStyle w:val="ListNumber"/>
      </w:pPr>
      <w:r w:rsidRPr="008631B0">
        <w:t>S</w:t>
      </w:r>
      <w:r w:rsidR="00442C94" w:rsidRPr="008631B0">
        <w:t>ele</w:t>
      </w:r>
      <w:r w:rsidR="00831E12">
        <w:t xml:space="preserve">ct the files from your desktop, confirm </w:t>
      </w:r>
      <w:r w:rsidR="00442C94" w:rsidRPr="008631B0">
        <w:t>your selection</w:t>
      </w:r>
      <w:r w:rsidR="00831E12">
        <w:t>,</w:t>
      </w:r>
      <w:r w:rsidR="00442C94" w:rsidRPr="008631B0">
        <w:t xml:space="preserve"> and set the relevant Transcoding Flavor that the uploaded file will be </w:t>
      </w:r>
      <w:r w:rsidR="003312E1" w:rsidRPr="00FF2599">
        <w:t>transcoding by</w:t>
      </w:r>
      <w:r w:rsidR="00442C94" w:rsidRPr="008631B0">
        <w:t xml:space="preserve">. </w:t>
      </w:r>
    </w:p>
    <w:p w:rsidR="00442C94" w:rsidRPr="008631B0" w:rsidRDefault="00442C94">
      <w:pPr>
        <w:pStyle w:val="ListContinue"/>
        <w:rPr>
          <w:shd w:val="clear" w:color="auto" w:fill="FFFFFF"/>
        </w:rPr>
      </w:pPr>
      <w:r w:rsidRPr="008631B0">
        <w:rPr>
          <w:shd w:val="clear" w:color="auto" w:fill="FFFFFF"/>
        </w:rPr>
        <w:t>The Transcoding Flavor options in the menu are set from the selected Transcoding Profile and its flavor settings.</w:t>
      </w:r>
    </w:p>
    <w:p w:rsidR="00442C94" w:rsidRPr="008631B0" w:rsidRDefault="00442C94" w:rsidP="00123DCF">
      <w:pPr>
        <w:pStyle w:val="ListNumber"/>
      </w:pPr>
      <w:r w:rsidRPr="008631B0">
        <w:t>Click Upload to confirm your upload request.</w:t>
      </w:r>
    </w:p>
    <w:p w:rsidR="00442C94" w:rsidRPr="008631B0" w:rsidRDefault="00442C94" w:rsidP="00E74132">
      <w:r w:rsidRPr="008631B0">
        <w:t xml:space="preserve">The KMC immediately starts processing the file uploads. The uploaded file </w:t>
      </w:r>
      <w:r w:rsidR="003775DE">
        <w:t xml:space="preserve">is </w:t>
      </w:r>
      <w:r w:rsidRPr="008631B0">
        <w:t>added to the entry and flavor conversion processing starts.</w:t>
      </w:r>
    </w:p>
    <w:p w:rsidR="00442C94" w:rsidRPr="008631B0" w:rsidRDefault="00442C94" w:rsidP="00E3369B">
      <w:pPr>
        <w:pStyle w:val="Heading3"/>
      </w:pPr>
      <w:bookmarkStart w:id="279" w:name="_Toc302930692"/>
      <w:bookmarkStart w:id="280" w:name="_Toc302930376"/>
      <w:bookmarkStart w:id="281" w:name="_Toc302914967"/>
      <w:bookmarkStart w:id="282" w:name="_Toc302660568"/>
      <w:bookmarkStart w:id="283" w:name="_Toc302310790"/>
      <w:bookmarkStart w:id="284" w:name="_Toc302305005"/>
      <w:bookmarkStart w:id="285" w:name="_Toc302304846"/>
      <w:bookmarkStart w:id="286" w:name="_Import_Files"/>
      <w:bookmarkStart w:id="287" w:name="_Toc302304686"/>
      <w:bookmarkStart w:id="288" w:name="_Toc332631969"/>
      <w:bookmarkEnd w:id="279"/>
      <w:bookmarkEnd w:id="280"/>
      <w:bookmarkEnd w:id="281"/>
      <w:bookmarkEnd w:id="282"/>
      <w:bookmarkEnd w:id="283"/>
      <w:bookmarkEnd w:id="284"/>
      <w:bookmarkEnd w:id="285"/>
      <w:bookmarkEnd w:id="286"/>
      <w:r w:rsidRPr="008631B0">
        <w:t>Import Files</w:t>
      </w:r>
      <w:bookmarkEnd w:id="287"/>
      <w:bookmarkEnd w:id="288"/>
    </w:p>
    <w:p w:rsidR="00442C94" w:rsidRDefault="00442C94">
      <w:r w:rsidRPr="008631B0">
        <w:t>Use this option to add media to an existing entry by importing a media file from your existing web host or FTP server. The option is displayed when the entry status is No</w:t>
      </w:r>
      <w:r w:rsidR="00A527B3" w:rsidRPr="008631B0">
        <w:t xml:space="preserve"> </w:t>
      </w:r>
      <w:r w:rsidR="000E1D85" w:rsidRPr="008631B0">
        <w:t>Media</w:t>
      </w:r>
      <w:r w:rsidRPr="008631B0">
        <w:t>.</w:t>
      </w:r>
    </w:p>
    <w:p w:rsidR="001951EB" w:rsidRPr="008631B0" w:rsidRDefault="001951EB" w:rsidP="009428D3">
      <w:pPr>
        <w:pStyle w:val="Procedure"/>
        <w:pPrChange w:id="289" w:author="Debbie Zioni" w:date="2012-08-15T20:03:00Z">
          <w:pPr>
            <w:pStyle w:val="Procedure"/>
          </w:pPr>
        </w:pPrChange>
      </w:pPr>
      <w:r w:rsidRPr="00017F93">
        <w:t xml:space="preserve">To </w:t>
      </w:r>
      <w:r>
        <w:t xml:space="preserve">import content and </w:t>
      </w:r>
      <w:r w:rsidRPr="00017F93">
        <w:t>flavor</w:t>
      </w:r>
      <w:r>
        <w:t>s</w:t>
      </w:r>
      <w:r w:rsidRPr="00017F93">
        <w:t xml:space="preserve"> to a </w:t>
      </w:r>
      <w:r w:rsidR="00A74F04">
        <w:t xml:space="preserve">Draft </w:t>
      </w:r>
      <w:r w:rsidR="00B41040">
        <w:t>entry</w:t>
      </w:r>
    </w:p>
    <w:p w:rsidR="00A74F04" w:rsidRPr="00A74F04" w:rsidRDefault="00A74F04" w:rsidP="00292207">
      <w:pPr>
        <w:pStyle w:val="ListNumber"/>
        <w:numPr>
          <w:ilvl w:val="0"/>
          <w:numId w:val="152"/>
        </w:numPr>
        <w:rPr>
          <w:shd w:val="clear" w:color="auto" w:fill="FFFFFF"/>
        </w:rPr>
      </w:pPr>
      <w:r w:rsidRPr="00A74F04">
        <w:rPr>
          <w:shd w:val="clear" w:color="auto" w:fill="FFFFFF"/>
        </w:rPr>
        <w:t>Click on the Draft Entry and then select the Flavors tab.</w:t>
      </w:r>
    </w:p>
    <w:p w:rsidR="001951EB" w:rsidRPr="00014F5C" w:rsidRDefault="000E1D85" w:rsidP="00A74F04">
      <w:pPr>
        <w:pStyle w:val="ListNumber"/>
      </w:pPr>
      <w:r w:rsidRPr="008631B0">
        <w:t xml:space="preserve">Click </w:t>
      </w:r>
      <w:r w:rsidR="00442C94" w:rsidRPr="008631B0">
        <w:t xml:space="preserve">Import Files to set your media file URL. </w:t>
      </w:r>
    </w:p>
    <w:p w:rsidR="00442C94" w:rsidRPr="008631B0" w:rsidRDefault="00442C94">
      <w:pPr>
        <w:pStyle w:val="ListContinue"/>
      </w:pPr>
      <w:r w:rsidRPr="008631B0">
        <w:t>The imported media file is treated as the source for generating the required Transcoding Flavors in Kaltura.</w:t>
      </w:r>
      <w:r w:rsidR="001951EB">
        <w:t xml:space="preserve"> </w:t>
      </w:r>
      <w:r w:rsidRPr="008631B0">
        <w:t>When your KMC account supports direct ingestion of multiple bit-rate Transcoding Flavors, you can set multiple URLs.</w:t>
      </w:r>
    </w:p>
    <w:p w:rsidR="00442C94" w:rsidRPr="008631B0" w:rsidRDefault="001951EB">
      <w:pPr>
        <w:pStyle w:val="ListNumber"/>
      </w:pPr>
      <w:r>
        <w:t>S</w:t>
      </w:r>
      <w:r w:rsidR="00442C94" w:rsidRPr="008631B0">
        <w:t xml:space="preserve">et the relevant Transcoding Flavor that the </w:t>
      </w:r>
      <w:r>
        <w:t xml:space="preserve">imported </w:t>
      </w:r>
      <w:r w:rsidR="00442C94" w:rsidRPr="008631B0">
        <w:t>file will be</w:t>
      </w:r>
      <w:r w:rsidR="006444AE">
        <w:t xml:space="preserve"> transcoded by</w:t>
      </w:r>
      <w:r w:rsidR="00442C94" w:rsidRPr="008631B0">
        <w:t>. The Transcoding Flavor options in the menu are set from the selected Transcoding Profile and its flavor settings.</w:t>
      </w:r>
    </w:p>
    <w:p w:rsidR="00442C94" w:rsidRDefault="00442C94">
      <w:pPr>
        <w:pStyle w:val="ListNumber"/>
      </w:pPr>
      <w:r w:rsidRPr="008631B0">
        <w:t>Click Import to confirm your import request.</w:t>
      </w:r>
    </w:p>
    <w:p w:rsidR="000B69BF" w:rsidRPr="008631B0" w:rsidRDefault="000B69BF" w:rsidP="00E3369B">
      <w:pPr>
        <w:pStyle w:val="ListContinue"/>
      </w:pPr>
      <w:r w:rsidRPr="00E3369B">
        <w:rPr>
          <w:noProof/>
          <w:lang w:val="en-US" w:bidi="he-IL"/>
        </w:rPr>
        <w:lastRenderedPageBreak/>
        <w:drawing>
          <wp:inline distT="0" distB="0" distL="0" distR="0" wp14:anchorId="7D4D31C2" wp14:editId="157ACEAC">
            <wp:extent cx="5133334" cy="3304762"/>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import_flavor.png"/>
                    <pic:cNvPicPr/>
                  </pic:nvPicPr>
                  <pic:blipFill>
                    <a:blip r:embed="rId68">
                      <a:extLst>
                        <a:ext uri="{28A0092B-C50C-407E-A947-70E740481C1C}">
                          <a14:useLocalDpi xmlns:a14="http://schemas.microsoft.com/office/drawing/2010/main" val="0"/>
                        </a:ext>
                      </a:extLst>
                    </a:blip>
                    <a:stretch>
                      <a:fillRect/>
                    </a:stretch>
                  </pic:blipFill>
                  <pic:spPr>
                    <a:xfrm>
                      <a:off x="0" y="0"/>
                      <a:ext cx="5133334" cy="3304762"/>
                    </a:xfrm>
                    <a:prstGeom prst="rect">
                      <a:avLst/>
                    </a:prstGeom>
                  </pic:spPr>
                </pic:pic>
              </a:graphicData>
            </a:graphic>
          </wp:inline>
        </w:drawing>
      </w:r>
    </w:p>
    <w:p w:rsidR="00442C94" w:rsidRPr="008631B0" w:rsidRDefault="00442C94">
      <w:r w:rsidRPr="008631B0">
        <w:t>An import request is submitted to the Kaltura server. The imported file will be added to the entry and flavor conversion processing starts.</w:t>
      </w:r>
    </w:p>
    <w:p w:rsidR="00475497" w:rsidRDefault="00475497" w:rsidP="00E3369B">
      <w:pPr>
        <w:pStyle w:val="Heading3"/>
      </w:pPr>
      <w:bookmarkStart w:id="290" w:name="_Toc302930693"/>
      <w:bookmarkStart w:id="291" w:name="_Toc302930377"/>
      <w:bookmarkStart w:id="292" w:name="_Toc302914968"/>
      <w:bookmarkStart w:id="293" w:name="_Toc302660569"/>
      <w:bookmarkStart w:id="294" w:name="_Toc302310791"/>
      <w:bookmarkStart w:id="295" w:name="_Toc302305006"/>
      <w:bookmarkStart w:id="296" w:name="_Toc302304847"/>
      <w:bookmarkStart w:id="297" w:name="_Link_to_Remote"/>
      <w:bookmarkStart w:id="298" w:name="_Toc332631970"/>
      <w:bookmarkEnd w:id="290"/>
      <w:bookmarkEnd w:id="291"/>
      <w:bookmarkEnd w:id="292"/>
      <w:bookmarkEnd w:id="293"/>
      <w:bookmarkEnd w:id="294"/>
      <w:bookmarkEnd w:id="295"/>
      <w:bookmarkEnd w:id="296"/>
      <w:bookmarkEnd w:id="297"/>
      <w:r w:rsidRPr="008631B0">
        <w:t>Link to Remote Storage</w:t>
      </w:r>
      <w:bookmarkEnd w:id="298"/>
    </w:p>
    <w:p w:rsidR="00BC3DE2" w:rsidRPr="00123DCF" w:rsidRDefault="00BC3DE2">
      <w:r>
        <w:t>Kaltura’s Remote Storage and</w:t>
      </w:r>
      <w:r w:rsidRPr="00BC3DE2">
        <w:t xml:space="preserve"> Delivery solution enables publishers to manage their video assets and account settings on Kaltura’s hosted video platform while actually storing the content on their own remote network storage location, and delivering the content from the same remote location.  Kaltura’s remote storage and delivery capabilities are fully integrated with the platform’s ingestion, transcoding and publishing work</w:t>
      </w:r>
      <w:r w:rsidRPr="00BC3DE2">
        <w:softHyphen/>
      </w:r>
      <w:r w:rsidR="00EA5C52">
        <w:t>fl</w:t>
      </w:r>
      <w:r w:rsidRPr="00BC3DE2">
        <w:t xml:space="preserve">ows, and provide system </w:t>
      </w:r>
      <w:r>
        <w:t>fl</w:t>
      </w:r>
      <w:r w:rsidRPr="00BC3DE2">
        <w:softHyphen/>
        <w:t>exibility f</w:t>
      </w:r>
      <w:r>
        <w:t>or addressing publishers’ specifi</w:t>
      </w:r>
      <w:r w:rsidRPr="00BC3DE2">
        <w:t>c storage and delivery needs.</w:t>
      </w:r>
      <w:r w:rsidR="00EA5C52">
        <w:t xml:space="preserve"> </w:t>
      </w:r>
    </w:p>
    <w:p w:rsidR="00C51109" w:rsidRDefault="00C51109">
      <w:pPr>
        <w:rPr>
          <w:color w:val="1F497D"/>
        </w:rPr>
      </w:pPr>
      <w:r w:rsidRPr="00123DCF">
        <w:t xml:space="preserve">You can link content to remote storage </w:t>
      </w:r>
      <w:r w:rsidR="00233108" w:rsidRPr="00123DCF">
        <w:t>from the KMC U</w:t>
      </w:r>
      <w:r w:rsidR="00B74172">
        <w:t>ser Interface.</w:t>
      </w:r>
      <w:r w:rsidR="005D2A0F" w:rsidRPr="00123DCF">
        <w:t xml:space="preserve"> The Link to Remote Storage option is useful for partners that use their own transcoder and also host and deliver content on/from a remote storage (e.g. CDN sto</w:t>
      </w:r>
      <w:r w:rsidR="005D2A0F" w:rsidRPr="003C0E24">
        <w:t>rage,</w:t>
      </w:r>
      <w:r w:rsidR="005D2A0F" w:rsidRPr="00123DCF">
        <w:t xml:space="preserve"> internal org</w:t>
      </w:r>
      <w:r w:rsidR="005D2A0F" w:rsidRPr="003C0E24">
        <w:t>anization</w:t>
      </w:r>
      <w:r w:rsidR="005D2A0F" w:rsidRPr="00123DCF">
        <w:t xml:space="preserve"> storage).</w:t>
      </w:r>
      <w:r w:rsidR="005D2A0F" w:rsidRPr="003C0E24">
        <w:t xml:space="preserve"> </w:t>
      </w:r>
      <w:r w:rsidR="005D2A0F" w:rsidRPr="00123DCF">
        <w:t>The partner’s transcoder generates the flavors. After the files are uploaded directly to the remote storage</w:t>
      </w:r>
      <w:r w:rsidR="000E367A">
        <w:t xml:space="preserve"> </w:t>
      </w:r>
      <w:r w:rsidR="005D2A0F" w:rsidRPr="00123DCF">
        <w:t>it is only necessary to indicate which flavors to link to an entry in Kaltura.  The connection of the remote storage profile to the transcoding profile is used for this purpose</w:t>
      </w:r>
      <w:r w:rsidR="005D2A0F">
        <w:rPr>
          <w:color w:val="1F497D"/>
        </w:rPr>
        <w:t>.  </w:t>
      </w:r>
    </w:p>
    <w:p w:rsidR="003D7552" w:rsidRPr="00123DCF" w:rsidRDefault="003D7552">
      <w:pPr>
        <w:rPr>
          <w:rStyle w:val="BodyTextChar"/>
        </w:rPr>
      </w:pPr>
      <w:r>
        <w:rPr>
          <w:noProof/>
          <w:lang w:val="en-US" w:bidi="he-IL"/>
        </w:rPr>
        <w:lastRenderedPageBreak/>
        <w:drawing>
          <wp:inline distT="0" distB="0" distL="0" distR="0" wp14:anchorId="2357653E" wp14:editId="6AD3BD4F">
            <wp:extent cx="5200000" cy="4180953"/>
            <wp:effectExtent l="0" t="0" r="127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remote.png"/>
                    <pic:cNvPicPr/>
                  </pic:nvPicPr>
                  <pic:blipFill>
                    <a:blip r:embed="rId69">
                      <a:extLst>
                        <a:ext uri="{28A0092B-C50C-407E-A947-70E740481C1C}">
                          <a14:useLocalDpi xmlns:a14="http://schemas.microsoft.com/office/drawing/2010/main" val="0"/>
                        </a:ext>
                      </a:extLst>
                    </a:blip>
                    <a:stretch>
                      <a:fillRect/>
                    </a:stretch>
                  </pic:blipFill>
                  <pic:spPr>
                    <a:xfrm>
                      <a:off x="0" y="0"/>
                      <a:ext cx="5200000" cy="4180953"/>
                    </a:xfrm>
                    <a:prstGeom prst="rect">
                      <a:avLst/>
                    </a:prstGeom>
                  </pic:spPr>
                </pic:pic>
              </a:graphicData>
            </a:graphic>
          </wp:inline>
        </w:drawing>
      </w:r>
    </w:p>
    <w:p w:rsidR="00233108" w:rsidRDefault="00233108" w:rsidP="00233108">
      <w:pPr>
        <w:pStyle w:val="ListBullet"/>
        <w:numPr>
          <w:ilvl w:val="0"/>
          <w:numId w:val="0"/>
        </w:numPr>
      </w:pPr>
      <w:r w:rsidRPr="00B850D4">
        <w:t>Contact your Kaltura account manager to learn more about how this feature can simplify your workflow, and to activate and configure remote storage on your account.</w:t>
      </w:r>
    </w:p>
    <w:p w:rsidR="00442C94" w:rsidRPr="008631B0" w:rsidRDefault="00442C94" w:rsidP="00E3369B">
      <w:pPr>
        <w:pStyle w:val="Heading3"/>
      </w:pPr>
      <w:bookmarkStart w:id="299" w:name="_Toc302930694"/>
      <w:bookmarkStart w:id="300" w:name="_Toc302930378"/>
      <w:bookmarkStart w:id="301" w:name="_Toc302914969"/>
      <w:bookmarkStart w:id="302" w:name="_Toc302660570"/>
      <w:bookmarkStart w:id="303" w:name="_Toc302310792"/>
      <w:bookmarkStart w:id="304" w:name="_Toc302305007"/>
      <w:bookmarkStart w:id="305" w:name="_Toc302304848"/>
      <w:bookmarkStart w:id="306" w:name="_Match_Files_from"/>
      <w:bookmarkStart w:id="307" w:name="_Toc302304688"/>
      <w:bookmarkStart w:id="308" w:name="_Toc332631971"/>
      <w:bookmarkEnd w:id="299"/>
      <w:bookmarkEnd w:id="300"/>
      <w:bookmarkEnd w:id="301"/>
      <w:bookmarkEnd w:id="302"/>
      <w:bookmarkEnd w:id="303"/>
      <w:bookmarkEnd w:id="304"/>
      <w:bookmarkEnd w:id="305"/>
      <w:bookmarkEnd w:id="306"/>
      <w:r w:rsidRPr="008631B0">
        <w:t>Match Files from Drop Folder</w:t>
      </w:r>
      <w:bookmarkEnd w:id="307"/>
      <w:bookmarkEnd w:id="308"/>
    </w:p>
    <w:p w:rsidR="003D7552" w:rsidRPr="008631B0" w:rsidRDefault="00442C94">
      <w:r w:rsidRPr="008631B0">
        <w:t>Use this option to match media to an existing entry from your account’s drop folder. This option is displayed when</w:t>
      </w:r>
      <w:r w:rsidR="00782F45">
        <w:t xml:space="preserve"> </w:t>
      </w:r>
      <w:r w:rsidR="00014A92">
        <w:t>y</w:t>
      </w:r>
      <w:r w:rsidRPr="008631B0">
        <w:t>our account is set with a drop folder configuration</w:t>
      </w:r>
      <w:r w:rsidR="005319CD">
        <w:t>. For more information see</w:t>
      </w:r>
      <w:r w:rsidR="002B54A9">
        <w:rPr>
          <w:rStyle w:val="Hyperlink"/>
        </w:rPr>
        <w:t xml:space="preserve"> </w:t>
      </w:r>
      <w:hyperlink r:id="rId70" w:history="1">
        <w:r w:rsidR="002B54A9" w:rsidRPr="002B54A9">
          <w:rPr>
            <w:rStyle w:val="Hyperlink"/>
          </w:rPr>
          <w:t>Kaltura Drop Folder Service for content Ingestion</w:t>
        </w:r>
      </w:hyperlink>
      <w:r w:rsidR="005319CD">
        <w:t xml:space="preserve">. </w:t>
      </w:r>
      <w:r w:rsidRPr="008631B0">
        <w:t xml:space="preserve"> </w:t>
      </w:r>
    </w:p>
    <w:p w:rsidR="006C539B" w:rsidRPr="008631B0" w:rsidRDefault="00442C94" w:rsidP="00E3369B">
      <w:pPr>
        <w:pStyle w:val="Heading3"/>
      </w:pPr>
      <w:bookmarkStart w:id="309" w:name="_Toc302930695"/>
      <w:bookmarkStart w:id="310" w:name="_Toc302930379"/>
      <w:bookmarkStart w:id="311" w:name="_Toc302914970"/>
      <w:bookmarkStart w:id="312" w:name="_Toc302660571"/>
      <w:bookmarkStart w:id="313" w:name="_Toc302310793"/>
      <w:bookmarkStart w:id="314" w:name="_Toc302305008"/>
      <w:bookmarkStart w:id="315" w:name="_Toc302304849"/>
      <w:bookmarkStart w:id="316" w:name="_Toc302304689"/>
      <w:bookmarkStart w:id="317" w:name="_Replacing_Media"/>
      <w:bookmarkStart w:id="318" w:name="ReplaceMedia"/>
      <w:bookmarkStart w:id="319" w:name="_Toc313796556"/>
      <w:bookmarkStart w:id="320" w:name="_Toc332631972"/>
      <w:bookmarkEnd w:id="309"/>
      <w:bookmarkEnd w:id="310"/>
      <w:bookmarkEnd w:id="311"/>
      <w:bookmarkEnd w:id="312"/>
      <w:bookmarkEnd w:id="313"/>
      <w:bookmarkEnd w:id="314"/>
      <w:bookmarkEnd w:id="315"/>
      <w:bookmarkEnd w:id="316"/>
      <w:bookmarkEnd w:id="317"/>
      <w:r w:rsidRPr="008631B0">
        <w:t>Replac</w:t>
      </w:r>
      <w:r w:rsidR="00517963">
        <w:t xml:space="preserve">ing </w:t>
      </w:r>
      <w:r w:rsidRPr="008631B0">
        <w:t>Media</w:t>
      </w:r>
      <w:bookmarkEnd w:id="318"/>
      <w:bookmarkEnd w:id="319"/>
      <w:bookmarkEnd w:id="320"/>
    </w:p>
    <w:p w:rsidR="00442C94" w:rsidRPr="008631B0" w:rsidRDefault="006C539B">
      <w:r>
        <w:t xml:space="preserve">You can replace </w:t>
      </w:r>
      <w:r w:rsidR="00517963">
        <w:t xml:space="preserve">media </w:t>
      </w:r>
      <w:r>
        <w:t xml:space="preserve">content </w:t>
      </w:r>
      <w:r w:rsidR="00442C94" w:rsidRPr="008631B0">
        <w:t xml:space="preserve">when </w:t>
      </w:r>
      <w:r w:rsidR="00517963">
        <w:t xml:space="preserve">an </w:t>
      </w:r>
      <w:r w:rsidR="00442C94" w:rsidRPr="008631B0">
        <w:t>entry is ready for publishing or when a media processing error occurred. The entry itself, with its current metadata, entry ID, and analytics information, remains unchanged.</w:t>
      </w:r>
    </w:p>
    <w:p w:rsidR="00442C94" w:rsidRPr="008631B0" w:rsidRDefault="00517963">
      <w:r>
        <w:t xml:space="preserve">All </w:t>
      </w:r>
      <w:r w:rsidR="00442C94" w:rsidRPr="008631B0">
        <w:t>Transcoding Flavors a</w:t>
      </w:r>
      <w:r>
        <w:t>re replaced as</w:t>
      </w:r>
      <w:r w:rsidR="00442C94" w:rsidRPr="008631B0">
        <w:t xml:space="preserve"> one unit </w:t>
      </w:r>
      <w:r>
        <w:t xml:space="preserve">to </w:t>
      </w:r>
      <w:r w:rsidR="00442C94" w:rsidRPr="008631B0">
        <w:t xml:space="preserve">ensure that inconsistency </w:t>
      </w:r>
      <w:r>
        <w:t xml:space="preserve">errors do not </w:t>
      </w:r>
      <w:r w:rsidR="00442C94" w:rsidRPr="008631B0">
        <w:t>occur between old and new Transcoding Flavors at any given time.</w:t>
      </w:r>
    </w:p>
    <w:p w:rsidR="00442C94" w:rsidRDefault="00442C94" w:rsidP="00E74132">
      <w:r w:rsidRPr="008631B0">
        <w:t xml:space="preserve">You can review the Transcoding Flavors of the new media file in a temporary entry that is available for this purpose only. After you approve media replacement, all of the entry’s existing Transcoding Flavors </w:t>
      </w:r>
      <w:r w:rsidR="00517963">
        <w:t xml:space="preserve">are </w:t>
      </w:r>
      <w:r w:rsidRPr="008631B0">
        <w:t>deleted and</w:t>
      </w:r>
      <w:r w:rsidR="003775DE">
        <w:t xml:space="preserve"> are</w:t>
      </w:r>
      <w:r w:rsidRPr="008631B0">
        <w:t xml:space="preserve"> replaced by the new ones.</w:t>
      </w:r>
    </w:p>
    <w:p w:rsidR="00517963" w:rsidRPr="00E3369B" w:rsidRDefault="00517963" w:rsidP="009428D3">
      <w:pPr>
        <w:pStyle w:val="Procedure"/>
        <w:pPrChange w:id="321" w:author="Debbie Zioni" w:date="2012-08-15T20:03:00Z">
          <w:pPr>
            <w:pStyle w:val="Procedure"/>
          </w:pPr>
        </w:pPrChange>
      </w:pPr>
      <w:r w:rsidRPr="00E3369B">
        <w:t xml:space="preserve">To replace media </w:t>
      </w:r>
    </w:p>
    <w:p w:rsidR="00517963" w:rsidRDefault="00517963" w:rsidP="00292207">
      <w:pPr>
        <w:pStyle w:val="ListNumber"/>
        <w:numPr>
          <w:ilvl w:val="0"/>
          <w:numId w:val="5"/>
        </w:numPr>
      </w:pPr>
      <w:r>
        <w:t xml:space="preserve">Select the </w:t>
      </w:r>
      <w:r w:rsidRPr="007F3A55">
        <w:rPr>
          <w:b/>
        </w:rPr>
        <w:t>Content</w:t>
      </w:r>
      <w:r>
        <w:t xml:space="preserve"> tab and click on an entry.</w:t>
      </w:r>
      <w:r w:rsidRPr="009557F3">
        <w:t xml:space="preserve"> </w:t>
      </w:r>
    </w:p>
    <w:p w:rsidR="00517963" w:rsidRDefault="00517963" w:rsidP="00292207">
      <w:pPr>
        <w:pStyle w:val="ListNumber"/>
        <w:numPr>
          <w:ilvl w:val="0"/>
          <w:numId w:val="5"/>
        </w:numPr>
      </w:pPr>
      <w:r>
        <w:lastRenderedPageBreak/>
        <w:t xml:space="preserve">Select the </w:t>
      </w:r>
      <w:r w:rsidRPr="00014F5C">
        <w:t>Flavors</w:t>
      </w:r>
      <w:r>
        <w:t xml:space="preserve"> tab</w:t>
      </w:r>
      <w:r w:rsidR="009965E3">
        <w:t xml:space="preserve"> and c</w:t>
      </w:r>
      <w:r>
        <w:t xml:space="preserve">lick on an entry. </w:t>
      </w:r>
    </w:p>
    <w:p w:rsidR="006255AD" w:rsidRDefault="002B60E3" w:rsidP="003964A6">
      <w:pPr>
        <w:pStyle w:val="ListNumber"/>
      </w:pPr>
      <w:r>
        <w:t>Select the replacement method.</w:t>
      </w:r>
    </w:p>
    <w:p w:rsidR="002B60E3" w:rsidRDefault="006255AD" w:rsidP="00E3369B">
      <w:pPr>
        <w:pStyle w:val="ListNumber"/>
        <w:numPr>
          <w:ilvl w:val="0"/>
          <w:numId w:val="0"/>
        </w:numPr>
        <w:ind w:left="720"/>
      </w:pPr>
      <w:r>
        <w:rPr>
          <w:noProof/>
          <w:lang w:val="en-US" w:bidi="he-IL"/>
        </w:rPr>
        <w:drawing>
          <wp:inline distT="0" distB="0" distL="0" distR="0" wp14:anchorId="064EA7A0" wp14:editId="128161E5">
            <wp:extent cx="5943600" cy="345186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replace_video.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3451860"/>
                    </a:xfrm>
                    <a:prstGeom prst="rect">
                      <a:avLst/>
                    </a:prstGeom>
                  </pic:spPr>
                </pic:pic>
              </a:graphicData>
            </a:graphic>
          </wp:inline>
        </w:drawing>
      </w:r>
      <w:r w:rsidR="002B60E3">
        <w:t xml:space="preserve"> </w:t>
      </w:r>
    </w:p>
    <w:p w:rsidR="002B60E3" w:rsidRDefault="003964A6" w:rsidP="00BB12B0">
      <w:pPr>
        <w:pStyle w:val="ListContinue"/>
      </w:pPr>
      <w:r>
        <w:t xml:space="preserve">See </w:t>
      </w:r>
      <w:hyperlink w:anchor="_Upload_Files" w:history="1">
        <w:r>
          <w:rPr>
            <w:rStyle w:val="Hyperlink"/>
            <w:rFonts w:cs="Arial"/>
          </w:rPr>
          <w:t>Upload Files</w:t>
        </w:r>
      </w:hyperlink>
      <w:r w:rsidR="002B60E3">
        <w:t xml:space="preserve">, </w:t>
      </w:r>
      <w:hyperlink w:anchor="_Import_Files" w:history="1">
        <w:r w:rsidRPr="003964A6">
          <w:rPr>
            <w:rStyle w:val="Hyperlink"/>
            <w:rFonts w:cs="Arial"/>
          </w:rPr>
          <w:t>Import Files</w:t>
        </w:r>
      </w:hyperlink>
      <w:r w:rsidR="002B60E3">
        <w:t>,</w:t>
      </w:r>
      <w:r w:rsidR="00BB12B0">
        <w:t xml:space="preserve"> </w:t>
      </w:r>
      <w:hyperlink w:anchor="_Link_to_Remote" w:history="1">
        <w:r w:rsidR="00BB12B0" w:rsidRPr="00C13C0B">
          <w:rPr>
            <w:rStyle w:val="Hyperlink"/>
          </w:rPr>
          <w:t>Link to Remote Storage</w:t>
        </w:r>
      </w:hyperlink>
      <w:r>
        <w:t xml:space="preserve"> or </w:t>
      </w:r>
      <w:hyperlink w:anchor="_Match_Files_from" w:history="1">
        <w:r w:rsidRPr="003964A6">
          <w:rPr>
            <w:rStyle w:val="Hyperlink"/>
            <w:rFonts w:cs="Arial"/>
          </w:rPr>
          <w:t>Match Files from Drop Folder</w:t>
        </w:r>
      </w:hyperlink>
      <w:r w:rsidR="002B60E3">
        <w:t>.</w:t>
      </w:r>
    </w:p>
    <w:p w:rsidR="00B26A6C" w:rsidRDefault="00B26A6C">
      <w:pPr>
        <w:pStyle w:val="ListContinue"/>
      </w:pPr>
      <w:r w:rsidRPr="008631B0">
        <w:t>After you trigger the action, a link to review the new Transcoding Flavors generated for the new media becomes available on the Flavors tab.</w:t>
      </w:r>
      <w:r>
        <w:t xml:space="preserve"> </w:t>
      </w:r>
      <w:r w:rsidRPr="008631B0">
        <w:t xml:space="preserve"> </w:t>
      </w:r>
    </w:p>
    <w:p w:rsidR="006255AD" w:rsidRDefault="006255AD">
      <w:pPr>
        <w:pStyle w:val="ListContinue"/>
      </w:pPr>
      <w:r>
        <w:rPr>
          <w:noProof/>
          <w:lang w:val="en-US" w:bidi="he-IL"/>
        </w:rPr>
        <w:drawing>
          <wp:inline distT="0" distB="0" distL="0" distR="0" wp14:anchorId="08954D96" wp14:editId="62CE1A3A">
            <wp:extent cx="5572125" cy="124777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ace.png"/>
                    <pic:cNvPicPr/>
                  </pic:nvPicPr>
                  <pic:blipFill>
                    <a:blip r:embed="rId72">
                      <a:extLst>
                        <a:ext uri="{28A0092B-C50C-407E-A947-70E740481C1C}">
                          <a14:useLocalDpi xmlns:a14="http://schemas.microsoft.com/office/drawing/2010/main" val="0"/>
                        </a:ext>
                      </a:extLst>
                    </a:blip>
                    <a:stretch>
                      <a:fillRect/>
                    </a:stretch>
                  </pic:blipFill>
                  <pic:spPr>
                    <a:xfrm>
                      <a:off x="0" y="0"/>
                      <a:ext cx="5577796" cy="1249045"/>
                    </a:xfrm>
                    <a:prstGeom prst="rect">
                      <a:avLst/>
                    </a:prstGeom>
                  </pic:spPr>
                </pic:pic>
              </a:graphicData>
            </a:graphic>
          </wp:inline>
        </w:drawing>
      </w:r>
    </w:p>
    <w:p w:rsidR="006255AD" w:rsidRDefault="00B26A6C" w:rsidP="00D10A9A">
      <w:pPr>
        <w:pStyle w:val="ListNumber"/>
      </w:pPr>
      <w:r>
        <w:t>Click on Processing</w:t>
      </w:r>
      <w:r w:rsidR="00C66AF0">
        <w:t xml:space="preserve"> -</w:t>
      </w:r>
      <w:r>
        <w:t xml:space="preserve"> Click here to review to see the transcoding process. </w:t>
      </w:r>
    </w:p>
    <w:p w:rsidR="006255AD" w:rsidRDefault="006255AD" w:rsidP="00E3369B">
      <w:pPr>
        <w:pStyle w:val="ListNumber"/>
        <w:numPr>
          <w:ilvl w:val="0"/>
          <w:numId w:val="0"/>
        </w:numPr>
        <w:ind w:left="720"/>
      </w:pPr>
      <w:r>
        <w:rPr>
          <w:noProof/>
          <w:lang w:val="en-US" w:bidi="he-IL"/>
        </w:rPr>
        <w:lastRenderedPageBreak/>
        <w:drawing>
          <wp:inline distT="0" distB="0" distL="0" distR="0" wp14:anchorId="17D11FC1" wp14:editId="4CBBEC2E">
            <wp:extent cx="5943600" cy="351345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replace_media.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3513455"/>
                    </a:xfrm>
                    <a:prstGeom prst="rect">
                      <a:avLst/>
                    </a:prstGeom>
                  </pic:spPr>
                </pic:pic>
              </a:graphicData>
            </a:graphic>
          </wp:inline>
        </w:drawing>
      </w:r>
    </w:p>
    <w:p w:rsidR="006255AD" w:rsidRDefault="006255AD" w:rsidP="00E3369B">
      <w:pPr>
        <w:pStyle w:val="ListNumber"/>
        <w:numPr>
          <w:ilvl w:val="0"/>
          <w:numId w:val="0"/>
        </w:numPr>
        <w:ind w:left="720"/>
      </w:pPr>
    </w:p>
    <w:p w:rsidR="006255AD" w:rsidRDefault="006255AD" w:rsidP="00E3369B">
      <w:pPr>
        <w:pStyle w:val="ListNumber"/>
        <w:numPr>
          <w:ilvl w:val="0"/>
          <w:numId w:val="0"/>
        </w:numPr>
        <w:ind w:left="720"/>
      </w:pPr>
    </w:p>
    <w:p w:rsidR="00517963" w:rsidRDefault="002B60E3">
      <w:pPr>
        <w:pStyle w:val="ListNumber"/>
      </w:pPr>
      <w:r>
        <w:t>C</w:t>
      </w:r>
      <w:r w:rsidR="00517963" w:rsidRPr="00391BDC">
        <w:t>lick</w:t>
      </w:r>
      <w:r w:rsidR="00517963">
        <w:t xml:space="preserve"> </w:t>
      </w:r>
      <w:r w:rsidR="00517963" w:rsidRPr="00017F93">
        <w:t>Approve Replacement</w:t>
      </w:r>
      <w:r w:rsidR="009965E3">
        <w:t xml:space="preserve">. </w:t>
      </w:r>
      <w:r w:rsidR="00517963">
        <w:t xml:space="preserve"> All current flavors are replaced when you approve the replacement or click </w:t>
      </w:r>
      <w:r w:rsidR="00517963" w:rsidRPr="00017F93">
        <w:t>Cancel Replacement</w:t>
      </w:r>
      <w:r w:rsidR="00517963">
        <w:t xml:space="preserve"> to cancel your actions.</w:t>
      </w:r>
    </w:p>
    <w:p w:rsidR="003964A6" w:rsidRPr="009557F3" w:rsidRDefault="003964A6">
      <w:pPr>
        <w:pStyle w:val="ListContinue"/>
      </w:pPr>
    </w:p>
    <w:p w:rsidR="00442C94" w:rsidRPr="008631B0" w:rsidRDefault="00442C94">
      <w:r w:rsidRPr="008631B0">
        <w:t xml:space="preserve">When you trim an entry, you trigger a </w:t>
      </w:r>
      <w:r w:rsidR="00B26A6C">
        <w:t xml:space="preserve">similar </w:t>
      </w:r>
      <w:r w:rsidRPr="008631B0">
        <w:t>process that replaces existing flavors with the trimmed version.</w:t>
      </w:r>
    </w:p>
    <w:p w:rsidR="003F0626" w:rsidRDefault="003F0626" w:rsidP="00E3369B">
      <w:pPr>
        <w:pStyle w:val="Heading2"/>
      </w:pPr>
      <w:bookmarkStart w:id="322" w:name="_Toc302932147"/>
      <w:bookmarkStart w:id="323" w:name="_Toc302930696"/>
      <w:bookmarkStart w:id="324" w:name="_Toc302930380"/>
      <w:bookmarkStart w:id="325" w:name="_Toc302914971"/>
      <w:bookmarkStart w:id="326" w:name="_Toc302660572"/>
      <w:bookmarkStart w:id="327" w:name="_Toc302305009"/>
      <w:bookmarkStart w:id="328" w:name="_Toc302304850"/>
      <w:bookmarkStart w:id="329" w:name="_Supported_Formats_for"/>
      <w:bookmarkStart w:id="330" w:name="_Toc313796558"/>
      <w:bookmarkStart w:id="331" w:name="_Toc332631973"/>
      <w:bookmarkEnd w:id="322"/>
      <w:bookmarkEnd w:id="323"/>
      <w:bookmarkEnd w:id="324"/>
      <w:bookmarkEnd w:id="325"/>
      <w:bookmarkEnd w:id="326"/>
      <w:bookmarkEnd w:id="327"/>
      <w:bookmarkEnd w:id="328"/>
      <w:bookmarkEnd w:id="329"/>
      <w:r>
        <w:t>Supported Source Formats</w:t>
      </w:r>
      <w:bookmarkEnd w:id="330"/>
      <w:bookmarkEnd w:id="331"/>
    </w:p>
    <w:p w:rsidR="003F0626" w:rsidRDefault="003F0626">
      <w:pPr>
        <w:pStyle w:val="BodyText"/>
      </w:pPr>
      <w:r w:rsidRPr="0084767C">
        <w:t xml:space="preserve">The following </w:t>
      </w:r>
      <w:r>
        <w:t xml:space="preserve">source </w:t>
      </w:r>
      <w:r w:rsidRPr="0084767C">
        <w:t xml:space="preserve">formats </w:t>
      </w:r>
      <w:r>
        <w:t xml:space="preserve">are supported </w:t>
      </w:r>
      <w:r w:rsidR="004E31E4">
        <w:t xml:space="preserve">and may </w:t>
      </w:r>
      <w:r>
        <w:t>be ingested by the Kaltura platform</w:t>
      </w:r>
      <w:r w:rsidR="004E31E4">
        <w:t>:</w:t>
      </w:r>
      <w:r>
        <w:t xml:space="preserve"> </w:t>
      </w:r>
    </w:p>
    <w:p w:rsidR="003F0626" w:rsidRDefault="003F0626" w:rsidP="006F115B">
      <w:pPr>
        <w:pStyle w:val="BodyText"/>
      </w:pPr>
      <w:r w:rsidRPr="00DE1944">
        <w:t>FLV</w:t>
      </w:r>
      <w:r>
        <w:t xml:space="preserve">/F4V, MOV/MP4/QT/M4V, AVI, </w:t>
      </w:r>
      <w:r w:rsidRPr="00DE1944">
        <w:t>3GP</w:t>
      </w:r>
      <w:r>
        <w:t xml:space="preserve">, </w:t>
      </w:r>
      <w:r w:rsidRPr="00DE1944">
        <w:t>ASF</w:t>
      </w:r>
      <w:r>
        <w:t>/WMV, MPG/</w:t>
      </w:r>
      <w:r w:rsidRPr="00DE1944">
        <w:t>M1V</w:t>
      </w:r>
      <w:r>
        <w:t>/M2V</w:t>
      </w:r>
      <w:r w:rsidR="00A715BE" w:rsidRPr="00A715BE">
        <w:t>/MPEG-TS</w:t>
      </w:r>
      <w:r>
        <w:t xml:space="preserve">, MKV, </w:t>
      </w:r>
      <w:r w:rsidRPr="00DE1944">
        <w:t>O</w:t>
      </w:r>
      <w:r>
        <w:t xml:space="preserve">gg, </w:t>
      </w:r>
      <w:r w:rsidRPr="00DE1944">
        <w:t>RM</w:t>
      </w:r>
      <w:r>
        <w:t>, WEBM</w:t>
      </w:r>
    </w:p>
    <w:p w:rsidR="004E31E4" w:rsidRPr="00DA112B" w:rsidRDefault="004E31E4" w:rsidP="006F115B">
      <w:pPr>
        <w:pStyle w:val="BodyText"/>
        <w:rPr>
          <w:b/>
          <w:bCs/>
        </w:rPr>
      </w:pPr>
      <w:r w:rsidRPr="00601C92">
        <w:t xml:space="preserve">Additional formats may be supported as well but </w:t>
      </w:r>
      <w:r>
        <w:t>have</w:t>
      </w:r>
      <w:r w:rsidRPr="00601C92">
        <w:t xml:space="preserve"> not </w:t>
      </w:r>
      <w:r>
        <w:t xml:space="preserve">been </w:t>
      </w:r>
      <w:r w:rsidRPr="00601C92">
        <w:t>verified</w:t>
      </w:r>
      <w:r>
        <w:t>.</w:t>
      </w:r>
    </w:p>
    <w:p w:rsidR="003F0626" w:rsidRDefault="003F0626" w:rsidP="00E3369B">
      <w:pPr>
        <w:pStyle w:val="Heading3"/>
      </w:pPr>
      <w:bookmarkStart w:id="332" w:name="_Toc313796559"/>
      <w:bookmarkStart w:id="333" w:name="_Toc332631974"/>
      <w:bookmarkStart w:id="334" w:name="OLE_LINK7"/>
      <w:bookmarkStart w:id="335" w:name="OLE_LINK8"/>
      <w:r w:rsidRPr="00EF6A93">
        <w:t>Supported Source Codecs</w:t>
      </w:r>
      <w:bookmarkEnd w:id="332"/>
      <w:bookmarkEnd w:id="333"/>
    </w:p>
    <w:p w:rsidR="003F0626" w:rsidRDefault="003F0626" w:rsidP="006F115B">
      <w:pPr>
        <w:pStyle w:val="BodyText"/>
      </w:pPr>
      <w:r>
        <w:t>The following codecs are supported (</w:t>
      </w:r>
      <w:r w:rsidRPr="00601C92">
        <w:t xml:space="preserve">Additional codecs may be supported as well but </w:t>
      </w:r>
      <w:r>
        <w:t>have not been</w:t>
      </w:r>
      <w:r w:rsidRPr="00601C92">
        <w:t xml:space="preserve"> verified</w:t>
      </w:r>
      <w:r>
        <w:t>):</w:t>
      </w:r>
    </w:p>
    <w:bookmarkEnd w:id="334"/>
    <w:bookmarkEnd w:id="335"/>
    <w:p w:rsidR="003F0626" w:rsidRPr="00A25CD6" w:rsidRDefault="003F0626" w:rsidP="0041399F">
      <w:pPr>
        <w:pStyle w:val="Sub-Heading0"/>
      </w:pPr>
      <w:r w:rsidRPr="00A25CD6">
        <w:t>Input Video Codecs</w:t>
      </w:r>
    </w:p>
    <w:p w:rsidR="00211EDC" w:rsidRDefault="003F0626" w:rsidP="006F115B">
      <w:pPr>
        <w:pStyle w:val="BodyText"/>
      </w:pPr>
      <w:r>
        <w:t>Dvix (Div3/4/5)/DX50, DV, H263, H264/AVC, MPEG-4 Visual, MPEG-1/2, MJPG, MP42/3, IV40/50 (Indeo codecs), RV30/40, RMVB, FLV1/4, VP3/5/6/7/8, SVQ1/3 (Sorenson), XVid, Theora, WMV1/2/3, VC1, VP8, ProRes 422, ICOD, DVCPRO. PXLT</w:t>
      </w:r>
    </w:p>
    <w:p w:rsidR="003F0626" w:rsidRPr="00211EDC" w:rsidRDefault="003F0626" w:rsidP="0041399F">
      <w:pPr>
        <w:pStyle w:val="Sub-Heading0"/>
      </w:pPr>
      <w:bookmarkStart w:id="336" w:name="OLE_LINK3"/>
      <w:bookmarkStart w:id="337" w:name="OLE_LINK4"/>
      <w:r w:rsidRPr="00211EDC">
        <w:t>Input Audio Codecs</w:t>
      </w:r>
    </w:p>
    <w:bookmarkEnd w:id="336"/>
    <w:bookmarkEnd w:id="337"/>
    <w:p w:rsidR="003F0626" w:rsidRDefault="003F0626" w:rsidP="006F115B">
      <w:pPr>
        <w:pStyle w:val="BodyText"/>
        <w:rPr>
          <w:rFonts w:asciiTheme="minorHAnsi" w:eastAsiaTheme="majorEastAsia" w:hAnsiTheme="minorHAnsi" w:cstheme="majorBidi"/>
          <w:b/>
          <w:bCs/>
          <w:color w:val="31849B" w:themeColor="accent5" w:themeShade="BF"/>
          <w:kern w:val="32"/>
          <w:sz w:val="32"/>
          <w:szCs w:val="32"/>
        </w:rPr>
      </w:pPr>
      <w:r>
        <w:t xml:space="preserve">MP3, MP1/2, AC3, AAC, </w:t>
      </w:r>
      <w:bookmarkStart w:id="338" w:name="OLE_LINK5"/>
      <w:bookmarkStart w:id="339" w:name="OLE_LINK6"/>
      <w:r>
        <w:t>Vorbis</w:t>
      </w:r>
      <w:bookmarkEnd w:id="338"/>
      <w:bookmarkEnd w:id="339"/>
      <w:r>
        <w:t xml:space="preserve">, AMR, PCM, WMA7/8/9, WMSpeech, FLAC, QDM2, RA, Nellymoser, </w:t>
      </w:r>
      <w:r>
        <w:lastRenderedPageBreak/>
        <w:t>Cook, GSM, SPEEX</w:t>
      </w:r>
      <w:r>
        <w:rPr>
          <w:rFonts w:asciiTheme="minorHAnsi" w:hAnsiTheme="minorHAnsi"/>
          <w:color w:val="31849B" w:themeColor="accent5" w:themeShade="BF"/>
        </w:rPr>
        <w:t>.</w:t>
      </w:r>
    </w:p>
    <w:p w:rsidR="003F0626" w:rsidRPr="00C275CA" w:rsidRDefault="003F0626" w:rsidP="00E3369B">
      <w:pPr>
        <w:pStyle w:val="Heading3"/>
      </w:pPr>
      <w:bookmarkStart w:id="340" w:name="_Toc313796560"/>
      <w:bookmarkStart w:id="341" w:name="_Toc332631975"/>
      <w:r w:rsidRPr="00DA112B">
        <w:t>Target</w:t>
      </w:r>
      <w:r>
        <w:t xml:space="preserve"> Formats/Codecs</w:t>
      </w:r>
      <w:bookmarkEnd w:id="340"/>
      <w:bookmarkEnd w:id="341"/>
    </w:p>
    <w:p w:rsidR="003F0626" w:rsidRDefault="003F0626" w:rsidP="006F115B">
      <w:pPr>
        <w:pStyle w:val="BodyText"/>
      </w:pPr>
      <w:r w:rsidRPr="00C275CA">
        <w:t>The following target formats and codecs are supported</w:t>
      </w:r>
      <w:r>
        <w:t>– i.e. formats and codecs that can be managed and/or displayed using the Kaltura platform:</w:t>
      </w:r>
    </w:p>
    <w:p w:rsidR="003F0626" w:rsidRPr="00A25CD6" w:rsidRDefault="003F0626" w:rsidP="0041399F">
      <w:pPr>
        <w:pStyle w:val="Sub-Heading0"/>
      </w:pPr>
      <w:r w:rsidRPr="00A25CD6">
        <w:t>Target Formats</w:t>
      </w:r>
    </w:p>
    <w:p w:rsidR="003F0626" w:rsidRDefault="003F0626" w:rsidP="006F115B">
      <w:pPr>
        <w:pStyle w:val="BodyText"/>
      </w:pPr>
      <w:r>
        <w:t xml:space="preserve"> FLV, MP4, AVI, 3GP, OGG, MKV, WMV, Silverlight Smooth Streaming. WEBM, MPEG, MPEG TS</w:t>
      </w:r>
    </w:p>
    <w:p w:rsidR="003F0626" w:rsidRPr="00A25CD6" w:rsidRDefault="003F0626" w:rsidP="0041399F">
      <w:pPr>
        <w:pStyle w:val="Sub-Heading0"/>
      </w:pPr>
      <w:r w:rsidRPr="00A25CD6">
        <w:t xml:space="preserve">Target Video </w:t>
      </w:r>
      <w:r>
        <w:t>C</w:t>
      </w:r>
      <w:r w:rsidRPr="00A25CD6">
        <w:t>odecs</w:t>
      </w:r>
    </w:p>
    <w:p w:rsidR="003F0626" w:rsidRDefault="003F0626" w:rsidP="006F115B">
      <w:pPr>
        <w:pStyle w:val="BodyText"/>
      </w:pPr>
      <w:r>
        <w:t xml:space="preserve"> H264, H263/FLV1, Theora, MPEG-4 Visual, WMV1/2, VC1, VP6, VP8, MPEG-2</w:t>
      </w:r>
    </w:p>
    <w:p w:rsidR="003F0626" w:rsidRPr="00A25CD6" w:rsidRDefault="003F0626" w:rsidP="0041399F">
      <w:pPr>
        <w:pStyle w:val="Sub-Heading0"/>
      </w:pPr>
      <w:r w:rsidRPr="00A25CD6">
        <w:t xml:space="preserve">Target Audio </w:t>
      </w:r>
      <w:r>
        <w:t>C</w:t>
      </w:r>
      <w:r w:rsidRPr="00A25CD6">
        <w:t xml:space="preserve">odecs </w:t>
      </w:r>
    </w:p>
    <w:p w:rsidR="003F0626" w:rsidRDefault="003F0626" w:rsidP="006F115B">
      <w:pPr>
        <w:pStyle w:val="BodyText"/>
      </w:pPr>
      <w:r>
        <w:t>MP3, AAC, Vorbis, WMA/Pro, AMR NB</w:t>
      </w:r>
      <w:r w:rsidR="00A715BE">
        <w:t xml:space="preserve">, </w:t>
      </w:r>
      <w:r w:rsidR="00A715BE" w:rsidRPr="00A715BE">
        <w:t xml:space="preserve"> AC3</w:t>
      </w:r>
    </w:p>
    <w:p w:rsidR="003F0626" w:rsidRDefault="003F0626" w:rsidP="0041399F">
      <w:pPr>
        <w:pStyle w:val="Sub-Heading0"/>
      </w:pPr>
      <w:r>
        <w:t>Delivery-specific Formats</w:t>
      </w:r>
    </w:p>
    <w:p w:rsidR="00211EDC" w:rsidRDefault="003F0626" w:rsidP="006F115B">
      <w:pPr>
        <w:pStyle w:val="BodyText"/>
        <w:sectPr w:rsidR="00211EDC" w:rsidSect="0093113C">
          <w:pgSz w:w="12240" w:h="15840" w:code="1"/>
          <w:pgMar w:top="1440" w:right="1440" w:bottom="1440" w:left="1440" w:header="720" w:footer="720" w:gutter="0"/>
          <w:cols w:space="720"/>
          <w:docGrid w:linePitch="360"/>
        </w:sectPr>
      </w:pPr>
      <w:r>
        <w:t>In addition to Progressive Download and RTMP delivery methods, Kaltura supports RTSP streaming (for Blackberry devices), Akamai HD Network and Apple HTTP Live Streaming as well. Akamai HD Network and Apple HTTP Live Streaming require specially adapted target formats,</w:t>
      </w:r>
      <w:r w:rsidR="00211EDC">
        <w:t xml:space="preserve"> which Kaltura supports as well</w:t>
      </w:r>
      <w:r w:rsidR="004E31E4">
        <w:t>.</w:t>
      </w:r>
    </w:p>
    <w:p w:rsidR="003F0626" w:rsidRPr="0017101D" w:rsidRDefault="003F0626"/>
    <w:p w:rsidR="00F14100" w:rsidRDefault="00F14100" w:rsidP="00B800D4">
      <w:pPr>
        <w:pStyle w:val="SuperHeading"/>
        <w:sectPr w:rsidR="00F14100" w:rsidSect="00E3369B">
          <w:type w:val="continuous"/>
          <w:pgSz w:w="12240" w:h="15840" w:code="1"/>
          <w:pgMar w:top="1440" w:right="1440" w:bottom="1440" w:left="1440" w:header="720" w:footer="720" w:gutter="0"/>
          <w:cols w:space="720"/>
          <w:docGrid w:linePitch="360"/>
        </w:sectPr>
      </w:pPr>
      <w:bookmarkStart w:id="342" w:name="_Subtitles"/>
      <w:bookmarkStart w:id="343" w:name="_Adding_Captions_to"/>
      <w:bookmarkStart w:id="344" w:name="_Uploading_Related_Files"/>
      <w:bookmarkEnd w:id="342"/>
      <w:bookmarkEnd w:id="343"/>
      <w:bookmarkEnd w:id="344"/>
    </w:p>
    <w:p w:rsidR="00F14100" w:rsidRDefault="00F14100">
      <w:pPr>
        <w:widowControl/>
        <w:spacing w:before="0" w:after="200" w:line="276" w:lineRule="auto"/>
        <w:rPr>
          <w:caps/>
          <w:color w:val="00768B"/>
          <w:spacing w:val="40"/>
          <w:sz w:val="32"/>
        </w:rPr>
      </w:pPr>
      <w:r>
        <w:lastRenderedPageBreak/>
        <w:br w:type="page"/>
      </w:r>
    </w:p>
    <w:p w:rsidR="00B800D4" w:rsidRPr="00FD26C0" w:rsidRDefault="00B800D4" w:rsidP="00B800D4">
      <w:pPr>
        <w:pStyle w:val="SuperHeading"/>
      </w:pPr>
      <w:commentRangeStart w:id="345"/>
      <w:r w:rsidRPr="00FD26C0">
        <w:lastRenderedPageBreak/>
        <w:t xml:space="preserve">Chapter </w:t>
      </w:r>
      <w:fldSimple w:instr="SEQ &quot;CHAPTER&quot;  \N \* MERGEFORMAT">
        <w:r w:rsidR="00D70539">
          <w:rPr>
            <w:noProof/>
          </w:rPr>
          <w:t>4</w:t>
        </w:r>
      </w:fldSimple>
      <w:commentRangeEnd w:id="345"/>
      <w:r w:rsidR="005D5EE7">
        <w:rPr>
          <w:rStyle w:val="CommentReference"/>
          <w:caps w:val="0"/>
          <w:color w:val="666560"/>
          <w:spacing w:val="0"/>
        </w:rPr>
        <w:commentReference w:id="345"/>
      </w:r>
    </w:p>
    <w:p w:rsidR="00836A9A" w:rsidRDefault="00836A9A" w:rsidP="005127A9">
      <w:pPr>
        <w:pStyle w:val="Heading1"/>
      </w:pPr>
      <w:bookmarkStart w:id="346" w:name="_Customizing_Players_and"/>
      <w:bookmarkStart w:id="347" w:name="_Creating_and_Customizing"/>
      <w:bookmarkEnd w:id="346"/>
      <w:bookmarkEnd w:id="347"/>
      <w:r>
        <w:t>C</w:t>
      </w:r>
      <w:r w:rsidR="005A7718">
        <w:t xml:space="preserve">reating and Customizing </w:t>
      </w:r>
      <w:r>
        <w:t>Play</w:t>
      </w:r>
      <w:r w:rsidR="00EC6982">
        <w:t>lists</w:t>
      </w:r>
      <w:r>
        <w:t xml:space="preserve"> and Play</w:t>
      </w:r>
      <w:r w:rsidR="00EC6982">
        <w:t>ers</w:t>
      </w:r>
    </w:p>
    <w:p w:rsidR="00BB7B43" w:rsidRDefault="00F73959">
      <w:r>
        <w:fldChar w:fldCharType="begin"/>
      </w:r>
      <w:r>
        <w:instrText xml:space="preserve"> TC "</w:instrText>
      </w:r>
      <w:fldSimple w:instr=" STYLEREF  SuperHeading  \* MERGEFORMAT ">
        <w:bookmarkStart w:id="348" w:name="_Toc313796561"/>
        <w:bookmarkStart w:id="349" w:name="_Toc332631976"/>
        <w:r w:rsidR="00D70539" w:rsidRPr="00D70539">
          <w:rPr>
            <w:noProof/>
            <w:lang w:val="en-GB"/>
          </w:rPr>
          <w:instrText>Chapter 4</w:instrText>
        </w:r>
      </w:fldSimple>
      <w:r>
        <w:instrText xml:space="preserve"> </w:instrText>
      </w:r>
      <w:r>
        <w:rPr>
          <w:lang w:val="en-GB"/>
        </w:rPr>
        <w:fldChar w:fldCharType="begin"/>
      </w:r>
      <w:r w:rsidR="006C3A55">
        <w:rPr>
          <w:lang w:val="en-GB"/>
        </w:rPr>
        <w:instrText xml:space="preserve"> STYLEREF  "Heading 1</w:instrText>
      </w:r>
      <w:r>
        <w:rPr>
          <w:lang w:val="en-GB"/>
        </w:rPr>
        <w:instrText xml:space="preserve">" </w:instrText>
      </w:r>
      <w:r>
        <w:rPr>
          <w:lang w:val="en-GB"/>
        </w:rPr>
        <w:fldChar w:fldCharType="separate"/>
      </w:r>
      <w:r w:rsidR="00D70539">
        <w:rPr>
          <w:noProof/>
          <w:lang w:val="en-GB"/>
        </w:rPr>
        <w:instrText>Creating and Customizing Playlists and Players</w:instrText>
      </w:r>
      <w:bookmarkEnd w:id="348"/>
      <w:bookmarkEnd w:id="349"/>
      <w:r>
        <w:rPr>
          <w:lang w:val="en-GB"/>
        </w:rPr>
        <w:fldChar w:fldCharType="end"/>
      </w:r>
      <w:r>
        <w:instrText xml:space="preserve">" \f C \l "1" </w:instrText>
      </w:r>
      <w:r>
        <w:fldChar w:fldCharType="end"/>
      </w:r>
    </w:p>
    <w:p w:rsidR="003448CB" w:rsidRDefault="003448CB">
      <w:r>
        <w:t>This section describes how to create and cutomize \\playlists and create and cusomtize players.</w:t>
      </w:r>
    </w:p>
    <w:p w:rsidR="00EC6982" w:rsidRDefault="00EC6982" w:rsidP="00E3369B">
      <w:pPr>
        <w:pStyle w:val="Heading2"/>
      </w:pPr>
      <w:bookmarkStart w:id="350" w:name="_What_is_a_1"/>
      <w:bookmarkStart w:id="351" w:name="_Toc313796562"/>
      <w:bookmarkStart w:id="352" w:name="_Toc332631977"/>
      <w:bookmarkEnd w:id="350"/>
      <w:r>
        <w:t>What is a Playlist?</w:t>
      </w:r>
      <w:bookmarkEnd w:id="351"/>
      <w:bookmarkEnd w:id="352"/>
    </w:p>
    <w:p w:rsidR="00E16B5A" w:rsidRDefault="008A239E">
      <w:pPr>
        <w:rPr>
          <w:color w:val="5B5B5B"/>
          <w:sz w:val="21"/>
          <w:szCs w:val="21"/>
        </w:rPr>
      </w:pPr>
      <w:r>
        <w:t>A playlist is a list of media items (videos, audios, images) that can be embedded with a player in your website.</w:t>
      </w:r>
      <w:r>
        <w:rPr>
          <w:color w:val="5B5B5B"/>
          <w:sz w:val="21"/>
          <w:szCs w:val="21"/>
        </w:rPr>
        <w:t xml:space="preserve"> </w:t>
      </w:r>
      <w:r w:rsidR="00F0539C" w:rsidRPr="00FF2599">
        <w:t>Playlists can serve as the basis for RSS feeds, content feeds to over the top devices or int</w:t>
      </w:r>
      <w:r w:rsidR="00F0539C">
        <w:t>e</w:t>
      </w:r>
      <w:r w:rsidR="00F0539C" w:rsidRPr="00FF2599">
        <w:t xml:space="preserve">grations such as Roku, Boxee. </w:t>
      </w:r>
      <w:r w:rsidR="00E16B5A" w:rsidRPr="00FF2599">
        <w:t xml:space="preserve">See </w:t>
      </w:r>
      <w:hyperlink w:anchor="_Content_Syndication" w:history="1">
        <w:r w:rsidR="00E16B5A" w:rsidRPr="00FF2599">
          <w:rPr>
            <w:rStyle w:val="Hyperlink"/>
          </w:rPr>
          <w:t>Content Syndication</w:t>
        </w:r>
      </w:hyperlink>
      <w:r w:rsidR="00E16B5A">
        <w:rPr>
          <w:rStyle w:val="Hyperlink"/>
        </w:rPr>
        <w:t>.</w:t>
      </w:r>
    </w:p>
    <w:p w:rsidR="00F47C23" w:rsidRDefault="00F47C23" w:rsidP="008F6BDF">
      <w:pPr>
        <w:pStyle w:val="Heading2"/>
      </w:pPr>
      <w:bookmarkStart w:id="353" w:name="_Playlists_Tab"/>
      <w:bookmarkStart w:id="354" w:name="_Toc332631978"/>
      <w:bookmarkEnd w:id="353"/>
      <w:r>
        <w:t>Playlists Tab</w:t>
      </w:r>
      <w:bookmarkEnd w:id="354"/>
    </w:p>
    <w:p w:rsidR="00EC6982" w:rsidRDefault="008A239E">
      <w:r w:rsidRPr="00842D0E">
        <w:t>There are two types of playlists available in the</w:t>
      </w:r>
      <w:r>
        <w:t xml:space="preserve"> KMC: </w:t>
      </w:r>
    </w:p>
    <w:p w:rsidR="00EC6982" w:rsidRDefault="008A239E" w:rsidP="005127A9">
      <w:pPr>
        <w:pStyle w:val="ListBullet"/>
      </w:pPr>
      <w:r>
        <w:t xml:space="preserve">Manual </w:t>
      </w:r>
    </w:p>
    <w:p w:rsidR="00EC6982" w:rsidRDefault="008A239E" w:rsidP="005127A9">
      <w:pPr>
        <w:pStyle w:val="ListBullet"/>
      </w:pPr>
      <w:r>
        <w:t xml:space="preserve">Rule Based </w:t>
      </w:r>
    </w:p>
    <w:p w:rsidR="008A239E" w:rsidRPr="00FF2599" w:rsidRDefault="008A239E">
      <w:r>
        <w:t>Manual playlists allow you to select a static list of items, while Rule based playlists</w:t>
      </w:r>
      <w:r w:rsidR="00A94BE9">
        <w:t xml:space="preserve"> </w:t>
      </w:r>
      <w:r w:rsidR="00A94BE9" w:rsidRPr="00842D0E">
        <w:t>are dynamic, and automatically update based on what's currently available in your media library and what rules define the playlist.</w:t>
      </w:r>
      <w:r w:rsidR="00A94BE9">
        <w:t xml:space="preserve"> </w:t>
      </w:r>
      <w:r w:rsidRPr="00842D0E">
        <w:t>After you've created your playlist, you can assign</w:t>
      </w:r>
      <w:r>
        <w:rPr>
          <w:sz w:val="21"/>
          <w:szCs w:val="21"/>
        </w:rPr>
        <w:t xml:space="preserve"> </w:t>
      </w:r>
      <w:r w:rsidRPr="00842D0E">
        <w:t xml:space="preserve">a </w:t>
      </w:r>
      <w:r w:rsidR="00A94BE9" w:rsidRPr="00B32AE5">
        <w:t>playlist to</w:t>
      </w:r>
      <w:r w:rsidR="00A94BE9" w:rsidRPr="00FF2599">
        <w:t xml:space="preserve"> a player.</w:t>
      </w:r>
      <w:r w:rsidR="00DC6A96">
        <w:t xml:space="preserve"> See </w:t>
      </w:r>
      <w:hyperlink w:anchor="_Designing_and_Configuring" w:history="1">
        <w:r w:rsidR="00073F75" w:rsidRPr="00073F75">
          <w:rPr>
            <w:rStyle w:val="Hyperlink"/>
            <w:rFonts w:cs="Arial"/>
          </w:rPr>
          <w:t>Designing and Configuring a Player</w:t>
        </w:r>
      </w:hyperlink>
      <w:r w:rsidR="00073F75">
        <w:t>.</w:t>
      </w:r>
    </w:p>
    <w:p w:rsidR="00DC6A96" w:rsidRDefault="00DC6A96">
      <w:r>
        <w:rPr>
          <w:rStyle w:val="BodyTextChar"/>
        </w:rPr>
        <w:t>A</w:t>
      </w:r>
      <w:r w:rsidRPr="00C4778E">
        <w:rPr>
          <w:rStyle w:val="BodyTextChar"/>
        </w:rPr>
        <w:t xml:space="preserve"> manual playlist can </w:t>
      </w:r>
      <w:r>
        <w:rPr>
          <w:rStyle w:val="BodyTextChar"/>
        </w:rPr>
        <w:t xml:space="preserve">have a maximum of 150 entries. A </w:t>
      </w:r>
      <w:r w:rsidRPr="00C4778E">
        <w:rPr>
          <w:rStyle w:val="BodyTextChar"/>
        </w:rPr>
        <w:t>rule based playlist may have a maximum of 50 entries,</w:t>
      </w:r>
      <w:r>
        <w:rPr>
          <w:rStyle w:val="BodyTextChar"/>
        </w:rPr>
        <w:t xml:space="preserve"> however, when the playlist is</w:t>
      </w:r>
      <w:r w:rsidRPr="00C4778E">
        <w:rPr>
          <w:rStyle w:val="BodyTextChar"/>
        </w:rPr>
        <w:t xml:space="preserve"> used in a </w:t>
      </w:r>
      <w:r>
        <w:rPr>
          <w:rStyle w:val="BodyTextChar"/>
        </w:rPr>
        <w:t xml:space="preserve">syndication </w:t>
      </w:r>
      <w:r w:rsidRPr="00C4778E">
        <w:rPr>
          <w:rStyle w:val="BodyTextChar"/>
        </w:rPr>
        <w:t>feed t</w:t>
      </w:r>
      <w:r>
        <w:rPr>
          <w:rStyle w:val="BodyTextChar"/>
        </w:rPr>
        <w:t>he limitation is 10,000 entries.</w:t>
      </w:r>
    </w:p>
    <w:p w:rsidR="007B22A7" w:rsidRDefault="007B22A7" w:rsidP="008F6BDF">
      <w:pPr>
        <w:pStyle w:val="Heading3"/>
      </w:pPr>
      <w:bookmarkStart w:id="355" w:name="_Creating_a_Manual"/>
      <w:bookmarkStart w:id="356" w:name="_Toc313796563"/>
      <w:bookmarkStart w:id="357" w:name="_Toc332631979"/>
      <w:bookmarkEnd w:id="355"/>
      <w:r w:rsidRPr="00D34F48">
        <w:t>Creating a Manual Playlist</w:t>
      </w:r>
      <w:bookmarkEnd w:id="356"/>
      <w:bookmarkEnd w:id="357"/>
    </w:p>
    <w:p w:rsidR="00F339B7" w:rsidRDefault="007B22A7" w:rsidP="009D62F1">
      <w:r w:rsidRPr="006B0B3C">
        <w:rPr>
          <w:rStyle w:val="apple-style-span"/>
        </w:rPr>
        <w:t>To create a manual playlist, you manually select a group of videos to be played in the desired order. The order in which videos are played can be changed in manual playlists at any time</w:t>
      </w:r>
      <w:r w:rsidR="00D75B88">
        <w:rPr>
          <w:rStyle w:val="apple-style-span"/>
        </w:rPr>
        <w:t>,</w:t>
      </w:r>
      <w:r w:rsidRPr="006B0B3C">
        <w:rPr>
          <w:rStyle w:val="apple-style-span"/>
        </w:rPr>
        <w:t xml:space="preserve"> by </w:t>
      </w:r>
      <w:r w:rsidR="00D75B88">
        <w:rPr>
          <w:rStyle w:val="apple-style-span"/>
        </w:rPr>
        <w:t>using the up d</w:t>
      </w:r>
      <w:r w:rsidR="00D4578A">
        <w:rPr>
          <w:rStyle w:val="apple-style-span"/>
        </w:rPr>
        <w:t>ow</w:t>
      </w:r>
      <w:r w:rsidR="00D75B88">
        <w:rPr>
          <w:rStyle w:val="apple-style-span"/>
        </w:rPr>
        <w:t xml:space="preserve">n arrows to set </w:t>
      </w:r>
      <w:r w:rsidRPr="006B0B3C">
        <w:rPr>
          <w:rStyle w:val="apple-style-span"/>
        </w:rPr>
        <w:t xml:space="preserve">the video </w:t>
      </w:r>
      <w:r w:rsidR="00D75B88">
        <w:rPr>
          <w:rStyle w:val="apple-style-span"/>
        </w:rPr>
        <w:t xml:space="preserve">to </w:t>
      </w:r>
      <w:r w:rsidRPr="006B0B3C">
        <w:rPr>
          <w:rStyle w:val="apple-style-span"/>
        </w:rPr>
        <w:t>the desired location within the playlist.</w:t>
      </w:r>
    </w:p>
    <w:p w:rsidR="00A94BE9" w:rsidRDefault="00A94BE9" w:rsidP="009428D3">
      <w:pPr>
        <w:pStyle w:val="Procedure"/>
        <w:pPrChange w:id="358" w:author="Debbie Zioni" w:date="2012-08-15T20:03:00Z">
          <w:pPr>
            <w:pStyle w:val="Procedure"/>
          </w:pPr>
        </w:pPrChange>
      </w:pPr>
      <w:r>
        <w:t>To create/add a manual playlist</w:t>
      </w:r>
    </w:p>
    <w:p w:rsidR="00A94BE9" w:rsidRDefault="00A94BE9" w:rsidP="00292207">
      <w:pPr>
        <w:pStyle w:val="ListNumber"/>
        <w:numPr>
          <w:ilvl w:val="0"/>
          <w:numId w:val="63"/>
        </w:numPr>
      </w:pPr>
      <w:r>
        <w:t xml:space="preserve">Select the </w:t>
      </w:r>
      <w:r w:rsidRPr="005C7B20">
        <w:t>Content</w:t>
      </w:r>
      <w:r>
        <w:t xml:space="preserve"> tab and then select the </w:t>
      </w:r>
      <w:r w:rsidRPr="005C7B20">
        <w:t>Playlist</w:t>
      </w:r>
      <w:r w:rsidR="003550FF">
        <w:t>s</w:t>
      </w:r>
      <w:r>
        <w:t xml:space="preserve"> </w:t>
      </w:r>
      <w:r w:rsidR="003550FF">
        <w:t>tab</w:t>
      </w:r>
      <w:r>
        <w:t>.</w:t>
      </w:r>
    </w:p>
    <w:p w:rsidR="00A94BE9" w:rsidRPr="006D265F" w:rsidRDefault="00A94BE9" w:rsidP="00292207">
      <w:pPr>
        <w:pStyle w:val="ListNumber"/>
        <w:numPr>
          <w:ilvl w:val="0"/>
          <w:numId w:val="63"/>
        </w:numPr>
      </w:pPr>
      <w:r w:rsidRPr="006D265F">
        <w:t xml:space="preserve">Select </w:t>
      </w:r>
      <w:r w:rsidRPr="00C11B22">
        <w:t>Add Manual Playlist</w:t>
      </w:r>
      <w:r w:rsidRPr="006D265F">
        <w:t xml:space="preserve">. </w:t>
      </w:r>
    </w:p>
    <w:p w:rsidR="008A239E" w:rsidRDefault="00211EDC">
      <w:pPr>
        <w:pStyle w:val="ListContinue"/>
      </w:pPr>
      <w:r w:rsidRPr="005127A9">
        <w:rPr>
          <w:noProof/>
          <w:lang w:val="en-US" w:bidi="he-IL"/>
        </w:rPr>
        <w:lastRenderedPageBreak/>
        <w:drawing>
          <wp:inline distT="0" distB="0" distL="0" distR="0" wp14:anchorId="773CA760" wp14:editId="6CEDF68C">
            <wp:extent cx="5253487" cy="1846053"/>
            <wp:effectExtent l="0" t="0" r="4445" b="1905"/>
            <wp:docPr id="207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249697" cy="1844721"/>
                    </a:xfrm>
                    <a:prstGeom prst="rect">
                      <a:avLst/>
                    </a:prstGeom>
                    <a:noFill/>
                    <a:ln w="9525">
                      <a:noFill/>
                      <a:miter lim="800000"/>
                      <a:headEnd/>
                      <a:tailEnd/>
                    </a:ln>
                  </pic:spPr>
                </pic:pic>
              </a:graphicData>
            </a:graphic>
          </wp:inline>
        </w:drawing>
      </w:r>
    </w:p>
    <w:p w:rsidR="008A239E" w:rsidRPr="0002000B" w:rsidRDefault="008A239E" w:rsidP="00B0724F">
      <w:pPr>
        <w:pStyle w:val="ListNumber"/>
      </w:pPr>
      <w:r w:rsidRPr="0002000B">
        <w:t>Enter a</w:t>
      </w:r>
      <w:r w:rsidR="00C11B22" w:rsidRPr="0002000B">
        <w:t>n informative</w:t>
      </w:r>
      <w:r w:rsidRPr="0002000B">
        <w:t xml:space="preserve"> </w:t>
      </w:r>
      <w:r w:rsidR="008144A6" w:rsidRPr="00014F5C">
        <w:rPr>
          <w:b/>
        </w:rPr>
        <w:t xml:space="preserve">Name </w:t>
      </w:r>
      <w:r w:rsidRPr="0002000B">
        <w:t>for your playlist</w:t>
      </w:r>
      <w:r w:rsidR="00193088" w:rsidRPr="0002000B">
        <w:t>.</w:t>
      </w:r>
    </w:p>
    <w:p w:rsidR="00193088" w:rsidRDefault="008A239E">
      <w:pPr>
        <w:pStyle w:val="ListNumber"/>
      </w:pPr>
      <w:r>
        <w:t>Us</w:t>
      </w:r>
      <w:r w:rsidR="00193088">
        <w:t xml:space="preserve">e </w:t>
      </w:r>
      <w:r>
        <w:t xml:space="preserve">the </w:t>
      </w:r>
      <w:r w:rsidRPr="0002000B">
        <w:t>Filters</w:t>
      </w:r>
      <w:r>
        <w:t xml:space="preserve"> </w:t>
      </w:r>
      <w:r w:rsidR="00193088">
        <w:t xml:space="preserve">to </w:t>
      </w:r>
      <w:r>
        <w:t xml:space="preserve">search </w:t>
      </w:r>
      <w:r w:rsidRPr="00AF0256">
        <w:t xml:space="preserve">for </w:t>
      </w:r>
      <w:r>
        <w:t xml:space="preserve">entries you </w:t>
      </w:r>
      <w:r w:rsidR="00193088">
        <w:t xml:space="preserve">want </w:t>
      </w:r>
      <w:r>
        <w:t xml:space="preserve">to include. </w:t>
      </w:r>
      <w:r w:rsidR="00D75B88">
        <w:t xml:space="preserve">See </w:t>
      </w:r>
      <w:hyperlink w:anchor="_Locating_Files_–" w:history="1">
        <w:r w:rsidR="00D75B88" w:rsidRPr="00D75B88">
          <w:rPr>
            <w:rStyle w:val="Hyperlink"/>
          </w:rPr>
          <w:t>Locating Files – Content Search</w:t>
        </w:r>
      </w:hyperlink>
      <w:r w:rsidR="00D75B88">
        <w:t>.</w:t>
      </w:r>
    </w:p>
    <w:p w:rsidR="008A239E" w:rsidRDefault="008A239E">
      <w:pPr>
        <w:pStyle w:val="ListContinue"/>
      </w:pPr>
      <w:r>
        <w:t>The</w:t>
      </w:r>
      <w:r w:rsidRPr="00AF0256">
        <w:t xml:space="preserve"> results </w:t>
      </w:r>
      <w:r>
        <w:t xml:space="preserve">are displayed </w:t>
      </w:r>
      <w:r w:rsidRPr="00AF0256">
        <w:t xml:space="preserve">in the </w:t>
      </w:r>
      <w:r>
        <w:t>Entries Table</w:t>
      </w:r>
      <w:r w:rsidRPr="00AF0256">
        <w:t>.</w:t>
      </w:r>
    </w:p>
    <w:p w:rsidR="005A672C" w:rsidRDefault="005A672C">
      <w:pPr>
        <w:pStyle w:val="ListContinue"/>
      </w:pPr>
      <w:r>
        <w:rPr>
          <w:noProof/>
          <w:lang w:val="en-US" w:bidi="he-IL"/>
        </w:rPr>
        <w:drawing>
          <wp:inline distT="0" distB="0" distL="0" distR="0" wp14:anchorId="00184FA0" wp14:editId="3FB35CDB">
            <wp:extent cx="5943600" cy="3419475"/>
            <wp:effectExtent l="0" t="0" r="0" b="9525"/>
            <wp:docPr id="12292" name="Picture 1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playist_filter.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419475"/>
                    </a:xfrm>
                    <a:prstGeom prst="rect">
                      <a:avLst/>
                    </a:prstGeom>
                  </pic:spPr>
                </pic:pic>
              </a:graphicData>
            </a:graphic>
          </wp:inline>
        </w:drawing>
      </w:r>
    </w:p>
    <w:p w:rsidR="00193088" w:rsidRDefault="008A239E">
      <w:pPr>
        <w:pStyle w:val="ListNumber"/>
      </w:pPr>
      <w:r w:rsidRPr="00D33D42">
        <w:t>Add entries to your playlist</w:t>
      </w:r>
      <w:r w:rsidR="00BB5C79">
        <w:t xml:space="preserve"> by moving the desired entries from the </w:t>
      </w:r>
      <w:r w:rsidR="00BB5C79" w:rsidRPr="00842D0E">
        <w:t xml:space="preserve">Entries Table </w:t>
      </w:r>
      <w:r w:rsidR="00BB5C79">
        <w:t xml:space="preserve">to the </w:t>
      </w:r>
      <w:r w:rsidR="00BB5C79" w:rsidRPr="00842D0E">
        <w:t>Playlist Entries</w:t>
      </w:r>
      <w:r w:rsidR="00BB5C79">
        <w:t>. Use the horizontal arrows.</w:t>
      </w:r>
    </w:p>
    <w:p w:rsidR="00193088" w:rsidRDefault="00723416">
      <w:pPr>
        <w:pStyle w:val="ListNumber"/>
      </w:pPr>
      <w:r>
        <w:t>Set the order of the entries using the vertical arrows.</w:t>
      </w:r>
    </w:p>
    <w:p w:rsidR="00193088" w:rsidRDefault="00193088">
      <w:pPr>
        <w:pStyle w:val="ListContinue"/>
      </w:pPr>
      <w:r>
        <w:t>Highlight the entry</w:t>
      </w:r>
      <w:r w:rsidR="00D75B88">
        <w:t xml:space="preserve"> and then use the up down arrows to place the entries in their appropriate order</w:t>
      </w:r>
      <w:r>
        <w:t>.  Clicking on the entry will open it for editing.</w:t>
      </w:r>
    </w:p>
    <w:p w:rsidR="008A239E" w:rsidRDefault="008A239E">
      <w:pPr>
        <w:pStyle w:val="ListNumber"/>
      </w:pPr>
      <w:r w:rsidRPr="00D33D42">
        <w:t xml:space="preserve">Click </w:t>
      </w:r>
      <w:r w:rsidRPr="00014F5C">
        <w:rPr>
          <w:b/>
        </w:rPr>
        <w:t>Save</w:t>
      </w:r>
      <w:r w:rsidRPr="00D33D42">
        <w:t xml:space="preserve"> to complete the process.</w:t>
      </w:r>
    </w:p>
    <w:p w:rsidR="005A672C" w:rsidRPr="00D33D42" w:rsidRDefault="005A672C" w:rsidP="00E3369B">
      <w:pPr>
        <w:pStyle w:val="ListContinue"/>
      </w:pPr>
    </w:p>
    <w:p w:rsidR="008A239E" w:rsidRDefault="00211EDC">
      <w:pPr>
        <w:pStyle w:val="ListContinue"/>
      </w:pPr>
      <w:r w:rsidRPr="00842D0E">
        <w:rPr>
          <w:noProof/>
          <w:lang w:val="en-US" w:bidi="he-IL"/>
        </w:rPr>
        <w:lastRenderedPageBreak/>
        <w:drawing>
          <wp:inline distT="0" distB="0" distL="0" distR="0" wp14:anchorId="5EFE0C15" wp14:editId="532276E4">
            <wp:extent cx="5553075" cy="3378197"/>
            <wp:effectExtent l="0" t="0" r="0" b="0"/>
            <wp:docPr id="18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6" cstate="print"/>
                    <a:srcRect/>
                    <a:stretch>
                      <a:fillRect/>
                    </a:stretch>
                  </pic:blipFill>
                  <pic:spPr bwMode="auto">
                    <a:xfrm>
                      <a:off x="0" y="0"/>
                      <a:ext cx="5553075" cy="3378197"/>
                    </a:xfrm>
                    <a:prstGeom prst="rect">
                      <a:avLst/>
                    </a:prstGeom>
                    <a:noFill/>
                    <a:ln w="9525">
                      <a:noFill/>
                      <a:miter lim="800000"/>
                      <a:headEnd/>
                      <a:tailEnd/>
                    </a:ln>
                  </pic:spPr>
                </pic:pic>
              </a:graphicData>
            </a:graphic>
          </wp:inline>
        </w:drawing>
      </w:r>
    </w:p>
    <w:p w:rsidR="00211EDC" w:rsidRDefault="008A239E">
      <w:pPr>
        <w:pStyle w:val="Heading3"/>
      </w:pPr>
      <w:bookmarkStart w:id="359" w:name="_Creating_a_Rules"/>
      <w:bookmarkStart w:id="360" w:name="_Creating_a_Rule"/>
      <w:bookmarkStart w:id="361" w:name="_Toc313796564"/>
      <w:bookmarkStart w:id="362" w:name="_Toc332631980"/>
      <w:bookmarkEnd w:id="359"/>
      <w:bookmarkEnd w:id="360"/>
      <w:r w:rsidRPr="00C6711B">
        <w:t>Creat</w:t>
      </w:r>
      <w:r>
        <w:t xml:space="preserve">ing a </w:t>
      </w:r>
      <w:r w:rsidRPr="00C6711B">
        <w:t>Rule Based Playlist</w:t>
      </w:r>
      <w:bookmarkEnd w:id="361"/>
      <w:bookmarkEnd w:id="362"/>
    </w:p>
    <w:p w:rsidR="00D4578A" w:rsidRDefault="00D4578A">
      <w:pPr>
        <w:pStyle w:val="BodyText"/>
      </w:pPr>
      <w:r w:rsidRPr="00274ED0">
        <w:t xml:space="preserve">A rule based playlist is a dynamic playlist that is automatically updated when content is uploaded or edited. </w:t>
      </w:r>
      <w:r w:rsidR="00BB5C79">
        <w:t xml:space="preserve">To create a rule based playlist, you create a rule that selects the videos to include in the playlist. The rules may be based on the tags assigned to the videos, or you can create rules for ordering the videos and for the maximum number of videos to include. </w:t>
      </w:r>
      <w:r w:rsidRPr="00274ED0">
        <w:t>For example</w:t>
      </w:r>
      <w:r>
        <w:t>,</w:t>
      </w:r>
      <w:r w:rsidRPr="00274ED0">
        <w:t xml:space="preserve"> you can create a “Most </w:t>
      </w:r>
      <w:r>
        <w:t>V</w:t>
      </w:r>
      <w:r w:rsidRPr="00274ED0">
        <w:t xml:space="preserve">iewed” playlist, a “Most </w:t>
      </w:r>
      <w:r>
        <w:t>R</w:t>
      </w:r>
      <w:r w:rsidRPr="00274ED0">
        <w:t>ecent” playlist, as well as a playlist</w:t>
      </w:r>
      <w:r>
        <w:t xml:space="preserve"> based on single or multiple filters, such as “videos tagged with “dogs” and created during January 2010”.</w:t>
      </w:r>
    </w:p>
    <w:p w:rsidR="007B22A7" w:rsidRDefault="007B22A7" w:rsidP="00E3369B">
      <w:pPr>
        <w:pStyle w:val="BodyText"/>
      </w:pPr>
      <w:r>
        <w:t>As you upload videos that match the rule, they are automatically added to the playlist.</w:t>
      </w:r>
    </w:p>
    <w:p w:rsidR="00151A9F" w:rsidRPr="00E3369B" w:rsidRDefault="00151A9F" w:rsidP="00E3369B">
      <w:pPr>
        <w:pStyle w:val="Heading3"/>
      </w:pPr>
      <w:bookmarkStart w:id="363" w:name="_Toc313796565"/>
      <w:bookmarkStart w:id="364" w:name="_Toc332631981"/>
      <w:r w:rsidRPr="00E3369B">
        <w:t>Defining a Rule</w:t>
      </w:r>
      <w:bookmarkEnd w:id="363"/>
      <w:bookmarkEnd w:id="364"/>
    </w:p>
    <w:p w:rsidR="00151A9F" w:rsidRPr="005A672C" w:rsidRDefault="00151A9F" w:rsidP="00E74132">
      <w:pPr>
        <w:pStyle w:val="BodyText"/>
        <w:rPr>
          <w:rStyle w:val="apple-style-span"/>
          <w:rFonts w:ascii="Arial Bold" w:hAnsi="Arial Bold"/>
          <w:b/>
          <w:bCs/>
          <w:sz w:val="30"/>
          <w:szCs w:val="40"/>
        </w:rPr>
      </w:pPr>
      <w:r w:rsidRPr="005A672C">
        <w:rPr>
          <w:rStyle w:val="apple-style-span"/>
        </w:rPr>
        <w:t xml:space="preserve">You can define a rule that will result in your playlist content. You can use any number of filters: you can define a list of clips that all have the same tag (for example, if you enter the term "dog" into the search box and click search, a new rule-based playlist </w:t>
      </w:r>
      <w:r w:rsidR="00E74132">
        <w:rPr>
          <w:rStyle w:val="apple-style-span"/>
        </w:rPr>
        <w:t xml:space="preserve">is </w:t>
      </w:r>
      <w:r w:rsidRPr="005A672C">
        <w:rPr>
          <w:rStyle w:val="apple-style-span"/>
        </w:rPr>
        <w:t xml:space="preserve">created for all the clips that have the "dog" tag). This list will dynamically change each time a clip is added or deleted to/from your account. </w:t>
      </w:r>
    </w:p>
    <w:p w:rsidR="00EB3B88" w:rsidRPr="005A672C" w:rsidRDefault="00EB3B88" w:rsidP="00E3369B">
      <w:pPr>
        <w:pStyle w:val="BodyText"/>
        <w:rPr>
          <w:rStyle w:val="apple-style-span"/>
          <w:rFonts w:ascii="Arial Bold" w:hAnsi="Arial Bold"/>
          <w:b/>
          <w:bCs/>
          <w:sz w:val="30"/>
          <w:szCs w:val="40"/>
        </w:rPr>
      </w:pPr>
      <w:r w:rsidRPr="005A672C">
        <w:rPr>
          <w:rStyle w:val="apple-style-span"/>
        </w:rPr>
        <w:t xml:space="preserve">For </w:t>
      </w:r>
      <w:r w:rsidR="00151A9F" w:rsidRPr="005A672C">
        <w:rPr>
          <w:rStyle w:val="apple-style-span"/>
        </w:rPr>
        <w:t xml:space="preserve">example, you can define a rule-based playlist that consists of all the 0-4 minute video clips that were created in the past week. In addition to filtering, at the bottom of the window, you can define a preferred order for your playlist. You can order it by Most Viewed (overall, last week or last 24 hours) or Most Recent (for example, most recently added to the KMC). </w:t>
      </w:r>
    </w:p>
    <w:p w:rsidR="00EB3B88" w:rsidRPr="005A672C" w:rsidRDefault="00151A9F" w:rsidP="00E3369B">
      <w:pPr>
        <w:pStyle w:val="BodyText"/>
        <w:rPr>
          <w:rStyle w:val="apple-style-span"/>
          <w:rFonts w:ascii="Arial Bold" w:hAnsi="Arial Bold"/>
          <w:b/>
          <w:bCs/>
          <w:sz w:val="30"/>
          <w:szCs w:val="40"/>
        </w:rPr>
      </w:pPr>
      <w:r w:rsidRPr="005A672C">
        <w:rPr>
          <w:rStyle w:val="apple-style-span"/>
        </w:rPr>
        <w:t xml:space="preserve">If, for example, you would like to create a dynamic playlist that at any given moment consists of the most viewed clips in the last week, all you need to do is </w:t>
      </w:r>
      <w:r w:rsidR="00782C35" w:rsidRPr="005A672C">
        <w:rPr>
          <w:rStyle w:val="apple-style-span"/>
        </w:rPr>
        <w:t xml:space="preserve">create a new filter </w:t>
      </w:r>
      <w:r w:rsidRPr="005A672C">
        <w:rPr>
          <w:rStyle w:val="apple-style-span"/>
        </w:rPr>
        <w:t xml:space="preserve">and select the "Most Viewed 7 Days" option from the "Order by" drop-down menu. </w:t>
      </w:r>
    </w:p>
    <w:p w:rsidR="00EB3B88" w:rsidRPr="005A672C" w:rsidRDefault="00EB3B88" w:rsidP="00E74132">
      <w:pPr>
        <w:pStyle w:val="BodyText"/>
        <w:rPr>
          <w:rStyle w:val="apple-style-span"/>
          <w:rFonts w:ascii="Arial Bold" w:hAnsi="Arial Bold"/>
          <w:b/>
          <w:bCs/>
          <w:sz w:val="30"/>
          <w:szCs w:val="40"/>
        </w:rPr>
      </w:pPr>
      <w:r w:rsidRPr="005A672C">
        <w:rPr>
          <w:rStyle w:val="apple-style-span"/>
        </w:rPr>
        <w:t xml:space="preserve">On </w:t>
      </w:r>
      <w:r w:rsidR="00151A9F" w:rsidRPr="005A672C">
        <w:rPr>
          <w:rStyle w:val="apple-style-span"/>
        </w:rPr>
        <w:t>the bottom of the playlist you can see the number of entries in the playlist and their total length</w:t>
      </w:r>
      <w:r w:rsidRPr="005A672C">
        <w:rPr>
          <w:rStyle w:val="apple-style-span"/>
        </w:rPr>
        <w:t>. You</w:t>
      </w:r>
      <w:r w:rsidR="00151A9F" w:rsidRPr="005A672C">
        <w:rPr>
          <w:rStyle w:val="apple-style-span"/>
        </w:rPr>
        <w:t xml:space="preserve"> can automatically limit the number of entries that </w:t>
      </w:r>
      <w:r w:rsidR="00E74132">
        <w:rPr>
          <w:rStyle w:val="apple-style-span"/>
        </w:rPr>
        <w:t>are</w:t>
      </w:r>
      <w:r w:rsidR="00151A9F" w:rsidRPr="005A672C">
        <w:rPr>
          <w:rStyle w:val="apple-style-span"/>
        </w:rPr>
        <w:t xml:space="preserve"> included in the playlist by adjusting the counter positioned to the right of the "Order by" drop-down menu. </w:t>
      </w:r>
    </w:p>
    <w:p w:rsidR="00151A9F" w:rsidRPr="005A672C" w:rsidRDefault="00782C35" w:rsidP="00E3369B">
      <w:pPr>
        <w:pStyle w:val="BodyText"/>
      </w:pPr>
      <w:r w:rsidRPr="005A672C">
        <w:t>Your playlist can be based on a single rule or multiple rules.</w:t>
      </w:r>
      <w:r w:rsidRPr="005A672C">
        <w:rPr>
          <w:rStyle w:val="apple-style-span"/>
        </w:rPr>
        <w:t xml:space="preserve"> </w:t>
      </w:r>
      <w:r w:rsidR="00151A9F" w:rsidRPr="005A672C">
        <w:rPr>
          <w:rStyle w:val="apple-style-span"/>
        </w:rPr>
        <w:t xml:space="preserve">If you </w:t>
      </w:r>
      <w:r w:rsidR="00EB3B88" w:rsidRPr="005A672C">
        <w:rPr>
          <w:rStyle w:val="apple-style-span"/>
        </w:rPr>
        <w:t xml:space="preserve">want </w:t>
      </w:r>
      <w:r w:rsidR="00151A9F" w:rsidRPr="005A672C">
        <w:rPr>
          <w:rStyle w:val="apple-style-span"/>
        </w:rPr>
        <w:t xml:space="preserve">to apply more than one rule to </w:t>
      </w:r>
      <w:r w:rsidR="00151A9F" w:rsidRPr="00E3369B">
        <w:lastRenderedPageBreak/>
        <w:t>your playlist, click the "Switch to Advanced Mode" link at the bottom of the window. Note that this will clear all previous information that you have saved in your playlist.</w:t>
      </w:r>
    </w:p>
    <w:p w:rsidR="007B22A7" w:rsidRDefault="007B22A7" w:rsidP="009428D3">
      <w:pPr>
        <w:pStyle w:val="Procedure"/>
        <w:pPrChange w:id="365" w:author="Debbie Zioni" w:date="2012-08-15T20:03:00Z">
          <w:pPr>
            <w:pStyle w:val="Procedure"/>
          </w:pPr>
        </w:pPrChange>
      </w:pPr>
      <w:r>
        <w:t>To create/add a single rule playlist</w:t>
      </w:r>
    </w:p>
    <w:p w:rsidR="007B22A7" w:rsidRDefault="007B22A7" w:rsidP="00292207">
      <w:pPr>
        <w:pStyle w:val="ListNumber"/>
        <w:numPr>
          <w:ilvl w:val="0"/>
          <w:numId w:val="64"/>
        </w:numPr>
      </w:pPr>
      <w:r w:rsidRPr="00323554">
        <w:t>Select</w:t>
      </w:r>
      <w:r>
        <w:t xml:space="preserve"> the </w:t>
      </w:r>
      <w:r w:rsidRPr="005C7B20">
        <w:t>Content</w:t>
      </w:r>
      <w:r>
        <w:t xml:space="preserve"> tab and then select the </w:t>
      </w:r>
      <w:r w:rsidRPr="005C7B20">
        <w:t>Playlist</w:t>
      </w:r>
      <w:r w:rsidR="003550FF">
        <w:t>s</w:t>
      </w:r>
      <w:r>
        <w:t xml:space="preserve"> </w:t>
      </w:r>
      <w:r w:rsidR="003550FF">
        <w:t>tab</w:t>
      </w:r>
      <w:r>
        <w:t>.</w:t>
      </w:r>
    </w:p>
    <w:p w:rsidR="007B22A7" w:rsidRDefault="007B22A7" w:rsidP="00B0724F">
      <w:pPr>
        <w:pStyle w:val="ListNumber"/>
      </w:pPr>
      <w:r w:rsidRPr="006B0B3C">
        <w:t xml:space="preserve">Select </w:t>
      </w:r>
      <w:r w:rsidRPr="00323554">
        <w:t>Add Rules Based Playlist</w:t>
      </w:r>
      <w:r w:rsidRPr="006B0B3C">
        <w:t>.</w:t>
      </w:r>
    </w:p>
    <w:p w:rsidR="008A239E" w:rsidRPr="00C00B27" w:rsidRDefault="008A239E">
      <w:pPr>
        <w:pStyle w:val="ListNumber"/>
      </w:pPr>
      <w:r>
        <w:t>Enter a</w:t>
      </w:r>
      <w:r w:rsidR="00C11B22">
        <w:t>n informative</w:t>
      </w:r>
      <w:r>
        <w:t xml:space="preserve"> </w:t>
      </w:r>
      <w:r w:rsidRPr="00842D0E">
        <w:t>Name</w:t>
      </w:r>
      <w:r w:rsidRPr="00C00B27">
        <w:t xml:space="preserve"> for your playlist (required).</w:t>
      </w:r>
    </w:p>
    <w:p w:rsidR="008A239E" w:rsidRDefault="008A239E">
      <w:pPr>
        <w:pStyle w:val="ListNumber"/>
      </w:pPr>
      <w:r w:rsidRPr="0061539A">
        <w:t xml:space="preserve">Using the </w:t>
      </w:r>
      <w:r w:rsidRPr="00842D0E">
        <w:t>Filters</w:t>
      </w:r>
      <w:r>
        <w:t>,</w:t>
      </w:r>
      <w:r w:rsidRPr="0061539A">
        <w:t xml:space="preserve"> search for the entries you</w:t>
      </w:r>
      <w:r>
        <w:t xml:space="preserve"> would</w:t>
      </w:r>
      <w:r w:rsidRPr="0061539A">
        <w:t xml:space="preserve"> like to includ</w:t>
      </w:r>
      <w:r>
        <w:t xml:space="preserve">e. </w:t>
      </w:r>
    </w:p>
    <w:p w:rsidR="00C11B22" w:rsidRDefault="008A239E">
      <w:pPr>
        <w:pStyle w:val="ListContinue"/>
      </w:pPr>
      <w:r>
        <w:t>T</w:t>
      </w:r>
      <w:r w:rsidRPr="0061539A">
        <w:t xml:space="preserve">he results </w:t>
      </w:r>
      <w:r>
        <w:t xml:space="preserve">are displayed </w:t>
      </w:r>
      <w:r w:rsidRPr="0061539A">
        <w:t>in the Entries Table.</w:t>
      </w:r>
    </w:p>
    <w:p w:rsidR="008A239E" w:rsidRPr="00B534D1" w:rsidRDefault="008A239E">
      <w:pPr>
        <w:pStyle w:val="ListContinue"/>
      </w:pPr>
      <w:r>
        <w:t>Y</w:t>
      </w:r>
      <w:r w:rsidRPr="0061539A">
        <w:t xml:space="preserve">ou can choose more than one type of filter (for instance, text search + date + media type), </w:t>
      </w:r>
      <w:r w:rsidRPr="00995155">
        <w:t>the logical relationship between fields will be an "AND" relationship.</w:t>
      </w:r>
    </w:p>
    <w:p w:rsidR="008A239E" w:rsidRDefault="008A239E">
      <w:pPr>
        <w:pStyle w:val="ListNumber"/>
      </w:pPr>
      <w:r>
        <w:t xml:space="preserve">Select your preferred video order from the </w:t>
      </w:r>
      <w:r w:rsidRPr="00995155">
        <w:t>Order</w:t>
      </w:r>
      <w:r w:rsidR="001C1A6B">
        <w:t xml:space="preserve"> B</w:t>
      </w:r>
      <w:r w:rsidRPr="00995155">
        <w:t>y</w:t>
      </w:r>
      <w:r>
        <w:t xml:space="preserve"> drop-down menu.</w:t>
      </w:r>
    </w:p>
    <w:p w:rsidR="008A239E" w:rsidRPr="005D2482" w:rsidRDefault="008A239E" w:rsidP="00B32AE5">
      <w:pPr>
        <w:pStyle w:val="ListNumber"/>
      </w:pPr>
      <w:r>
        <w:t>S</w:t>
      </w:r>
      <w:r w:rsidRPr="009C4614">
        <w:t>elect the total number of entries you</w:t>
      </w:r>
      <w:r>
        <w:t xml:space="preserve"> would </w:t>
      </w:r>
      <w:r w:rsidRPr="009C4614">
        <w:t>li</w:t>
      </w:r>
      <w:r>
        <w:t xml:space="preserve">ke to include in the playlist via the </w:t>
      </w:r>
      <w:r w:rsidRPr="00995155">
        <w:t>Limit Playlist</w:t>
      </w:r>
      <w:r>
        <w:t xml:space="preserve"> result box.</w:t>
      </w:r>
      <w:r w:rsidR="008144A6">
        <w:t xml:space="preserve"> </w:t>
      </w:r>
    </w:p>
    <w:p w:rsidR="008A239E" w:rsidRDefault="008A239E">
      <w:pPr>
        <w:pStyle w:val="ListNumber"/>
        <w:rPr>
          <w:rFonts w:ascii="Calibri" w:hAnsi="Calibri"/>
        </w:rPr>
      </w:pPr>
      <w:r>
        <w:t xml:space="preserve">Click </w:t>
      </w:r>
      <w:r w:rsidRPr="00995155">
        <w:t>Save Changes</w:t>
      </w:r>
      <w:r w:rsidRPr="0083168D">
        <w:t xml:space="preserve"> to complete the process.</w:t>
      </w:r>
      <w:r w:rsidRPr="00B33159">
        <w:rPr>
          <w:rFonts w:ascii="Calibri" w:hAnsi="Calibri"/>
        </w:rPr>
        <w:t xml:space="preserve"> </w:t>
      </w:r>
    </w:p>
    <w:p w:rsidR="008A239E" w:rsidRPr="00B33159" w:rsidRDefault="008A239E">
      <w:r w:rsidRPr="00AB631E">
        <w:rPr>
          <w:noProof/>
          <w:lang w:val="en-US" w:bidi="he-IL"/>
        </w:rPr>
        <w:drawing>
          <wp:inline distT="0" distB="0" distL="0" distR="0" wp14:anchorId="3C6EB0B1" wp14:editId="7D7D55C2">
            <wp:extent cx="5943600" cy="4233128"/>
            <wp:effectExtent l="0" t="0" r="0" b="0"/>
            <wp:docPr id="19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7" cstate="print"/>
                    <a:srcRect/>
                    <a:stretch>
                      <a:fillRect/>
                    </a:stretch>
                  </pic:blipFill>
                  <pic:spPr bwMode="auto">
                    <a:xfrm>
                      <a:off x="0" y="0"/>
                      <a:ext cx="5943600" cy="4233128"/>
                    </a:xfrm>
                    <a:prstGeom prst="rect">
                      <a:avLst/>
                    </a:prstGeom>
                    <a:noFill/>
                    <a:ln w="9525">
                      <a:noFill/>
                      <a:miter lim="800000"/>
                      <a:headEnd/>
                      <a:tailEnd/>
                    </a:ln>
                  </pic:spPr>
                </pic:pic>
              </a:graphicData>
            </a:graphic>
          </wp:inline>
        </w:drawing>
      </w:r>
    </w:p>
    <w:p w:rsidR="007B22A7" w:rsidRPr="005D2482" w:rsidRDefault="007B22A7">
      <w:pPr>
        <w:pStyle w:val="Heading3"/>
      </w:pPr>
      <w:bookmarkStart w:id="366" w:name="_Multiple_Rules_Based"/>
      <w:bookmarkStart w:id="367" w:name="_Toc313796566"/>
      <w:bookmarkStart w:id="368" w:name="_Toc332631982"/>
      <w:bookmarkEnd w:id="366"/>
      <w:r w:rsidRPr="005D2482">
        <w:t>Multiple Rule</w:t>
      </w:r>
      <w:r w:rsidR="008144A6">
        <w:t>s Based</w:t>
      </w:r>
      <w:r w:rsidRPr="005D2482">
        <w:t xml:space="preserve"> Playlist - Advanced Mode</w:t>
      </w:r>
      <w:bookmarkEnd w:id="367"/>
      <w:bookmarkEnd w:id="368"/>
    </w:p>
    <w:p w:rsidR="007B22A7" w:rsidRDefault="00D4578A" w:rsidP="00E3369B">
      <w:pPr>
        <w:pStyle w:val="BodyText"/>
      </w:pPr>
      <w:r>
        <w:t xml:space="preserve">Use </w:t>
      </w:r>
      <w:r w:rsidR="006D265F">
        <w:t xml:space="preserve">the </w:t>
      </w:r>
      <w:r w:rsidR="007B22A7" w:rsidRPr="005B440D">
        <w:t>Advanced Mode to create playlists based on multiple rules.</w:t>
      </w:r>
    </w:p>
    <w:p w:rsidR="008144A6" w:rsidRDefault="008144A6" w:rsidP="00E3369B">
      <w:pPr>
        <w:pStyle w:val="BodyText"/>
      </w:pPr>
      <w:r>
        <w:rPr>
          <w:noProof/>
          <w:lang w:val="en-US" w:bidi="he-IL"/>
        </w:rPr>
        <w:lastRenderedPageBreak/>
        <w:drawing>
          <wp:inline distT="0" distB="0" distL="0" distR="0" wp14:anchorId="4C4FDD0D" wp14:editId="2EE01304">
            <wp:extent cx="5171407" cy="3733800"/>
            <wp:effectExtent l="0" t="0" r="0" b="0"/>
            <wp:docPr id="12296" name="Picture 1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les_based.png"/>
                    <pic:cNvPicPr/>
                  </pic:nvPicPr>
                  <pic:blipFill>
                    <a:blip r:embed="rId78">
                      <a:extLst>
                        <a:ext uri="{28A0092B-C50C-407E-A947-70E740481C1C}">
                          <a14:useLocalDpi xmlns:a14="http://schemas.microsoft.com/office/drawing/2010/main" val="0"/>
                        </a:ext>
                      </a:extLst>
                    </a:blip>
                    <a:stretch>
                      <a:fillRect/>
                    </a:stretch>
                  </pic:blipFill>
                  <pic:spPr>
                    <a:xfrm>
                      <a:off x="0" y="0"/>
                      <a:ext cx="5171407" cy="3733800"/>
                    </a:xfrm>
                    <a:prstGeom prst="rect">
                      <a:avLst/>
                    </a:prstGeom>
                  </pic:spPr>
                </pic:pic>
              </a:graphicData>
            </a:graphic>
          </wp:inline>
        </w:drawing>
      </w:r>
    </w:p>
    <w:p w:rsidR="008144A6" w:rsidRDefault="008144A6" w:rsidP="009428D3">
      <w:pPr>
        <w:pStyle w:val="Procedure"/>
        <w:pPrChange w:id="369" w:author="Debbie Zioni" w:date="2012-08-15T20:03:00Z">
          <w:pPr>
            <w:pStyle w:val="Procedure"/>
          </w:pPr>
        </w:pPrChange>
      </w:pPr>
      <w:r>
        <w:t>To create/add a multiple rules based playlist</w:t>
      </w:r>
    </w:p>
    <w:p w:rsidR="007B22A7" w:rsidRPr="00014F5C" w:rsidRDefault="007B22A7" w:rsidP="00292207">
      <w:pPr>
        <w:pStyle w:val="ListNumber"/>
        <w:numPr>
          <w:ilvl w:val="0"/>
          <w:numId w:val="65"/>
        </w:numPr>
      </w:pPr>
      <w:r w:rsidRPr="00014F5C">
        <w:t>Select the Content tab and then select the Playlist</w:t>
      </w:r>
      <w:r w:rsidR="003550FF">
        <w:t>s</w:t>
      </w:r>
      <w:r w:rsidRPr="00014F5C">
        <w:t xml:space="preserve"> </w:t>
      </w:r>
      <w:r w:rsidR="003550FF">
        <w:t>tab</w:t>
      </w:r>
      <w:r w:rsidRPr="00014F5C">
        <w:t>.</w:t>
      </w:r>
    </w:p>
    <w:p w:rsidR="007B22A7" w:rsidRPr="00FD6AC6" w:rsidRDefault="007B22A7" w:rsidP="00B0724F">
      <w:pPr>
        <w:pStyle w:val="ListNumber"/>
      </w:pPr>
      <w:r w:rsidRPr="00FD6AC6">
        <w:t>Select Add Rules Based Playlist.</w:t>
      </w:r>
    </w:p>
    <w:p w:rsidR="007B22A7" w:rsidRPr="00FD6AC6" w:rsidRDefault="007B22A7">
      <w:pPr>
        <w:pStyle w:val="ListNumber"/>
      </w:pPr>
      <w:r w:rsidRPr="00FD6AC6">
        <w:t>Click Switch to Advanced Mode.</w:t>
      </w:r>
    </w:p>
    <w:p w:rsidR="00AB3F17" w:rsidRPr="00FD6AC6" w:rsidRDefault="007B22A7">
      <w:pPr>
        <w:pStyle w:val="ListNumber"/>
      </w:pPr>
      <w:r w:rsidRPr="00FD6AC6">
        <w:t>Enter a Name</w:t>
      </w:r>
      <w:r w:rsidR="00AB3F17" w:rsidRPr="00FD6AC6">
        <w:t xml:space="preserve"> for your playlist (required).</w:t>
      </w:r>
    </w:p>
    <w:p w:rsidR="007B22A7" w:rsidRDefault="007B22A7">
      <w:pPr>
        <w:pStyle w:val="ListNumber"/>
      </w:pPr>
      <w:r w:rsidRPr="00FD6AC6">
        <w:t>Click Add Rule to create a new playlist rule. (</w:t>
      </w:r>
      <w:r w:rsidR="00D4578A">
        <w:t xml:space="preserve">See </w:t>
      </w:r>
      <w:hyperlink w:anchor="_Creating_a_Rules" w:history="1">
        <w:r w:rsidR="006D265F" w:rsidRPr="00FD6AC6">
          <w:rPr>
            <w:rStyle w:val="Hyperlink"/>
          </w:rPr>
          <w:t>Creating a Rules Based Playlist</w:t>
        </w:r>
      </w:hyperlink>
      <w:r w:rsidR="006D265F" w:rsidRPr="00014F5C">
        <w:t xml:space="preserve"> </w:t>
      </w:r>
      <w:r w:rsidRPr="00FD6AC6">
        <w:t xml:space="preserve"> to learn about creating rules.)</w:t>
      </w:r>
    </w:p>
    <w:p w:rsidR="008144A6" w:rsidRDefault="00211EDC">
      <w:pPr>
        <w:pStyle w:val="ListContinue"/>
      </w:pPr>
      <w:r w:rsidRPr="00842D0E">
        <w:rPr>
          <w:noProof/>
          <w:lang w:val="en-US" w:bidi="he-IL"/>
        </w:rPr>
        <w:lastRenderedPageBreak/>
        <w:drawing>
          <wp:inline distT="0" distB="0" distL="0" distR="0" wp14:anchorId="220E9BF8" wp14:editId="25823BDB">
            <wp:extent cx="5591175" cy="4225290"/>
            <wp:effectExtent l="0" t="0" r="9525"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 rules_based.png"/>
                    <pic:cNvPicPr/>
                  </pic:nvPicPr>
                  <pic:blipFill>
                    <a:blip r:embed="rId79">
                      <a:extLst>
                        <a:ext uri="{28A0092B-C50C-407E-A947-70E740481C1C}">
                          <a14:useLocalDpi xmlns:a14="http://schemas.microsoft.com/office/drawing/2010/main" val="0"/>
                        </a:ext>
                      </a:extLst>
                    </a:blip>
                    <a:stretch>
                      <a:fillRect/>
                    </a:stretch>
                  </pic:blipFill>
                  <pic:spPr>
                    <a:xfrm>
                      <a:off x="0" y="0"/>
                      <a:ext cx="5591175" cy="4225290"/>
                    </a:xfrm>
                    <a:prstGeom prst="rect">
                      <a:avLst/>
                    </a:prstGeom>
                  </pic:spPr>
                </pic:pic>
              </a:graphicData>
            </a:graphic>
          </wp:inline>
        </w:drawing>
      </w:r>
    </w:p>
    <w:p w:rsidR="00AB3F17" w:rsidRDefault="00AB3F17" w:rsidP="00B0724F">
      <w:pPr>
        <w:pStyle w:val="ListNumber"/>
      </w:pPr>
      <w:r w:rsidRPr="00842D0E">
        <w:t xml:space="preserve">Add </w:t>
      </w:r>
      <w:r w:rsidR="0001153A">
        <w:t>a</w:t>
      </w:r>
      <w:r w:rsidR="007B22A7" w:rsidRPr="00842D0E">
        <w:t xml:space="preserve">dditional rules. </w:t>
      </w:r>
    </w:p>
    <w:p w:rsidR="007B22A7" w:rsidRDefault="007B22A7">
      <w:pPr>
        <w:pStyle w:val="ListNumber"/>
      </w:pPr>
      <w:r>
        <w:t xml:space="preserve">Use the </w:t>
      </w:r>
      <w:r w:rsidRPr="00842D0E">
        <w:t>Remove Rule</w:t>
      </w:r>
      <w:r>
        <w:t xml:space="preserve"> and </w:t>
      </w:r>
      <w:r w:rsidRPr="00842D0E">
        <w:t>Edit Rule</w:t>
      </w:r>
      <w:r>
        <w:t xml:space="preserve"> buttons to make changes to your list of rules.</w:t>
      </w:r>
      <w:r w:rsidR="006D265F">
        <w:t xml:space="preserve"> </w:t>
      </w:r>
    </w:p>
    <w:p w:rsidR="0089665B" w:rsidRDefault="0089665B">
      <w:pPr>
        <w:pStyle w:val="ListContinue"/>
      </w:pPr>
      <w:r>
        <w:rPr>
          <w:noProof/>
          <w:lang w:val="en-US" w:bidi="he-IL"/>
        </w:rPr>
        <w:lastRenderedPageBreak/>
        <w:drawing>
          <wp:inline distT="0" distB="0" distL="0" distR="0" wp14:anchorId="103F1455" wp14:editId="5EFBB733">
            <wp:extent cx="5619750" cy="4237753"/>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9750" cy="4237753"/>
                    </a:xfrm>
                    <a:prstGeom prst="rect">
                      <a:avLst/>
                    </a:prstGeom>
                    <a:noFill/>
                  </pic:spPr>
                </pic:pic>
              </a:graphicData>
            </a:graphic>
          </wp:inline>
        </w:drawing>
      </w:r>
    </w:p>
    <w:p w:rsidR="007B22A7" w:rsidRPr="005127A9" w:rsidRDefault="009D69F9" w:rsidP="00831E12">
      <w:pPr>
        <w:rPr>
          <w:rFonts w:ascii="Calibri" w:hAnsi="Calibri"/>
          <w:b/>
          <w:bCs/>
          <w:sz w:val="24"/>
          <w:szCs w:val="24"/>
        </w:rPr>
      </w:pPr>
      <w:r>
        <w:t>R</w:t>
      </w:r>
      <w:r w:rsidR="007B22A7" w:rsidRPr="0083168D">
        <w:t xml:space="preserve">ules </w:t>
      </w:r>
      <w:r w:rsidR="00AB3F17">
        <w:t xml:space="preserve">are </w:t>
      </w:r>
      <w:r w:rsidR="007B22A7" w:rsidRPr="0083168D">
        <w:t>applied to the play</w:t>
      </w:r>
      <w:r w:rsidR="00AB3F17">
        <w:t xml:space="preserve">list in the order they appear. </w:t>
      </w:r>
      <w:r w:rsidR="00AB3F17" w:rsidRPr="006D265F">
        <w:t>U</w:t>
      </w:r>
      <w:r w:rsidR="00AB3F17">
        <w:t>s</w:t>
      </w:r>
      <w:r w:rsidR="007B22A7" w:rsidRPr="00842D0E">
        <w:t>e the arrows to change the order of the rules</w:t>
      </w:r>
      <w:r>
        <w:t>.</w:t>
      </w:r>
      <w:r w:rsidR="007B22A7" w:rsidRPr="006D265F">
        <w:t xml:space="preserve"> </w:t>
      </w:r>
    </w:p>
    <w:p w:rsidR="009B63BF" w:rsidRDefault="009B63BF" w:rsidP="00E92567">
      <w:pPr>
        <w:pStyle w:val="Heading3"/>
      </w:pPr>
      <w:bookmarkStart w:id="370" w:name="_Additional_Playlist_Configuration"/>
      <w:bookmarkStart w:id="371" w:name="_Toc313796567"/>
      <w:bookmarkStart w:id="372" w:name="_Toc332631983"/>
      <w:bookmarkEnd w:id="370"/>
      <w:r>
        <w:t>Additional Playlist Configuration</w:t>
      </w:r>
      <w:bookmarkEnd w:id="371"/>
      <w:bookmarkEnd w:id="372"/>
    </w:p>
    <w:p w:rsidR="009B63BF" w:rsidRPr="005B4C21" w:rsidRDefault="009B63BF" w:rsidP="005127A9">
      <w:r>
        <w:t>Other actions that you may apply to playlists include:</w:t>
      </w:r>
    </w:p>
    <w:p w:rsidR="009B63BF" w:rsidRDefault="009428D3" w:rsidP="005127A9">
      <w:pPr>
        <w:pStyle w:val="ListBullet"/>
      </w:pPr>
      <w:hyperlink w:anchor="_Creating_Multi-tab_Playlists" w:history="1">
        <w:r w:rsidR="009B63BF" w:rsidRPr="009B63BF">
          <w:rPr>
            <w:rStyle w:val="Hyperlink"/>
            <w:rFonts w:cs="Arial"/>
          </w:rPr>
          <w:t>Creating Multi-tab Playlists</w:t>
        </w:r>
      </w:hyperlink>
      <w:r w:rsidR="009B63BF">
        <w:t xml:space="preserve"> </w:t>
      </w:r>
    </w:p>
    <w:p w:rsidR="009B63BF" w:rsidRDefault="009428D3">
      <w:pPr>
        <w:pStyle w:val="ListBullet"/>
      </w:pPr>
      <w:hyperlink w:anchor="_Deleting_a_Playlist" w:history="1">
        <w:r w:rsidR="009B63BF" w:rsidRPr="009B63BF">
          <w:rPr>
            <w:rStyle w:val="Hyperlink"/>
            <w:rFonts w:cs="Arial"/>
          </w:rPr>
          <w:t>Deleting a Playlist</w:t>
        </w:r>
      </w:hyperlink>
      <w:r w:rsidR="009B63BF">
        <w:t xml:space="preserve"> </w:t>
      </w:r>
    </w:p>
    <w:p w:rsidR="009B63BF" w:rsidRDefault="009428D3">
      <w:pPr>
        <w:pStyle w:val="ListBullet"/>
      </w:pPr>
      <w:hyperlink w:anchor="_Removing_Videos_from" w:history="1">
        <w:r w:rsidR="009B63BF" w:rsidRPr="009B63BF">
          <w:rPr>
            <w:rStyle w:val="Hyperlink"/>
            <w:rFonts w:cs="Arial"/>
          </w:rPr>
          <w:t>Removing Videos from a Playlist</w:t>
        </w:r>
      </w:hyperlink>
    </w:p>
    <w:p w:rsidR="009B63BF" w:rsidRDefault="009428D3" w:rsidP="009B63BF">
      <w:pPr>
        <w:pStyle w:val="ListBullet"/>
      </w:pPr>
      <w:hyperlink w:anchor="_Customizing_Additional_Features" w:history="1">
        <w:r w:rsidR="009B63BF" w:rsidRPr="009B63BF">
          <w:rPr>
            <w:rStyle w:val="Hyperlink"/>
            <w:rFonts w:cs="Arial"/>
          </w:rPr>
          <w:t>Customizing Additional Features for Playlists</w:t>
        </w:r>
      </w:hyperlink>
    </w:p>
    <w:p w:rsidR="008A239E" w:rsidRDefault="008A239E" w:rsidP="00E3369B">
      <w:pPr>
        <w:pStyle w:val="Heading3"/>
      </w:pPr>
      <w:bookmarkStart w:id="373" w:name="_Creating_Multi-tab_Playlists"/>
      <w:bookmarkStart w:id="374" w:name="_Toc313796568"/>
      <w:bookmarkStart w:id="375" w:name="_Toc332631984"/>
      <w:bookmarkEnd w:id="373"/>
      <w:r w:rsidRPr="009039D5">
        <w:t>Creating</w:t>
      </w:r>
      <w:r w:rsidR="00782C35">
        <w:t xml:space="preserve"> a Player with</w:t>
      </w:r>
      <w:r w:rsidRPr="009039D5">
        <w:t xml:space="preserve"> </w:t>
      </w:r>
      <w:r w:rsidR="00854D58">
        <w:t xml:space="preserve">Multi-tab </w:t>
      </w:r>
      <w:r w:rsidRPr="009039D5">
        <w:t>Playlist</w:t>
      </w:r>
      <w:r w:rsidR="00854D58">
        <w:t>s</w:t>
      </w:r>
      <w:bookmarkEnd w:id="374"/>
      <w:bookmarkEnd w:id="375"/>
      <w:r w:rsidR="00A57665">
        <w:t xml:space="preserve"> </w:t>
      </w:r>
    </w:p>
    <w:p w:rsidR="008A239E" w:rsidRDefault="008A239E">
      <w:r w:rsidRPr="00995155">
        <w:t>A Multi</w:t>
      </w:r>
      <w:r w:rsidR="00854D58">
        <w:t>-tab</w:t>
      </w:r>
      <w:r w:rsidRPr="00995155">
        <w:t xml:space="preserve"> Playlist </w:t>
      </w:r>
      <w:r w:rsidR="000E367A">
        <w:t xml:space="preserve">contains </w:t>
      </w:r>
      <w:r w:rsidRPr="00995155">
        <w:t>multiple tabs, each containing a different playlist.</w:t>
      </w:r>
    </w:p>
    <w:p w:rsidR="008A239E" w:rsidRPr="005A672C" w:rsidRDefault="008A239E" w:rsidP="009428D3">
      <w:pPr>
        <w:pStyle w:val="Procedure"/>
        <w:pPrChange w:id="376" w:author="Debbie Zioni" w:date="2012-08-15T20:03:00Z">
          <w:pPr>
            <w:pStyle w:val="Procedure"/>
          </w:pPr>
        </w:pPrChange>
      </w:pPr>
      <w:r w:rsidRPr="00CF6D17">
        <w:rPr>
          <w:rStyle w:val="ProcedureChar"/>
          <w:b/>
        </w:rPr>
        <w:t>To create a multi</w:t>
      </w:r>
      <w:r w:rsidR="00854D58" w:rsidRPr="00A56D2A">
        <w:rPr>
          <w:rStyle w:val="ProcedureChar"/>
          <w:b/>
        </w:rPr>
        <w:t>-tab</w:t>
      </w:r>
      <w:r w:rsidRPr="00A56D2A">
        <w:rPr>
          <w:rStyle w:val="ProcedureChar"/>
          <w:b/>
        </w:rPr>
        <w:t xml:space="preserve"> playlist</w:t>
      </w:r>
    </w:p>
    <w:p w:rsidR="008A239E" w:rsidRPr="00995155" w:rsidRDefault="008A239E" w:rsidP="00292207">
      <w:pPr>
        <w:pStyle w:val="ListNumber"/>
        <w:numPr>
          <w:ilvl w:val="0"/>
          <w:numId w:val="13"/>
        </w:numPr>
      </w:pPr>
      <w:r>
        <w:t xml:space="preserve">Select the </w:t>
      </w:r>
      <w:r w:rsidRPr="00995155">
        <w:t xml:space="preserve">Studio </w:t>
      </w:r>
      <w:r>
        <w:t xml:space="preserve">Tab and then </w:t>
      </w:r>
      <w:r w:rsidRPr="007223F6">
        <w:t xml:space="preserve">select </w:t>
      </w:r>
      <w:r w:rsidRPr="00995155">
        <w:t>New Player – Multiple Playlist</w:t>
      </w:r>
      <w:r>
        <w:t>.</w:t>
      </w:r>
    </w:p>
    <w:p w:rsidR="0089665B" w:rsidRDefault="008A239E">
      <w:pPr>
        <w:pStyle w:val="ListContinue"/>
      </w:pPr>
      <w:r>
        <w:t>The</w:t>
      </w:r>
      <w:r w:rsidRPr="00854D58">
        <w:t xml:space="preserve"> </w:t>
      </w:r>
      <w:r w:rsidRPr="00014F5C">
        <w:rPr>
          <w:b/>
        </w:rPr>
        <w:t>Basics</w:t>
      </w:r>
      <w:r w:rsidR="0089665B">
        <w:t xml:space="preserve"> tab is displayed.</w:t>
      </w:r>
    </w:p>
    <w:p w:rsidR="008A239E" w:rsidRPr="0089665B" w:rsidRDefault="008A239E" w:rsidP="0089665B">
      <w:pPr>
        <w:pStyle w:val="ListNumber"/>
        <w:rPr>
          <w:rStyle w:val="Hyperlink"/>
          <w:rFonts w:cs="Arial"/>
          <w:color w:val="666560"/>
        </w:rPr>
      </w:pPr>
      <w:r w:rsidRPr="007223F6">
        <w:t>Des</w:t>
      </w:r>
      <w:r>
        <w:t xml:space="preserve">ign and configure your playlist. See </w:t>
      </w:r>
      <w:hyperlink w:anchor="_Designing_and_Configuring" w:history="1">
        <w:r w:rsidRPr="00240C7D">
          <w:rPr>
            <w:rStyle w:val="Hyperlink"/>
          </w:rPr>
          <w:t>Designing and Configuring a New Player or Playlist</w:t>
        </w:r>
      </w:hyperlink>
      <w:hyperlink w:anchor="DEsigning_and_Configuring_a_new_player" w:history="1">
        <w:r w:rsidRPr="00D155E8">
          <w:rPr>
            <w:rStyle w:val="Hyperlink"/>
            <w:color w:val="auto"/>
          </w:rPr>
          <w:t>.</w:t>
        </w:r>
      </w:hyperlink>
    </w:p>
    <w:p w:rsidR="008A239E" w:rsidRDefault="008A239E" w:rsidP="00292207">
      <w:pPr>
        <w:pStyle w:val="ListNumber"/>
        <w:numPr>
          <w:ilvl w:val="0"/>
          <w:numId w:val="13"/>
        </w:numPr>
      </w:pPr>
      <w:r w:rsidRPr="00995155">
        <w:t xml:space="preserve">Select the </w:t>
      </w:r>
      <w:r w:rsidRPr="005C7B20">
        <w:t>Content</w:t>
      </w:r>
      <w:r w:rsidRPr="00240C7D">
        <w:t xml:space="preserve"> tab and add pre-existing playlists to your new Multiple Playlist</w:t>
      </w:r>
      <w:r>
        <w:t>.</w:t>
      </w:r>
    </w:p>
    <w:p w:rsidR="008A239E" w:rsidRDefault="008A239E">
      <w:pPr>
        <w:pStyle w:val="ListContinue"/>
      </w:pPr>
      <w:r>
        <w:t xml:space="preserve">Use the arrows to select from the list of </w:t>
      </w:r>
      <w:r w:rsidRPr="00995155">
        <w:t>All playlists</w:t>
      </w:r>
      <w:r>
        <w:t xml:space="preserve"> and move them to the </w:t>
      </w:r>
      <w:r w:rsidRPr="00995155">
        <w:t>Playlist tabs</w:t>
      </w:r>
      <w:r>
        <w:t xml:space="preserve"> list</w:t>
      </w:r>
      <w:r w:rsidRPr="00240C7D">
        <w:t>.</w:t>
      </w:r>
    </w:p>
    <w:p w:rsidR="008A239E" w:rsidRPr="0089665B" w:rsidRDefault="008A239E" w:rsidP="00292207">
      <w:pPr>
        <w:pStyle w:val="ListNumber"/>
        <w:numPr>
          <w:ilvl w:val="0"/>
          <w:numId w:val="13"/>
        </w:numPr>
      </w:pPr>
      <w:r w:rsidRPr="002F0199">
        <w:lastRenderedPageBreak/>
        <w:t>Save Changes</w:t>
      </w:r>
      <w:r w:rsidRPr="00240C7D">
        <w:t xml:space="preserve"> to complete the process</w:t>
      </w:r>
      <w:r w:rsidR="0089665B">
        <w:t>.</w:t>
      </w:r>
    </w:p>
    <w:p w:rsidR="008A239E" w:rsidRDefault="008A239E" w:rsidP="00E74132">
      <w:pPr>
        <w:pStyle w:val="ListContinue"/>
      </w:pPr>
      <w:r w:rsidRPr="00AB631E">
        <w:rPr>
          <w:noProof/>
          <w:lang w:val="en-US" w:bidi="he-IL"/>
        </w:rPr>
        <w:drawing>
          <wp:inline distT="0" distB="0" distL="0" distR="0" wp14:anchorId="374F44E8" wp14:editId="77134887">
            <wp:extent cx="5171012" cy="2234532"/>
            <wp:effectExtent l="0" t="0" r="0" b="0"/>
            <wp:docPr id="2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171012" cy="2234532"/>
                    </a:xfrm>
                    <a:prstGeom prst="rect">
                      <a:avLst/>
                    </a:prstGeom>
                    <a:noFill/>
                    <a:ln w="9525">
                      <a:noFill/>
                      <a:miter lim="800000"/>
                      <a:headEnd/>
                      <a:tailEnd/>
                    </a:ln>
                  </pic:spPr>
                </pic:pic>
              </a:graphicData>
            </a:graphic>
          </wp:inline>
        </w:drawing>
      </w:r>
      <w:r>
        <w:br/>
      </w:r>
      <w:r w:rsidRPr="00BE6694">
        <w:br/>
      </w:r>
      <w:r>
        <w:t xml:space="preserve">The </w:t>
      </w:r>
      <w:r w:rsidRPr="00BE6694">
        <w:t>player</w:t>
      </w:r>
      <w:r>
        <w:t>s</w:t>
      </w:r>
      <w:r w:rsidRPr="00BE6694">
        <w:t xml:space="preserve"> will appear in the</w:t>
      </w:r>
      <w:r>
        <w:t xml:space="preserve"> </w:t>
      </w:r>
      <w:r w:rsidR="001C1A6B">
        <w:t>Multiplayer</w:t>
      </w:r>
      <w:r>
        <w:t xml:space="preserve"> </w:t>
      </w:r>
      <w:r w:rsidRPr="00BE6694">
        <w:t>List.</w:t>
      </w:r>
      <w:r>
        <w:t xml:space="preserve"> Each playlist </w:t>
      </w:r>
      <w:r w:rsidR="00E74132">
        <w:t xml:space="preserve">is </w:t>
      </w:r>
      <w:r>
        <w:t>displayed in a new tab.</w:t>
      </w:r>
    </w:p>
    <w:p w:rsidR="00F3490B" w:rsidRPr="00F3490B" w:rsidRDefault="00F3490B" w:rsidP="00E3369B">
      <w:pPr>
        <w:pStyle w:val="Heading3"/>
      </w:pPr>
      <w:bookmarkStart w:id="377" w:name="_Deleting_a_Playlist"/>
      <w:bookmarkStart w:id="378" w:name="_Toc313796569"/>
      <w:bookmarkStart w:id="379" w:name="_Toc332631985"/>
      <w:bookmarkEnd w:id="377"/>
      <w:r w:rsidRPr="00F3490B">
        <w:t xml:space="preserve">Deleting a </w:t>
      </w:r>
      <w:r w:rsidR="009B63BF">
        <w:t>P</w:t>
      </w:r>
      <w:r w:rsidRPr="00F3490B">
        <w:t>laylist</w:t>
      </w:r>
      <w:bookmarkEnd w:id="378"/>
      <w:bookmarkEnd w:id="379"/>
    </w:p>
    <w:p w:rsidR="00F3490B" w:rsidRDefault="00F3490B" w:rsidP="009428D3">
      <w:pPr>
        <w:pStyle w:val="Procedure"/>
        <w:pPrChange w:id="380" w:author="Debbie Zioni" w:date="2012-08-15T20:03:00Z">
          <w:pPr>
            <w:pStyle w:val="Procedure"/>
          </w:pPr>
        </w:pPrChange>
      </w:pPr>
      <w:r>
        <w:t>To delete a playlist</w:t>
      </w:r>
    </w:p>
    <w:p w:rsidR="00F3490B" w:rsidRDefault="00F3490B" w:rsidP="00292207">
      <w:pPr>
        <w:pStyle w:val="ListNumber"/>
        <w:numPr>
          <w:ilvl w:val="0"/>
          <w:numId w:val="67"/>
        </w:numPr>
      </w:pPr>
      <w:r>
        <w:t xml:space="preserve">Go to the </w:t>
      </w:r>
      <w:r w:rsidRPr="00014F5C">
        <w:t>Content</w:t>
      </w:r>
      <w:r>
        <w:t xml:space="preserve"> tab and then select the </w:t>
      </w:r>
      <w:r w:rsidRPr="005C7B20">
        <w:t>Playlists</w:t>
      </w:r>
      <w:r>
        <w:t xml:space="preserve"> tab.</w:t>
      </w:r>
    </w:p>
    <w:p w:rsidR="00F3490B" w:rsidRDefault="00F3490B" w:rsidP="00B0724F">
      <w:pPr>
        <w:pStyle w:val="ListNumber"/>
      </w:pPr>
      <w:r>
        <w:t xml:space="preserve">Select the playlist in the workspace and click </w:t>
      </w:r>
      <w:r w:rsidRPr="00842D0E">
        <w:rPr>
          <w:rStyle w:val="BodyTextChar"/>
        </w:rPr>
        <w:t>Delete</w:t>
      </w:r>
      <w:r>
        <w:t xml:space="preserve">. </w:t>
      </w:r>
    </w:p>
    <w:p w:rsidR="00F3490B" w:rsidRDefault="001B325A" w:rsidP="00E3369B">
      <w:pPr>
        <w:pStyle w:val="Heading3"/>
      </w:pPr>
      <w:bookmarkStart w:id="381" w:name="remove"/>
      <w:bookmarkStart w:id="382" w:name="_Removing_Videos_from"/>
      <w:bookmarkStart w:id="383" w:name="_Toc313796570"/>
      <w:bookmarkStart w:id="384" w:name="_Toc332631986"/>
      <w:bookmarkEnd w:id="381"/>
      <w:bookmarkEnd w:id="382"/>
      <w:r>
        <w:t>Removing Videos from a P</w:t>
      </w:r>
      <w:r w:rsidR="00F3490B">
        <w:t>laylist</w:t>
      </w:r>
      <w:bookmarkEnd w:id="383"/>
      <w:bookmarkEnd w:id="384"/>
    </w:p>
    <w:p w:rsidR="00F3490B" w:rsidRDefault="00F3490B" w:rsidP="009428D3">
      <w:pPr>
        <w:pStyle w:val="Procedure"/>
        <w:pPrChange w:id="385" w:author="Debbie Zioni" w:date="2012-08-15T20:03:00Z">
          <w:pPr>
            <w:pStyle w:val="Procedure"/>
          </w:pPr>
        </w:pPrChange>
      </w:pPr>
      <w:r>
        <w:t>To remove videos from a manual playlist:</w:t>
      </w:r>
    </w:p>
    <w:p w:rsidR="00F3490B" w:rsidRDefault="00F3490B" w:rsidP="00292207">
      <w:pPr>
        <w:pStyle w:val="ListNumber"/>
        <w:numPr>
          <w:ilvl w:val="0"/>
          <w:numId w:val="68"/>
        </w:numPr>
      </w:pPr>
      <w:r>
        <w:t xml:space="preserve">Go to the </w:t>
      </w:r>
      <w:r w:rsidRPr="005C7B20">
        <w:t>Content</w:t>
      </w:r>
      <w:r>
        <w:t xml:space="preserve"> tab and then select the </w:t>
      </w:r>
      <w:r w:rsidRPr="005C7B20">
        <w:t>Playlists</w:t>
      </w:r>
      <w:r>
        <w:t xml:space="preserve"> tab </w:t>
      </w:r>
    </w:p>
    <w:p w:rsidR="00F3490B" w:rsidRDefault="00F3490B" w:rsidP="00292207">
      <w:pPr>
        <w:pStyle w:val="ListNumber"/>
        <w:numPr>
          <w:ilvl w:val="0"/>
          <w:numId w:val="68"/>
        </w:numPr>
      </w:pPr>
      <w:r>
        <w:t>Select the playlist.</w:t>
      </w:r>
    </w:p>
    <w:p w:rsidR="00F3490B" w:rsidRPr="00F3490B" w:rsidRDefault="00F3490B" w:rsidP="00292207">
      <w:pPr>
        <w:pStyle w:val="ListNumber"/>
        <w:numPr>
          <w:ilvl w:val="0"/>
          <w:numId w:val="68"/>
        </w:numPr>
      </w:pPr>
      <w:r w:rsidRPr="00C4778E">
        <w:t xml:space="preserve">Select one or more videos </w:t>
      </w:r>
      <w:r w:rsidRPr="00842D0E">
        <w:t xml:space="preserve">from the </w:t>
      </w:r>
      <w:r w:rsidRPr="005C7B20">
        <w:t>Playlist Entries</w:t>
      </w:r>
      <w:r w:rsidRPr="00842D0E">
        <w:t xml:space="preserve"> and use the horizon</w:t>
      </w:r>
      <w:r w:rsidR="00C4778E" w:rsidRPr="00842D0E">
        <w:t xml:space="preserve">tal arrows to move them to the </w:t>
      </w:r>
      <w:r w:rsidR="00C4778E" w:rsidRPr="005C7B20">
        <w:t>Entries table</w:t>
      </w:r>
      <w:r w:rsidRPr="00C4778E">
        <w:t>.</w:t>
      </w:r>
    </w:p>
    <w:p w:rsidR="00F3490B" w:rsidRDefault="00F3490B" w:rsidP="00DA1844">
      <w:pPr>
        <w:pStyle w:val="BodyText"/>
      </w:pPr>
      <w:r>
        <w:t>Removing a video from a playlist does not delete it from your</w:t>
      </w:r>
      <w:r w:rsidR="00C4778E">
        <w:t xml:space="preserve"> content library</w:t>
      </w:r>
      <w:r>
        <w:t>.</w:t>
      </w:r>
    </w:p>
    <w:p w:rsidR="00F3490B" w:rsidRDefault="00F3490B" w:rsidP="00DA1844">
      <w:pPr>
        <w:pStyle w:val="BodyText"/>
      </w:pPr>
      <w:r>
        <w:t>You cannot remove a video from a rules based playlist</w:t>
      </w:r>
      <w:r w:rsidR="00DC6A96">
        <w:t xml:space="preserve"> directly</w:t>
      </w:r>
      <w:r>
        <w:t>. Instead, you can:</w:t>
      </w:r>
    </w:p>
    <w:p w:rsidR="00F3490B" w:rsidRDefault="00F3490B" w:rsidP="00842D0E">
      <w:pPr>
        <w:pStyle w:val="ListBullet"/>
      </w:pPr>
      <w:r>
        <w:t>Modify the tags of the video so that the video no longer has any of the rules based playlist's tags.</w:t>
      </w:r>
    </w:p>
    <w:p w:rsidR="00F3490B" w:rsidRDefault="00F3490B" w:rsidP="00842D0E">
      <w:pPr>
        <w:pStyle w:val="ListBullet"/>
      </w:pPr>
      <w:r>
        <w:t>Modify the tags of the playlist so that they no longer include any of the video's tags.</w:t>
      </w:r>
    </w:p>
    <w:p w:rsidR="008A239E" w:rsidRPr="001758E7" w:rsidRDefault="00F3490B" w:rsidP="00123DCF">
      <w:pPr>
        <w:pStyle w:val="ListBullet"/>
      </w:pPr>
      <w:r>
        <w:t>Delete the video.</w:t>
      </w:r>
      <w:bookmarkStart w:id="386" w:name="_Flash_Delivery_Type"/>
      <w:bookmarkEnd w:id="386"/>
    </w:p>
    <w:p w:rsidR="008A239E" w:rsidRDefault="008A239E" w:rsidP="00E3369B">
      <w:pPr>
        <w:pStyle w:val="Heading3"/>
        <w:rPr>
          <w:rStyle w:val="Heading3Char"/>
        </w:rPr>
      </w:pPr>
      <w:bookmarkStart w:id="387" w:name="_Customizing_Additional_Features"/>
      <w:bookmarkStart w:id="388" w:name="_Toc313796571"/>
      <w:bookmarkStart w:id="389" w:name="_Toc332631987"/>
      <w:bookmarkEnd w:id="387"/>
      <w:r>
        <w:rPr>
          <w:rStyle w:val="Heading3Char"/>
        </w:rPr>
        <w:t>C</w:t>
      </w:r>
      <w:r w:rsidR="009B63BF">
        <w:rPr>
          <w:rStyle w:val="Heading3Char"/>
        </w:rPr>
        <w:t xml:space="preserve">ustomizing </w:t>
      </w:r>
      <w:r w:rsidRPr="007223F6">
        <w:rPr>
          <w:rStyle w:val="Heading3Char"/>
        </w:rPr>
        <w:t xml:space="preserve">Additional </w:t>
      </w:r>
      <w:r>
        <w:rPr>
          <w:rStyle w:val="Heading3Char"/>
        </w:rPr>
        <w:t>F</w:t>
      </w:r>
      <w:r w:rsidRPr="00995155">
        <w:rPr>
          <w:rStyle w:val="Heading3Char"/>
        </w:rPr>
        <w:t>eature</w:t>
      </w:r>
      <w:r>
        <w:rPr>
          <w:rStyle w:val="Heading3Char"/>
        </w:rPr>
        <w:t>s</w:t>
      </w:r>
      <w:r w:rsidRPr="00995155">
        <w:rPr>
          <w:rStyle w:val="Heading3Char"/>
        </w:rPr>
        <w:t xml:space="preserve"> </w:t>
      </w:r>
      <w:r w:rsidRPr="007223F6">
        <w:rPr>
          <w:rStyle w:val="Heading3Char"/>
        </w:rPr>
        <w:t xml:space="preserve">for </w:t>
      </w:r>
      <w:r>
        <w:rPr>
          <w:rStyle w:val="Heading3Char"/>
        </w:rPr>
        <w:t>P</w:t>
      </w:r>
      <w:r w:rsidRPr="00995155">
        <w:rPr>
          <w:rStyle w:val="Heading3Char"/>
        </w:rPr>
        <w:t>laylists</w:t>
      </w:r>
      <w:bookmarkEnd w:id="388"/>
      <w:bookmarkEnd w:id="389"/>
      <w:r w:rsidRPr="00995155">
        <w:rPr>
          <w:rStyle w:val="Heading3Char"/>
        </w:rPr>
        <w:t xml:space="preserve"> </w:t>
      </w:r>
    </w:p>
    <w:p w:rsidR="00F339B7" w:rsidRDefault="008A239E">
      <w:r w:rsidRPr="00995155">
        <w:rPr>
          <w:rStyle w:val="BodyTextChar"/>
        </w:rPr>
        <w:t xml:space="preserve">When creating a playlist (either with one or multiple tabs) you will see additional configuration options under the Playlist Items section. </w:t>
      </w:r>
      <w:r w:rsidR="00BB24E9">
        <w:rPr>
          <w:rStyle w:val="BodyTextChar"/>
        </w:rPr>
        <w:t>V</w:t>
      </w:r>
      <w:r w:rsidRPr="00995155">
        <w:rPr>
          <w:rStyle w:val="BodyTextChar"/>
        </w:rPr>
        <w:t>arious types of information for each of the playlist items, such as number of plays, tags, rank etc.</w:t>
      </w:r>
      <w:r w:rsidR="00BB24E9">
        <w:rPr>
          <w:rStyle w:val="BodyTextChar"/>
        </w:rPr>
        <w:t xml:space="preserve"> are displayed.</w:t>
      </w:r>
      <w:r w:rsidRPr="00995155">
        <w:rPr>
          <w:rStyle w:val="BodyTextChar"/>
        </w:rPr>
        <w:br/>
      </w:r>
      <w:r>
        <w:br/>
      </w:r>
      <w:r w:rsidR="00BB24E9">
        <w:t xml:space="preserve">Use options in </w:t>
      </w:r>
      <w:r w:rsidRPr="00480DF1">
        <w:t>the Features</w:t>
      </w:r>
      <w:r w:rsidR="00E41635">
        <w:t xml:space="preserve"> </w:t>
      </w:r>
      <w:r w:rsidRPr="00480DF1">
        <w:t>section to customize the player's design</w:t>
      </w:r>
      <w:r w:rsidR="00BB24E9">
        <w:t>.</w:t>
      </w:r>
    </w:p>
    <w:p w:rsidR="00836A9A" w:rsidRDefault="00836A9A" w:rsidP="00E3369B">
      <w:pPr>
        <w:pStyle w:val="Heading2"/>
      </w:pPr>
      <w:bookmarkStart w:id="390" w:name="_Designing_and_Configuring"/>
      <w:bookmarkStart w:id="391" w:name="_Toc313796572"/>
      <w:bookmarkStart w:id="392" w:name="_Toc332631988"/>
      <w:bookmarkEnd w:id="390"/>
      <w:r w:rsidRPr="00480DF1">
        <w:lastRenderedPageBreak/>
        <w:t>Designing and Configurin</w:t>
      </w:r>
      <w:bookmarkStart w:id="393" w:name="DEsigning_and_Configuring_a_new_player"/>
      <w:bookmarkEnd w:id="393"/>
      <w:r w:rsidRPr="00480DF1">
        <w:t>g a Player</w:t>
      </w:r>
      <w:bookmarkEnd w:id="391"/>
      <w:bookmarkEnd w:id="392"/>
      <w:r>
        <w:t xml:space="preserve"> </w:t>
      </w:r>
    </w:p>
    <w:p w:rsidR="00085D2A" w:rsidRDefault="009A25F2" w:rsidP="009D62F1">
      <w:pPr>
        <w:rPr>
          <w:rStyle w:val="BodyTextChar"/>
        </w:rPr>
      </w:pPr>
      <w:r w:rsidRPr="00842D0E">
        <w:rPr>
          <w:rStyle w:val="BodyTextChar"/>
        </w:rPr>
        <w:t>A playlist is a collection of videos that are grouped together in a particular order for playback in the K</w:t>
      </w:r>
      <w:r w:rsidR="00085D2A">
        <w:rPr>
          <w:rStyle w:val="BodyTextChar"/>
        </w:rPr>
        <w:t xml:space="preserve">altura </w:t>
      </w:r>
      <w:r w:rsidRPr="00842D0E">
        <w:rPr>
          <w:rStyle w:val="BodyTextChar"/>
        </w:rPr>
        <w:t>Player</w:t>
      </w:r>
      <w:r>
        <w:rPr>
          <w:rStyle w:val="apple-converted-space"/>
          <w:color w:val="5B5B5B"/>
          <w:sz w:val="21"/>
          <w:szCs w:val="21"/>
        </w:rPr>
        <w:t>.</w:t>
      </w:r>
      <w:r w:rsidR="00085D2A" w:rsidRPr="00085D2A">
        <w:rPr>
          <w:rStyle w:val="Heading2Char"/>
          <w:color w:val="5B5B5B"/>
          <w:sz w:val="21"/>
          <w:szCs w:val="21"/>
        </w:rPr>
        <w:t xml:space="preserve"> </w:t>
      </w:r>
      <w:r w:rsidR="00085D2A" w:rsidRPr="00842D0E">
        <w:rPr>
          <w:rStyle w:val="BodyTextChar"/>
        </w:rPr>
        <w:t xml:space="preserve">After you've created your playlist, you can assign your playlist to a player. </w:t>
      </w:r>
      <w:r w:rsidR="00836A9A" w:rsidRPr="00836A9A">
        <w:rPr>
          <w:rStyle w:val="BodyTextChar"/>
        </w:rPr>
        <w:t xml:space="preserve">Use the </w:t>
      </w:r>
      <w:r w:rsidR="00836A9A" w:rsidRPr="0083168D">
        <w:rPr>
          <w:rStyle w:val="BodyTextChar"/>
        </w:rPr>
        <w:t xml:space="preserve">Studio </w:t>
      </w:r>
      <w:r w:rsidR="00836A9A" w:rsidRPr="00836A9A">
        <w:rPr>
          <w:rStyle w:val="BodyTextChar"/>
        </w:rPr>
        <w:t xml:space="preserve">tab </w:t>
      </w:r>
      <w:r w:rsidR="00836A9A" w:rsidRPr="0083168D">
        <w:rPr>
          <w:rStyle w:val="BodyTextChar"/>
        </w:rPr>
        <w:t>to create configurations and design players and playlists. You can add, remove and adjust multiple buttons and features, and create a look to match your site.</w:t>
      </w:r>
      <w:r w:rsidR="00C4778E">
        <w:rPr>
          <w:rStyle w:val="BodyTextChar"/>
        </w:rPr>
        <w:t xml:space="preserve"> </w:t>
      </w:r>
    </w:p>
    <w:p w:rsidR="00A7294B" w:rsidRPr="00E54D7D" w:rsidRDefault="00A7294B" w:rsidP="00E3369B">
      <w:pPr>
        <w:pStyle w:val="Heading3"/>
      </w:pPr>
      <w:bookmarkStart w:id="394" w:name="_Toc302304752"/>
      <w:bookmarkStart w:id="395" w:name="_Toc313796573"/>
      <w:bookmarkStart w:id="396" w:name="_Toc332631989"/>
      <w:r w:rsidRPr="00E54D7D">
        <w:t>Player List</w:t>
      </w:r>
      <w:bookmarkEnd w:id="394"/>
      <w:bookmarkEnd w:id="395"/>
      <w:bookmarkEnd w:id="396"/>
    </w:p>
    <w:p w:rsidR="00A7294B" w:rsidRDefault="00A7294B" w:rsidP="00DA1844">
      <w:pPr>
        <w:pStyle w:val="BodyText"/>
      </w:pPr>
      <w:r>
        <w:t>The Studio tab displays the list of the players defined in the system. The default players that are included within the system, as well as players defined and created by administrators via the KMC are displayed.</w:t>
      </w:r>
      <w:bookmarkStart w:id="397" w:name="_Toc302932193"/>
      <w:bookmarkStart w:id="398" w:name="_Toc302930758"/>
      <w:bookmarkStart w:id="399" w:name="_Toc302930442"/>
      <w:bookmarkStart w:id="400" w:name="_Toc302915033"/>
      <w:bookmarkStart w:id="401" w:name="_Toc302660634"/>
      <w:bookmarkStart w:id="402" w:name="_Toc302310856"/>
      <w:bookmarkStart w:id="403" w:name="_Toc302305071"/>
      <w:bookmarkStart w:id="404" w:name="_Toc302304912"/>
      <w:bookmarkStart w:id="405" w:name="_Toc302932194"/>
      <w:bookmarkStart w:id="406" w:name="_Toc302930759"/>
      <w:bookmarkStart w:id="407" w:name="_Toc302930443"/>
      <w:bookmarkStart w:id="408" w:name="_Toc302915034"/>
      <w:bookmarkStart w:id="409" w:name="_Toc302660635"/>
      <w:bookmarkStart w:id="410" w:name="_Toc302310857"/>
      <w:bookmarkStart w:id="411" w:name="_Toc302305072"/>
      <w:bookmarkStart w:id="412" w:name="_Toc302304913"/>
      <w:bookmarkStart w:id="413" w:name="_Toc302932195"/>
      <w:bookmarkStart w:id="414" w:name="_Toc302930760"/>
      <w:bookmarkStart w:id="415" w:name="_Toc302930444"/>
      <w:bookmarkStart w:id="416" w:name="_Toc302915035"/>
      <w:bookmarkStart w:id="417" w:name="_Toc302660636"/>
      <w:bookmarkStart w:id="418" w:name="_Toc302310858"/>
      <w:bookmarkStart w:id="419" w:name="_Toc302305073"/>
      <w:bookmarkStart w:id="420" w:name="_Toc302304914"/>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r w:rsidR="00594668">
        <w:t xml:space="preserve"> A default playlist is automatically created for a new player based on the most played entries for the Partner ID.</w:t>
      </w:r>
    </w:p>
    <w:p w:rsidR="00A144D4" w:rsidRDefault="00A144D4" w:rsidP="00DA1844">
      <w:pPr>
        <w:pStyle w:val="BodyText"/>
      </w:pPr>
      <w:r w:rsidRPr="00BD44D1">
        <w:t xml:space="preserve">The </w:t>
      </w:r>
      <w:r w:rsidR="00F3629D">
        <w:t>Studio contains the following</w:t>
      </w:r>
      <w:r w:rsidRPr="00BD44D1">
        <w:t xml:space="preserve"> template</w:t>
      </w:r>
      <w:r w:rsidRPr="00A144D4">
        <w:t xml:space="preserve">s of players: </w:t>
      </w:r>
    </w:p>
    <w:p w:rsidR="00F3629D" w:rsidRPr="00A144D4" w:rsidRDefault="00F3629D">
      <w:r>
        <w:rPr>
          <w:noProof/>
          <w:lang w:val="en-US" w:bidi="he-IL"/>
        </w:rPr>
        <w:drawing>
          <wp:inline distT="0" distB="0" distL="0" distR="0" wp14:anchorId="3235EDA5" wp14:editId="59EAA9C8">
            <wp:extent cx="2352675" cy="4149737"/>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studio_templates.png"/>
                    <pic:cNvPicPr/>
                  </pic:nvPicPr>
                  <pic:blipFill>
                    <a:blip r:embed="rId82">
                      <a:extLst>
                        <a:ext uri="{28A0092B-C50C-407E-A947-70E740481C1C}">
                          <a14:useLocalDpi xmlns:a14="http://schemas.microsoft.com/office/drawing/2010/main" val="0"/>
                        </a:ext>
                      </a:extLst>
                    </a:blip>
                    <a:stretch>
                      <a:fillRect/>
                    </a:stretch>
                  </pic:blipFill>
                  <pic:spPr>
                    <a:xfrm>
                      <a:off x="0" y="0"/>
                      <a:ext cx="2358932" cy="4160773"/>
                    </a:xfrm>
                    <a:prstGeom prst="rect">
                      <a:avLst/>
                    </a:prstGeom>
                  </pic:spPr>
                </pic:pic>
              </a:graphicData>
            </a:graphic>
          </wp:inline>
        </w:drawing>
      </w:r>
    </w:p>
    <w:p w:rsidR="00E41635" w:rsidRDefault="00A144D4" w:rsidP="00DA1844">
      <w:pPr>
        <w:pStyle w:val="BodyText"/>
      </w:pPr>
      <w:r w:rsidRPr="008631B0">
        <w:t>A studio template is a collection of features of a specific K</w:t>
      </w:r>
      <w:r w:rsidR="00A727ED">
        <w:t>altura Player</w:t>
      </w:r>
      <w:r w:rsidRPr="008631B0">
        <w:t xml:space="preserve"> configuration. The template is actually a collection of the player uiConf and another .xml file called features.xml</w:t>
      </w:r>
      <w:r>
        <w:t>.  For more information</w:t>
      </w:r>
      <w:r w:rsidR="001C1A6B">
        <w:t xml:space="preserve">, </w:t>
      </w:r>
      <w:r>
        <w:t>see</w:t>
      </w:r>
      <w:r w:rsidR="00EC6982">
        <w:t xml:space="preserve"> </w:t>
      </w:r>
      <w:hyperlink r:id="rId83" w:history="1">
        <w:r w:rsidR="00FA70C4" w:rsidRPr="00FA70C4">
          <w:rPr>
            <w:rStyle w:val="Hyperlink"/>
            <w:rFonts w:cs="Arial"/>
          </w:rPr>
          <w:t>here</w:t>
        </w:r>
      </w:hyperlink>
      <w:r>
        <w:t>.</w:t>
      </w:r>
    </w:p>
    <w:p w:rsidR="00E41635" w:rsidRDefault="00E41635" w:rsidP="00DA1844">
      <w:pPr>
        <w:pStyle w:val="BodyText"/>
      </w:pPr>
    </w:p>
    <w:tbl>
      <w:tblPr>
        <w:tblW w:w="9134" w:type="dxa"/>
        <w:tblLayout w:type="fixed"/>
        <w:tblCellMar>
          <w:left w:w="62" w:type="dxa"/>
          <w:right w:w="62" w:type="dxa"/>
        </w:tblCellMar>
        <w:tblLook w:val="0000" w:firstRow="0" w:lastRow="0" w:firstColumn="0" w:lastColumn="0" w:noHBand="0" w:noVBand="0"/>
      </w:tblPr>
      <w:tblGrid>
        <w:gridCol w:w="1020"/>
        <w:gridCol w:w="8114"/>
      </w:tblGrid>
      <w:tr w:rsidR="00E41635" w:rsidRPr="00FD26C0" w:rsidTr="003445E8">
        <w:trPr>
          <w:cantSplit/>
        </w:trPr>
        <w:tc>
          <w:tcPr>
            <w:tcW w:w="1020" w:type="dxa"/>
            <w:tcBorders>
              <w:top w:val="nil"/>
              <w:left w:val="nil"/>
              <w:bottom w:val="nil"/>
              <w:right w:val="nil"/>
            </w:tcBorders>
            <w:tcMar>
              <w:top w:w="0" w:type="dxa"/>
              <w:left w:w="62" w:type="dxa"/>
              <w:bottom w:w="0" w:type="dxa"/>
              <w:right w:w="62" w:type="dxa"/>
            </w:tcMar>
          </w:tcPr>
          <w:p w:rsidR="00E41635" w:rsidRPr="00FD26C0" w:rsidRDefault="00E41635" w:rsidP="003445E8">
            <w:pPr>
              <w:pStyle w:val="Note"/>
              <w:jc w:val="center"/>
            </w:pPr>
            <w:r>
              <w:rPr>
                <w:noProof/>
                <w:lang w:val="en-US" w:bidi="he-IL"/>
              </w:rPr>
              <w:lastRenderedPageBreak/>
              <w:drawing>
                <wp:inline distT="0" distB="0" distL="0" distR="0" wp14:anchorId="1A804B81" wp14:editId="46DD5247">
                  <wp:extent cx="315045" cy="485416"/>
                  <wp:effectExtent l="0" t="0" r="889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4932" cy="485241"/>
                          </a:xfrm>
                          <a:prstGeom prst="rect">
                            <a:avLst/>
                          </a:prstGeom>
                          <a:noFill/>
                          <a:ln>
                            <a:noFill/>
                          </a:ln>
                        </pic:spPr>
                      </pic:pic>
                    </a:graphicData>
                  </a:graphic>
                </wp:inline>
              </w:drawing>
            </w:r>
          </w:p>
        </w:tc>
        <w:tc>
          <w:tcPr>
            <w:tcW w:w="8114" w:type="dxa"/>
            <w:tcBorders>
              <w:top w:val="nil"/>
              <w:left w:val="nil"/>
              <w:bottom w:val="nil"/>
              <w:right w:val="nil"/>
            </w:tcBorders>
            <w:shd w:val="clear" w:color="auto" w:fill="F2F4D5"/>
            <w:tcMar>
              <w:top w:w="0" w:type="dxa"/>
              <w:left w:w="62" w:type="dxa"/>
              <w:bottom w:w="0" w:type="dxa"/>
              <w:right w:w="62" w:type="dxa"/>
            </w:tcMar>
          </w:tcPr>
          <w:p w:rsidR="00E41635" w:rsidRDefault="00E41635" w:rsidP="003445E8">
            <w:pPr>
              <w:pStyle w:val="Note"/>
              <w:rPr>
                <w:rStyle w:val="SpecialBold"/>
              </w:rPr>
            </w:pPr>
            <w:r>
              <w:rPr>
                <w:rStyle w:val="SpecialBold"/>
              </w:rPr>
              <w:t>Workflow</w:t>
            </w:r>
            <w:r w:rsidRPr="00FD26C0">
              <w:rPr>
                <w:rStyle w:val="SpecialBold"/>
              </w:rPr>
              <w:t>:</w:t>
            </w:r>
          </w:p>
          <w:p w:rsidR="00E41635" w:rsidRDefault="009428D3" w:rsidP="00292207">
            <w:pPr>
              <w:pStyle w:val="TableListNumber"/>
              <w:numPr>
                <w:ilvl w:val="0"/>
                <w:numId w:val="232"/>
              </w:numPr>
            </w:pPr>
            <w:hyperlink w:anchor="_Select_the_Type" w:history="1">
              <w:r w:rsidR="00E41635" w:rsidRPr="00AC6C7E">
                <w:rPr>
                  <w:rStyle w:val="Hyperlink"/>
                  <w:rFonts w:cs="Arial"/>
                </w:rPr>
                <w:t>Select the Type of Player</w:t>
              </w:r>
            </w:hyperlink>
            <w:r w:rsidR="00AC6C7E">
              <w:t>.</w:t>
            </w:r>
          </w:p>
          <w:p w:rsidR="00E41635" w:rsidRDefault="009428D3" w:rsidP="00292207">
            <w:pPr>
              <w:pStyle w:val="TableListNumber"/>
              <w:numPr>
                <w:ilvl w:val="0"/>
                <w:numId w:val="232"/>
              </w:numPr>
            </w:pPr>
            <w:hyperlink w:anchor="_Configure_the_Basics" w:history="1">
              <w:r w:rsidR="00E41635" w:rsidRPr="00AC6C7E">
                <w:rPr>
                  <w:rStyle w:val="Hyperlink"/>
                  <w:rFonts w:cs="Arial"/>
                </w:rPr>
                <w:t>Configure the Player Basics Settings</w:t>
              </w:r>
            </w:hyperlink>
          </w:p>
          <w:p w:rsidR="00E41635" w:rsidRDefault="009428D3" w:rsidP="00292207">
            <w:pPr>
              <w:pStyle w:val="TableListNumber"/>
              <w:numPr>
                <w:ilvl w:val="0"/>
                <w:numId w:val="232"/>
              </w:numPr>
            </w:pPr>
            <w:hyperlink w:anchor="_Configure_the_Player_1" w:history="1">
              <w:r w:rsidR="00E41635" w:rsidRPr="00AC6C7E">
                <w:rPr>
                  <w:rStyle w:val="Hyperlink"/>
                  <w:rFonts w:cs="Arial"/>
                </w:rPr>
                <w:t>Configure the Player Features</w:t>
              </w:r>
            </w:hyperlink>
            <w:r w:rsidR="00AC6C7E">
              <w:t>.</w:t>
            </w:r>
          </w:p>
          <w:p w:rsidR="00E41635" w:rsidRDefault="009428D3" w:rsidP="00292207">
            <w:pPr>
              <w:pStyle w:val="TableListNumber"/>
              <w:numPr>
                <w:ilvl w:val="0"/>
                <w:numId w:val="232"/>
              </w:numPr>
            </w:pPr>
            <w:hyperlink w:anchor="_Configuring_the_Player_1" w:history="1">
              <w:r w:rsidR="00E41635" w:rsidRPr="00AC6C7E">
                <w:rPr>
                  <w:rStyle w:val="Hyperlink"/>
                  <w:rFonts w:cs="Arial"/>
                </w:rPr>
                <w:t>Configure the Player Style</w:t>
              </w:r>
            </w:hyperlink>
            <w:r w:rsidR="00AC6C7E">
              <w:t>.</w:t>
            </w:r>
          </w:p>
          <w:p w:rsidR="00E41635" w:rsidRPr="004E32F1" w:rsidRDefault="00E41635" w:rsidP="00DA1844">
            <w:pPr>
              <w:pStyle w:val="TableListNumber"/>
              <w:numPr>
                <w:ilvl w:val="0"/>
                <w:numId w:val="0"/>
              </w:numPr>
              <w:ind w:left="288"/>
            </w:pPr>
          </w:p>
        </w:tc>
      </w:tr>
    </w:tbl>
    <w:p w:rsidR="00836A9A" w:rsidRPr="00FE2CB6" w:rsidRDefault="00836A9A" w:rsidP="00E3369B">
      <w:pPr>
        <w:pStyle w:val="Heading3"/>
        <w:rPr>
          <w:rStyle w:val="BodyTextChar"/>
          <w:rFonts w:ascii="Arial Bold" w:hAnsi="Arial Bold"/>
          <w:sz w:val="32"/>
        </w:rPr>
      </w:pPr>
      <w:bookmarkStart w:id="421" w:name="_Select_the_Type"/>
      <w:bookmarkStart w:id="422" w:name="_Toc313796574"/>
      <w:bookmarkStart w:id="423" w:name="_Toc332631990"/>
      <w:bookmarkEnd w:id="421"/>
      <w:r w:rsidRPr="00FE2CB6">
        <w:rPr>
          <w:rStyle w:val="BodyTextChar"/>
          <w:rFonts w:ascii="Arial Bold" w:hAnsi="Arial Bold"/>
          <w:sz w:val="32"/>
        </w:rPr>
        <w:t>Select the Type of Player</w:t>
      </w:r>
      <w:bookmarkEnd w:id="422"/>
      <w:bookmarkEnd w:id="423"/>
    </w:p>
    <w:p w:rsidR="00836A9A" w:rsidRPr="00E3369B" w:rsidRDefault="00836A9A" w:rsidP="009428D3">
      <w:pPr>
        <w:pStyle w:val="Procedure"/>
        <w:pPrChange w:id="424" w:author="Debbie Zioni" w:date="2012-08-15T20:03:00Z">
          <w:pPr>
            <w:pStyle w:val="Procedure"/>
          </w:pPr>
        </w:pPrChange>
      </w:pPr>
      <w:r w:rsidRPr="00E3369B">
        <w:t>To create a player</w:t>
      </w:r>
    </w:p>
    <w:p w:rsidR="00836A9A" w:rsidRDefault="00836A9A" w:rsidP="00292207">
      <w:pPr>
        <w:pStyle w:val="ListNumber"/>
        <w:numPr>
          <w:ilvl w:val="0"/>
          <w:numId w:val="10"/>
        </w:numPr>
      </w:pPr>
      <w:r w:rsidRPr="00836A9A">
        <w:t xml:space="preserve">Select </w:t>
      </w:r>
      <w:r w:rsidRPr="00E54D7D">
        <w:t xml:space="preserve">the </w:t>
      </w:r>
      <w:r w:rsidRPr="005C7B20">
        <w:t>Studio</w:t>
      </w:r>
      <w:r w:rsidRPr="00836A9A">
        <w:t xml:space="preserve"> tab. </w:t>
      </w:r>
    </w:p>
    <w:p w:rsidR="00836A9A" w:rsidRDefault="00836A9A" w:rsidP="00292207">
      <w:pPr>
        <w:pStyle w:val="ListNumber"/>
        <w:numPr>
          <w:ilvl w:val="0"/>
          <w:numId w:val="10"/>
        </w:numPr>
      </w:pPr>
      <w:r w:rsidRPr="00836A9A">
        <w:t>Select the type of p</w:t>
      </w:r>
      <w:r>
        <w:t>layer to create.</w:t>
      </w:r>
    </w:p>
    <w:p w:rsidR="00100D09" w:rsidRDefault="00100D09">
      <w:pPr>
        <w:pStyle w:val="ListContinue"/>
      </w:pPr>
      <w:r>
        <w:t>The Create New Player window is displayed.</w:t>
      </w:r>
    </w:p>
    <w:p w:rsidR="00992EC1" w:rsidRPr="00FD6AC6" w:rsidRDefault="0089665B" w:rsidP="00E3369B">
      <w:pPr>
        <w:pStyle w:val="Heading2"/>
      </w:pPr>
      <w:bookmarkStart w:id="425" w:name="_Configure_the_Basics"/>
      <w:bookmarkStart w:id="426" w:name="_Configuring_the_Player"/>
      <w:bookmarkStart w:id="427" w:name="_Toc313796575"/>
      <w:bookmarkStart w:id="428" w:name="_Toc332631991"/>
      <w:bookmarkEnd w:id="425"/>
      <w:bookmarkEnd w:id="426"/>
      <w:r>
        <w:t>Configuring</w:t>
      </w:r>
      <w:r w:rsidR="00992EC1" w:rsidRPr="00FD6AC6">
        <w:t xml:space="preserve"> the</w:t>
      </w:r>
      <w:r w:rsidR="00A4550C" w:rsidRPr="00FD6AC6">
        <w:t xml:space="preserve"> Player</w:t>
      </w:r>
      <w:r w:rsidR="00992EC1" w:rsidRPr="00FD6AC6">
        <w:t xml:space="preserve"> Basics Settings</w:t>
      </w:r>
      <w:bookmarkEnd w:id="427"/>
      <w:bookmarkEnd w:id="428"/>
    </w:p>
    <w:p w:rsidR="00992EC1" w:rsidRPr="00DF3524" w:rsidRDefault="00992EC1" w:rsidP="009428D3">
      <w:pPr>
        <w:pStyle w:val="Procedure"/>
        <w:pPrChange w:id="429" w:author="Debbie Zioni" w:date="2012-08-15T20:03:00Z">
          <w:pPr>
            <w:pStyle w:val="Procedure"/>
          </w:pPr>
        </w:pPrChange>
      </w:pPr>
      <w:r>
        <w:t>To configure</w:t>
      </w:r>
      <w:r w:rsidR="00135F55">
        <w:t xml:space="preserve"> the</w:t>
      </w:r>
      <w:r>
        <w:t xml:space="preserve"> </w:t>
      </w:r>
      <w:r w:rsidR="00833995">
        <w:t xml:space="preserve">player’s </w:t>
      </w:r>
      <w:r>
        <w:t>Basics settings</w:t>
      </w:r>
    </w:p>
    <w:p w:rsidR="00992EC1" w:rsidRPr="00B850D4" w:rsidRDefault="00992EC1" w:rsidP="00292207">
      <w:pPr>
        <w:pStyle w:val="ListNumber"/>
        <w:numPr>
          <w:ilvl w:val="0"/>
          <w:numId w:val="11"/>
        </w:numPr>
      </w:pPr>
      <w:r w:rsidRPr="00F160BA">
        <w:t xml:space="preserve">Select the Basics tab and enter </w:t>
      </w:r>
      <w:r w:rsidR="00B71020" w:rsidRPr="00D44A4E">
        <w:t xml:space="preserve">an informative </w:t>
      </w:r>
      <w:r w:rsidRPr="005436EB">
        <w:t xml:space="preserve">Player Name (required). </w:t>
      </w:r>
    </w:p>
    <w:p w:rsidR="00992EC1" w:rsidRPr="003C0E24" w:rsidRDefault="00992EC1" w:rsidP="00123DCF">
      <w:pPr>
        <w:pStyle w:val="ListNumber"/>
      </w:pPr>
      <w:r w:rsidRPr="005D5EB5">
        <w:t xml:space="preserve">Set the Video Ratio – select </w:t>
      </w:r>
      <w:r w:rsidR="00B71020" w:rsidRPr="003C0E24">
        <w:t xml:space="preserve">to </w:t>
      </w:r>
      <w:r w:rsidRPr="003C0E24">
        <w:t>keep or stretch your media to fit the player when the media and player aspect ratios are different.</w:t>
      </w:r>
    </w:p>
    <w:p w:rsidR="00992EC1" w:rsidRPr="003C0E24" w:rsidRDefault="00992EC1" w:rsidP="00123DCF">
      <w:pPr>
        <w:pStyle w:val="ListNumber"/>
      </w:pPr>
      <w:r w:rsidRPr="003C0E24">
        <w:t>Select Auto-play features.</w:t>
      </w:r>
    </w:p>
    <w:p w:rsidR="00B71020" w:rsidRDefault="00B71020">
      <w:pPr>
        <w:pStyle w:val="ListNumber"/>
      </w:pPr>
      <w:r w:rsidRPr="006A0CF5">
        <w:t>Select the Playlist</w:t>
      </w:r>
      <w:r w:rsidR="00C920B9">
        <w:t>’</w:t>
      </w:r>
      <w:r w:rsidRPr="006A0CF5">
        <w:t xml:space="preserve">s </w:t>
      </w:r>
      <w:hyperlink w:anchor="_Controls" w:history="1">
        <w:r w:rsidRPr="00C920B9">
          <w:rPr>
            <w:rStyle w:val="Hyperlink"/>
            <w:rFonts w:cs="Arial"/>
          </w:rPr>
          <w:t>controls</w:t>
        </w:r>
      </w:hyperlink>
      <w:r>
        <w:t>.</w:t>
      </w:r>
    </w:p>
    <w:p w:rsidR="00992EC1" w:rsidRPr="0069258E" w:rsidRDefault="00992EC1" w:rsidP="0050202E">
      <w:pPr>
        <w:pStyle w:val="BodyText"/>
      </w:pPr>
      <w:r w:rsidRPr="0069258E">
        <w:t>If you are creating a Player and a Playlist you will also see the Playlist Controls. Check Automatically</w:t>
      </w:r>
      <w:r w:rsidR="007702A4" w:rsidRPr="0069258E">
        <w:t xml:space="preserve"> </w:t>
      </w:r>
      <w:r w:rsidRPr="0069258E">
        <w:t>continue to the next entry</w:t>
      </w:r>
      <w:r w:rsidR="0001153A" w:rsidRPr="0069258E">
        <w:t>,</w:t>
      </w:r>
      <w:r w:rsidRPr="0069258E">
        <w:t xml:space="preserve"> to play the playlist media consecutively. </w:t>
      </w:r>
    </w:p>
    <w:p w:rsidR="00992EC1" w:rsidRDefault="00992EC1" w:rsidP="0050202E">
      <w:pPr>
        <w:pStyle w:val="BodyText"/>
      </w:pPr>
      <w:r w:rsidRPr="0069258E">
        <w:t>For playlists with images, set the duration for images to be displayed during the continuous play of the playlist.</w:t>
      </w:r>
    </w:p>
    <w:p w:rsidR="00AC6487" w:rsidRDefault="00AC6487" w:rsidP="00AC6487">
      <w:pPr>
        <w:pStyle w:val="BodyText"/>
      </w:pPr>
      <w:r>
        <w:t>Playlist controls do not apply to the 508 Player.</w:t>
      </w:r>
    </w:p>
    <w:p w:rsidR="00865919" w:rsidRPr="008F01DA" w:rsidRDefault="00865919" w:rsidP="00E3369B">
      <w:pPr>
        <w:pStyle w:val="Heading3"/>
      </w:pPr>
      <w:bookmarkStart w:id="430" w:name="_Toc313796576"/>
      <w:bookmarkStart w:id="431" w:name="_Toc332631992"/>
      <w:r w:rsidRPr="008F01DA">
        <w:t>Edit</w:t>
      </w:r>
      <w:r w:rsidR="0089665B" w:rsidRPr="008F01DA">
        <w:t>ing</w:t>
      </w:r>
      <w:r w:rsidRPr="008F01DA">
        <w:t xml:space="preserve"> </w:t>
      </w:r>
      <w:r w:rsidR="009B766F" w:rsidRPr="008F01DA">
        <w:t xml:space="preserve">a </w:t>
      </w:r>
      <w:r w:rsidRPr="008F01DA">
        <w:t>Player</w:t>
      </w:r>
      <w:bookmarkEnd w:id="430"/>
      <w:bookmarkEnd w:id="431"/>
    </w:p>
    <w:p w:rsidR="0001153A" w:rsidRPr="00E54D7D" w:rsidRDefault="00A7294B">
      <w:pPr>
        <w:pStyle w:val="BodyText"/>
      </w:pPr>
      <w:r>
        <w:t xml:space="preserve">The changes you make to an existing player will propagate to all sites where the player </w:t>
      </w:r>
      <w:r w:rsidR="00C7120B">
        <w:t>has been embedded</w:t>
      </w:r>
      <w:r>
        <w:t>, including syndicated players on other sites.</w:t>
      </w:r>
    </w:p>
    <w:p w:rsidR="00865919" w:rsidRPr="008F01DA" w:rsidRDefault="00865919" w:rsidP="009428D3">
      <w:pPr>
        <w:pStyle w:val="Procedure"/>
        <w:rPr>
          <w:rStyle w:val="BodyTextChar"/>
          <w:b w:val="0"/>
          <w:sz w:val="24"/>
          <w:szCs w:val="24"/>
        </w:rPr>
        <w:pPrChange w:id="432" w:author="Debbie Zioni" w:date="2012-08-15T20:03:00Z">
          <w:pPr>
            <w:pStyle w:val="Procedure"/>
          </w:pPr>
        </w:pPrChange>
      </w:pPr>
      <w:r w:rsidRPr="008F01DA">
        <w:rPr>
          <w:rStyle w:val="BodyTextChar"/>
          <w:sz w:val="24"/>
          <w:szCs w:val="24"/>
        </w:rPr>
        <w:t>To</w:t>
      </w:r>
      <w:r w:rsidRPr="008F01DA">
        <w:rPr>
          <w:rStyle w:val="ProcedureChar"/>
          <w:b/>
        </w:rPr>
        <w:t xml:space="preserve"> </w:t>
      </w:r>
      <w:r w:rsidRPr="008F01DA">
        <w:rPr>
          <w:rStyle w:val="BodyTextChar"/>
          <w:sz w:val="24"/>
          <w:szCs w:val="24"/>
        </w:rPr>
        <w:t>edit a player</w:t>
      </w:r>
    </w:p>
    <w:p w:rsidR="00865919" w:rsidRDefault="00865919" w:rsidP="00292207">
      <w:pPr>
        <w:pStyle w:val="ListNumber"/>
        <w:numPr>
          <w:ilvl w:val="0"/>
          <w:numId w:val="22"/>
        </w:numPr>
      </w:pPr>
      <w:r w:rsidRPr="00836A9A">
        <w:t xml:space="preserve">Select </w:t>
      </w:r>
      <w:r w:rsidRPr="0083168D">
        <w:t xml:space="preserve">the </w:t>
      </w:r>
      <w:r w:rsidRPr="002F0199">
        <w:t>Studio</w:t>
      </w:r>
      <w:r w:rsidRPr="00836A9A">
        <w:t xml:space="preserve"> tab.</w:t>
      </w:r>
    </w:p>
    <w:p w:rsidR="00865919" w:rsidRDefault="00A7294B" w:rsidP="00292207">
      <w:pPr>
        <w:pStyle w:val="ListNumber"/>
        <w:numPr>
          <w:ilvl w:val="0"/>
          <w:numId w:val="22"/>
        </w:numPr>
      </w:pPr>
      <w:r>
        <w:t xml:space="preserve">Click on the relevant </w:t>
      </w:r>
      <w:r w:rsidR="00C7120B">
        <w:t xml:space="preserve">player in the </w:t>
      </w:r>
      <w:r>
        <w:t>Player List</w:t>
      </w:r>
      <w:r w:rsidR="00865919">
        <w:t>.</w:t>
      </w:r>
    </w:p>
    <w:p w:rsidR="00645001" w:rsidRDefault="00645001">
      <w:pPr>
        <w:pStyle w:val="ListContinue"/>
      </w:pPr>
      <w:r w:rsidRPr="00A4550C">
        <w:t>Players</w:t>
      </w:r>
      <w:r>
        <w:t xml:space="preserve"> created manually through Kaltura's professional services cannot be edited in this area.</w:t>
      </w:r>
    </w:p>
    <w:p w:rsidR="00865919" w:rsidRDefault="00123DCF" w:rsidP="00292207">
      <w:pPr>
        <w:pStyle w:val="ListNumber"/>
        <w:numPr>
          <w:ilvl w:val="0"/>
          <w:numId w:val="22"/>
        </w:numPr>
      </w:pPr>
      <w:r>
        <w:t>Select Edit</w:t>
      </w:r>
      <w:r w:rsidR="00A7294B">
        <w:t xml:space="preserve"> </w:t>
      </w:r>
      <w:r w:rsidR="00865919">
        <w:t xml:space="preserve">from the </w:t>
      </w:r>
      <w:r w:rsidR="009B766F" w:rsidRPr="002F0199">
        <w:t>Select Action</w:t>
      </w:r>
      <w:r w:rsidR="00865919">
        <w:t xml:space="preserve"> drop down.</w:t>
      </w:r>
    </w:p>
    <w:p w:rsidR="00865919" w:rsidRDefault="00865919">
      <w:pPr>
        <w:pStyle w:val="ListContinue"/>
      </w:pPr>
      <w:r w:rsidRPr="00AB631E">
        <w:rPr>
          <w:noProof/>
          <w:lang w:val="en-US" w:bidi="he-IL"/>
        </w:rPr>
        <w:lastRenderedPageBreak/>
        <w:drawing>
          <wp:inline distT="0" distB="0" distL="0" distR="0" wp14:anchorId="0CCDB42B" wp14:editId="4A8599E1">
            <wp:extent cx="1314286" cy="1095238"/>
            <wp:effectExtent l="0" t="0" r="635" b="0"/>
            <wp:docPr id="12334" name="Picture 1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ing_option.png"/>
                    <pic:cNvPicPr/>
                  </pic:nvPicPr>
                  <pic:blipFill>
                    <a:blip r:embed="rId84">
                      <a:extLst>
                        <a:ext uri="{28A0092B-C50C-407E-A947-70E740481C1C}">
                          <a14:useLocalDpi xmlns:a14="http://schemas.microsoft.com/office/drawing/2010/main" val="0"/>
                        </a:ext>
                      </a:extLst>
                    </a:blip>
                    <a:stretch>
                      <a:fillRect/>
                    </a:stretch>
                  </pic:blipFill>
                  <pic:spPr>
                    <a:xfrm>
                      <a:off x="0" y="0"/>
                      <a:ext cx="1314286" cy="1095238"/>
                    </a:xfrm>
                    <a:prstGeom prst="rect">
                      <a:avLst/>
                    </a:prstGeom>
                  </pic:spPr>
                </pic:pic>
              </a:graphicData>
            </a:graphic>
          </wp:inline>
        </w:drawing>
      </w:r>
      <w:r w:rsidR="00836A9A" w:rsidRPr="00E54D7D">
        <w:rPr>
          <w:sz w:val="32"/>
        </w:rPr>
        <w:br/>
      </w:r>
      <w:r w:rsidR="00645001">
        <w:t xml:space="preserve">The player configuration Features tab is displayed. See </w:t>
      </w:r>
      <w:hyperlink w:anchor="_Player_Control_Options" w:history="1">
        <w:r w:rsidR="00645001">
          <w:rPr>
            <w:rStyle w:val="Hyperlink"/>
          </w:rPr>
          <w:t>Player Control Options</w:t>
        </w:r>
      </w:hyperlink>
      <w:r w:rsidR="00645001">
        <w:t>.</w:t>
      </w:r>
    </w:p>
    <w:p w:rsidR="00645001" w:rsidRPr="00E54D7D" w:rsidRDefault="00B66795" w:rsidP="008F01DA">
      <w:pPr>
        <w:pStyle w:val="ListNumber"/>
      </w:pPr>
      <w:r>
        <w:t xml:space="preserve">Check the control options for the player and then </w:t>
      </w:r>
      <w:r w:rsidRPr="00014F5C">
        <w:t>Save Changes</w:t>
      </w:r>
      <w:r>
        <w:t>.</w:t>
      </w:r>
      <w:bookmarkStart w:id="433" w:name="_Player_Control_Features"/>
      <w:bookmarkEnd w:id="433"/>
    </w:p>
    <w:p w:rsidR="00C7120B" w:rsidRPr="008F01DA" w:rsidRDefault="00C7120B" w:rsidP="00E3369B">
      <w:pPr>
        <w:pStyle w:val="Heading3"/>
      </w:pPr>
      <w:bookmarkStart w:id="434" w:name="_Adding_Content_to"/>
      <w:bookmarkStart w:id="435" w:name="_Toc313796577"/>
      <w:bookmarkStart w:id="436" w:name="_Toc332631993"/>
      <w:bookmarkEnd w:id="434"/>
      <w:r w:rsidRPr="008F01DA">
        <w:t>Add</w:t>
      </w:r>
      <w:r w:rsidR="0089665B" w:rsidRPr="008F01DA">
        <w:t>ing</w:t>
      </w:r>
      <w:r w:rsidRPr="008F01DA">
        <w:t xml:space="preserve"> Content to a Player</w:t>
      </w:r>
      <w:bookmarkEnd w:id="435"/>
      <w:bookmarkEnd w:id="436"/>
    </w:p>
    <w:p w:rsidR="00C7120B" w:rsidRPr="008F01DA" w:rsidRDefault="00992EC1" w:rsidP="009428D3">
      <w:pPr>
        <w:pStyle w:val="Procedure"/>
        <w:pPrChange w:id="437" w:author="Debbie Zioni" w:date="2012-08-15T20:03:00Z">
          <w:pPr>
            <w:pStyle w:val="Procedure"/>
          </w:pPr>
        </w:pPrChange>
      </w:pPr>
      <w:r w:rsidRPr="008F01DA">
        <w:t xml:space="preserve">To add content </w:t>
      </w:r>
      <w:r w:rsidR="005F4EF9" w:rsidRPr="008F01DA">
        <w:t xml:space="preserve">to </w:t>
      </w:r>
      <w:r w:rsidR="00C7120B" w:rsidRPr="008F01DA">
        <w:t>a player</w:t>
      </w:r>
    </w:p>
    <w:p w:rsidR="00C7120B" w:rsidRDefault="00C7120B" w:rsidP="00292207">
      <w:pPr>
        <w:pStyle w:val="ListNumber"/>
        <w:numPr>
          <w:ilvl w:val="0"/>
          <w:numId w:val="60"/>
        </w:numPr>
      </w:pPr>
      <w:r w:rsidRPr="00836A9A">
        <w:t xml:space="preserve">Select </w:t>
      </w:r>
      <w:r w:rsidRPr="0083168D">
        <w:t xml:space="preserve">the </w:t>
      </w:r>
      <w:r w:rsidRPr="005C7B20">
        <w:t>Studio</w:t>
      </w:r>
      <w:r w:rsidRPr="00836A9A">
        <w:t xml:space="preserve"> tab.</w:t>
      </w:r>
    </w:p>
    <w:p w:rsidR="00C7120B" w:rsidRDefault="00DD46C0" w:rsidP="00F339B7">
      <w:pPr>
        <w:pStyle w:val="ListNumber"/>
      </w:pPr>
      <w:r w:rsidRPr="00780B9D">
        <w:t>Highlight</w:t>
      </w:r>
      <w:r>
        <w:t xml:space="preserve"> </w:t>
      </w:r>
      <w:r w:rsidR="00992EC1">
        <w:t>the relevant</w:t>
      </w:r>
      <w:r w:rsidR="00C7120B">
        <w:t xml:space="preserve"> player in the Player List</w:t>
      </w:r>
      <w:r>
        <w:t xml:space="preserve"> and </w:t>
      </w:r>
      <w:r w:rsidR="00780B9D">
        <w:t>s</w:t>
      </w:r>
      <w:r w:rsidR="00C7120B">
        <w:t xml:space="preserve">elect </w:t>
      </w:r>
      <w:r w:rsidR="00992EC1" w:rsidRPr="005C7B20">
        <w:t>Select Content</w:t>
      </w:r>
      <w:r w:rsidR="00992EC1">
        <w:t xml:space="preserve"> </w:t>
      </w:r>
      <w:r w:rsidR="00C7120B">
        <w:t xml:space="preserve">from the </w:t>
      </w:r>
      <w:r w:rsidR="00C7120B" w:rsidRPr="005C7B20">
        <w:t>Select Action</w:t>
      </w:r>
      <w:r w:rsidR="00C7120B">
        <w:t xml:space="preserve"> drop down.</w:t>
      </w:r>
    </w:p>
    <w:p w:rsidR="00B66795" w:rsidRDefault="00C7120B">
      <w:pPr>
        <w:pStyle w:val="ListContinue"/>
      </w:pPr>
      <w:r w:rsidRPr="00ED16A6">
        <w:rPr>
          <w:noProof/>
          <w:lang w:val="en-US" w:bidi="he-IL"/>
        </w:rPr>
        <w:drawing>
          <wp:inline distT="0" distB="0" distL="0" distR="0" wp14:anchorId="01D392C9" wp14:editId="2CB2E93C">
            <wp:extent cx="1314286" cy="1095238"/>
            <wp:effectExtent l="0" t="0" r="63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ing_option.png"/>
                    <pic:cNvPicPr/>
                  </pic:nvPicPr>
                  <pic:blipFill>
                    <a:blip r:embed="rId84">
                      <a:extLst>
                        <a:ext uri="{28A0092B-C50C-407E-A947-70E740481C1C}">
                          <a14:useLocalDpi xmlns:a14="http://schemas.microsoft.com/office/drawing/2010/main" val="0"/>
                        </a:ext>
                      </a:extLst>
                    </a:blip>
                    <a:stretch>
                      <a:fillRect/>
                    </a:stretch>
                  </pic:blipFill>
                  <pic:spPr>
                    <a:xfrm>
                      <a:off x="0" y="0"/>
                      <a:ext cx="1314286" cy="1095238"/>
                    </a:xfrm>
                    <a:prstGeom prst="rect">
                      <a:avLst/>
                    </a:prstGeom>
                  </pic:spPr>
                </pic:pic>
              </a:graphicData>
            </a:graphic>
          </wp:inline>
        </w:drawing>
      </w:r>
      <w:r w:rsidRPr="00DF3524">
        <w:rPr>
          <w:sz w:val="32"/>
        </w:rPr>
        <w:br/>
      </w:r>
      <w:r>
        <w:t xml:space="preserve">The </w:t>
      </w:r>
      <w:r w:rsidR="00B66795">
        <w:t>E</w:t>
      </w:r>
      <w:r w:rsidR="00992EC1">
        <w:t xml:space="preserve">ntries </w:t>
      </w:r>
      <w:r w:rsidR="003550FF">
        <w:t xml:space="preserve">table </w:t>
      </w:r>
      <w:r w:rsidR="00992EC1">
        <w:t xml:space="preserve">from the Content tab </w:t>
      </w:r>
      <w:r>
        <w:t>is displayed.</w:t>
      </w:r>
      <w:r w:rsidR="00B66795">
        <w:t xml:space="preserve"> </w:t>
      </w:r>
    </w:p>
    <w:p w:rsidR="00B66795" w:rsidRDefault="00B66795" w:rsidP="00B0724F">
      <w:pPr>
        <w:pStyle w:val="ListNumber"/>
      </w:pPr>
      <w:r>
        <w:t>Select an Entry.</w:t>
      </w:r>
      <w:r w:rsidR="00536C0F">
        <w:t xml:space="preserve"> You can preview the entry using the player you started off with.</w:t>
      </w:r>
    </w:p>
    <w:p w:rsidR="00780B9D" w:rsidRDefault="00B33664" w:rsidP="00B0724F">
      <w:pPr>
        <w:pStyle w:val="ListNumber"/>
      </w:pPr>
      <w:r>
        <w:t>Click Preview and Embed and then g</w:t>
      </w:r>
      <w:r w:rsidR="00780B9D">
        <w:t>rab the embed code and copy</w:t>
      </w:r>
      <w:r>
        <w:t xml:space="preserve"> it</w:t>
      </w:r>
      <w:r w:rsidR="00780B9D">
        <w:t xml:space="preserve"> to </w:t>
      </w:r>
      <w:r>
        <w:t xml:space="preserve">publish the player to </w:t>
      </w:r>
      <w:r w:rsidR="00780B9D">
        <w:t>your site.</w:t>
      </w:r>
      <w:r>
        <w:t xml:space="preserve"> </w:t>
      </w:r>
    </w:p>
    <w:p w:rsidR="00C7120B" w:rsidRDefault="00B66795" w:rsidP="00292207">
      <w:pPr>
        <w:pStyle w:val="ListNumber"/>
        <w:numPr>
          <w:ilvl w:val="0"/>
          <w:numId w:val="154"/>
        </w:numPr>
      </w:pPr>
      <w:r>
        <w:t xml:space="preserve">Click </w:t>
      </w:r>
      <w:r w:rsidRPr="00E54D7D">
        <w:t>Save and Close</w:t>
      </w:r>
      <w:r>
        <w:t>.</w:t>
      </w:r>
      <w:r w:rsidR="00C7120B">
        <w:t xml:space="preserve"> </w:t>
      </w:r>
      <w:r w:rsidR="003A2D8B">
        <w:t xml:space="preserve"> </w:t>
      </w:r>
    </w:p>
    <w:p w:rsidR="005F4EF9" w:rsidRPr="000E367A" w:rsidRDefault="005F4EF9" w:rsidP="00E3369B">
      <w:pPr>
        <w:pStyle w:val="Heading3"/>
      </w:pPr>
      <w:bookmarkStart w:id="438" w:name="Configuring_the_Template_Settings"/>
      <w:bookmarkStart w:id="439" w:name="_508-Compliant_Video_Player"/>
      <w:bookmarkStart w:id="440" w:name="_Toc313796578"/>
      <w:bookmarkStart w:id="441" w:name="_Toc332631994"/>
      <w:bookmarkStart w:id="442" w:name="OLE_LINK1"/>
      <w:bookmarkStart w:id="443" w:name="OLE_LINK2"/>
      <w:bookmarkEnd w:id="438"/>
      <w:bookmarkEnd w:id="439"/>
      <w:r w:rsidRPr="008F01DA">
        <w:t>Duplicat</w:t>
      </w:r>
      <w:r w:rsidR="00833995">
        <w:t>ing</w:t>
      </w:r>
      <w:r w:rsidRPr="008F01DA">
        <w:t xml:space="preserve"> a Player</w:t>
      </w:r>
      <w:bookmarkEnd w:id="440"/>
      <w:bookmarkEnd w:id="441"/>
    </w:p>
    <w:p w:rsidR="005F4EF9" w:rsidRPr="008F01DA" w:rsidRDefault="005F4EF9" w:rsidP="009428D3">
      <w:pPr>
        <w:pStyle w:val="Procedure"/>
        <w:pPrChange w:id="444" w:author="Debbie Zioni" w:date="2012-08-15T20:03:00Z">
          <w:pPr>
            <w:pStyle w:val="Procedure"/>
          </w:pPr>
        </w:pPrChange>
      </w:pPr>
      <w:r w:rsidRPr="008F01DA">
        <w:t>To duplicate a player</w:t>
      </w:r>
    </w:p>
    <w:p w:rsidR="005F4EF9" w:rsidRDefault="005F4EF9" w:rsidP="00292207">
      <w:pPr>
        <w:pStyle w:val="ListNumber"/>
        <w:numPr>
          <w:ilvl w:val="0"/>
          <w:numId w:val="61"/>
        </w:numPr>
      </w:pPr>
      <w:r w:rsidRPr="00836A9A">
        <w:t xml:space="preserve">Select </w:t>
      </w:r>
      <w:r w:rsidRPr="0083168D">
        <w:t xml:space="preserve">the </w:t>
      </w:r>
      <w:r w:rsidRPr="005C7B20">
        <w:t>Studio</w:t>
      </w:r>
      <w:r w:rsidRPr="00836A9A">
        <w:t xml:space="preserve"> tab.</w:t>
      </w:r>
    </w:p>
    <w:p w:rsidR="005F4EF9" w:rsidRDefault="005F4EF9" w:rsidP="00292207">
      <w:pPr>
        <w:pStyle w:val="ListNumber"/>
        <w:numPr>
          <w:ilvl w:val="0"/>
          <w:numId w:val="22"/>
        </w:numPr>
      </w:pPr>
      <w:r>
        <w:t>Click on the relevant player in the Player List.</w:t>
      </w:r>
    </w:p>
    <w:p w:rsidR="005F4EF9" w:rsidRPr="00BF5578" w:rsidRDefault="005F4EF9">
      <w:pPr>
        <w:pStyle w:val="ListContinue"/>
      </w:pPr>
      <w:r w:rsidRPr="00CC3F7D">
        <w:t>Players created manually through Kaltura's professional services cannot be edited in this area</w:t>
      </w:r>
      <w:r w:rsidRPr="00BF5578">
        <w:t>.</w:t>
      </w:r>
    </w:p>
    <w:p w:rsidR="005F4EF9" w:rsidRDefault="005F4EF9" w:rsidP="00292207">
      <w:pPr>
        <w:pStyle w:val="ListNumber"/>
        <w:numPr>
          <w:ilvl w:val="0"/>
          <w:numId w:val="22"/>
        </w:numPr>
      </w:pPr>
      <w:r>
        <w:t xml:space="preserve">Select </w:t>
      </w:r>
      <w:r w:rsidR="00BF5578" w:rsidRPr="00014F5C">
        <w:t>Duplicate</w:t>
      </w:r>
      <w:r>
        <w:t xml:space="preserve"> from the </w:t>
      </w:r>
      <w:r w:rsidRPr="005C7B20">
        <w:t>Select Action</w:t>
      </w:r>
      <w:r>
        <w:t xml:space="preserve"> drop down.</w:t>
      </w:r>
    </w:p>
    <w:p w:rsidR="005F4EF9" w:rsidRDefault="005F4EF9">
      <w:pPr>
        <w:pStyle w:val="ListContinue"/>
      </w:pPr>
      <w:r w:rsidRPr="00ED16A6">
        <w:rPr>
          <w:noProof/>
          <w:lang w:val="en-US" w:bidi="he-IL"/>
        </w:rPr>
        <w:drawing>
          <wp:inline distT="0" distB="0" distL="0" distR="0" wp14:anchorId="66AA6FD3" wp14:editId="3390D801">
            <wp:extent cx="1314286" cy="1095238"/>
            <wp:effectExtent l="0" t="0" r="63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ing_option.png"/>
                    <pic:cNvPicPr/>
                  </pic:nvPicPr>
                  <pic:blipFill>
                    <a:blip r:embed="rId84">
                      <a:extLst>
                        <a:ext uri="{28A0092B-C50C-407E-A947-70E740481C1C}">
                          <a14:useLocalDpi xmlns:a14="http://schemas.microsoft.com/office/drawing/2010/main" val="0"/>
                        </a:ext>
                      </a:extLst>
                    </a:blip>
                    <a:stretch>
                      <a:fillRect/>
                    </a:stretch>
                  </pic:blipFill>
                  <pic:spPr>
                    <a:xfrm>
                      <a:off x="0" y="0"/>
                      <a:ext cx="1314286" cy="1095238"/>
                    </a:xfrm>
                    <a:prstGeom prst="rect">
                      <a:avLst/>
                    </a:prstGeom>
                  </pic:spPr>
                </pic:pic>
              </a:graphicData>
            </a:graphic>
          </wp:inline>
        </w:drawing>
      </w:r>
      <w:r w:rsidRPr="00DF3524">
        <w:rPr>
          <w:sz w:val="32"/>
        </w:rPr>
        <w:br/>
      </w:r>
      <w:r>
        <w:t xml:space="preserve">The player configuration Features tab is displayed. See </w:t>
      </w:r>
      <w:hyperlink w:anchor="_Player_Control_Options" w:history="1">
        <w:r>
          <w:rPr>
            <w:rStyle w:val="Hyperlink"/>
          </w:rPr>
          <w:t>Player Control Options</w:t>
        </w:r>
      </w:hyperlink>
      <w:r>
        <w:t>.</w:t>
      </w:r>
    </w:p>
    <w:p w:rsidR="005F4EF9" w:rsidRDefault="005F4EF9" w:rsidP="00B0724F">
      <w:pPr>
        <w:pStyle w:val="ListNumber"/>
      </w:pPr>
      <w:r>
        <w:t xml:space="preserve">Check the control options for the player and then </w:t>
      </w:r>
      <w:r w:rsidRPr="00E54D7D">
        <w:t>Save Changes</w:t>
      </w:r>
      <w:r>
        <w:t>.</w:t>
      </w:r>
    </w:p>
    <w:p w:rsidR="00BF5578" w:rsidRDefault="0089665B" w:rsidP="00E3369B">
      <w:pPr>
        <w:pStyle w:val="Heading3"/>
      </w:pPr>
      <w:bookmarkStart w:id="445" w:name="_Toc313796579"/>
      <w:bookmarkStart w:id="446" w:name="_Toc332631995"/>
      <w:r>
        <w:lastRenderedPageBreak/>
        <w:t>Deleting</w:t>
      </w:r>
      <w:r w:rsidR="00BF5578">
        <w:t xml:space="preserve"> a Player</w:t>
      </w:r>
      <w:bookmarkEnd w:id="445"/>
      <w:bookmarkEnd w:id="446"/>
    </w:p>
    <w:p w:rsidR="00BF5578" w:rsidRPr="00CC3F7D" w:rsidRDefault="00BF5578" w:rsidP="00E74132">
      <w:pPr>
        <w:pStyle w:val="NormalWeb"/>
      </w:pPr>
      <w:r>
        <w:t xml:space="preserve">Deleting a player eliminates it from all the locations where the player has been previously embedded. For example, if you have embedded a player using this design on your site or an external site, after you delete it from the Player List, the player will no longer appear and a blank area </w:t>
      </w:r>
      <w:r w:rsidR="00E74132">
        <w:t>is</w:t>
      </w:r>
      <w:r>
        <w:t xml:space="preserve"> displayed on the website.</w:t>
      </w:r>
    </w:p>
    <w:p w:rsidR="00BF5578" w:rsidRPr="00211EDC" w:rsidRDefault="00BF5578" w:rsidP="009428D3">
      <w:pPr>
        <w:pStyle w:val="Procedure"/>
        <w:pPrChange w:id="447" w:author="Debbie Zioni" w:date="2012-08-15T20:03:00Z">
          <w:pPr>
            <w:pStyle w:val="Procedure"/>
          </w:pPr>
        </w:pPrChange>
      </w:pPr>
      <w:r w:rsidRPr="00211EDC">
        <w:t>To delete a player</w:t>
      </w:r>
    </w:p>
    <w:p w:rsidR="00BF5578" w:rsidRDefault="00BF5578" w:rsidP="00292207">
      <w:pPr>
        <w:pStyle w:val="ListNumber"/>
        <w:numPr>
          <w:ilvl w:val="0"/>
          <w:numId w:val="62"/>
        </w:numPr>
      </w:pPr>
      <w:r w:rsidRPr="00836A9A">
        <w:t xml:space="preserve">Select </w:t>
      </w:r>
      <w:r w:rsidRPr="0083168D">
        <w:t xml:space="preserve">the </w:t>
      </w:r>
      <w:r w:rsidRPr="005C7B20">
        <w:t>Studio</w:t>
      </w:r>
      <w:r w:rsidRPr="00836A9A">
        <w:t xml:space="preserve"> tab.</w:t>
      </w:r>
    </w:p>
    <w:p w:rsidR="00BF5578" w:rsidRDefault="00BF5578" w:rsidP="00292207">
      <w:pPr>
        <w:pStyle w:val="ListNumber"/>
        <w:numPr>
          <w:ilvl w:val="0"/>
          <w:numId w:val="22"/>
        </w:numPr>
      </w:pPr>
      <w:r>
        <w:t>Click on the relevant player in the Player List.</w:t>
      </w:r>
    </w:p>
    <w:p w:rsidR="00BF5578" w:rsidRDefault="001C1A6B" w:rsidP="00292207">
      <w:pPr>
        <w:pStyle w:val="ListNumber"/>
        <w:numPr>
          <w:ilvl w:val="0"/>
          <w:numId w:val="22"/>
        </w:numPr>
      </w:pPr>
      <w:r>
        <w:t>Select Delete</w:t>
      </w:r>
      <w:r w:rsidR="00BF5578">
        <w:t xml:space="preserve"> from the </w:t>
      </w:r>
      <w:r w:rsidR="00BF5578" w:rsidRPr="005C7B20">
        <w:t>Select Action</w:t>
      </w:r>
      <w:r w:rsidR="00BF5578">
        <w:t xml:space="preserve"> drop down.</w:t>
      </w:r>
    </w:p>
    <w:p w:rsidR="00BF5578" w:rsidRDefault="00BF5578">
      <w:pPr>
        <w:pStyle w:val="ListContinue"/>
      </w:pPr>
      <w:r w:rsidRPr="00AB631E">
        <w:rPr>
          <w:noProof/>
          <w:lang w:val="en-US" w:bidi="he-IL"/>
        </w:rPr>
        <w:drawing>
          <wp:inline distT="0" distB="0" distL="0" distR="0" wp14:anchorId="56BB7CD9" wp14:editId="71B16C8B">
            <wp:extent cx="1314286" cy="1095238"/>
            <wp:effectExtent l="0" t="0" r="63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ing_option.png"/>
                    <pic:cNvPicPr/>
                  </pic:nvPicPr>
                  <pic:blipFill>
                    <a:blip r:embed="rId84">
                      <a:extLst>
                        <a:ext uri="{28A0092B-C50C-407E-A947-70E740481C1C}">
                          <a14:useLocalDpi xmlns:a14="http://schemas.microsoft.com/office/drawing/2010/main" val="0"/>
                        </a:ext>
                      </a:extLst>
                    </a:blip>
                    <a:stretch>
                      <a:fillRect/>
                    </a:stretch>
                  </pic:blipFill>
                  <pic:spPr>
                    <a:xfrm>
                      <a:off x="0" y="0"/>
                      <a:ext cx="1314286" cy="1095238"/>
                    </a:xfrm>
                    <a:prstGeom prst="rect">
                      <a:avLst/>
                    </a:prstGeom>
                  </pic:spPr>
                </pic:pic>
              </a:graphicData>
            </a:graphic>
          </wp:inline>
        </w:drawing>
      </w:r>
    </w:p>
    <w:p w:rsidR="005A7718" w:rsidRPr="00E54D7D" w:rsidRDefault="00ED16A6" w:rsidP="00E3369B">
      <w:pPr>
        <w:pStyle w:val="Heading2"/>
        <w:rPr>
          <w:rFonts w:ascii="Verdana" w:hAnsi="Verdana"/>
        </w:rPr>
      </w:pPr>
      <w:bookmarkStart w:id="448" w:name="_508-Compliant_Video_Player_1"/>
      <w:bookmarkStart w:id="449" w:name="_Toc313796580"/>
      <w:bookmarkStart w:id="450" w:name="_Toc332631996"/>
      <w:bookmarkEnd w:id="448"/>
      <w:r>
        <w:t>508-Compliant Video P</w:t>
      </w:r>
      <w:r w:rsidR="005A7718" w:rsidRPr="00CC39C3">
        <w:t>layer</w:t>
      </w:r>
      <w:bookmarkEnd w:id="449"/>
      <w:bookmarkEnd w:id="450"/>
    </w:p>
    <w:p w:rsidR="007E3CB0" w:rsidRDefault="005A7718" w:rsidP="003301AB">
      <w:bookmarkStart w:id="451" w:name="Configuring_the_Player_Features"/>
      <w:r w:rsidRPr="00CC39C3">
        <w:t>The 508</w:t>
      </w:r>
      <w:r w:rsidR="00317060">
        <w:t xml:space="preserve"> </w:t>
      </w:r>
      <w:r w:rsidRPr="00CC39C3">
        <w:t>compliant video player includes functionality and interface design that support federal accessibility requirements as outlined in the Voluntary Product Accessibility Template.</w:t>
      </w:r>
      <w:r w:rsidR="00594668">
        <w:t xml:space="preserve"> Please note that the 508 </w:t>
      </w:r>
      <w:r w:rsidR="00317060">
        <w:t>c</w:t>
      </w:r>
      <w:r w:rsidR="00594668">
        <w:t>ompliant player has limited functionality.</w:t>
      </w:r>
    </w:p>
    <w:p w:rsidR="007E3CB0" w:rsidRDefault="007E3CB0" w:rsidP="009428D3">
      <w:pPr>
        <w:pStyle w:val="Procedure"/>
        <w:pPrChange w:id="452" w:author="Debbie Zioni" w:date="2012-08-15T20:03:00Z">
          <w:pPr>
            <w:pStyle w:val="Procedure"/>
          </w:pPr>
        </w:pPrChange>
      </w:pPr>
      <w:r>
        <w:t>To create the 508 player</w:t>
      </w:r>
    </w:p>
    <w:p w:rsidR="007E3CB0" w:rsidRDefault="007E3CB0" w:rsidP="00292207">
      <w:pPr>
        <w:pStyle w:val="ListNumber"/>
        <w:numPr>
          <w:ilvl w:val="0"/>
          <w:numId w:val="197"/>
        </w:numPr>
      </w:pPr>
      <w:r w:rsidRPr="00836A9A">
        <w:t xml:space="preserve">Select </w:t>
      </w:r>
      <w:r w:rsidRPr="00E54D7D">
        <w:t xml:space="preserve">the </w:t>
      </w:r>
      <w:r w:rsidRPr="005C7B20">
        <w:t>Studio</w:t>
      </w:r>
      <w:r w:rsidRPr="00836A9A">
        <w:t xml:space="preserve"> tab. </w:t>
      </w:r>
    </w:p>
    <w:p w:rsidR="007E3CB0" w:rsidRDefault="007E3CB0" w:rsidP="00292207">
      <w:pPr>
        <w:pStyle w:val="ListNumber"/>
        <w:numPr>
          <w:ilvl w:val="0"/>
          <w:numId w:val="10"/>
        </w:numPr>
      </w:pPr>
      <w:r w:rsidRPr="00836A9A">
        <w:t>Select</w:t>
      </w:r>
      <w:r>
        <w:t xml:space="preserve"> 508 Single player Video,</w:t>
      </w:r>
    </w:p>
    <w:p w:rsidR="007E3CB0" w:rsidRDefault="007E3CB0" w:rsidP="007E3CB0">
      <w:pPr>
        <w:pStyle w:val="ListContinue"/>
      </w:pPr>
      <w:r>
        <w:t>The Create New Player window is displayed.</w:t>
      </w:r>
    </w:p>
    <w:p w:rsidR="007E3CB0" w:rsidRDefault="007E3CB0" w:rsidP="00292207">
      <w:pPr>
        <w:pStyle w:val="ListNumber"/>
        <w:numPr>
          <w:ilvl w:val="0"/>
          <w:numId w:val="11"/>
        </w:numPr>
      </w:pPr>
      <w:r>
        <w:t>In the Basic tab:</w:t>
      </w:r>
    </w:p>
    <w:p w:rsidR="007E3CB0" w:rsidRPr="00B850D4" w:rsidRDefault="007E3CB0" w:rsidP="00292207">
      <w:pPr>
        <w:pStyle w:val="ListNumber20"/>
        <w:numPr>
          <w:ilvl w:val="0"/>
          <w:numId w:val="230"/>
        </w:numPr>
      </w:pPr>
      <w:r>
        <w:t>E</w:t>
      </w:r>
      <w:r w:rsidRPr="00F160BA">
        <w:t xml:space="preserve">nter </w:t>
      </w:r>
      <w:r w:rsidRPr="00D44A4E">
        <w:t xml:space="preserve">an informative </w:t>
      </w:r>
      <w:r w:rsidRPr="005436EB">
        <w:t xml:space="preserve">Player Name (required). </w:t>
      </w:r>
    </w:p>
    <w:p w:rsidR="007E3CB0" w:rsidRPr="003C0E24" w:rsidRDefault="007E3CB0">
      <w:pPr>
        <w:pStyle w:val="ListNumber20"/>
      </w:pPr>
      <w:r w:rsidRPr="005D5EB5">
        <w:t xml:space="preserve">Set the Video Ratio – select </w:t>
      </w:r>
      <w:r w:rsidRPr="003C0E24">
        <w:t>to keep or stretch your media to fit the player when the media and player aspect ratios are different.</w:t>
      </w:r>
    </w:p>
    <w:p w:rsidR="007E3CB0" w:rsidRPr="003C0E24" w:rsidRDefault="007E3CB0">
      <w:pPr>
        <w:pStyle w:val="ListNumber20"/>
      </w:pPr>
      <w:r w:rsidRPr="003C0E24">
        <w:t>Select Auto-play features.</w:t>
      </w:r>
    </w:p>
    <w:p w:rsidR="007E3CB0" w:rsidRDefault="007E3CB0" w:rsidP="007E3CB0">
      <w:pPr>
        <w:pStyle w:val="ListNumber"/>
      </w:pPr>
      <w:r>
        <w:t>In the Feature</w:t>
      </w:r>
      <w:r w:rsidR="00544C38">
        <w:t>s tab:</w:t>
      </w:r>
    </w:p>
    <w:p w:rsidR="007E3CB0" w:rsidRDefault="007E3CB0" w:rsidP="00292207">
      <w:pPr>
        <w:numPr>
          <w:ilvl w:val="0"/>
          <w:numId w:val="198"/>
        </w:numPr>
      </w:pPr>
      <w:r>
        <w:t>Select the Player Controls</w:t>
      </w:r>
      <w:r w:rsidR="00544C38">
        <w:t>.</w:t>
      </w:r>
    </w:p>
    <w:p w:rsidR="007E3CB0" w:rsidRDefault="007E3CB0">
      <w:pPr>
        <w:pStyle w:val="ListNumber20"/>
      </w:pPr>
      <w:r>
        <w:t>Select the Subtitles and Transcriptions Options.</w:t>
      </w:r>
    </w:p>
    <w:p w:rsidR="00D96A89" w:rsidRDefault="00D96A89" w:rsidP="002F20C6">
      <w:pPr>
        <w:pStyle w:val="ListNumber20"/>
        <w:numPr>
          <w:ilvl w:val="0"/>
          <w:numId w:val="0"/>
        </w:numPr>
        <w:ind w:left="1080"/>
      </w:pPr>
    </w:p>
    <w:p w:rsidR="007E3CB0" w:rsidRDefault="007E3CB0" w:rsidP="003301AB"/>
    <w:p w:rsidR="005A7718" w:rsidRPr="00ED16A6" w:rsidRDefault="0089665B">
      <w:pPr>
        <w:pStyle w:val="ListContinue"/>
      </w:pPr>
      <w:r>
        <w:rPr>
          <w:noProof/>
          <w:lang w:val="en-US" w:bidi="he-IL"/>
        </w:rPr>
        <w:lastRenderedPageBreak/>
        <w:drawing>
          <wp:inline distT="0" distB="0" distL="0" distR="0" wp14:anchorId="3E9DF6EC" wp14:editId="4D16A143">
            <wp:extent cx="2860376" cy="27387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8_player.png"/>
                    <pic:cNvPicPr/>
                  </pic:nvPicPr>
                  <pic:blipFill>
                    <a:blip r:embed="rId85">
                      <a:extLst>
                        <a:ext uri="{28A0092B-C50C-407E-A947-70E740481C1C}">
                          <a14:useLocalDpi xmlns:a14="http://schemas.microsoft.com/office/drawing/2010/main" val="0"/>
                        </a:ext>
                      </a:extLst>
                    </a:blip>
                    <a:stretch>
                      <a:fillRect/>
                    </a:stretch>
                  </pic:blipFill>
                  <pic:spPr>
                    <a:xfrm>
                      <a:off x="0" y="0"/>
                      <a:ext cx="2860376" cy="2738755"/>
                    </a:xfrm>
                    <a:prstGeom prst="rect">
                      <a:avLst/>
                    </a:prstGeom>
                  </pic:spPr>
                </pic:pic>
              </a:graphicData>
            </a:graphic>
          </wp:inline>
        </w:drawing>
      </w:r>
    </w:p>
    <w:p w:rsidR="00BC3628" w:rsidRDefault="00BC3628"/>
    <w:p w:rsidR="005A7718" w:rsidRPr="002A6539" w:rsidRDefault="005A7718">
      <w:r w:rsidRPr="002A6539">
        <w:t>The player includes:</w:t>
      </w:r>
    </w:p>
    <w:p w:rsidR="00D80CFD" w:rsidRDefault="005A7718">
      <w:pPr>
        <w:pStyle w:val="ListBullet"/>
      </w:pPr>
      <w:r w:rsidRPr="00CC39C3">
        <w:t xml:space="preserve">Support for captions file in timed text or SRT formats for the video/audio file  </w:t>
      </w:r>
    </w:p>
    <w:p w:rsidR="005A7718" w:rsidRPr="00CC39C3" w:rsidRDefault="00D80CFD">
      <w:pPr>
        <w:pStyle w:val="ListBullet"/>
      </w:pPr>
      <w:r>
        <w:t>S</w:t>
      </w:r>
      <w:r w:rsidR="005A7718" w:rsidRPr="00CC39C3">
        <w:t>upport for an audio description in a standardized format for the video/audio file</w:t>
      </w:r>
    </w:p>
    <w:p w:rsidR="005A7718" w:rsidRPr="00CC39C3" w:rsidRDefault="005A7718" w:rsidP="00E54D7D">
      <w:pPr>
        <w:pStyle w:val="ListBullet"/>
      </w:pPr>
      <w:r w:rsidRPr="00CC39C3">
        <w:t>Hidden text elements for every non-text element (for screen readers)</w:t>
      </w:r>
    </w:p>
    <w:p w:rsidR="005A7718" w:rsidRPr="00CC39C3" w:rsidRDefault="005A7718" w:rsidP="00E54D7D">
      <w:pPr>
        <w:pStyle w:val="ListBullet"/>
      </w:pPr>
      <w:r w:rsidRPr="00CC39C3">
        <w:t>Tooltips</w:t>
      </w:r>
    </w:p>
    <w:p w:rsidR="005A7718" w:rsidRPr="00CC39C3" w:rsidRDefault="005A7718" w:rsidP="00E54D7D">
      <w:pPr>
        <w:pStyle w:val="ListBullet"/>
      </w:pPr>
      <w:r w:rsidRPr="00CC39C3">
        <w:t>Keyboard tabbing and controls</w:t>
      </w:r>
    </w:p>
    <w:p w:rsidR="005A7718" w:rsidRPr="00CC39C3" w:rsidRDefault="005A7718" w:rsidP="00E54D7D">
      <w:pPr>
        <w:pStyle w:val="ListBullet"/>
      </w:pPr>
      <w:r w:rsidRPr="00CC39C3">
        <w:t>No color coding information</w:t>
      </w:r>
    </w:p>
    <w:p w:rsidR="005A7718" w:rsidRPr="00CC39C3" w:rsidRDefault="005A7718" w:rsidP="00E54D7D">
      <w:pPr>
        <w:pStyle w:val="ListBullet"/>
      </w:pPr>
      <w:r w:rsidRPr="00CC39C3">
        <w:t>High contrast controls</w:t>
      </w:r>
    </w:p>
    <w:p w:rsidR="005A7718" w:rsidRDefault="005A7718" w:rsidP="00E54D7D">
      <w:pPr>
        <w:pStyle w:val="ListBullet"/>
      </w:pPr>
      <w:r w:rsidRPr="00CC39C3">
        <w:t>No draggable controls</w:t>
      </w:r>
    </w:p>
    <w:p w:rsidR="00A4550C" w:rsidRDefault="00A4550C" w:rsidP="00E3369B">
      <w:pPr>
        <w:pStyle w:val="Heading2"/>
      </w:pPr>
      <w:bookmarkStart w:id="453" w:name="_508_Captions_Configuration"/>
      <w:bookmarkStart w:id="454" w:name="_Configure_the_Player"/>
      <w:bookmarkStart w:id="455" w:name="_Toc313796582"/>
      <w:bookmarkStart w:id="456" w:name="_Toc332631997"/>
      <w:bookmarkEnd w:id="453"/>
      <w:bookmarkEnd w:id="454"/>
      <w:r>
        <w:t>Config</w:t>
      </w:r>
      <w:r w:rsidR="0089665B">
        <w:t>uring</w:t>
      </w:r>
      <w:r>
        <w:t xml:space="preserve"> the Player Advertising Settings</w:t>
      </w:r>
      <w:bookmarkEnd w:id="455"/>
      <w:bookmarkEnd w:id="456"/>
    </w:p>
    <w:p w:rsidR="00A4550C" w:rsidRPr="00DF3524" w:rsidRDefault="00A4550C" w:rsidP="009428D3">
      <w:pPr>
        <w:pStyle w:val="Procedure"/>
        <w:pPrChange w:id="457" w:author="Debbie Zioni" w:date="2012-08-15T20:03:00Z">
          <w:pPr>
            <w:pStyle w:val="Procedure"/>
          </w:pPr>
        </w:pPrChange>
      </w:pPr>
      <w:r>
        <w:t xml:space="preserve">To configure the </w:t>
      </w:r>
      <w:r w:rsidR="001835D2">
        <w:t>p</w:t>
      </w:r>
      <w:r>
        <w:t xml:space="preserve">layer </w:t>
      </w:r>
      <w:r w:rsidR="001835D2">
        <w:t>a</w:t>
      </w:r>
      <w:r>
        <w:t>dvertising settings</w:t>
      </w:r>
    </w:p>
    <w:p w:rsidR="00A4550C" w:rsidRDefault="00A4550C" w:rsidP="00292207">
      <w:pPr>
        <w:pStyle w:val="ListNumber"/>
        <w:numPr>
          <w:ilvl w:val="0"/>
          <w:numId w:val="70"/>
        </w:numPr>
      </w:pPr>
      <w:r>
        <w:t xml:space="preserve">Select the </w:t>
      </w:r>
      <w:r w:rsidRPr="00014F5C">
        <w:t>Studio</w:t>
      </w:r>
      <w:r>
        <w:t xml:space="preserve"> tab and then select the </w:t>
      </w:r>
      <w:r w:rsidRPr="005C7B20">
        <w:t>Advertising tab</w:t>
      </w:r>
      <w:r>
        <w:t>.</w:t>
      </w:r>
    </w:p>
    <w:p w:rsidR="00A4550C" w:rsidRDefault="00A4550C" w:rsidP="00292207">
      <w:pPr>
        <w:pStyle w:val="ListNumber"/>
        <w:numPr>
          <w:ilvl w:val="0"/>
          <w:numId w:val="11"/>
        </w:numPr>
      </w:pPr>
      <w:r>
        <w:t>Select the Player.</w:t>
      </w:r>
      <w:r w:rsidRPr="00480DF1">
        <w:t xml:space="preserve"> </w:t>
      </w:r>
    </w:p>
    <w:p w:rsidR="00A4550C" w:rsidRDefault="00A4550C" w:rsidP="00292207">
      <w:pPr>
        <w:pStyle w:val="ListNumber"/>
        <w:numPr>
          <w:ilvl w:val="0"/>
          <w:numId w:val="11"/>
        </w:numPr>
      </w:pPr>
      <w:r>
        <w:t xml:space="preserve">Toggle on </w:t>
      </w:r>
      <w:r w:rsidRPr="00014F5C">
        <w:t>Yes to Request ads</w:t>
      </w:r>
      <w:r>
        <w:t xml:space="preserve"> for this player.</w:t>
      </w:r>
      <w:r w:rsidR="00DC46A4">
        <w:t xml:space="preserve"> See </w:t>
      </w:r>
      <w:hyperlink w:anchor="_Advertising_and_Ad" w:history="1">
        <w:r w:rsidR="00DC46A4" w:rsidRPr="00DC46A4">
          <w:rPr>
            <w:rStyle w:val="Hyperlink"/>
          </w:rPr>
          <w:t>Advertising and Ad Networks</w:t>
        </w:r>
      </w:hyperlink>
      <w:r w:rsidR="00DC46A4">
        <w:t>.</w:t>
      </w:r>
    </w:p>
    <w:p w:rsidR="00AC15CE" w:rsidRPr="00575002" w:rsidRDefault="00AC15CE" w:rsidP="00292207">
      <w:pPr>
        <w:pStyle w:val="ListNumber"/>
        <w:numPr>
          <w:ilvl w:val="0"/>
          <w:numId w:val="11"/>
        </w:numPr>
      </w:pPr>
      <w:r>
        <w:t>Fill in the fields that define how the player handles advertisements, and click</w:t>
      </w:r>
      <w:r w:rsidRPr="00DF5422">
        <w:t> Save Changes.</w:t>
      </w:r>
    </w:p>
    <w:p w:rsidR="00836A9A" w:rsidRDefault="0089665B" w:rsidP="00E3369B">
      <w:pPr>
        <w:pStyle w:val="Heading2"/>
      </w:pPr>
      <w:bookmarkStart w:id="458" w:name="_Configure_the_Player_1"/>
      <w:bookmarkStart w:id="459" w:name="_Toc313796583"/>
      <w:bookmarkStart w:id="460" w:name="_Toc332631998"/>
      <w:bookmarkEnd w:id="458"/>
      <w:r>
        <w:t>Configuring</w:t>
      </w:r>
      <w:r w:rsidR="00836A9A" w:rsidRPr="00480DF1">
        <w:t xml:space="preserve"> the Player Features</w:t>
      </w:r>
      <w:bookmarkEnd w:id="451"/>
      <w:bookmarkEnd w:id="459"/>
      <w:bookmarkEnd w:id="460"/>
    </w:p>
    <w:p w:rsidR="00670352" w:rsidRDefault="00670352" w:rsidP="0050202E">
      <w:pPr>
        <w:pStyle w:val="BodyText"/>
      </w:pPr>
      <w:r>
        <w:t xml:space="preserve">The </w:t>
      </w:r>
      <w:r w:rsidRPr="00E54D7D">
        <w:rPr>
          <w:b/>
        </w:rPr>
        <w:t>Features</w:t>
      </w:r>
      <w:r w:rsidRPr="00480DF1">
        <w:t xml:space="preserve"> </w:t>
      </w:r>
      <w:r w:rsidR="008D509B">
        <w:t xml:space="preserve">tab </w:t>
      </w:r>
      <w:r w:rsidRPr="00480DF1">
        <w:t xml:space="preserve">is made up of different sections, controlling the various features of the player. </w:t>
      </w:r>
    </w:p>
    <w:p w:rsidR="008D509B" w:rsidRDefault="008D509B" w:rsidP="0050202E">
      <w:pPr>
        <w:pStyle w:val="BodyText"/>
      </w:pPr>
      <w:r>
        <w:t>Use the options in this tab to select the features (buttons, layers and modules) to be included in your player. The main screen is divided into the Features List on the left and the Preview Pane on the right. As you select your features from the list, you can preview the changes in real time in the preview pane on the right.</w:t>
      </w:r>
    </w:p>
    <w:p w:rsidR="008D509B" w:rsidRPr="008631B0" w:rsidRDefault="008D509B" w:rsidP="00E3369B">
      <w:pPr>
        <w:pStyle w:val="Heading3"/>
      </w:pPr>
      <w:bookmarkStart w:id="461" w:name="_Toc302930764"/>
      <w:bookmarkStart w:id="462" w:name="_Toc302930448"/>
      <w:bookmarkStart w:id="463" w:name="_Toc302915039"/>
      <w:bookmarkStart w:id="464" w:name="_Toc302660640"/>
      <w:bookmarkStart w:id="465" w:name="_Toc302310862"/>
      <w:bookmarkStart w:id="466" w:name="_Toc302305077"/>
      <w:bookmarkStart w:id="467" w:name="_Toc302304918"/>
      <w:bookmarkStart w:id="468" w:name="_Toc302304759"/>
      <w:bookmarkStart w:id="469" w:name="_Toc313796584"/>
      <w:bookmarkStart w:id="470" w:name="_Toc332631999"/>
      <w:bookmarkEnd w:id="461"/>
      <w:bookmarkEnd w:id="462"/>
      <w:bookmarkEnd w:id="463"/>
      <w:bookmarkEnd w:id="464"/>
      <w:bookmarkEnd w:id="465"/>
      <w:bookmarkEnd w:id="466"/>
      <w:bookmarkEnd w:id="467"/>
      <w:r w:rsidRPr="008631B0">
        <w:lastRenderedPageBreak/>
        <w:t>Features List</w:t>
      </w:r>
      <w:bookmarkEnd w:id="468"/>
      <w:bookmarkEnd w:id="469"/>
      <w:bookmarkEnd w:id="470"/>
    </w:p>
    <w:p w:rsidR="008D509B" w:rsidRDefault="00ED11D3" w:rsidP="0050202E">
      <w:pPr>
        <w:pStyle w:val="BodyText"/>
      </w:pPr>
      <w:r>
        <w:t>The Features List</w:t>
      </w:r>
      <w:r w:rsidR="008D509B">
        <w:t xml:space="preserve"> contains the list of configurable features (buttons, layers and modules) available for this player. Checking the box next to any feature allows you to preview it in the Preview Pane. Most of the features have in-depth configuration options. </w:t>
      </w:r>
    </w:p>
    <w:p w:rsidR="008D509B" w:rsidRDefault="008D509B" w:rsidP="009428D3">
      <w:pPr>
        <w:pStyle w:val="Procedure"/>
        <w:pPrChange w:id="471" w:author="Debbie Zioni" w:date="2012-08-15T20:03:00Z">
          <w:pPr>
            <w:pStyle w:val="Procedure"/>
          </w:pPr>
        </w:pPrChange>
      </w:pPr>
      <w:r>
        <w:t xml:space="preserve">To view and customize the </w:t>
      </w:r>
      <w:r w:rsidR="00A33F22">
        <w:t xml:space="preserve">player </w:t>
      </w:r>
      <w:r>
        <w:t>different features</w:t>
      </w:r>
    </w:p>
    <w:p w:rsidR="00ED11D3" w:rsidRDefault="00ED11D3" w:rsidP="00292207">
      <w:pPr>
        <w:pStyle w:val="ListNumber"/>
        <w:numPr>
          <w:ilvl w:val="0"/>
          <w:numId w:val="142"/>
        </w:numPr>
      </w:pPr>
      <w:r>
        <w:t>Select the Studio tab and then select a player.</w:t>
      </w:r>
    </w:p>
    <w:p w:rsidR="00ED11D3" w:rsidRDefault="00ED11D3" w:rsidP="00292207">
      <w:pPr>
        <w:pStyle w:val="ListNumber"/>
        <w:numPr>
          <w:ilvl w:val="0"/>
          <w:numId w:val="70"/>
        </w:numPr>
      </w:pPr>
      <w:r>
        <w:t>Select the Features tab.</w:t>
      </w:r>
    </w:p>
    <w:p w:rsidR="008D509B" w:rsidRDefault="00EC4420" w:rsidP="00292207">
      <w:pPr>
        <w:pStyle w:val="ListNumber"/>
        <w:numPr>
          <w:ilvl w:val="0"/>
          <w:numId w:val="70"/>
        </w:numPr>
      </w:pPr>
      <w:r>
        <w:t>C</w:t>
      </w:r>
      <w:r w:rsidR="008D509B">
        <w:t>lick the options link next to each feature name.</w:t>
      </w:r>
    </w:p>
    <w:p w:rsidR="008D509B" w:rsidRDefault="008D509B">
      <w:pPr>
        <w:pStyle w:val="BodyText"/>
      </w:pPr>
      <w:r>
        <w:t>Features are grouped by their type/usage:</w:t>
      </w:r>
    </w:p>
    <w:p w:rsidR="008D509B" w:rsidRDefault="008D509B" w:rsidP="00E3369B">
      <w:pPr>
        <w:pStyle w:val="Heading4"/>
      </w:pPr>
      <w:bookmarkStart w:id="472" w:name="_Toc302930765"/>
      <w:bookmarkStart w:id="473" w:name="_Toc302930449"/>
      <w:bookmarkStart w:id="474" w:name="_Toc302915040"/>
      <w:bookmarkStart w:id="475" w:name="_Toc302660641"/>
      <w:bookmarkStart w:id="476" w:name="_Toc302310863"/>
      <w:bookmarkStart w:id="477" w:name="_Toc302305078"/>
      <w:bookmarkStart w:id="478" w:name="_Toc302304919"/>
      <w:bookmarkStart w:id="479" w:name="_Controls"/>
      <w:bookmarkStart w:id="480" w:name="_Toc302304760"/>
      <w:bookmarkEnd w:id="472"/>
      <w:bookmarkEnd w:id="473"/>
      <w:bookmarkEnd w:id="474"/>
      <w:bookmarkEnd w:id="475"/>
      <w:bookmarkEnd w:id="476"/>
      <w:bookmarkEnd w:id="477"/>
      <w:bookmarkEnd w:id="478"/>
      <w:bookmarkEnd w:id="479"/>
      <w:r>
        <w:t>Controls</w:t>
      </w:r>
      <w:bookmarkEnd w:id="480"/>
    </w:p>
    <w:p w:rsidR="000E460A" w:rsidRDefault="008D509B">
      <w:pPr>
        <w:pStyle w:val="BodyText"/>
      </w:pPr>
      <w:r>
        <w:t>The Controls area includes basic player features, such as title text, play, scrubber and more. You can also access each of these features using the JavaScript API.</w:t>
      </w:r>
    </w:p>
    <w:p w:rsidR="003D68CF" w:rsidRDefault="003D68CF">
      <w:pPr>
        <w:pStyle w:val="BodyText"/>
      </w:pPr>
    </w:p>
    <w:p w:rsidR="003D68CF" w:rsidRDefault="003D68CF">
      <w:pPr>
        <w:pStyle w:val="BodyText"/>
      </w:pPr>
      <w:r>
        <w:rPr>
          <w:noProof/>
          <w:lang w:val="en-US" w:bidi="he-IL"/>
        </w:rPr>
        <mc:AlternateContent>
          <mc:Choice Requires="wpc">
            <w:drawing>
              <wp:inline distT="0" distB="0" distL="0" distR="0" wp14:anchorId="783565E5" wp14:editId="33930B3D">
                <wp:extent cx="5486400" cy="2771775"/>
                <wp:effectExtent l="0" t="0" r="0" b="0"/>
                <wp:docPr id="137" name="Canvas 1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48" name="Picture 2048"/>
                          <pic:cNvPicPr>
                            <a:picLocks noChangeAspect="1"/>
                          </pic:cNvPicPr>
                        </pic:nvPicPr>
                        <pic:blipFill>
                          <a:blip r:embed="rId86"/>
                          <a:stretch>
                            <a:fillRect/>
                          </a:stretch>
                        </pic:blipFill>
                        <pic:spPr>
                          <a:xfrm>
                            <a:off x="0" y="56175"/>
                            <a:ext cx="2161769" cy="2582250"/>
                          </a:xfrm>
                          <a:prstGeom prst="rect">
                            <a:avLst/>
                          </a:prstGeom>
                        </pic:spPr>
                      </pic:pic>
                      <pic:pic xmlns:pic="http://schemas.openxmlformats.org/drawingml/2006/picture">
                        <pic:nvPicPr>
                          <pic:cNvPr id="2075" name="Picture 2075"/>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2476500" y="408600"/>
                            <a:ext cx="2438546" cy="1699199"/>
                          </a:xfrm>
                          <a:prstGeom prst="rect">
                            <a:avLst/>
                          </a:prstGeom>
                        </pic:spPr>
                      </pic:pic>
                    </wpc:wpc>
                  </a:graphicData>
                </a:graphic>
              </wp:inline>
            </w:drawing>
          </mc:Choice>
          <mc:Fallback>
            <w:pict>
              <v:group id="Canvas 137" o:spid="_x0000_s1026" editas="canvas" style="width:6in;height:218.25pt;mso-position-horizontal-relative:char;mso-position-vertical-relative:line" coordsize="54864,27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">
                <v:shape id="_x0000_s1027" type="#_x0000_t75" style="position:absolute;width:54864;height:27717;visibility:visible;mso-wrap-style:square">
                  <v:fill o:detectmouseclick="t"/>
                  <v:path o:connecttype="none"/>
                </v:shape>
                <v:shape id="Picture 2048" o:spid="_x0000_s1028" type="#_x0000_t75" style="position:absolute;top:561;width:21617;height:258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SVPCAAAA3QAAAA8AAABkcnMvZG93bnJldi54bWxET02LwjAQvQv+hzAL3myqqEg1yrqsoLe1&#10;7mVvYzO2xWZSmtRWf705LHh8vO/1tjeVuFPjSssKJlEMgjizuuRcwe95P16CcB5ZY2WZFDzIwXYz&#10;HKwx0bbjE91Tn4sQwi5BBYX3dSKlywoy6CJbEwfuahuDPsAml7rBLoSbSk7jeCENlhwaCqzpq6Ds&#10;lrZGQfezaJ+X3eFPuu9ZeWzTfd7PJ0qNPvrPFQhPvX+L/90HrWAaz8Lc8CY8Abl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P0lTwgAAAN0AAAAPAAAAAAAAAAAAAAAAAJ8C&#10;AABkcnMvZG93bnJldi54bWxQSwUGAAAAAAQABAD3AAAAjgMAAAAA&#10;">
                  <v:imagedata r:id="rId93" o:title=""/>
                  <v:path arrowok="t"/>
                </v:shape>
                <v:shape id="Picture 2075" o:spid="_x0000_s1029" type="#_x0000_t75" style="position:absolute;left:24765;top:4086;width:24385;height:16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3rVy7IAAAA3QAAAA8AAABkcnMvZG93bnJldi54bWxEj0FrwkAUhO9C/8PyCr2IbipobXQVKa2o&#10;FMG0Fbw9ss8kmH2bZleT/vuuIHgcZuYbZjpvTSkuVLvCsoLnfgSCOLW64EzB99dHbwzCeWSNpWVS&#10;8EcO5rOHzhRjbRve0SXxmQgQdjEqyL2vYildmpNB17cVcfCOtjbog6wzqWtsAtyUchBFI2mw4LCQ&#10;Y0VvOaWn5GwUJNvjrz9vmsOP+XxdrvbLQ9l9Xyv19NguJiA8tf4evrVXWsEgehnC9U14AnL2D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t61cuyAAAAN0AAAAPAAAAAAAAAAAA&#10;AAAAAJ8CAABkcnMvZG93bnJldi54bWxQSwUGAAAAAAQABAD3AAAAlAMAAAAA&#10;">
                  <v:imagedata r:id="rId94" o:title=""/>
                  <v:path arrowok="t"/>
                </v:shape>
                <w10:anchorlock/>
              </v:group>
            </w:pict>
          </mc:Fallback>
        </mc:AlternateContent>
      </w:r>
    </w:p>
    <w:p w:rsidR="008D509B" w:rsidRDefault="008D509B" w:rsidP="00E3369B">
      <w:pPr>
        <w:pStyle w:val="Heading4"/>
      </w:pPr>
      <w:bookmarkStart w:id="481" w:name="_Toc302930766"/>
      <w:bookmarkStart w:id="482" w:name="_Toc302930450"/>
      <w:bookmarkStart w:id="483" w:name="_Toc302915041"/>
      <w:bookmarkStart w:id="484" w:name="_Toc302660642"/>
      <w:bookmarkStart w:id="485" w:name="_Toc302310864"/>
      <w:bookmarkStart w:id="486" w:name="_Toc302305079"/>
      <w:bookmarkStart w:id="487" w:name="_Toc302304920"/>
      <w:bookmarkStart w:id="488" w:name="_Toc302304761"/>
      <w:bookmarkEnd w:id="481"/>
      <w:bookmarkEnd w:id="482"/>
      <w:bookmarkEnd w:id="483"/>
      <w:bookmarkEnd w:id="484"/>
      <w:bookmarkEnd w:id="485"/>
      <w:bookmarkEnd w:id="486"/>
      <w:bookmarkEnd w:id="487"/>
      <w:r>
        <w:t>Viral &amp; Distribution</w:t>
      </w:r>
      <w:bookmarkEnd w:id="488"/>
    </w:p>
    <w:p w:rsidR="008D509B" w:rsidRDefault="008D509B" w:rsidP="0050202E">
      <w:pPr>
        <w:pStyle w:val="BodyText"/>
      </w:pPr>
      <w:r w:rsidRPr="005D0ABB">
        <w:t>The Viral &amp; Distribution area includes features that assist in content distribution, such as the download and share buttons. Note that the download button only supports downloads of single video files and does not support mix downloads -</w:t>
      </w:r>
      <w:r w:rsidR="00FC7F6C" w:rsidRPr="005D0ABB">
        <w:t xml:space="preserve"> </w:t>
      </w:r>
      <w:hyperlink r:id="rId95" w:history="1">
        <w:r w:rsidR="005D0ABB" w:rsidRPr="008631B0">
          <w:rPr>
            <w:rStyle w:val="Hyperlink"/>
          </w:rPr>
          <w:t>contact Kaltura Professional Services</w:t>
        </w:r>
      </w:hyperlink>
      <w:r w:rsidRPr="0050202E">
        <w:t> to enable download of mix content.</w:t>
      </w:r>
    </w:p>
    <w:p w:rsidR="00827DEE" w:rsidRDefault="00827DEE" w:rsidP="0050202E">
      <w:pPr>
        <w:pStyle w:val="BodyText"/>
      </w:pPr>
      <w:r>
        <w:rPr>
          <w:noProof/>
          <w:lang w:val="en-US" w:bidi="he-IL"/>
        </w:rPr>
        <w:lastRenderedPageBreak/>
        <mc:AlternateContent>
          <mc:Choice Requires="wpc">
            <w:drawing>
              <wp:inline distT="0" distB="0" distL="0" distR="0" wp14:anchorId="2B22DF2E" wp14:editId="73D8AE24">
                <wp:extent cx="5486400" cy="2771775"/>
                <wp:effectExtent l="0" t="0" r="0" b="0"/>
                <wp:docPr id="12321" name="Canvas 123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322" name="Picture 12322"/>
                          <pic:cNvPicPr>
                            <a:picLocks noChangeAspect="1"/>
                          </pic:cNvPicPr>
                        </pic:nvPicPr>
                        <pic:blipFill>
                          <a:blip r:embed="rId96"/>
                          <a:stretch>
                            <a:fillRect/>
                          </a:stretch>
                        </pic:blipFill>
                        <pic:spPr>
                          <a:xfrm>
                            <a:off x="180001" y="180001"/>
                            <a:ext cx="2042128" cy="1096350"/>
                          </a:xfrm>
                          <a:prstGeom prst="rect">
                            <a:avLst/>
                          </a:prstGeom>
                        </pic:spPr>
                      </pic:pic>
                      <pic:pic xmlns:pic="http://schemas.openxmlformats.org/drawingml/2006/picture">
                        <pic:nvPicPr>
                          <pic:cNvPr id="12323" name="Picture 12323"/>
                          <pic:cNvPicPr>
                            <a:picLocks noChangeAspect="1"/>
                          </pic:cNvPicPr>
                        </pic:nvPicPr>
                        <pic:blipFill>
                          <a:blip r:embed="rId97"/>
                          <a:stretch>
                            <a:fillRect/>
                          </a:stretch>
                        </pic:blipFill>
                        <pic:spPr>
                          <a:xfrm>
                            <a:off x="2799375" y="351450"/>
                            <a:ext cx="2438611" cy="1700931"/>
                          </a:xfrm>
                          <a:prstGeom prst="rect">
                            <a:avLst/>
                          </a:prstGeom>
                        </pic:spPr>
                      </pic:pic>
                    </wpc:wpc>
                  </a:graphicData>
                </a:graphic>
              </wp:inline>
            </w:drawing>
          </mc:Choice>
          <mc:Fallback>
            <w:pict>
              <v:group id="Canvas 12321" o:spid="_x0000_s1026" editas="canvas" style="width:6in;height:218.25pt;mso-position-horizontal-relative:char;mso-position-vertical-relative:line" coordsize="54864,27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">
                <v:shape id="_x0000_s1027" type="#_x0000_t75" style="position:absolute;width:54864;height:27717;visibility:visible;mso-wrap-style:square">
                  <v:fill o:detectmouseclick="t"/>
                  <v:path o:connecttype="none"/>
                </v:shape>
                <v:shape id="Picture 12322" o:spid="_x0000_s1028" type="#_x0000_t75" style="position:absolute;left:1800;top:1800;width:20421;height:109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lY2rFAAAA3gAAAA8AAABkcnMvZG93bnJldi54bWxEj0GLwjAQhe8L/ocwwt7W1IiLVKNYWcGb&#10;rnrZ22wztsVmUpqo9d8bQfA2w3vfmzezRWdrcaXWV441DAcJCOLcmYoLDcfD+msCwgdkg7Vj0nAn&#10;D4t572OGqXE3/qXrPhQihrBPUUMZQpNK6fOSLPqBa4ijdnKtxRDXtpCmxVsMt7VUSfItLVYcL5TY&#10;0Kqk/Ly/2FhjpFY/f+dtsXXj+v9wybLjbp1p/dnvllMQgbrwNr/ojYmcGikFz3fiDH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lZWNqxQAAAN4AAAAPAAAAAAAAAAAAAAAA&#10;AJ8CAABkcnMvZG93bnJldi54bWxQSwUGAAAAAAQABAD3AAAAkQMAAAAA&#10;">
                  <v:imagedata r:id="rId98" o:title=""/>
                  <v:path arrowok="t"/>
                </v:shape>
                <v:shape id="Picture 12323" o:spid="_x0000_s1029" type="#_x0000_t75" style="position:absolute;left:27993;top:3514;width:24386;height:170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X6QzGAAAA3gAAAA8AAABkcnMvZG93bnJldi54bWxET01rwkAQvRf8D8sIXkrdNILE6CpiLYoH&#10;QS2U3obsmASzszG7avz3XUHwNo/3OZNZaypxpcaVlhV89iMQxJnVJecKfg7fHwkI55E1VpZJwZ0c&#10;zKadtwmm2t54R9e9z0UIYZeigsL7OpXSZQUZdH1bEwfuaBuDPsAml7rBWwg3lYyjaCgNlhwaCqxp&#10;UVB22l+Mgu39b7O09Wj5vk5+9VdyXi3O1UqpXredj0F4av1L/HSvdZgfD+IBPN4JN8jp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lfpDMYAAADeAAAADwAAAAAAAAAAAAAA&#10;AACfAgAAZHJzL2Rvd25yZXYueG1sUEsFBgAAAAAEAAQA9wAAAJIDAAAAAA==&#10;">
                  <v:imagedata r:id="rId99" o:title=""/>
                  <v:path arrowok="t"/>
                </v:shape>
                <w10:anchorlock/>
              </v:group>
            </w:pict>
          </mc:Fallback>
        </mc:AlternateContent>
      </w:r>
    </w:p>
    <w:p w:rsidR="008D509B" w:rsidRPr="008F01DA" w:rsidRDefault="008D509B">
      <w:pPr>
        <w:pStyle w:val="Heading4"/>
      </w:pPr>
      <w:bookmarkStart w:id="489" w:name="_Toc302930767"/>
      <w:bookmarkStart w:id="490" w:name="_Toc302930451"/>
      <w:bookmarkStart w:id="491" w:name="_Toc302915042"/>
      <w:bookmarkStart w:id="492" w:name="_Toc302660643"/>
      <w:bookmarkStart w:id="493" w:name="_Toc302310865"/>
      <w:bookmarkStart w:id="494" w:name="_Toc302305080"/>
      <w:bookmarkStart w:id="495" w:name="_Toc302304921"/>
      <w:bookmarkStart w:id="496" w:name="_Toc302304762"/>
      <w:bookmarkEnd w:id="489"/>
      <w:bookmarkEnd w:id="490"/>
      <w:bookmarkEnd w:id="491"/>
      <w:bookmarkEnd w:id="492"/>
      <w:bookmarkEnd w:id="493"/>
      <w:bookmarkEnd w:id="494"/>
      <w:bookmarkEnd w:id="495"/>
      <w:r w:rsidRPr="008F01DA">
        <w:t>UGC &amp; User Interaction</w:t>
      </w:r>
      <w:bookmarkEnd w:id="496"/>
    </w:p>
    <w:p w:rsidR="008D509B" w:rsidRDefault="008D509B" w:rsidP="0050202E">
      <w:pPr>
        <w:pStyle w:val="BodyText"/>
      </w:pPr>
      <w:r>
        <w:t>The UGC &amp; User Interaction area includes participatory features such as media uploading and remixing.</w:t>
      </w:r>
    </w:p>
    <w:p w:rsidR="00432B79" w:rsidRDefault="00432B79" w:rsidP="0050202E">
      <w:pPr>
        <w:pStyle w:val="BodyText"/>
      </w:pPr>
      <w:r>
        <w:rPr>
          <w:noProof/>
          <w:lang w:val="en-US" w:bidi="he-IL"/>
        </w:rPr>
        <w:drawing>
          <wp:inline distT="0" distB="0" distL="0" distR="0" wp14:anchorId="5A9D9163" wp14:editId="69DF7BF9">
            <wp:extent cx="2657143" cy="1885714"/>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ugc.png"/>
                    <pic:cNvPicPr/>
                  </pic:nvPicPr>
                  <pic:blipFill>
                    <a:blip r:embed="rId100">
                      <a:extLst>
                        <a:ext uri="{28A0092B-C50C-407E-A947-70E740481C1C}">
                          <a14:useLocalDpi xmlns:a14="http://schemas.microsoft.com/office/drawing/2010/main" val="0"/>
                        </a:ext>
                      </a:extLst>
                    </a:blip>
                    <a:stretch>
                      <a:fillRect/>
                    </a:stretch>
                  </pic:blipFill>
                  <pic:spPr>
                    <a:xfrm>
                      <a:off x="0" y="0"/>
                      <a:ext cx="2657143" cy="1885714"/>
                    </a:xfrm>
                    <a:prstGeom prst="rect">
                      <a:avLst/>
                    </a:prstGeom>
                  </pic:spPr>
                </pic:pic>
              </a:graphicData>
            </a:graphic>
          </wp:inline>
        </w:drawing>
      </w:r>
    </w:p>
    <w:p w:rsidR="008D509B" w:rsidRPr="008F01DA" w:rsidRDefault="008D509B">
      <w:pPr>
        <w:pStyle w:val="Heading4"/>
      </w:pPr>
      <w:bookmarkStart w:id="497" w:name="_Toc302930768"/>
      <w:bookmarkStart w:id="498" w:name="_Toc302930452"/>
      <w:bookmarkStart w:id="499" w:name="_Toc302915043"/>
      <w:bookmarkStart w:id="500" w:name="_Toc302660644"/>
      <w:bookmarkStart w:id="501" w:name="_Toc302310866"/>
      <w:bookmarkStart w:id="502" w:name="_Toc302305081"/>
      <w:bookmarkStart w:id="503" w:name="_Toc302304922"/>
      <w:bookmarkStart w:id="504" w:name="_Subtitles_and_Transcriptions"/>
      <w:bookmarkStart w:id="505" w:name="_Toc302304763"/>
      <w:bookmarkEnd w:id="497"/>
      <w:bookmarkEnd w:id="498"/>
      <w:bookmarkEnd w:id="499"/>
      <w:bookmarkEnd w:id="500"/>
      <w:bookmarkEnd w:id="501"/>
      <w:bookmarkEnd w:id="502"/>
      <w:bookmarkEnd w:id="503"/>
      <w:bookmarkEnd w:id="504"/>
      <w:r w:rsidRPr="008F01DA">
        <w:t>Subtitles and Transcriptions</w:t>
      </w:r>
      <w:bookmarkEnd w:id="505"/>
    </w:p>
    <w:p w:rsidR="008D509B" w:rsidRPr="00F15A57" w:rsidRDefault="008D509B" w:rsidP="0050202E">
      <w:pPr>
        <w:pStyle w:val="BodyText"/>
        <w:rPr>
          <w:rStyle w:val="Hyperlink"/>
          <w:rFonts w:cs="Arial"/>
        </w:rPr>
      </w:pPr>
      <w:r>
        <w:t xml:space="preserve">In the Subtitles and Transcriptions area, you can </w:t>
      </w:r>
      <w:r w:rsidR="00123DCF">
        <w:t>select the</w:t>
      </w:r>
      <w:r w:rsidR="00722113">
        <w:t xml:space="preserve"> type of captions files to use.</w:t>
      </w:r>
      <w:r w:rsidR="00FB2C6E">
        <w:t xml:space="preserve"> See</w:t>
      </w:r>
      <w:r w:rsidR="00F15A57">
        <w:fldChar w:fldCharType="begin"/>
      </w:r>
      <w:r w:rsidR="00F15A57">
        <w:instrText xml:space="preserve"> HYPERLINK  \l "_Setting_Up_Captions" </w:instrText>
      </w:r>
      <w:r w:rsidR="00F15A57">
        <w:fldChar w:fldCharType="separate"/>
      </w:r>
      <w:r w:rsidR="00FB2C6E" w:rsidRPr="00F15A57">
        <w:rPr>
          <w:rStyle w:val="Hyperlink"/>
          <w:rFonts w:cs="Arial"/>
        </w:rPr>
        <w:t xml:space="preserve"> Setting Up Captions for Display.</w:t>
      </w:r>
    </w:p>
    <w:p w:rsidR="00FB2C6E" w:rsidRDefault="00F15A57" w:rsidP="0050202E">
      <w:pPr>
        <w:pStyle w:val="BodyText"/>
      </w:pPr>
      <w:r>
        <w:lastRenderedPageBreak/>
        <w:fldChar w:fldCharType="end"/>
      </w:r>
      <w:r w:rsidR="00FB2C6E">
        <w:rPr>
          <w:noProof/>
          <w:lang w:val="en-US" w:bidi="he-IL"/>
        </w:rPr>
        <w:drawing>
          <wp:inline distT="0" distB="0" distL="0" distR="0" wp14:anchorId="3DA3E6B5" wp14:editId="53D69322">
            <wp:extent cx="2657143" cy="202857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subtitles.png"/>
                    <pic:cNvPicPr/>
                  </pic:nvPicPr>
                  <pic:blipFill>
                    <a:blip r:embed="rId101">
                      <a:extLst>
                        <a:ext uri="{28A0092B-C50C-407E-A947-70E740481C1C}">
                          <a14:useLocalDpi xmlns:a14="http://schemas.microsoft.com/office/drawing/2010/main" val="0"/>
                        </a:ext>
                      </a:extLst>
                    </a:blip>
                    <a:stretch>
                      <a:fillRect/>
                    </a:stretch>
                  </pic:blipFill>
                  <pic:spPr>
                    <a:xfrm>
                      <a:off x="0" y="0"/>
                      <a:ext cx="2657143" cy="2028572"/>
                    </a:xfrm>
                    <a:prstGeom prst="rect">
                      <a:avLst/>
                    </a:prstGeom>
                  </pic:spPr>
                </pic:pic>
              </a:graphicData>
            </a:graphic>
          </wp:inline>
        </w:drawing>
      </w:r>
    </w:p>
    <w:p w:rsidR="00FB2C6E" w:rsidRDefault="00FB2C6E">
      <w:pPr>
        <w:pStyle w:val="Heading4"/>
      </w:pPr>
      <w:bookmarkStart w:id="506" w:name="_Toc302930769"/>
      <w:bookmarkStart w:id="507" w:name="_Toc302930453"/>
      <w:bookmarkStart w:id="508" w:name="_Toc302915044"/>
      <w:bookmarkStart w:id="509" w:name="_Toc302660645"/>
      <w:bookmarkStart w:id="510" w:name="_Toc302310867"/>
      <w:bookmarkStart w:id="511" w:name="_Toc302305082"/>
      <w:bookmarkStart w:id="512" w:name="_Toc302304923"/>
      <w:bookmarkStart w:id="513" w:name="_Toc302930770"/>
      <w:bookmarkStart w:id="514" w:name="_Toc302930454"/>
      <w:bookmarkStart w:id="515" w:name="_Toc302915045"/>
      <w:bookmarkStart w:id="516" w:name="_Toc302660646"/>
      <w:bookmarkStart w:id="517" w:name="_Toc302310868"/>
      <w:bookmarkStart w:id="518" w:name="_Toc302305083"/>
      <w:bookmarkStart w:id="519" w:name="_Toc302304924"/>
      <w:bookmarkStart w:id="520" w:name="_Related_Videos_Gallery"/>
      <w:bookmarkStart w:id="521" w:name="_Toc30230476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r>
        <w:t>Related Videos Gallery</w:t>
      </w:r>
    </w:p>
    <w:p w:rsidR="00FB2C6E" w:rsidRPr="0055527F" w:rsidRDefault="00FB2C6E">
      <w:pPr>
        <w:pStyle w:val="BodyText"/>
      </w:pPr>
      <w:r>
        <w:t xml:space="preserve">Displays </w:t>
      </w:r>
      <w:r w:rsidRPr="00FB2C6E">
        <w:t xml:space="preserve">a gallery of related </w:t>
      </w:r>
      <w:r w:rsidR="00317060" w:rsidRPr="00FB2C6E">
        <w:t xml:space="preserve">videos. </w:t>
      </w:r>
      <w:r w:rsidR="00A3453F">
        <w:t xml:space="preserve">See </w:t>
      </w:r>
      <w:hyperlink w:anchor="_Related_Videos_Gallery_1" w:history="1">
        <w:r w:rsidR="00A3453F" w:rsidRPr="00A3453F">
          <w:rPr>
            <w:rStyle w:val="Hyperlink"/>
            <w:rFonts w:cs="Arial"/>
          </w:rPr>
          <w:t>Related Videos Gallery</w:t>
        </w:r>
      </w:hyperlink>
      <w:r w:rsidR="00A3453F">
        <w:t>.</w:t>
      </w:r>
    </w:p>
    <w:p w:rsidR="008D509B" w:rsidRPr="008F01DA" w:rsidRDefault="008D509B">
      <w:pPr>
        <w:pStyle w:val="Heading4"/>
      </w:pPr>
      <w:r w:rsidRPr="008F01DA">
        <w:t>Custom Buttons</w:t>
      </w:r>
      <w:bookmarkEnd w:id="521"/>
    </w:p>
    <w:p w:rsidR="00FB2C6E" w:rsidRDefault="008D509B">
      <w:pPr>
        <w:pStyle w:val="BodyText"/>
      </w:pPr>
      <w:r>
        <w:t>The Custom Buttons area requires a higher level of expertise, and enables you to customize your player via JavaScript. Buttons evoke pre-defined JavaScript functions.</w:t>
      </w:r>
    </w:p>
    <w:p w:rsidR="006A2AEE" w:rsidRDefault="006A2AEE">
      <w:pPr>
        <w:pStyle w:val="Heading4"/>
      </w:pPr>
      <w:bookmarkStart w:id="522" w:name="_Toc302930771"/>
      <w:bookmarkStart w:id="523" w:name="_Toc302930455"/>
      <w:bookmarkStart w:id="524" w:name="_Toc302915046"/>
      <w:bookmarkStart w:id="525" w:name="_Toc302660647"/>
      <w:bookmarkStart w:id="526" w:name="_Toc302310869"/>
      <w:bookmarkStart w:id="527" w:name="_Toc302305084"/>
      <w:bookmarkStart w:id="528" w:name="_Toc302304925"/>
      <w:bookmarkStart w:id="529" w:name="_Additional_Parameters_and"/>
      <w:bookmarkStart w:id="530" w:name="_Toc302304766"/>
      <w:bookmarkEnd w:id="522"/>
      <w:bookmarkEnd w:id="523"/>
      <w:bookmarkEnd w:id="524"/>
      <w:bookmarkEnd w:id="525"/>
      <w:bookmarkEnd w:id="526"/>
      <w:bookmarkEnd w:id="527"/>
      <w:bookmarkEnd w:id="528"/>
      <w:bookmarkEnd w:id="529"/>
      <w:r>
        <w:t>Additional Parameters and Plugins</w:t>
      </w:r>
    </w:p>
    <w:p w:rsidR="004F010B" w:rsidRDefault="004F010B" w:rsidP="004F010B">
      <w:pPr>
        <w:pStyle w:val="BodyText"/>
      </w:pPr>
      <w:r>
        <w:t>To simplify the management of many of the player features, Kaltura has implemented the “UIVars” to override and configure player features.</w:t>
      </w:r>
    </w:p>
    <w:p w:rsidR="004F010B" w:rsidRDefault="004F010B" w:rsidP="0050202E">
      <w:pPr>
        <w:pStyle w:val="BodyText"/>
        <w:rPr>
          <w:rStyle w:val="Hyperlink"/>
          <w:rFonts w:cs="Arial"/>
        </w:rPr>
      </w:pPr>
      <w:r>
        <w:t xml:space="preserve">Kaltura UIVars are an incredibly powerful feature of the Kaltura Players </w:t>
      </w:r>
      <w:r w:rsidR="00F86BA6">
        <w:t xml:space="preserve">that </w:t>
      </w:r>
      <w:r>
        <w:t>h allows publishers to pre-set or override the value of any Flas</w:t>
      </w:r>
      <w:r w:rsidR="00317060">
        <w:t>h</w:t>
      </w:r>
      <w:r>
        <w:t>Var (object level parameters), show, hide and disable existing UI element, add new plugins and UI elements to an existing player and modify attributes of all the player elements.</w:t>
      </w:r>
      <w:r w:rsidR="00F86BA6">
        <w:t xml:space="preserve"> For more information see </w:t>
      </w:r>
      <w:hyperlink r:id="rId102" w:history="1">
        <w:r w:rsidR="00F86BA6" w:rsidRPr="00F86BA6">
          <w:rPr>
            <w:rStyle w:val="Hyperlink"/>
            <w:rFonts w:cs="Arial"/>
          </w:rPr>
          <w:t>How to use the Kaltura Player Studio's Additional parameters and plugins.</w:t>
        </w:r>
      </w:hyperlink>
    </w:p>
    <w:p w:rsidR="0045795A" w:rsidRPr="00F07287" w:rsidRDefault="0045795A" w:rsidP="0050202E">
      <w:pPr>
        <w:pStyle w:val="BodyText"/>
      </w:pPr>
      <w:r>
        <w:rPr>
          <w:noProof/>
          <w:lang w:val="en-US" w:bidi="he-IL"/>
        </w:rPr>
        <w:lastRenderedPageBreak/>
        <w:drawing>
          <wp:inline distT="0" distB="0" distL="0" distR="0" wp14:anchorId="69D74FF9" wp14:editId="0423EE62">
            <wp:extent cx="2704762" cy="3523810"/>
            <wp:effectExtent l="0" t="0" r="635"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additional_parms.png"/>
                    <pic:cNvPicPr/>
                  </pic:nvPicPr>
                  <pic:blipFill>
                    <a:blip r:embed="rId103">
                      <a:extLst>
                        <a:ext uri="{28A0092B-C50C-407E-A947-70E740481C1C}">
                          <a14:useLocalDpi xmlns:a14="http://schemas.microsoft.com/office/drawing/2010/main" val="0"/>
                        </a:ext>
                      </a:extLst>
                    </a:blip>
                    <a:stretch>
                      <a:fillRect/>
                    </a:stretch>
                  </pic:blipFill>
                  <pic:spPr>
                    <a:xfrm>
                      <a:off x="0" y="0"/>
                      <a:ext cx="2704762" cy="3523810"/>
                    </a:xfrm>
                    <a:prstGeom prst="rect">
                      <a:avLst/>
                    </a:prstGeom>
                  </pic:spPr>
                </pic:pic>
              </a:graphicData>
            </a:graphic>
          </wp:inline>
        </w:drawing>
      </w:r>
    </w:p>
    <w:p w:rsidR="008D509B" w:rsidRDefault="008D509B">
      <w:pPr>
        <w:pStyle w:val="Heading4"/>
      </w:pPr>
      <w:r>
        <w:t>Playlist Items (For players with playlist)</w:t>
      </w:r>
      <w:bookmarkEnd w:id="530"/>
    </w:p>
    <w:p w:rsidR="008D509B" w:rsidRDefault="008D509B" w:rsidP="00E74132">
      <w:pPr>
        <w:pStyle w:val="BodyText"/>
      </w:pPr>
      <w:r>
        <w:t xml:space="preserve">The Playlist Items area allows you to select which information </w:t>
      </w:r>
      <w:r w:rsidR="00E74132">
        <w:t xml:space="preserve">is </w:t>
      </w:r>
      <w:r>
        <w:t>presented for each item on the playlist (for example, show thumbnail, rank, tags and more).</w:t>
      </w:r>
    </w:p>
    <w:p w:rsidR="008D509B" w:rsidRDefault="008D509B" w:rsidP="0041399F">
      <w:pPr>
        <w:pStyle w:val="Sub-Heading0"/>
      </w:pPr>
      <w:bookmarkStart w:id="531" w:name="_Toc302930772"/>
      <w:bookmarkStart w:id="532" w:name="_Toc302930456"/>
      <w:bookmarkStart w:id="533" w:name="_Toc302915047"/>
      <w:bookmarkStart w:id="534" w:name="_Toc302660648"/>
      <w:bookmarkStart w:id="535" w:name="_Toc302310870"/>
      <w:bookmarkStart w:id="536" w:name="_Toc302305085"/>
      <w:bookmarkStart w:id="537" w:name="_Toc302304926"/>
      <w:bookmarkStart w:id="538" w:name="_Toc302304767"/>
      <w:bookmarkEnd w:id="531"/>
      <w:bookmarkEnd w:id="532"/>
      <w:bookmarkEnd w:id="533"/>
      <w:bookmarkEnd w:id="534"/>
      <w:bookmarkEnd w:id="535"/>
      <w:bookmarkEnd w:id="536"/>
      <w:bookmarkEnd w:id="537"/>
      <w:r w:rsidRPr="00123DCF">
        <w:t>Preview</w:t>
      </w:r>
      <w:r>
        <w:t xml:space="preserve"> Pane</w:t>
      </w:r>
      <w:bookmarkEnd w:id="538"/>
    </w:p>
    <w:p w:rsidR="008D509B" w:rsidRDefault="008D509B" w:rsidP="0050202E">
      <w:pPr>
        <w:pStyle w:val="BodyText"/>
      </w:pPr>
      <w:r>
        <w:t>The Preview Pane enables you to preview the selections you make in the Features List area as well as define the player size and preview the player in different states (during play, pause, end, etc.).</w:t>
      </w:r>
    </w:p>
    <w:p w:rsidR="008D509B" w:rsidRDefault="008D509B" w:rsidP="0041399F">
      <w:pPr>
        <w:pStyle w:val="Sub-Heading0"/>
      </w:pPr>
      <w:bookmarkStart w:id="539" w:name="_Toc302930773"/>
      <w:bookmarkStart w:id="540" w:name="_Toc302930457"/>
      <w:bookmarkStart w:id="541" w:name="_Toc302915048"/>
      <w:bookmarkStart w:id="542" w:name="_Toc302660649"/>
      <w:bookmarkStart w:id="543" w:name="_Toc302310871"/>
      <w:bookmarkStart w:id="544" w:name="_Toc302305086"/>
      <w:bookmarkStart w:id="545" w:name="_Toc302304927"/>
      <w:bookmarkStart w:id="546" w:name="_Toc302304768"/>
      <w:bookmarkEnd w:id="539"/>
      <w:bookmarkEnd w:id="540"/>
      <w:bookmarkEnd w:id="541"/>
      <w:bookmarkEnd w:id="542"/>
      <w:bookmarkEnd w:id="543"/>
      <w:bookmarkEnd w:id="544"/>
      <w:bookmarkEnd w:id="545"/>
      <w:r>
        <w:t>Playe</w:t>
      </w:r>
      <w:r w:rsidRPr="00DB7F01">
        <w:rPr>
          <w:iCs/>
        </w:rPr>
        <w:t>r</w:t>
      </w:r>
      <w:r>
        <w:t xml:space="preserve"> Size</w:t>
      </w:r>
      <w:bookmarkEnd w:id="546"/>
    </w:p>
    <w:p w:rsidR="008D509B" w:rsidRDefault="008D509B" w:rsidP="0050202E">
      <w:pPr>
        <w:pStyle w:val="BodyText"/>
      </w:pPr>
      <w:r>
        <w:t>Set the player size by selecting the width. The player height will adjust accordingly based on the width and the video screen ratio selected in the Template Tab.</w:t>
      </w:r>
    </w:p>
    <w:p w:rsidR="00A64EFC" w:rsidRDefault="00A64EFC" w:rsidP="0041399F">
      <w:pPr>
        <w:pStyle w:val="Sub-Heading0"/>
      </w:pPr>
      <w:bookmarkStart w:id="547" w:name="_Toc302930774"/>
      <w:bookmarkStart w:id="548" w:name="_Toc302930458"/>
      <w:bookmarkStart w:id="549" w:name="_Toc302915049"/>
      <w:bookmarkStart w:id="550" w:name="_Toc302660650"/>
      <w:bookmarkStart w:id="551" w:name="_Toc302310872"/>
      <w:bookmarkStart w:id="552" w:name="_Toc302305087"/>
      <w:bookmarkStart w:id="553" w:name="_Toc302304928"/>
      <w:bookmarkStart w:id="554" w:name="_Toc302304769"/>
      <w:bookmarkEnd w:id="547"/>
      <w:bookmarkEnd w:id="548"/>
      <w:bookmarkEnd w:id="549"/>
      <w:bookmarkEnd w:id="550"/>
      <w:bookmarkEnd w:id="551"/>
      <w:bookmarkEnd w:id="552"/>
      <w:bookmarkEnd w:id="553"/>
      <w:r>
        <w:t>Auto Preview</w:t>
      </w:r>
    </w:p>
    <w:p w:rsidR="00A64EFC" w:rsidRPr="008F492E" w:rsidRDefault="00DA6290" w:rsidP="0050202E">
      <w:r>
        <w:rPr>
          <w:lang w:bidi="he-IL"/>
        </w:rPr>
        <w:t>In the S</w:t>
      </w:r>
      <w:r w:rsidR="00A64EFC" w:rsidRPr="00A64EFC">
        <w:rPr>
          <w:lang w:bidi="he-IL"/>
        </w:rPr>
        <w:t xml:space="preserve">tudio </w:t>
      </w:r>
      <w:r>
        <w:rPr>
          <w:lang w:bidi="he-IL"/>
        </w:rPr>
        <w:t xml:space="preserve">tab </w:t>
      </w:r>
      <w:r w:rsidR="00A64EFC" w:rsidRPr="00A64EFC">
        <w:rPr>
          <w:lang w:bidi="he-IL"/>
        </w:rPr>
        <w:t>the player</w:t>
      </w:r>
      <w:r>
        <w:rPr>
          <w:lang w:bidi="he-IL"/>
        </w:rPr>
        <w:t xml:space="preserve"> is automatically rendered</w:t>
      </w:r>
      <w:r w:rsidR="00A64EFC" w:rsidRPr="00A64EFC">
        <w:rPr>
          <w:lang w:bidi="he-IL"/>
        </w:rPr>
        <w:t xml:space="preserve"> every time you change a control. </w:t>
      </w:r>
      <w:r w:rsidR="00A64EFC">
        <w:rPr>
          <w:lang w:bidi="he-IL"/>
        </w:rPr>
        <w:t>Uncheck A</w:t>
      </w:r>
      <w:r>
        <w:rPr>
          <w:lang w:bidi="he-IL"/>
        </w:rPr>
        <w:t xml:space="preserve">uto-preview </w:t>
      </w:r>
      <w:r w:rsidR="00A64EFC">
        <w:rPr>
          <w:lang w:bidi="he-IL"/>
        </w:rPr>
        <w:t xml:space="preserve">to discontinue </w:t>
      </w:r>
      <w:r w:rsidR="00A64EFC" w:rsidRPr="00A64EFC">
        <w:rPr>
          <w:lang w:bidi="he-IL"/>
        </w:rPr>
        <w:t>this behavior.</w:t>
      </w:r>
    </w:p>
    <w:p w:rsidR="008D509B" w:rsidRDefault="008D509B" w:rsidP="0041399F">
      <w:pPr>
        <w:pStyle w:val="Sub-Heading0"/>
      </w:pPr>
      <w:r>
        <w:t>Preview States Buttons</w:t>
      </w:r>
      <w:bookmarkEnd w:id="554"/>
    </w:p>
    <w:p w:rsidR="00DB7F01" w:rsidRPr="00670352" w:rsidRDefault="008D509B" w:rsidP="00370C7C">
      <w:r>
        <w:t>These buttons enable you to preview the player in different states: before play, during play, paused and end screen. Alternatively you can simply play the demo content within the player,</w:t>
      </w:r>
      <w:r w:rsidR="00370C7C">
        <w:t xml:space="preserve"> pause the video manually, etc.</w:t>
      </w:r>
    </w:p>
    <w:p w:rsidR="00100D09" w:rsidRDefault="00100D09" w:rsidP="009428D3">
      <w:pPr>
        <w:pStyle w:val="Procedure"/>
        <w:pPrChange w:id="555" w:author="Debbie Zioni" w:date="2012-08-15T20:03:00Z">
          <w:pPr>
            <w:pStyle w:val="Procedure"/>
          </w:pPr>
        </w:pPrChange>
      </w:pPr>
      <w:r>
        <w:t>To configure the player’s features</w:t>
      </w:r>
    </w:p>
    <w:p w:rsidR="00D87A98" w:rsidRPr="00E54D7D" w:rsidRDefault="00100D09" w:rsidP="00292207">
      <w:pPr>
        <w:pStyle w:val="ListNumber"/>
        <w:numPr>
          <w:ilvl w:val="0"/>
          <w:numId w:val="12"/>
        </w:numPr>
      </w:pPr>
      <w:r>
        <w:t xml:space="preserve">Select the </w:t>
      </w:r>
      <w:r w:rsidRPr="00014F5C">
        <w:t>Featur</w:t>
      </w:r>
      <w:r w:rsidRPr="00FD6AC6">
        <w:t xml:space="preserve">es </w:t>
      </w:r>
      <w:r w:rsidRPr="00E54D7D">
        <w:t>tab</w:t>
      </w:r>
      <w:r w:rsidR="00D87A98" w:rsidRPr="00014F5C">
        <w:t xml:space="preserve">. </w:t>
      </w:r>
    </w:p>
    <w:p w:rsidR="00D87A98" w:rsidRPr="00E54D7D" w:rsidRDefault="00CC3F7D">
      <w:pPr>
        <w:pStyle w:val="ListContinue"/>
      </w:pPr>
      <w:r w:rsidRPr="00AB631E">
        <w:rPr>
          <w:noProof/>
          <w:lang w:val="en-US" w:bidi="he-IL"/>
        </w:rPr>
        <w:lastRenderedPageBreak/>
        <w:drawing>
          <wp:inline distT="0" distB="0" distL="0" distR="0" wp14:anchorId="717CE0CB" wp14:editId="5EC8B89E">
            <wp:extent cx="2121392" cy="1485714"/>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list-features.png"/>
                    <pic:cNvPicPr/>
                  </pic:nvPicPr>
                  <pic:blipFill>
                    <a:blip r:embed="rId104">
                      <a:extLst>
                        <a:ext uri="{28A0092B-C50C-407E-A947-70E740481C1C}">
                          <a14:useLocalDpi xmlns:a14="http://schemas.microsoft.com/office/drawing/2010/main" val="0"/>
                        </a:ext>
                      </a:extLst>
                    </a:blip>
                    <a:stretch>
                      <a:fillRect/>
                    </a:stretch>
                  </pic:blipFill>
                  <pic:spPr>
                    <a:xfrm>
                      <a:off x="0" y="0"/>
                      <a:ext cx="2121392" cy="1485714"/>
                    </a:xfrm>
                    <a:prstGeom prst="rect">
                      <a:avLst/>
                    </a:prstGeom>
                  </pic:spPr>
                </pic:pic>
              </a:graphicData>
            </a:graphic>
          </wp:inline>
        </w:drawing>
      </w:r>
    </w:p>
    <w:p w:rsidR="00670352" w:rsidRDefault="00D87A98" w:rsidP="00292207">
      <w:pPr>
        <w:pStyle w:val="ListNumber"/>
        <w:numPr>
          <w:ilvl w:val="0"/>
          <w:numId w:val="12"/>
        </w:numPr>
      </w:pPr>
      <w:r>
        <w:t>Expand the menus to configure you</w:t>
      </w:r>
      <w:r w:rsidR="00670352">
        <w:t>r</w:t>
      </w:r>
      <w:r>
        <w:t xml:space="preserve"> player</w:t>
      </w:r>
      <w:r w:rsidR="00645001">
        <w:t>.</w:t>
      </w:r>
      <w:r>
        <w:t xml:space="preserve"> </w:t>
      </w:r>
    </w:p>
    <w:p w:rsidR="00836A9A" w:rsidRDefault="00836A9A" w:rsidP="00DF5422">
      <w:pPr>
        <w:pStyle w:val="ListContinue"/>
      </w:pPr>
      <w:r w:rsidRPr="00480DF1">
        <w:t>Any changes you make will appear in the preview area</w:t>
      </w:r>
      <w:r>
        <w:t>. (Click</w:t>
      </w:r>
      <w:r w:rsidR="00D87A98">
        <w:t xml:space="preserve"> the </w:t>
      </w:r>
      <w:r w:rsidRPr="00014F5C">
        <w:t>Preview</w:t>
      </w:r>
      <w:r>
        <w:t xml:space="preserve"> button to see the changes.)</w:t>
      </w:r>
    </w:p>
    <w:p w:rsidR="008E2202" w:rsidRDefault="00670352" w:rsidP="00292207">
      <w:pPr>
        <w:pStyle w:val="ListNumber"/>
        <w:numPr>
          <w:ilvl w:val="0"/>
          <w:numId w:val="12"/>
        </w:numPr>
      </w:pPr>
      <w:r>
        <w:t xml:space="preserve">Click </w:t>
      </w:r>
      <w:r w:rsidRPr="0083168D">
        <w:t>Save Changes</w:t>
      </w:r>
      <w:r>
        <w:t>.</w:t>
      </w:r>
      <w:bookmarkStart w:id="556" w:name="_Player_Control_Options"/>
      <w:bookmarkStart w:id="557" w:name="_Player_Viral_and"/>
      <w:bookmarkEnd w:id="556"/>
      <w:bookmarkEnd w:id="557"/>
    </w:p>
    <w:p w:rsidR="00DA152B" w:rsidRPr="00B7408A" w:rsidRDefault="00DA152B">
      <w:pPr>
        <w:pStyle w:val="Heading4"/>
      </w:pPr>
      <w:r w:rsidRPr="00B7408A">
        <w:t>Examples</w:t>
      </w:r>
    </w:p>
    <w:p w:rsidR="00DA152B" w:rsidRPr="00B7408A" w:rsidRDefault="00DA152B" w:rsidP="004070AF">
      <w:r w:rsidRPr="00B7408A">
        <w:t xml:space="preserve">The following </w:t>
      </w:r>
      <w:r w:rsidR="00B7408A" w:rsidRPr="00B7408A">
        <w:t>player</w:t>
      </w:r>
      <w:r w:rsidR="00E8759D">
        <w:t xml:space="preserve"> displays</w:t>
      </w:r>
      <w:r w:rsidR="00B7408A" w:rsidRPr="00B7408A">
        <w:t xml:space="preserve"> </w:t>
      </w:r>
      <w:r w:rsidRPr="00B7408A">
        <w:t xml:space="preserve">an example of the </w:t>
      </w:r>
      <w:r w:rsidR="004070AF">
        <w:t>default player design with a watermark display.</w:t>
      </w:r>
    </w:p>
    <w:p w:rsidR="00DA152B" w:rsidRDefault="00DA152B">
      <w:r w:rsidRPr="00E54D7D">
        <w:rPr>
          <w:noProof/>
          <w:lang w:val="en-US" w:bidi="he-IL"/>
        </w:rPr>
        <w:drawing>
          <wp:inline distT="0" distB="0" distL="0" distR="0" wp14:anchorId="555F5C64" wp14:editId="46683DBF">
            <wp:extent cx="2684648" cy="1851318"/>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2684648" cy="1851318"/>
                    </a:xfrm>
                    <a:prstGeom prst="rect">
                      <a:avLst/>
                    </a:prstGeom>
                    <a:noFill/>
                    <a:ln w="9525">
                      <a:noFill/>
                      <a:miter lim="800000"/>
                      <a:headEnd/>
                      <a:tailEnd/>
                    </a:ln>
                  </pic:spPr>
                </pic:pic>
              </a:graphicData>
            </a:graphic>
          </wp:inline>
        </w:drawing>
      </w:r>
    </w:p>
    <w:p w:rsidR="00382D54" w:rsidRPr="00FD26C0" w:rsidRDefault="00382D54"/>
    <w:tbl>
      <w:tblPr>
        <w:tblW w:w="9570" w:type="dxa"/>
        <w:tblLayout w:type="fixed"/>
        <w:tblCellMar>
          <w:left w:w="62" w:type="dxa"/>
          <w:right w:w="62" w:type="dxa"/>
        </w:tblCellMar>
        <w:tblLook w:val="0000" w:firstRow="0" w:lastRow="0" w:firstColumn="0" w:lastColumn="0" w:noHBand="0" w:noVBand="0"/>
      </w:tblPr>
      <w:tblGrid>
        <w:gridCol w:w="1020"/>
        <w:gridCol w:w="8550"/>
      </w:tblGrid>
      <w:tr w:rsidR="00382D54" w:rsidRPr="00FD26C0" w:rsidTr="00382D54">
        <w:trPr>
          <w:cantSplit/>
        </w:trPr>
        <w:tc>
          <w:tcPr>
            <w:tcW w:w="1020" w:type="dxa"/>
            <w:tcBorders>
              <w:top w:val="nil"/>
              <w:left w:val="nil"/>
              <w:bottom w:val="nil"/>
              <w:right w:val="nil"/>
            </w:tcBorders>
            <w:tcMar>
              <w:top w:w="0" w:type="dxa"/>
              <w:left w:w="62" w:type="dxa"/>
              <w:bottom w:w="0" w:type="dxa"/>
              <w:right w:w="62" w:type="dxa"/>
            </w:tcMar>
          </w:tcPr>
          <w:p w:rsidR="00382D54" w:rsidRPr="00FD26C0" w:rsidRDefault="00382D54">
            <w:pPr>
              <w:pStyle w:val="Note"/>
            </w:pPr>
            <w:r>
              <w:rPr>
                <w:noProof/>
                <w:lang w:val="en-US" w:bidi="he-IL"/>
              </w:rPr>
              <w:drawing>
                <wp:inline distT="0" distB="0" distL="0" distR="0" wp14:anchorId="2815A4ED" wp14:editId="6164D816">
                  <wp:extent cx="389890" cy="365521"/>
                  <wp:effectExtent l="0" t="0" r="0" b="0"/>
                  <wp:docPr id="46" name="Picture 9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1" descr="C:\Users\user\Desktop\Author-it\Publishing\Word Document\UFM 2.3 User Manual\217.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89890" cy="365521"/>
                          </a:xfrm>
                          <a:prstGeom prst="rect">
                            <a:avLst/>
                          </a:prstGeom>
                          <a:noFill/>
                          <a:ln w="9525">
                            <a:noFill/>
                            <a:miter lim="800000"/>
                            <a:headEnd/>
                            <a:tailEnd/>
                          </a:ln>
                        </pic:spPr>
                      </pic:pic>
                    </a:graphicData>
                  </a:graphic>
                </wp:inline>
              </w:drawing>
            </w:r>
          </w:p>
        </w:tc>
        <w:tc>
          <w:tcPr>
            <w:tcW w:w="8550" w:type="dxa"/>
            <w:tcBorders>
              <w:top w:val="nil"/>
              <w:left w:val="nil"/>
              <w:bottom w:val="nil"/>
              <w:right w:val="nil"/>
            </w:tcBorders>
            <w:shd w:val="clear" w:color="auto" w:fill="E6E6E6"/>
            <w:tcMar>
              <w:top w:w="0" w:type="dxa"/>
              <w:left w:w="62" w:type="dxa"/>
              <w:bottom w:w="0" w:type="dxa"/>
              <w:right w:w="62" w:type="dxa"/>
            </w:tcMar>
          </w:tcPr>
          <w:p w:rsidR="00382D54" w:rsidRPr="00FD26C0" w:rsidRDefault="00382D54">
            <w:pPr>
              <w:pStyle w:val="Note"/>
            </w:pPr>
            <w:r w:rsidRPr="00FD26C0">
              <w:rPr>
                <w:rStyle w:val="SpecialBold"/>
              </w:rPr>
              <w:t>NOTE:</w:t>
            </w:r>
            <w:r w:rsidRPr="00FD26C0">
              <w:t xml:space="preserve"> </w:t>
            </w:r>
            <w:r w:rsidR="00B7408A">
              <w:t xml:space="preserve">This sample </w:t>
            </w:r>
            <w:r w:rsidRPr="00E54D7D">
              <w:t xml:space="preserve">presents only one of many set-up scenarios. </w:t>
            </w:r>
            <w:r w:rsidRPr="00DA152B">
              <w:t>There are many configuration options within this section.</w:t>
            </w:r>
          </w:p>
        </w:tc>
      </w:tr>
    </w:tbl>
    <w:p w:rsidR="00382D54" w:rsidRPr="00DA152B" w:rsidRDefault="00382D54"/>
    <w:p w:rsidR="00836A9A" w:rsidRPr="00670352" w:rsidRDefault="00670352" w:rsidP="009428D3">
      <w:pPr>
        <w:pStyle w:val="Procedure"/>
        <w:pPrChange w:id="558" w:author="Debbie Zioni" w:date="2012-08-15T20:03:00Z">
          <w:pPr>
            <w:pStyle w:val="Procedure"/>
          </w:pPr>
        </w:pPrChange>
      </w:pPr>
      <w:r>
        <w:t>To change</w:t>
      </w:r>
      <w:r w:rsidR="00926205" w:rsidRPr="00926205">
        <w:t xml:space="preserve"> where the watermark is displayed in a player</w:t>
      </w:r>
      <w:r w:rsidR="00926205">
        <w:t xml:space="preserve"> </w:t>
      </w:r>
    </w:p>
    <w:p w:rsidR="006D43EC" w:rsidRDefault="00670352" w:rsidP="00292207">
      <w:pPr>
        <w:pStyle w:val="ListNumber"/>
        <w:numPr>
          <w:ilvl w:val="0"/>
          <w:numId w:val="14"/>
        </w:numPr>
      </w:pPr>
      <w:r>
        <w:t>Select</w:t>
      </w:r>
      <w:r w:rsidR="00836A9A" w:rsidRPr="00670352">
        <w:t xml:space="preserve"> </w:t>
      </w:r>
      <w:r w:rsidR="00836A9A" w:rsidRPr="005C7B20">
        <w:t>C</w:t>
      </w:r>
      <w:r w:rsidRPr="005C7B20">
        <w:t>ontrols</w:t>
      </w:r>
      <w:r w:rsidR="000B2789">
        <w:t xml:space="preserve">, see </w:t>
      </w:r>
      <w:hyperlink w:anchor="_Player_Control_Options" w:history="1">
        <w:r w:rsidR="000B2789" w:rsidRPr="000B2789">
          <w:rPr>
            <w:rStyle w:val="Hyperlink"/>
          </w:rPr>
          <w:t>Player Control Options</w:t>
        </w:r>
      </w:hyperlink>
      <w:r w:rsidR="000B2789">
        <w:t xml:space="preserve">, </w:t>
      </w:r>
      <w:r>
        <w:t xml:space="preserve">check </w:t>
      </w:r>
      <w:r w:rsidRPr="005C7B20">
        <w:t xml:space="preserve">Your </w:t>
      </w:r>
      <w:r w:rsidR="00836A9A" w:rsidRPr="005C7B20">
        <w:t>Watermark</w:t>
      </w:r>
      <w:r w:rsidR="00836A9A" w:rsidRPr="00670352">
        <w:t xml:space="preserve"> </w:t>
      </w:r>
      <w:r>
        <w:t xml:space="preserve">and then </w:t>
      </w:r>
      <w:r w:rsidR="00836A9A" w:rsidRPr="00670352">
        <w:t xml:space="preserve">click </w:t>
      </w:r>
      <w:r w:rsidR="00836A9A" w:rsidRPr="005C7B20">
        <w:t>Options</w:t>
      </w:r>
      <w:r w:rsidR="006D43EC">
        <w:t>.</w:t>
      </w:r>
    </w:p>
    <w:p w:rsidR="00670352" w:rsidRDefault="00836A9A" w:rsidP="00292207">
      <w:pPr>
        <w:pStyle w:val="ListNumber"/>
        <w:numPr>
          <w:ilvl w:val="0"/>
          <w:numId w:val="14"/>
        </w:numPr>
      </w:pPr>
      <w:r w:rsidRPr="00670352">
        <w:t xml:space="preserve">In the </w:t>
      </w:r>
      <w:r w:rsidRPr="00E54D7D">
        <w:t>Watermark Location</w:t>
      </w:r>
      <w:r w:rsidR="00670352" w:rsidRPr="00E54D7D">
        <w:t xml:space="preserve"> on the video</w:t>
      </w:r>
      <w:r w:rsidRPr="00670352">
        <w:t xml:space="preserve"> drop-down menu select </w:t>
      </w:r>
      <w:r w:rsidRPr="00E54D7D">
        <w:t>Top Left</w:t>
      </w:r>
      <w:r w:rsidR="00670352">
        <w:t>.</w:t>
      </w:r>
    </w:p>
    <w:p w:rsidR="00836A9A" w:rsidRPr="00670352" w:rsidRDefault="00670352" w:rsidP="00292207">
      <w:pPr>
        <w:pStyle w:val="ListNumber"/>
        <w:numPr>
          <w:ilvl w:val="0"/>
          <w:numId w:val="14"/>
        </w:numPr>
      </w:pPr>
      <w:r>
        <w:t>C</w:t>
      </w:r>
      <w:r w:rsidR="00836A9A" w:rsidRPr="00670352">
        <w:t xml:space="preserve">lick </w:t>
      </w:r>
      <w:r w:rsidR="00836A9A" w:rsidRPr="005C7B20">
        <w:t>Preview</w:t>
      </w:r>
      <w:r w:rsidR="00836A9A" w:rsidRPr="00670352">
        <w:t xml:space="preserve"> and then </w:t>
      </w:r>
      <w:r w:rsidR="00836A9A" w:rsidRPr="005C7B20">
        <w:t>Apply</w:t>
      </w:r>
      <w:r w:rsidR="00836A9A" w:rsidRPr="00670352">
        <w:t xml:space="preserve"> to confirm your choice</w:t>
      </w:r>
      <w:r>
        <w:t>.</w:t>
      </w:r>
    </w:p>
    <w:p w:rsidR="00836A9A" w:rsidRPr="00E54D7D" w:rsidRDefault="00836A9A">
      <w:pPr>
        <w:pStyle w:val="ListContinue"/>
      </w:pPr>
      <w:r w:rsidRPr="009F4460">
        <w:tab/>
      </w:r>
      <w:r w:rsidR="00E81057" w:rsidRPr="00E54D7D">
        <w:rPr>
          <w:rFonts w:asciiTheme="minorHAnsi" w:hAnsiTheme="minorHAnsi"/>
          <w:noProof/>
          <w:lang w:val="en-US" w:bidi="he-IL"/>
        </w:rPr>
        <w:lastRenderedPageBreak/>
        <w:drawing>
          <wp:inline distT="0" distB="0" distL="0" distR="0" wp14:anchorId="74C2A279" wp14:editId="69DFFE08">
            <wp:extent cx="5534025" cy="24093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mark.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534025" cy="2409315"/>
                    </a:xfrm>
                    <a:prstGeom prst="rect">
                      <a:avLst/>
                    </a:prstGeom>
                  </pic:spPr>
                </pic:pic>
              </a:graphicData>
            </a:graphic>
          </wp:inline>
        </w:drawing>
      </w:r>
      <w:r>
        <w:rPr>
          <w:noProof/>
          <w:lang w:val="en-US" w:bidi="he-IL"/>
        </w:rPr>
        <mc:AlternateContent>
          <mc:Choice Requires="wps">
            <w:drawing>
              <wp:anchor distT="0" distB="0" distL="114300" distR="114300" simplePos="0" relativeHeight="251601920" behindDoc="0" locked="0" layoutInCell="1" allowOverlap="1" wp14:anchorId="51215F55" wp14:editId="08532556">
                <wp:simplePos x="0" y="0"/>
                <wp:positionH relativeFrom="column">
                  <wp:posOffset>1549400</wp:posOffset>
                </wp:positionH>
                <wp:positionV relativeFrom="paragraph">
                  <wp:posOffset>-2458085</wp:posOffset>
                </wp:positionV>
                <wp:extent cx="279400" cy="257810"/>
                <wp:effectExtent l="38100" t="19050" r="25400" b="46990"/>
                <wp:wrapNone/>
                <wp:docPr id="80" name="Straight Arrow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9400" cy="257810"/>
                        </a:xfrm>
                        <a:prstGeom prst="straightConnector1">
                          <a:avLst/>
                        </a:prstGeom>
                        <a:noFill/>
                        <a:ln w="28575">
                          <a:solidFill>
                            <a:srgbClr val="FFC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80" o:spid="_x0000_s1026" type="#_x0000_t32" style="position:absolute;margin-left:122pt;margin-top:-193.55pt;width:22pt;height:20.3pt;flip:x;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" strokecolor="#ffc000" strokeweight="2.25pt">
                <v:stroke endarrow="block"/>
              </v:shape>
            </w:pict>
          </mc:Fallback>
        </mc:AlternateContent>
      </w:r>
    </w:p>
    <w:p w:rsidR="006D43EC" w:rsidRDefault="006D43EC" w:rsidP="009428D3">
      <w:pPr>
        <w:pStyle w:val="Procedure"/>
        <w:pPrChange w:id="559" w:author="Debbie Zioni" w:date="2012-08-15T20:03:00Z">
          <w:pPr>
            <w:pStyle w:val="Procedure"/>
          </w:pPr>
        </w:pPrChange>
      </w:pPr>
      <w:r>
        <w:t>To c</w:t>
      </w:r>
      <w:r w:rsidR="00836A9A" w:rsidRPr="00480DF1">
        <w:t>hange the label of the Share button</w:t>
      </w:r>
      <w:r w:rsidR="000B2789">
        <w:t xml:space="preserve"> </w:t>
      </w:r>
    </w:p>
    <w:p w:rsidR="006D43EC" w:rsidRDefault="006D43EC" w:rsidP="00292207">
      <w:pPr>
        <w:pStyle w:val="ListNumber"/>
        <w:numPr>
          <w:ilvl w:val="0"/>
          <w:numId w:val="15"/>
        </w:numPr>
      </w:pPr>
      <w:r>
        <w:t xml:space="preserve">Select </w:t>
      </w:r>
      <w:r w:rsidRPr="005C7B20">
        <w:t xml:space="preserve">Viral &amp; </w:t>
      </w:r>
      <w:r w:rsidR="00123DCF" w:rsidRPr="005C7B20">
        <w:t>Distribution;</w:t>
      </w:r>
      <w:r w:rsidR="000B2789" w:rsidRPr="005C7B20">
        <w:t xml:space="preserve"> </w:t>
      </w:r>
      <w:r w:rsidR="000B2789" w:rsidRPr="00E54D7D">
        <w:t>see</w:t>
      </w:r>
      <w:r w:rsidR="000B2789">
        <w:t xml:space="preserve"> </w:t>
      </w:r>
      <w:hyperlink w:anchor="_Player_Viral_and" w:history="1">
        <w:r w:rsidR="000B2789">
          <w:rPr>
            <w:rStyle w:val="Hyperlink"/>
          </w:rPr>
          <w:t xml:space="preserve">Player Viral and Distribution </w:t>
        </w:r>
        <w:r w:rsidR="000B2789" w:rsidRPr="000B2789">
          <w:rPr>
            <w:rStyle w:val="Hyperlink"/>
          </w:rPr>
          <w:t>Options</w:t>
        </w:r>
      </w:hyperlink>
      <w:r w:rsidR="000B2789">
        <w:t xml:space="preserve">.  </w:t>
      </w:r>
      <w:r w:rsidR="000B2789" w:rsidRPr="00E54D7D">
        <w:t xml:space="preserve"> </w:t>
      </w:r>
    </w:p>
    <w:p w:rsidR="006D43EC" w:rsidRDefault="006D43EC" w:rsidP="00292207">
      <w:pPr>
        <w:pStyle w:val="ListNumber"/>
        <w:numPr>
          <w:ilvl w:val="0"/>
          <w:numId w:val="15"/>
        </w:numPr>
      </w:pPr>
      <w:r>
        <w:t xml:space="preserve">Check the </w:t>
      </w:r>
      <w:r w:rsidR="00836A9A" w:rsidRPr="005C7B20">
        <w:t xml:space="preserve">Share </w:t>
      </w:r>
      <w:r w:rsidR="000B2789">
        <w:t>b</w:t>
      </w:r>
      <w:r w:rsidR="00836A9A" w:rsidRPr="00922E73">
        <w:t>utton</w:t>
      </w:r>
      <w:r w:rsidR="00836A9A" w:rsidRPr="00480DF1">
        <w:t xml:space="preserve"> </w:t>
      </w:r>
      <w:r>
        <w:t xml:space="preserve">and click </w:t>
      </w:r>
      <w:r w:rsidR="00836A9A" w:rsidRPr="005C7B20">
        <w:t>Options</w:t>
      </w:r>
      <w:r>
        <w:t>.</w:t>
      </w:r>
    </w:p>
    <w:p w:rsidR="00BE1EFA" w:rsidRDefault="00BE1EFA" w:rsidP="00292207">
      <w:pPr>
        <w:pStyle w:val="ListNumber"/>
        <w:numPr>
          <w:ilvl w:val="0"/>
          <w:numId w:val="15"/>
        </w:numPr>
      </w:pPr>
      <w:r>
        <w:t>In the Label field, enter new text (for example, Share Now!).</w:t>
      </w:r>
    </w:p>
    <w:p w:rsidR="00BE1EFA" w:rsidRDefault="00BE1EFA" w:rsidP="00292207">
      <w:pPr>
        <w:pStyle w:val="ListNumber"/>
        <w:numPr>
          <w:ilvl w:val="0"/>
          <w:numId w:val="15"/>
        </w:numPr>
      </w:pPr>
      <w:r>
        <w:t>(Optional) In the Tooltip field, enter new text.</w:t>
      </w:r>
    </w:p>
    <w:p w:rsidR="00BE1EFA" w:rsidRDefault="00BE1EFA" w:rsidP="00292207">
      <w:pPr>
        <w:pStyle w:val="ListNumber"/>
        <w:numPr>
          <w:ilvl w:val="0"/>
          <w:numId w:val="15"/>
        </w:numPr>
      </w:pPr>
      <w:r>
        <w:t>In the Preview area, click the Preview button to see the changes.</w:t>
      </w:r>
    </w:p>
    <w:p w:rsidR="00BE1EFA" w:rsidRDefault="00BE1EFA" w:rsidP="00292207">
      <w:pPr>
        <w:pStyle w:val="ListNumber"/>
        <w:numPr>
          <w:ilvl w:val="0"/>
          <w:numId w:val="15"/>
        </w:numPr>
      </w:pPr>
      <w:r>
        <w:t>On the Share Button pane, click Apply to confirm your choice and return to the Features list.</w:t>
      </w:r>
    </w:p>
    <w:p w:rsidR="00836A9A" w:rsidRPr="00480DF1" w:rsidRDefault="00BE1EFA" w:rsidP="00292207">
      <w:pPr>
        <w:pStyle w:val="ListNumber"/>
        <w:numPr>
          <w:ilvl w:val="0"/>
          <w:numId w:val="15"/>
        </w:numPr>
      </w:pPr>
      <w:r>
        <w:t>Click Save Changes.</w:t>
      </w:r>
      <w:r w:rsidDel="00BE1EFA">
        <w:t xml:space="preserve"> </w:t>
      </w:r>
      <w:r w:rsidR="00836A9A" w:rsidRPr="00480DF1">
        <w:br/>
      </w:r>
      <w:r w:rsidR="00836A9A" w:rsidRPr="00480DF1">
        <w:br/>
      </w:r>
      <w:r w:rsidR="006D43EC" w:rsidRPr="00AB631E">
        <w:rPr>
          <w:noProof/>
          <w:lang w:val="en-US" w:bidi="he-IL"/>
        </w:rPr>
        <w:lastRenderedPageBreak/>
        <w:drawing>
          <wp:inline distT="0" distB="0" distL="0" distR="0" wp14:anchorId="78CC0578" wp14:editId="45FAB365">
            <wp:extent cx="6245352" cy="4864608"/>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re_now.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245352" cy="4864608"/>
                    </a:xfrm>
                    <a:prstGeom prst="rect">
                      <a:avLst/>
                    </a:prstGeom>
                  </pic:spPr>
                </pic:pic>
              </a:graphicData>
            </a:graphic>
          </wp:inline>
        </w:drawing>
      </w:r>
    </w:p>
    <w:p w:rsidR="006D43EC" w:rsidRPr="00211EDC" w:rsidRDefault="006D43EC" w:rsidP="009428D3">
      <w:pPr>
        <w:pStyle w:val="Procedure"/>
        <w:pPrChange w:id="560" w:author="Debbie Zioni" w:date="2012-08-15T20:03:00Z">
          <w:pPr>
            <w:pStyle w:val="Procedure"/>
          </w:pPr>
        </w:pPrChange>
      </w:pPr>
      <w:r w:rsidRPr="00211EDC">
        <w:t>To a</w:t>
      </w:r>
      <w:r w:rsidR="00836A9A" w:rsidRPr="00211EDC">
        <w:t>dd</w:t>
      </w:r>
      <w:r w:rsidRPr="00211EDC">
        <w:t xml:space="preserve"> a</w:t>
      </w:r>
      <w:r w:rsidR="00836A9A" w:rsidRPr="00211EDC">
        <w:t xml:space="preserve"> </w:t>
      </w:r>
      <w:r w:rsidRPr="00211EDC">
        <w:t>d</w:t>
      </w:r>
      <w:r w:rsidR="00836A9A" w:rsidRPr="00211EDC">
        <w:t>ownload button to the video area only</w:t>
      </w:r>
    </w:p>
    <w:p w:rsidR="006D43EC" w:rsidRDefault="006D43EC" w:rsidP="00292207">
      <w:pPr>
        <w:pStyle w:val="ListNumber"/>
        <w:numPr>
          <w:ilvl w:val="0"/>
          <w:numId w:val="16"/>
        </w:numPr>
      </w:pPr>
      <w:r>
        <w:t xml:space="preserve">Select </w:t>
      </w:r>
      <w:r w:rsidR="00836A9A" w:rsidRPr="00E54D7D">
        <w:t>Viral and Distribution</w:t>
      </w:r>
      <w:r>
        <w:t>.</w:t>
      </w:r>
    </w:p>
    <w:p w:rsidR="006D43EC" w:rsidRDefault="006D43EC" w:rsidP="00292207">
      <w:pPr>
        <w:pStyle w:val="ListNumber"/>
        <w:numPr>
          <w:ilvl w:val="0"/>
          <w:numId w:val="16"/>
        </w:numPr>
      </w:pPr>
      <w:r>
        <w:t>C</w:t>
      </w:r>
      <w:r w:rsidR="009B766F">
        <w:t xml:space="preserve">heck </w:t>
      </w:r>
      <w:r w:rsidR="00836A9A" w:rsidRPr="005C7B20">
        <w:t>Download</w:t>
      </w:r>
      <w:r w:rsidR="00836A9A" w:rsidRPr="006D43EC">
        <w:t xml:space="preserve"> </w:t>
      </w:r>
      <w:r w:rsidR="009B766F" w:rsidRPr="005C7B20">
        <w:t>button</w:t>
      </w:r>
      <w:r w:rsidR="009B766F">
        <w:t xml:space="preserve"> </w:t>
      </w:r>
      <w:r w:rsidR="00836A9A" w:rsidRPr="006D43EC">
        <w:t xml:space="preserve">feature </w:t>
      </w:r>
      <w:r>
        <w:t xml:space="preserve">and </w:t>
      </w:r>
      <w:r w:rsidR="00836A9A" w:rsidRPr="006D43EC">
        <w:t xml:space="preserve">click </w:t>
      </w:r>
      <w:r w:rsidR="00836A9A" w:rsidRPr="005C7B20">
        <w:t>Options</w:t>
      </w:r>
      <w:r>
        <w:t>.</w:t>
      </w:r>
    </w:p>
    <w:p w:rsidR="00F2137E" w:rsidRDefault="00865919" w:rsidP="00292207">
      <w:pPr>
        <w:pStyle w:val="ListNumber"/>
        <w:numPr>
          <w:ilvl w:val="0"/>
          <w:numId w:val="16"/>
        </w:numPr>
      </w:pPr>
      <w:r>
        <w:t>Clea</w:t>
      </w:r>
      <w:r w:rsidR="00F2137E">
        <w:t>r the Controls Area option.</w:t>
      </w:r>
    </w:p>
    <w:p w:rsidR="00F2137E" w:rsidRDefault="00F2137E" w:rsidP="00292207">
      <w:pPr>
        <w:pStyle w:val="ListNumber"/>
        <w:numPr>
          <w:ilvl w:val="0"/>
          <w:numId w:val="16"/>
        </w:numPr>
      </w:pPr>
      <w:r>
        <w:t>Under Location &amp; Playing States, check Video Area.</w:t>
      </w:r>
    </w:p>
    <w:p w:rsidR="00F2137E" w:rsidRDefault="00F2137E" w:rsidP="00292207">
      <w:pPr>
        <w:pStyle w:val="ListNumber"/>
        <w:numPr>
          <w:ilvl w:val="0"/>
          <w:numId w:val="16"/>
        </w:numPr>
      </w:pPr>
      <w:r>
        <w:t>Under Video Area, check or clear playing states to determine when to display the download button in the video area.</w:t>
      </w:r>
    </w:p>
    <w:p w:rsidR="00F2137E" w:rsidRDefault="00F2137E" w:rsidP="00292207">
      <w:pPr>
        <w:pStyle w:val="ListNumber"/>
        <w:numPr>
          <w:ilvl w:val="0"/>
          <w:numId w:val="16"/>
        </w:numPr>
      </w:pPr>
      <w:r>
        <w:t>In the Preview area, click the Preview button to see the changes.</w:t>
      </w:r>
    </w:p>
    <w:p w:rsidR="00F2137E" w:rsidRDefault="00F2137E" w:rsidP="00292207">
      <w:pPr>
        <w:pStyle w:val="ListNumber"/>
        <w:numPr>
          <w:ilvl w:val="0"/>
          <w:numId w:val="16"/>
        </w:numPr>
      </w:pPr>
      <w:r>
        <w:t>On the Download Button pane, click Apply to confirm your choice and return to the Features list.</w:t>
      </w:r>
    </w:p>
    <w:p w:rsidR="00F2137E" w:rsidRDefault="00F2137E" w:rsidP="00292207">
      <w:pPr>
        <w:pStyle w:val="ListNumber"/>
        <w:numPr>
          <w:ilvl w:val="0"/>
          <w:numId w:val="16"/>
        </w:numPr>
      </w:pPr>
      <w:r>
        <w:t>Click Save Changes.</w:t>
      </w:r>
    </w:p>
    <w:p w:rsidR="00836A9A" w:rsidRPr="001E4650" w:rsidRDefault="00C54D25" w:rsidP="0050202E">
      <w:pPr>
        <w:pStyle w:val="ListNumber"/>
        <w:numPr>
          <w:ilvl w:val="0"/>
          <w:numId w:val="0"/>
        </w:numPr>
        <w:ind w:left="720"/>
      </w:pPr>
      <w:r w:rsidRPr="00842D0E">
        <w:rPr>
          <w:noProof/>
          <w:lang w:val="en-US" w:bidi="he-IL"/>
        </w:rPr>
        <w:lastRenderedPageBreak/>
        <w:drawing>
          <wp:inline distT="0" distB="0" distL="0" distR="0" wp14:anchorId="3DC10BA0" wp14:editId="31E7BC1D">
            <wp:extent cx="3749040" cy="2626281"/>
            <wp:effectExtent l="19050" t="0" r="381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8" cstate="print"/>
                    <a:srcRect/>
                    <a:stretch>
                      <a:fillRect/>
                    </a:stretch>
                  </pic:blipFill>
                  <pic:spPr bwMode="auto">
                    <a:xfrm>
                      <a:off x="0" y="0"/>
                      <a:ext cx="3749040" cy="2626281"/>
                    </a:xfrm>
                    <a:prstGeom prst="rect">
                      <a:avLst/>
                    </a:prstGeom>
                    <a:noFill/>
                    <a:ln w="9525">
                      <a:noFill/>
                      <a:miter lim="800000"/>
                      <a:headEnd/>
                      <a:tailEnd/>
                    </a:ln>
                  </pic:spPr>
                </pic:pic>
              </a:graphicData>
            </a:graphic>
          </wp:inline>
        </w:drawing>
      </w:r>
    </w:p>
    <w:p w:rsidR="00DA152B" w:rsidRPr="005127A9" w:rsidRDefault="00DA152B" w:rsidP="009428D3">
      <w:pPr>
        <w:pStyle w:val="Procedure"/>
        <w:pPrChange w:id="561" w:author="Debbie Zioni" w:date="2012-08-15T20:03:00Z">
          <w:pPr>
            <w:pStyle w:val="Procedure"/>
          </w:pPr>
        </w:pPrChange>
      </w:pPr>
      <w:r w:rsidRPr="005127A9">
        <w:t xml:space="preserve">To </w:t>
      </w:r>
      <w:r w:rsidR="003A0029" w:rsidRPr="005127A9">
        <w:t>c</w:t>
      </w:r>
      <w:r w:rsidR="00836A9A" w:rsidRPr="005127A9">
        <w:t xml:space="preserve">hange </w:t>
      </w:r>
      <w:r w:rsidR="00E90B71">
        <w:t xml:space="preserve">a </w:t>
      </w:r>
      <w:r w:rsidR="00836A9A" w:rsidRPr="005127A9">
        <w:t>Full</w:t>
      </w:r>
      <w:r w:rsidR="00C54D25" w:rsidRPr="005127A9">
        <w:t xml:space="preserve"> S</w:t>
      </w:r>
      <w:r w:rsidR="00836A9A" w:rsidRPr="005127A9">
        <w:t xml:space="preserve">creen button </w:t>
      </w:r>
      <w:r w:rsidR="00E90B71">
        <w:t>i</w:t>
      </w:r>
      <w:r w:rsidR="00836A9A" w:rsidRPr="005127A9">
        <w:t xml:space="preserve">n the </w:t>
      </w:r>
      <w:r w:rsidR="00A03483" w:rsidRPr="005127A9">
        <w:t xml:space="preserve">control area </w:t>
      </w:r>
      <w:r w:rsidR="00E90B71">
        <w:t xml:space="preserve">of a player </w:t>
      </w:r>
      <w:r w:rsidR="00A03483" w:rsidRPr="005127A9">
        <w:t xml:space="preserve">to </w:t>
      </w:r>
      <w:r w:rsidR="008D1939">
        <w:t>t</w:t>
      </w:r>
      <w:r w:rsidR="00DB7F01">
        <w:t>ext button</w:t>
      </w:r>
    </w:p>
    <w:p w:rsidR="008D1939" w:rsidRDefault="008D1939" w:rsidP="00292207">
      <w:pPr>
        <w:pStyle w:val="ListNumber"/>
        <w:numPr>
          <w:ilvl w:val="0"/>
          <w:numId w:val="57"/>
        </w:numPr>
      </w:pPr>
      <w:r>
        <w:t>In the Edit Player or Create New Player window, select the Features tab.</w:t>
      </w:r>
    </w:p>
    <w:p w:rsidR="008D1939" w:rsidRDefault="008D1939" w:rsidP="00292207">
      <w:pPr>
        <w:pStyle w:val="ListNumber"/>
        <w:numPr>
          <w:ilvl w:val="0"/>
          <w:numId w:val="57"/>
        </w:numPr>
      </w:pPr>
      <w:r>
        <w:t>On the Controls menu, check Full Screen Button and then click Options.</w:t>
      </w:r>
    </w:p>
    <w:p w:rsidR="008D1939" w:rsidRDefault="008D1939" w:rsidP="00292207">
      <w:pPr>
        <w:pStyle w:val="ListNumber"/>
        <w:numPr>
          <w:ilvl w:val="0"/>
          <w:numId w:val="57"/>
        </w:numPr>
      </w:pPr>
      <w:r>
        <w:t>On the Full Screen Button pane:</w:t>
      </w:r>
    </w:p>
    <w:p w:rsidR="008D1939" w:rsidRDefault="008D1939" w:rsidP="00E3369B">
      <w:pPr>
        <w:pStyle w:val="ListBullet2"/>
      </w:pPr>
      <w:r>
        <w:t>Check Controls Area.</w:t>
      </w:r>
    </w:p>
    <w:p w:rsidR="008D1939" w:rsidRDefault="008D1939" w:rsidP="00E3369B">
      <w:pPr>
        <w:pStyle w:val="ListBullet2"/>
      </w:pPr>
      <w:r>
        <w:t>In the Display in controls area drop-down menu, select Label.</w:t>
      </w:r>
    </w:p>
    <w:p w:rsidR="008D1939" w:rsidRDefault="008D1939" w:rsidP="00E3369B">
      <w:pPr>
        <w:pStyle w:val="ListBullet2"/>
      </w:pPr>
      <w:r>
        <w:t>(Optional) In the Button Label field, enter new text.</w:t>
      </w:r>
    </w:p>
    <w:p w:rsidR="008D1939" w:rsidRDefault="008D1939" w:rsidP="00292207">
      <w:pPr>
        <w:pStyle w:val="ListNumber"/>
        <w:numPr>
          <w:ilvl w:val="0"/>
          <w:numId w:val="57"/>
        </w:numPr>
      </w:pPr>
      <w:r>
        <w:t>(Optional) In the Tooltip fields, enter new text.</w:t>
      </w:r>
    </w:p>
    <w:p w:rsidR="008D1939" w:rsidRDefault="008D1939" w:rsidP="00292207">
      <w:pPr>
        <w:pStyle w:val="ListNumber"/>
        <w:numPr>
          <w:ilvl w:val="0"/>
          <w:numId w:val="57"/>
        </w:numPr>
      </w:pPr>
      <w:r>
        <w:t>In the Preview area, click the Preview button to see the changes.</w:t>
      </w:r>
    </w:p>
    <w:p w:rsidR="008D1939" w:rsidRDefault="008D1939" w:rsidP="00292207">
      <w:pPr>
        <w:pStyle w:val="ListNumber"/>
        <w:numPr>
          <w:ilvl w:val="0"/>
          <w:numId w:val="57"/>
        </w:numPr>
      </w:pPr>
      <w:r>
        <w:t>On the Full Screen Button pane, click Apply to confirm your choice and return to the Features list.</w:t>
      </w:r>
    </w:p>
    <w:p w:rsidR="008D1939" w:rsidRDefault="008D1939" w:rsidP="00292207">
      <w:pPr>
        <w:pStyle w:val="ListNumber"/>
        <w:numPr>
          <w:ilvl w:val="0"/>
          <w:numId w:val="57"/>
        </w:numPr>
      </w:pPr>
      <w:r>
        <w:t>Click Save Changes.</w:t>
      </w:r>
    </w:p>
    <w:p w:rsidR="00836A9A" w:rsidRPr="00A03483" w:rsidRDefault="00836A9A" w:rsidP="0050202E">
      <w:pPr>
        <w:pStyle w:val="ListContinue"/>
      </w:pPr>
    </w:p>
    <w:p w:rsidR="00836A9A" w:rsidRPr="00E54D7D" w:rsidRDefault="00836A9A">
      <w:pPr>
        <w:pStyle w:val="ListContinue"/>
        <w:rPr>
          <w:rtl/>
        </w:rPr>
      </w:pPr>
      <w:r w:rsidRPr="00E54D7D">
        <w:rPr>
          <w:noProof/>
          <w:lang w:val="en-US" w:bidi="he-IL"/>
        </w:rPr>
        <w:drawing>
          <wp:inline distT="0" distB="0" distL="0" distR="0" wp14:anchorId="222866D9" wp14:editId="02FE6329">
            <wp:extent cx="3749040" cy="2616818"/>
            <wp:effectExtent l="1905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9" cstate="print"/>
                    <a:srcRect/>
                    <a:stretch>
                      <a:fillRect/>
                    </a:stretch>
                  </pic:blipFill>
                  <pic:spPr bwMode="auto">
                    <a:xfrm>
                      <a:off x="0" y="0"/>
                      <a:ext cx="3749040" cy="2616818"/>
                    </a:xfrm>
                    <a:prstGeom prst="rect">
                      <a:avLst/>
                    </a:prstGeom>
                    <a:noFill/>
                    <a:ln w="9525">
                      <a:noFill/>
                      <a:miter lim="800000"/>
                      <a:headEnd/>
                      <a:tailEnd/>
                    </a:ln>
                  </pic:spPr>
                </pic:pic>
              </a:graphicData>
            </a:graphic>
          </wp:inline>
        </w:drawing>
      </w:r>
    </w:p>
    <w:p w:rsidR="00836A9A" w:rsidRPr="00480DF1" w:rsidRDefault="00D87A98" w:rsidP="00E3369B">
      <w:pPr>
        <w:pStyle w:val="Heading3"/>
      </w:pPr>
      <w:bookmarkStart w:id="562" w:name="_Configuring_the_Player_1"/>
      <w:bookmarkStart w:id="563" w:name="ConfiguringthePlayerStyle"/>
      <w:bookmarkStart w:id="564" w:name="_Toc313796585"/>
      <w:bookmarkStart w:id="565" w:name="_Toc332632000"/>
      <w:bookmarkEnd w:id="562"/>
      <w:r>
        <w:lastRenderedPageBreak/>
        <w:t>Conf</w:t>
      </w:r>
      <w:r w:rsidR="00E81057">
        <w:t>iguring</w:t>
      </w:r>
      <w:r w:rsidR="00836A9A" w:rsidRPr="007156DC">
        <w:t xml:space="preserve"> the Player Style</w:t>
      </w:r>
      <w:bookmarkEnd w:id="563"/>
      <w:bookmarkEnd w:id="564"/>
      <w:bookmarkEnd w:id="565"/>
    </w:p>
    <w:p w:rsidR="00B63B4E" w:rsidRDefault="00B63B4E">
      <w:r>
        <w:t xml:space="preserve">Use the Style tab to </w:t>
      </w:r>
      <w:r w:rsidR="00836A9A" w:rsidRPr="007223F6">
        <w:t>select the theme, colors and fonts for your player.</w:t>
      </w:r>
      <w:r w:rsidR="00D87A98">
        <w:t xml:space="preserve"> </w:t>
      </w:r>
    </w:p>
    <w:p w:rsidR="00836A9A" w:rsidRPr="007223F6" w:rsidRDefault="007223F6" w:rsidP="009428D3">
      <w:pPr>
        <w:pStyle w:val="Procedure"/>
        <w:pPrChange w:id="566" w:author="Debbie Zioni" w:date="2012-08-15T20:03:00Z">
          <w:pPr>
            <w:pStyle w:val="Procedure"/>
          </w:pPr>
        </w:pPrChange>
      </w:pPr>
      <w:r>
        <w:t xml:space="preserve">To configure </w:t>
      </w:r>
      <w:r w:rsidRPr="00014F5C">
        <w:t>the</w:t>
      </w:r>
      <w:r>
        <w:t xml:space="preserve"> player style</w:t>
      </w:r>
    </w:p>
    <w:p w:rsidR="005F416E" w:rsidRDefault="00EC2D54" w:rsidP="00292207">
      <w:pPr>
        <w:pStyle w:val="ListNumber"/>
        <w:numPr>
          <w:ilvl w:val="0"/>
          <w:numId w:val="109"/>
        </w:numPr>
      </w:pPr>
      <w:r>
        <w:t xml:space="preserve">Select the </w:t>
      </w:r>
      <w:r w:rsidRPr="00BD44D1">
        <w:t>S</w:t>
      </w:r>
      <w:r w:rsidRPr="004E2A00">
        <w:t xml:space="preserve">tyle </w:t>
      </w:r>
      <w:r>
        <w:t>Tab.</w:t>
      </w:r>
    </w:p>
    <w:p w:rsidR="00BC0B58" w:rsidRPr="00AA506A" w:rsidRDefault="00BC0B58" w:rsidP="00292207">
      <w:pPr>
        <w:pStyle w:val="ListNumber"/>
        <w:numPr>
          <w:ilvl w:val="0"/>
          <w:numId w:val="109"/>
        </w:numPr>
        <w:rPr>
          <w:lang w:val="en-US" w:bidi="he-IL"/>
        </w:rPr>
      </w:pPr>
      <w:r w:rsidRPr="004D2148">
        <w:rPr>
          <w:lang w:val="en-US" w:bidi="he-IL"/>
        </w:rPr>
        <w:t>Under Style and Color, select </w:t>
      </w:r>
      <w:r w:rsidRPr="00F573B7">
        <w:rPr>
          <w:b/>
          <w:bCs/>
          <w:bdr w:val="none" w:sz="0" w:space="0" w:color="auto" w:frame="1"/>
          <w:lang w:val="en-US" w:bidi="he-IL"/>
        </w:rPr>
        <w:t>Dark</w:t>
      </w:r>
      <w:r w:rsidRPr="002E0C47">
        <w:rPr>
          <w:lang w:val="en-US" w:bidi="he-IL"/>
        </w:rPr>
        <w:t> or </w:t>
      </w:r>
      <w:r w:rsidRPr="002E0C47">
        <w:rPr>
          <w:b/>
          <w:bCs/>
          <w:bdr w:val="none" w:sz="0" w:space="0" w:color="auto" w:frame="1"/>
          <w:lang w:val="en-US" w:bidi="he-IL"/>
        </w:rPr>
        <w:t>Light </w:t>
      </w:r>
      <w:r w:rsidRPr="00AA506A">
        <w:rPr>
          <w:lang w:val="en-US" w:bidi="he-IL"/>
        </w:rPr>
        <w:t>in the Select theme drop-down menu.</w:t>
      </w:r>
    </w:p>
    <w:p w:rsidR="00BC0B58" w:rsidRPr="00BC0B58" w:rsidRDefault="00BC0B58" w:rsidP="00E3369B">
      <w:pPr>
        <w:pStyle w:val="ListNumber"/>
        <w:rPr>
          <w:lang w:val="en-US" w:bidi="he-IL"/>
        </w:rPr>
      </w:pPr>
      <w:r w:rsidRPr="00BC0B58">
        <w:rPr>
          <w:lang w:val="en-US" w:bidi="he-IL"/>
        </w:rPr>
        <w:t>Under Control bar buttons and On-video buttons, click the small colored square next to each option to open a color picker.</w:t>
      </w:r>
      <w:r w:rsidRPr="00BC0B58">
        <w:rPr>
          <w:lang w:val="en-US" w:bidi="he-IL"/>
        </w:rPr>
        <w:br/>
        <w:t>For each option, select a color or enter a color value.</w:t>
      </w:r>
      <w:r w:rsidRPr="00BC0B58">
        <w:rPr>
          <w:lang w:val="en-US" w:bidi="he-IL"/>
        </w:rPr>
        <w:br/>
      </w:r>
      <w:r w:rsidRPr="0050202E">
        <w:rPr>
          <w:noProof/>
          <w:lang w:val="en-US" w:bidi="he-IL"/>
        </w:rPr>
        <w:drawing>
          <wp:inline distT="0" distB="0" distL="0" distR="0" wp14:anchorId="742EC494" wp14:editId="413853CF">
            <wp:extent cx="5707380" cy="3788273"/>
            <wp:effectExtent l="0" t="0" r="7620" b="3175"/>
            <wp:docPr id="77" name="Picture 77" descr="http://knowledge.kaltura.com/sites/default/files/styles/large/public/Change%20player%20sty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knowledge.kaltura.com/sites/default/files/styles/large/public/Change%20player%20style.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07380" cy="3788273"/>
                    </a:xfrm>
                    <a:prstGeom prst="rect">
                      <a:avLst/>
                    </a:prstGeom>
                    <a:noFill/>
                    <a:ln>
                      <a:noFill/>
                    </a:ln>
                  </pic:spPr>
                </pic:pic>
              </a:graphicData>
            </a:graphic>
          </wp:inline>
        </w:drawing>
      </w:r>
    </w:p>
    <w:p w:rsidR="00BC0B58" w:rsidRPr="00BC0B58" w:rsidRDefault="00BC0B58" w:rsidP="00E3369B">
      <w:pPr>
        <w:pStyle w:val="ListNumber"/>
        <w:rPr>
          <w:lang w:val="en-US" w:bidi="he-IL"/>
        </w:rPr>
      </w:pPr>
      <w:r w:rsidRPr="00BC0B58">
        <w:rPr>
          <w:lang w:val="en-US" w:bidi="he-IL"/>
        </w:rPr>
        <w:t>Under Font, select a font in the drop-down menu.</w:t>
      </w:r>
    </w:p>
    <w:p w:rsidR="00BC0B58" w:rsidRPr="00BC0B58" w:rsidRDefault="00BC0B58" w:rsidP="0050202E">
      <w:pPr>
        <w:pStyle w:val="ListNumber"/>
        <w:rPr>
          <w:lang w:val="en-US" w:bidi="he-IL"/>
        </w:rPr>
      </w:pPr>
      <w:r w:rsidRPr="00BC0B58">
        <w:rPr>
          <w:lang w:val="en-US" w:bidi="he-IL"/>
        </w:rPr>
        <w:t>In the Preview area, click the </w:t>
      </w:r>
      <w:r w:rsidRPr="00BC0B58">
        <w:rPr>
          <w:b/>
          <w:bCs/>
          <w:bdr w:val="none" w:sz="0" w:space="0" w:color="auto" w:frame="1"/>
          <w:lang w:val="en-US" w:bidi="he-IL"/>
        </w:rPr>
        <w:t>Preview</w:t>
      </w:r>
      <w:r w:rsidRPr="00BC0B58">
        <w:rPr>
          <w:lang w:val="en-US" w:bidi="he-IL"/>
        </w:rPr>
        <w:t> button to see the changes.</w:t>
      </w:r>
    </w:p>
    <w:p w:rsidR="00BC0B58" w:rsidRPr="00BC0B58" w:rsidRDefault="00BC0B58" w:rsidP="0050202E">
      <w:pPr>
        <w:pStyle w:val="ListNumber"/>
        <w:rPr>
          <w:lang w:val="en-US" w:bidi="he-IL"/>
        </w:rPr>
      </w:pPr>
      <w:r w:rsidRPr="00BC0B58">
        <w:rPr>
          <w:lang w:val="en-US" w:bidi="he-IL"/>
        </w:rPr>
        <w:t>Click </w:t>
      </w:r>
      <w:r w:rsidRPr="00BC0B58">
        <w:rPr>
          <w:b/>
          <w:bCs/>
          <w:bdr w:val="none" w:sz="0" w:space="0" w:color="auto" w:frame="1"/>
          <w:lang w:val="en-US" w:bidi="he-IL"/>
        </w:rPr>
        <w:t>Save Changes</w:t>
      </w:r>
      <w:r w:rsidRPr="00BC0B58">
        <w:rPr>
          <w:lang w:val="en-US" w:bidi="he-IL"/>
        </w:rPr>
        <w:t>.</w:t>
      </w:r>
    </w:p>
    <w:p w:rsidR="00836A9A" w:rsidRPr="00BD44D1" w:rsidRDefault="00AC573A">
      <w:pPr>
        <w:pStyle w:val="ListNumber"/>
      </w:pPr>
      <w:r>
        <w:t>After you</w:t>
      </w:r>
      <w:r w:rsidR="00836A9A" w:rsidRPr="004E2A00">
        <w:t xml:space="preserve"> defin</w:t>
      </w:r>
      <w:r>
        <w:t>e</w:t>
      </w:r>
      <w:r w:rsidR="00836A9A" w:rsidRPr="004E2A00">
        <w:t xml:space="preserve"> your player template, features and style, click Save Changes</w:t>
      </w:r>
      <w:r w:rsidR="00836A9A" w:rsidRPr="00BD44D1">
        <w:t xml:space="preserve"> to complete your player configuration and design.</w:t>
      </w:r>
    </w:p>
    <w:p w:rsidR="00836A9A" w:rsidRPr="007F198A" w:rsidRDefault="00836A9A">
      <w:pPr>
        <w:pStyle w:val="ListContinue"/>
      </w:pPr>
      <w:r w:rsidRPr="007F198A">
        <w:t xml:space="preserve">Your new player </w:t>
      </w:r>
      <w:r>
        <w:t xml:space="preserve">is displayed </w:t>
      </w:r>
      <w:r w:rsidRPr="007F198A">
        <w:t xml:space="preserve">in the </w:t>
      </w:r>
      <w:r w:rsidR="00071425">
        <w:t>P</w:t>
      </w:r>
      <w:r w:rsidRPr="007F198A">
        <w:t>layer</w:t>
      </w:r>
      <w:r w:rsidR="00071425">
        <w:t>s</w:t>
      </w:r>
      <w:r w:rsidR="007702A4">
        <w:t xml:space="preserve"> List.</w:t>
      </w:r>
    </w:p>
    <w:p w:rsidR="00836A9A" w:rsidRDefault="00836A9A">
      <w:pPr>
        <w:pStyle w:val="ListContinue"/>
      </w:pPr>
      <w:r w:rsidRPr="00E54D7D">
        <w:rPr>
          <w:noProof/>
          <w:lang w:val="en-US" w:bidi="he-IL"/>
        </w:rPr>
        <w:drawing>
          <wp:inline distT="0" distB="0" distL="0" distR="0" wp14:anchorId="28F40823" wp14:editId="34E8FBAF">
            <wp:extent cx="4752975" cy="1505113"/>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1" cstate="print"/>
                    <a:srcRect/>
                    <a:stretch>
                      <a:fillRect/>
                    </a:stretch>
                  </pic:blipFill>
                  <pic:spPr bwMode="auto">
                    <a:xfrm>
                      <a:off x="0" y="0"/>
                      <a:ext cx="4763989" cy="1508601"/>
                    </a:xfrm>
                    <a:prstGeom prst="rect">
                      <a:avLst/>
                    </a:prstGeom>
                    <a:noFill/>
                    <a:ln w="9525">
                      <a:noFill/>
                      <a:miter lim="800000"/>
                      <a:headEnd/>
                      <a:tailEnd/>
                    </a:ln>
                  </pic:spPr>
                </pic:pic>
              </a:graphicData>
            </a:graphic>
          </wp:inline>
        </w:drawing>
      </w:r>
    </w:p>
    <w:p w:rsidR="002B153C" w:rsidRDefault="002B153C" w:rsidP="00300DFF">
      <w:pPr>
        <w:pStyle w:val="SuperHeading"/>
        <w:sectPr w:rsidR="002B153C" w:rsidSect="00E3369B">
          <w:type w:val="continuous"/>
          <w:pgSz w:w="12240" w:h="15840" w:code="1"/>
          <w:pgMar w:top="1440" w:right="1440" w:bottom="1440" w:left="1440" w:header="720" w:footer="720" w:gutter="0"/>
          <w:cols w:space="720"/>
          <w:docGrid w:linePitch="360"/>
        </w:sectPr>
      </w:pPr>
      <w:bookmarkStart w:id="567" w:name="Multiple_Playlist"/>
      <w:bookmarkEnd w:id="442"/>
      <w:bookmarkEnd w:id="443"/>
      <w:bookmarkEnd w:id="567"/>
    </w:p>
    <w:p w:rsidR="00300DFF" w:rsidRPr="00FD26C0" w:rsidRDefault="00300DFF" w:rsidP="005D5EE7">
      <w:pPr>
        <w:pStyle w:val="SuperHeading"/>
      </w:pPr>
      <w:commentRangeStart w:id="568"/>
      <w:r w:rsidRPr="00FD26C0">
        <w:lastRenderedPageBreak/>
        <w:t xml:space="preserve">Chapter </w:t>
      </w:r>
      <w:fldSimple w:instr="SEQ &quot;CHAPTER&quot;  \N \* MERGEFORMAT">
        <w:r w:rsidR="00D70539">
          <w:rPr>
            <w:noProof/>
          </w:rPr>
          <w:t>5</w:t>
        </w:r>
      </w:fldSimple>
      <w:commentRangeEnd w:id="568"/>
      <w:r w:rsidR="005D5EE7">
        <w:rPr>
          <w:rStyle w:val="CommentReference"/>
          <w:caps w:val="0"/>
          <w:color w:val="666560"/>
          <w:spacing w:val="0"/>
        </w:rPr>
        <w:commentReference w:id="568"/>
      </w:r>
    </w:p>
    <w:p w:rsidR="00300DFF" w:rsidRDefault="00300DFF" w:rsidP="00A233AF">
      <w:pPr>
        <w:pStyle w:val="Heading1"/>
      </w:pPr>
      <w:bookmarkStart w:id="569" w:name="_Managing_Metadata_and_1"/>
      <w:bookmarkStart w:id="570" w:name="_Managing_Metadata"/>
      <w:bookmarkEnd w:id="569"/>
      <w:bookmarkEnd w:id="570"/>
      <w:r>
        <w:t xml:space="preserve">Managing Metadata </w:t>
      </w:r>
    </w:p>
    <w:p w:rsidR="003448CB" w:rsidRDefault="002D2CEC" w:rsidP="003169AF">
      <w:r>
        <w:fldChar w:fldCharType="begin"/>
      </w:r>
      <w:r>
        <w:instrText xml:space="preserve"> TC "</w:instrText>
      </w:r>
      <w:fldSimple w:instr=" STYLEREF  SuperHeading  \* MERGEFORMAT ">
        <w:bookmarkStart w:id="571" w:name="_Toc332632001"/>
        <w:r w:rsidR="00D70539" w:rsidRPr="00D70539">
          <w:rPr>
            <w:noProof/>
            <w:lang w:val="en-GB"/>
          </w:rPr>
          <w:instrText>Chapter 5</w:instrText>
        </w:r>
      </w:fldSimple>
      <w:r>
        <w:instrText xml:space="preserve"> </w:instrText>
      </w:r>
      <w:r>
        <w:rPr>
          <w:lang w:val="en-GB"/>
        </w:rPr>
        <w:fldChar w:fldCharType="begin"/>
      </w:r>
      <w:r>
        <w:rPr>
          <w:lang w:val="en-GB"/>
        </w:rPr>
        <w:instrText xml:space="preserve"> STYLEREF  "Heading 1" </w:instrText>
      </w:r>
      <w:r>
        <w:rPr>
          <w:lang w:val="en-GB"/>
        </w:rPr>
        <w:fldChar w:fldCharType="separate"/>
      </w:r>
      <w:r w:rsidR="00D70539">
        <w:rPr>
          <w:noProof/>
          <w:lang w:val="en-GB"/>
        </w:rPr>
        <w:instrText>Managing Metadata</w:instrText>
      </w:r>
      <w:bookmarkEnd w:id="571"/>
      <w:r>
        <w:rPr>
          <w:lang w:val="en-GB"/>
        </w:rPr>
        <w:fldChar w:fldCharType="end"/>
      </w:r>
      <w:r>
        <w:instrText xml:space="preserve">" \f C \l "1" </w:instrText>
      </w:r>
      <w:r>
        <w:fldChar w:fldCharType="end"/>
      </w:r>
      <w:r w:rsidR="00F0751D" w:rsidRPr="00843D17">
        <w:t xml:space="preserve">This section </w:t>
      </w:r>
      <w:r w:rsidR="003448CB">
        <w:t xml:space="preserve">descibes the different types of metadata is and how to </w:t>
      </w:r>
      <w:r w:rsidR="00ED116F">
        <w:t xml:space="preserve">apply </w:t>
      </w:r>
      <w:r w:rsidR="003448CB">
        <w:t>metadata</w:t>
      </w:r>
      <w:r w:rsidR="00ED116F">
        <w:t xml:space="preserve"> to content.</w:t>
      </w:r>
    </w:p>
    <w:p w:rsidR="00300DFF" w:rsidRDefault="004A7DBD">
      <w:pPr>
        <w:pStyle w:val="Heading2"/>
        <w:rPr>
          <w:shd w:val="clear" w:color="auto" w:fill="FFFFFF"/>
        </w:rPr>
      </w:pPr>
      <w:bookmarkStart w:id="572" w:name="_Toc313796587"/>
      <w:bookmarkStart w:id="573" w:name="_Toc332632002"/>
      <w:r>
        <w:rPr>
          <w:shd w:val="clear" w:color="auto" w:fill="FFFFFF"/>
        </w:rPr>
        <w:t xml:space="preserve">Entry </w:t>
      </w:r>
      <w:r w:rsidR="00300DFF">
        <w:rPr>
          <w:shd w:val="clear" w:color="auto" w:fill="FFFFFF"/>
        </w:rPr>
        <w:t>Metadata</w:t>
      </w:r>
      <w:bookmarkEnd w:id="572"/>
      <w:bookmarkEnd w:id="573"/>
    </w:p>
    <w:p w:rsidR="00300DFF" w:rsidRDefault="004A7DBD" w:rsidP="004B518A">
      <w:r>
        <w:t>Entry Metadata fields are used to tag, manage, search and expose content. You can populate out-of-the-box fields, or create your own custom metadata schema. Kaltura provides extensive asset management and metadata capabilities. Each media entry has a list of predefined metadata fields including: N</w:t>
      </w:r>
      <w:r w:rsidRPr="00E510EF">
        <w:t xml:space="preserve">ame, </w:t>
      </w:r>
      <w:r>
        <w:t>Description, Tags, Categories, Thumbnails, Duration, Views, and other fields</w:t>
      </w:r>
      <w:r w:rsidR="000B4F8C">
        <w:t>.</w:t>
      </w:r>
    </w:p>
    <w:p w:rsidR="007A0A87" w:rsidRDefault="007A0A87" w:rsidP="00E3369B">
      <w:pPr>
        <w:pStyle w:val="Heading3"/>
      </w:pPr>
      <w:bookmarkStart w:id="574" w:name="_Toc313796588"/>
      <w:bookmarkStart w:id="575" w:name="_Toc332632003"/>
      <w:r>
        <w:t>Types of Metadata</w:t>
      </w:r>
      <w:bookmarkEnd w:id="574"/>
      <w:bookmarkEnd w:id="575"/>
    </w:p>
    <w:p w:rsidR="00097D08" w:rsidRDefault="00097D08" w:rsidP="00097D08">
      <w:r>
        <w:t xml:space="preserve">Kaltura supports </w:t>
      </w:r>
      <w:r w:rsidRPr="00EC1E65">
        <w:t>three</w:t>
      </w:r>
      <w:r>
        <w:t xml:space="preserve"> types of metadata for its media assets.</w:t>
      </w:r>
    </w:p>
    <w:p w:rsidR="00097D08" w:rsidRDefault="00097D08" w:rsidP="00292207">
      <w:pPr>
        <w:pStyle w:val="ListNumber"/>
        <w:numPr>
          <w:ilvl w:val="0"/>
          <w:numId w:val="227"/>
        </w:numPr>
      </w:pPr>
      <w:r>
        <w:t>Technical metadata (read only) – includes the technical attributes of the media file. For example, the file type, duration, file format. See</w:t>
      </w:r>
      <w:hyperlink r:id="rId112" w:history="1">
        <w:r w:rsidRPr="005A01B1">
          <w:rPr>
            <w:rStyle w:val="Hyperlink"/>
            <w:rFonts w:cs="Arial"/>
          </w:rPr>
          <w:t xml:space="preserve"> </w:t>
        </w:r>
        <w:r w:rsidRPr="005A01B1">
          <w:rPr>
            <w:rStyle w:val="Hyperlink"/>
            <w:szCs w:val="20"/>
          </w:rPr>
          <w:t>KalturaMediaInfo</w:t>
        </w:r>
      </w:hyperlink>
      <w:r>
        <w:t xml:space="preserve"> in the API Documentation, for a full list of predefined fields.</w:t>
      </w:r>
    </w:p>
    <w:p w:rsidR="00097D08" w:rsidRDefault="00097D08" w:rsidP="00097D08">
      <w:pPr>
        <w:pStyle w:val="ListNumber"/>
      </w:pPr>
      <w:r>
        <w:t xml:space="preserve">Basic metadata – includes Name, Description, Tags, and Categories’ </w:t>
      </w:r>
      <w:r w:rsidRPr="000C5C7B">
        <w:t>fields. In addition, Kaltura allows referencing the media entry using an external identifier which c</w:t>
      </w:r>
      <w:r>
        <w:t>an be stored in the Reference ID</w:t>
      </w:r>
      <w:r w:rsidRPr="000C5C7B">
        <w:t xml:space="preserve"> field</w:t>
      </w:r>
      <w:r>
        <w:t>.</w:t>
      </w:r>
    </w:p>
    <w:p w:rsidR="00097D08" w:rsidRDefault="00097D08" w:rsidP="00097D08">
      <w:pPr>
        <w:pStyle w:val="ListNumber"/>
      </w:pPr>
      <w:r>
        <w:t>Custom metadata – includes c</w:t>
      </w:r>
      <w:r w:rsidRPr="000C5C7B">
        <w:t xml:space="preserve">ustom fields, </w:t>
      </w:r>
      <w:r>
        <w:t>defined under one or more schema</w:t>
      </w:r>
      <w:r w:rsidRPr="000C5C7B">
        <w:t xml:space="preserve">s, which allow enhancing any media object into a custom </w:t>
      </w:r>
      <w:r>
        <w:t xml:space="preserve">business object. </w:t>
      </w:r>
    </w:p>
    <w:p w:rsidR="00097D08" w:rsidRDefault="00097D08" w:rsidP="00097D08">
      <w:pPr>
        <w:ind w:firstLine="720"/>
      </w:pPr>
      <w:r>
        <w:t>Commercial users, please contact your account manager to enable this feature in your account.</w:t>
      </w:r>
    </w:p>
    <w:p w:rsidR="00097D08" w:rsidRDefault="00097D08" w:rsidP="00097D08">
      <w:r>
        <w:t xml:space="preserve">Technical metadata, also known as system metadata, is generated automatically during ingestion and encoding of the file. All technical metadata information can be accessed through the Kaltura APIs. </w:t>
      </w:r>
    </w:p>
    <w:p w:rsidR="00097D08" w:rsidRDefault="00097D08" w:rsidP="00097D08">
      <w:r>
        <w:t xml:space="preserve">Basic metadata is the information you input to the KMC through the Metadata tab. The Reference ID field </w:t>
      </w:r>
      <w:r w:rsidRPr="000C5C7B">
        <w:t xml:space="preserve">allows </w:t>
      </w:r>
      <w:r w:rsidRPr="00AC2BE0">
        <w:rPr>
          <w:lang w:val="en-US"/>
        </w:rPr>
        <w:t xml:space="preserve">storing </w:t>
      </w:r>
      <w:r>
        <w:rPr>
          <w:lang w:val="en-US"/>
        </w:rPr>
        <w:t xml:space="preserve">an </w:t>
      </w:r>
      <w:r w:rsidRPr="00AC2BE0">
        <w:rPr>
          <w:lang w:val="en-US"/>
        </w:rPr>
        <w:t xml:space="preserve">external identifier for supporting integrations with systems external to Kaltura </w:t>
      </w:r>
      <w:r w:rsidRPr="000C5C7B">
        <w:t>or can be</w:t>
      </w:r>
      <w:r>
        <w:t xml:space="preserve"> used to match a filename to an entry using the Drop Folder feature.  See </w:t>
      </w:r>
      <w:hyperlink r:id="rId113" w:history="1">
        <w:r w:rsidRPr="00F0751D">
          <w:rPr>
            <w:rStyle w:val="Hyperlink"/>
          </w:rPr>
          <w:t>Automated Content Ingestion via a Drop Folder</w:t>
        </w:r>
      </w:hyperlink>
      <w:r>
        <w:t xml:space="preserve">. Tags are comma separated and can be used as filters for searching through your content. </w:t>
      </w:r>
      <w:r w:rsidRPr="000C5C7B">
        <w:t>Categories allow assigning media objects to taxonomies.</w:t>
      </w:r>
    </w:p>
    <w:p w:rsidR="00097D08" w:rsidRDefault="00097D08" w:rsidP="00097D08">
      <w:r>
        <w:t xml:space="preserve">Custom metadata, also referred to as Custom Data is stored in a schema, also known as a metadata profile. You can create multiple schemas and assign them to any Kaltura object. The KMC supports schemas for entries and categories only.  To extend the metadata of an entry, you need to create a custom schema for entries. See </w:t>
      </w:r>
      <w:hyperlink w:anchor="_Adding_a_Schema" w:history="1">
        <w:r w:rsidRPr="00365C4E">
          <w:rPr>
            <w:rStyle w:val="Hyperlink"/>
          </w:rPr>
          <w:t>Adding a Schema</w:t>
        </w:r>
      </w:hyperlink>
      <w:r>
        <w:t>.</w:t>
      </w:r>
    </w:p>
    <w:p w:rsidR="00097D08" w:rsidRDefault="00097D08" w:rsidP="00097D08">
      <w:r>
        <w:t xml:space="preserve">Custom data is stored as an XSD schema that you can use to create, edit, and manipulate data. You can also use the XSD schema to generate you own metadata interface. </w:t>
      </w:r>
      <w:r>
        <w:rPr>
          <w:lang w:val="en-US"/>
        </w:rPr>
        <w:t>C</w:t>
      </w:r>
      <w:r w:rsidRPr="00AC2BE0">
        <w:rPr>
          <w:lang w:val="en-US"/>
        </w:rPr>
        <w:t>ustom data XSDs are account specific.</w:t>
      </w:r>
    </w:p>
    <w:p w:rsidR="00A62079" w:rsidRPr="00A62079" w:rsidRDefault="00740853" w:rsidP="00E3369B">
      <w:pPr>
        <w:pStyle w:val="Heading3"/>
      </w:pPr>
      <w:bookmarkStart w:id="576" w:name="_Toc313796589"/>
      <w:bookmarkStart w:id="577" w:name="_Toc332632004"/>
      <w:r>
        <w:t>Meta</w:t>
      </w:r>
      <w:r w:rsidR="008237F6">
        <w:t>data Actions</w:t>
      </w:r>
      <w:bookmarkEnd w:id="576"/>
      <w:bookmarkEnd w:id="577"/>
    </w:p>
    <w:p w:rsidR="008237F6" w:rsidRDefault="00B95713">
      <w:r>
        <w:t>You can manage a</w:t>
      </w:r>
      <w:r w:rsidR="008237F6">
        <w:t>sset</w:t>
      </w:r>
      <w:r>
        <w:t>s a</w:t>
      </w:r>
      <w:r w:rsidR="008237F6">
        <w:t xml:space="preserve">nd metadata </w:t>
      </w:r>
      <w:r w:rsidR="00C52FB2">
        <w:t>through</w:t>
      </w:r>
      <w:r w:rsidR="001C1A6B">
        <w:t xml:space="preserve"> the</w:t>
      </w:r>
      <w:r w:rsidR="008237F6">
        <w:t>:</w:t>
      </w:r>
    </w:p>
    <w:p w:rsidR="008237F6" w:rsidRDefault="00AC2BE0" w:rsidP="000E367A">
      <w:pPr>
        <w:pStyle w:val="ListBullet"/>
      </w:pPr>
      <w:r>
        <w:lastRenderedPageBreak/>
        <w:t>KMC UI - Y</w:t>
      </w:r>
      <w:r w:rsidR="008237F6">
        <w:t xml:space="preserve">ou can edit </w:t>
      </w:r>
      <w:r>
        <w:t xml:space="preserve">basic and custom </w:t>
      </w:r>
      <w:r w:rsidR="008237F6">
        <w:t xml:space="preserve">metadata for a single asset, or apply a change </w:t>
      </w:r>
      <w:r>
        <w:t xml:space="preserve">of a few basic metadata fields </w:t>
      </w:r>
      <w:r w:rsidR="008237F6">
        <w:t>to multiple selected assets</w:t>
      </w:r>
      <w:r>
        <w:t>.</w:t>
      </w:r>
      <w:r w:rsidR="008237F6">
        <w:t xml:space="preserve"> </w:t>
      </w:r>
    </w:p>
    <w:p w:rsidR="008237F6" w:rsidRDefault="001C1A6B" w:rsidP="00FD278B">
      <w:pPr>
        <w:pStyle w:val="ListBullet"/>
      </w:pPr>
      <w:r>
        <w:t xml:space="preserve">KMC </w:t>
      </w:r>
      <w:r w:rsidR="00F37DB2">
        <w:t xml:space="preserve">Entries </w:t>
      </w:r>
      <w:r w:rsidR="008237F6">
        <w:t>Bulk upload (CSV</w:t>
      </w:r>
      <w:r w:rsidR="00FD278B">
        <w:t>/XML</w:t>
      </w:r>
      <w:r w:rsidR="008237F6">
        <w:t xml:space="preserve">) – </w:t>
      </w:r>
      <w:r w:rsidR="00AC2BE0">
        <w:t xml:space="preserve">You can </w:t>
      </w:r>
      <w:r w:rsidR="008237F6">
        <w:t xml:space="preserve">add assets in batch, </w:t>
      </w:r>
      <w:r w:rsidR="00FD278B">
        <w:t xml:space="preserve">combining </w:t>
      </w:r>
      <w:r w:rsidR="008237F6">
        <w:t>both media fi</w:t>
      </w:r>
      <w:r w:rsidR="00FD278B">
        <w:t>le</w:t>
      </w:r>
      <w:r w:rsidR="008012FD">
        <w:t>s and associated metadata. (S</w:t>
      </w:r>
      <w:r w:rsidR="008237F6">
        <w:t>ee</w:t>
      </w:r>
      <w:r w:rsidR="00F41A56">
        <w:t xml:space="preserve"> </w:t>
      </w:r>
      <w:hyperlink w:anchor="_Bulk_Upload_and_2" w:history="1">
        <w:r w:rsidR="00C52FB2" w:rsidRPr="00C52FB2">
          <w:rPr>
            <w:rStyle w:val="Hyperlink"/>
            <w:rFonts w:cs="Arial"/>
          </w:rPr>
          <w:t>Bulk Upload and FTP Upload</w:t>
        </w:r>
      </w:hyperlink>
      <w:r w:rsidR="008237F6">
        <w:t>)</w:t>
      </w:r>
      <w:r w:rsidR="00AC2BE0">
        <w:t>.</w:t>
      </w:r>
    </w:p>
    <w:p w:rsidR="008237F6" w:rsidRDefault="001C1A6B" w:rsidP="00FD278B">
      <w:pPr>
        <w:pStyle w:val="ListBullet"/>
      </w:pPr>
      <w:r>
        <w:t>K</w:t>
      </w:r>
      <w:r w:rsidR="00FD278B">
        <w:t>altura</w:t>
      </w:r>
      <w:r>
        <w:t xml:space="preserve"> </w:t>
      </w:r>
      <w:r w:rsidR="008237F6">
        <w:t>API</w:t>
      </w:r>
      <w:r w:rsidR="00FD278B">
        <w:t>s</w:t>
      </w:r>
      <w:r w:rsidR="008237F6">
        <w:t xml:space="preserve"> –</w:t>
      </w:r>
      <w:r w:rsidR="00FD278B">
        <w:t xml:space="preserve"> </w:t>
      </w:r>
      <w:r w:rsidR="00FD278B" w:rsidRPr="00FD278B">
        <w:t>All metadata-related functionality available through the KMC can also be performed using the Kaltura APIs. The APIs also expose additional functionality not available through the KMC.</w:t>
      </w:r>
      <w:r w:rsidR="00FD278B">
        <w:t xml:space="preserve"> </w:t>
      </w:r>
      <w:r w:rsidR="008237F6">
        <w:t>For more information see</w:t>
      </w:r>
      <w:r w:rsidR="00BC4988">
        <w:t xml:space="preserve"> </w:t>
      </w:r>
      <w:hyperlink r:id="rId114" w:history="1">
        <w:r w:rsidR="00BC4988" w:rsidRPr="00BC4988">
          <w:rPr>
            <w:rStyle w:val="Hyperlink"/>
            <w:rFonts w:cs="Arial"/>
          </w:rPr>
          <w:t>here</w:t>
        </w:r>
      </w:hyperlink>
      <w:r w:rsidR="008237F6">
        <w:t>.</w:t>
      </w:r>
    </w:p>
    <w:p w:rsidR="00BE13D9" w:rsidRDefault="00DE5597" w:rsidP="00E3369B">
      <w:pPr>
        <w:pStyle w:val="Heading2"/>
      </w:pPr>
      <w:bookmarkStart w:id="578" w:name="_Creating_and_Managing"/>
      <w:bookmarkStart w:id="579" w:name="_Preparing_Metadata_for_1"/>
      <w:bookmarkStart w:id="580" w:name="_Uploading_Content_and"/>
      <w:bookmarkStart w:id="581" w:name="_Toc332632005"/>
      <w:bookmarkEnd w:id="578"/>
      <w:bookmarkEnd w:id="579"/>
      <w:bookmarkEnd w:id="580"/>
      <w:r>
        <w:t>Uploading Content and Setting Metadata</w:t>
      </w:r>
      <w:bookmarkEnd w:id="581"/>
    </w:p>
    <w:tbl>
      <w:tblPr>
        <w:tblW w:w="9134" w:type="dxa"/>
        <w:tblLayout w:type="fixed"/>
        <w:tblCellMar>
          <w:left w:w="62" w:type="dxa"/>
          <w:right w:w="62" w:type="dxa"/>
        </w:tblCellMar>
        <w:tblLook w:val="0000" w:firstRow="0" w:lastRow="0" w:firstColumn="0" w:lastColumn="0" w:noHBand="0" w:noVBand="0"/>
      </w:tblPr>
      <w:tblGrid>
        <w:gridCol w:w="1020"/>
        <w:gridCol w:w="8114"/>
      </w:tblGrid>
      <w:tr w:rsidR="00DE5597" w:rsidRPr="00FD26C0" w:rsidTr="00EF483C">
        <w:trPr>
          <w:cantSplit/>
          <w:trHeight w:val="1305"/>
        </w:trPr>
        <w:tc>
          <w:tcPr>
            <w:tcW w:w="1020" w:type="dxa"/>
            <w:tcBorders>
              <w:top w:val="nil"/>
              <w:left w:val="nil"/>
              <w:bottom w:val="nil"/>
              <w:right w:val="nil"/>
            </w:tcBorders>
            <w:tcMar>
              <w:top w:w="0" w:type="dxa"/>
              <w:left w:w="62" w:type="dxa"/>
              <w:bottom w:w="0" w:type="dxa"/>
              <w:right w:w="62" w:type="dxa"/>
            </w:tcMar>
          </w:tcPr>
          <w:p w:rsidR="00DE5597" w:rsidRPr="00FD26C0" w:rsidRDefault="00DE5597" w:rsidP="00E14910">
            <w:pPr>
              <w:pStyle w:val="Note"/>
              <w:jc w:val="center"/>
            </w:pPr>
            <w:r>
              <w:rPr>
                <w:noProof/>
                <w:lang w:val="en-US" w:bidi="he-IL"/>
              </w:rPr>
              <w:drawing>
                <wp:inline distT="0" distB="0" distL="0" distR="0" wp14:anchorId="52A5FBC7" wp14:editId="44B8D1C4">
                  <wp:extent cx="315045" cy="485416"/>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4932" cy="485241"/>
                          </a:xfrm>
                          <a:prstGeom prst="rect">
                            <a:avLst/>
                          </a:prstGeom>
                          <a:noFill/>
                          <a:ln>
                            <a:noFill/>
                          </a:ln>
                        </pic:spPr>
                      </pic:pic>
                    </a:graphicData>
                  </a:graphic>
                </wp:inline>
              </w:drawing>
            </w:r>
          </w:p>
        </w:tc>
        <w:tc>
          <w:tcPr>
            <w:tcW w:w="8114" w:type="dxa"/>
            <w:tcBorders>
              <w:top w:val="nil"/>
              <w:left w:val="nil"/>
              <w:bottom w:val="nil"/>
              <w:right w:val="nil"/>
            </w:tcBorders>
            <w:shd w:val="clear" w:color="auto" w:fill="F2F4D5"/>
            <w:tcMar>
              <w:top w:w="0" w:type="dxa"/>
              <w:left w:w="62" w:type="dxa"/>
              <w:bottom w:w="0" w:type="dxa"/>
              <w:right w:w="62" w:type="dxa"/>
            </w:tcMar>
          </w:tcPr>
          <w:p w:rsidR="00DE5597" w:rsidRDefault="00B56AC2" w:rsidP="00E14910">
            <w:pPr>
              <w:pStyle w:val="Note"/>
              <w:rPr>
                <w:rStyle w:val="SpecialBold"/>
              </w:rPr>
            </w:pPr>
            <w:r>
              <w:rPr>
                <w:rStyle w:val="SpecialBold"/>
              </w:rPr>
              <w:t xml:space="preserve">Uploading Content and Setting Metadata </w:t>
            </w:r>
            <w:r w:rsidR="00DE5597">
              <w:rPr>
                <w:rStyle w:val="SpecialBold"/>
              </w:rPr>
              <w:t>Workflow</w:t>
            </w:r>
            <w:r w:rsidR="00DE5597" w:rsidRPr="00FD26C0">
              <w:rPr>
                <w:rStyle w:val="SpecialBold"/>
              </w:rPr>
              <w:t>:</w:t>
            </w:r>
          </w:p>
          <w:p w:rsidR="00DE5597" w:rsidRPr="00DF0F0F" w:rsidRDefault="009428D3" w:rsidP="00292207">
            <w:pPr>
              <w:pStyle w:val="TableListNumber"/>
              <w:numPr>
                <w:ilvl w:val="0"/>
                <w:numId w:val="149"/>
              </w:numPr>
              <w:rPr>
                <w:rFonts w:eastAsiaTheme="minorHAnsi"/>
              </w:rPr>
            </w:pPr>
            <w:hyperlink w:anchor="_Upload_a_Media" w:history="1">
              <w:r w:rsidR="00DE5597" w:rsidRPr="00DF0F0F">
                <w:rPr>
                  <w:rStyle w:val="Hyperlink"/>
                  <w:rFonts w:eastAsiaTheme="minorHAnsi" w:cs="Arial"/>
                </w:rPr>
                <w:t>Upload a media file then set its metadata</w:t>
              </w:r>
            </w:hyperlink>
            <w:r w:rsidR="00DE5597" w:rsidRPr="00DF0F0F">
              <w:rPr>
                <w:rFonts w:eastAsiaTheme="minorHAnsi"/>
              </w:rPr>
              <w:t>.</w:t>
            </w:r>
          </w:p>
          <w:p w:rsidR="00DE5597" w:rsidRPr="00DE5597" w:rsidRDefault="009428D3" w:rsidP="00DE5597">
            <w:pPr>
              <w:pStyle w:val="TableListNumber"/>
              <w:rPr>
                <w:rFonts w:eastAsiaTheme="minorHAnsi"/>
              </w:rPr>
            </w:pPr>
            <w:hyperlink w:anchor="_Ingest_a_Media" w:history="1">
              <w:r w:rsidR="00DE5597" w:rsidRPr="00EF483C">
                <w:rPr>
                  <w:rStyle w:val="Hyperlink"/>
                  <w:rFonts w:eastAsiaTheme="minorHAnsi" w:cs="Arial"/>
                </w:rPr>
                <w:t>I</w:t>
              </w:r>
              <w:r w:rsidR="00DE5597" w:rsidRPr="00EF483C">
                <w:rPr>
                  <w:rStyle w:val="Hyperlink"/>
                  <w:rFonts w:eastAsiaTheme="minorHAnsi" w:cs="Arial"/>
                  <w:lang w:bidi="he-IL"/>
                </w:rPr>
                <w:t>ngest a media file bundled with metadata (CSV, XML, API)</w:t>
              </w:r>
            </w:hyperlink>
            <w:r w:rsidR="00DE5597" w:rsidRPr="00DE5597">
              <w:rPr>
                <w:rFonts w:eastAsiaTheme="minorHAnsi"/>
                <w:lang w:bidi="he-IL"/>
              </w:rPr>
              <w:t xml:space="preserve"> </w:t>
            </w:r>
          </w:p>
          <w:p w:rsidR="00DE5597" w:rsidRPr="004E32F1" w:rsidRDefault="009428D3" w:rsidP="00DE5597">
            <w:pPr>
              <w:pStyle w:val="TableListNumber"/>
            </w:pPr>
            <w:hyperlink w:anchor="_Prepare_a_Metadata-only" w:history="1">
              <w:r w:rsidR="00DE5597" w:rsidRPr="00E33B7D">
                <w:rPr>
                  <w:rStyle w:val="Hyperlink"/>
                  <w:rFonts w:eastAsiaTheme="minorHAnsi" w:cs="Arial"/>
                </w:rPr>
                <w:t>Prepare a metadata-only "draft" entry for future ingestion of media files</w:t>
              </w:r>
            </w:hyperlink>
            <w:r w:rsidR="00E33B7D">
              <w:rPr>
                <w:rFonts w:eastAsiaTheme="minorHAnsi"/>
              </w:rPr>
              <w:t>.</w:t>
            </w:r>
          </w:p>
        </w:tc>
      </w:tr>
    </w:tbl>
    <w:p w:rsidR="00DE5597" w:rsidRPr="008068B1" w:rsidRDefault="00DE5597">
      <w:pPr>
        <w:pStyle w:val="Heading3"/>
      </w:pPr>
      <w:bookmarkStart w:id="582" w:name="_Upload_a_Media"/>
      <w:bookmarkStart w:id="583" w:name="_Toc332632006"/>
      <w:bookmarkEnd w:id="582"/>
      <w:r w:rsidRPr="003301AB">
        <w:rPr>
          <w:rFonts w:eastAsiaTheme="minorHAnsi"/>
        </w:rPr>
        <w:t xml:space="preserve">Upload a Media File </w:t>
      </w:r>
      <w:r w:rsidR="00006C50" w:rsidRPr="003301AB">
        <w:rPr>
          <w:rFonts w:eastAsiaTheme="minorHAnsi"/>
        </w:rPr>
        <w:t>and</w:t>
      </w:r>
      <w:r w:rsidRPr="003301AB">
        <w:rPr>
          <w:rFonts w:eastAsiaTheme="minorHAnsi"/>
        </w:rPr>
        <w:t xml:space="preserve"> Set Its Metadata</w:t>
      </w:r>
      <w:bookmarkEnd w:id="583"/>
    </w:p>
    <w:p w:rsidR="00BE13D9" w:rsidRDefault="00F56AEC" w:rsidP="009428D3">
      <w:pPr>
        <w:pStyle w:val="Procedure"/>
        <w:pPrChange w:id="584" w:author="Debbie Zioni" w:date="2012-08-15T20:03:00Z">
          <w:pPr>
            <w:pStyle w:val="Procedure"/>
          </w:pPr>
        </w:pPrChange>
      </w:pPr>
      <w:r>
        <w:t xml:space="preserve">To </w:t>
      </w:r>
      <w:r w:rsidR="00DE5597">
        <w:t>upload a media file and set its metadata</w:t>
      </w:r>
    </w:p>
    <w:p w:rsidR="00BE13D9" w:rsidRDefault="00BE13D9" w:rsidP="00292207">
      <w:pPr>
        <w:pStyle w:val="ListNumber"/>
        <w:numPr>
          <w:ilvl w:val="0"/>
          <w:numId w:val="43"/>
        </w:numPr>
      </w:pPr>
      <w:r w:rsidRPr="00312149">
        <w:t xml:space="preserve">Go to the </w:t>
      </w:r>
      <w:r w:rsidRPr="005C7B20">
        <w:t>Upload</w:t>
      </w:r>
      <w:r w:rsidRPr="00312149">
        <w:t xml:space="preserve"> tab.</w:t>
      </w:r>
    </w:p>
    <w:p w:rsidR="005562C5" w:rsidRPr="00312149" w:rsidRDefault="00F31BA5" w:rsidP="00292207">
      <w:pPr>
        <w:pStyle w:val="ListNumber"/>
        <w:numPr>
          <w:ilvl w:val="0"/>
          <w:numId w:val="43"/>
        </w:numPr>
      </w:pPr>
      <w:r>
        <w:t>Upload a media file</w:t>
      </w:r>
      <w:r w:rsidR="005562C5">
        <w:t xml:space="preserve">. See </w:t>
      </w:r>
      <w:hyperlink w:anchor="_The_Upload_Tab" w:history="1">
        <w:r w:rsidR="005562C5" w:rsidRPr="005562C5">
          <w:rPr>
            <w:rStyle w:val="Hyperlink"/>
            <w:rFonts w:cs="Arial"/>
          </w:rPr>
          <w:t>The Upload Tab</w:t>
        </w:r>
      </w:hyperlink>
      <w:r w:rsidR="005562C5">
        <w:t>.</w:t>
      </w:r>
    </w:p>
    <w:p w:rsidR="00F31BA5" w:rsidRDefault="00F31BA5" w:rsidP="00DE5597">
      <w:pPr>
        <w:pStyle w:val="ListNumber"/>
      </w:pPr>
      <w:r>
        <w:t xml:space="preserve">Go to the Content tab and select the </w:t>
      </w:r>
      <w:r w:rsidR="003550FF">
        <w:t>Entries tab</w:t>
      </w:r>
      <w:r>
        <w:t>.</w:t>
      </w:r>
    </w:p>
    <w:p w:rsidR="00F31BA5" w:rsidRDefault="00BE13D9" w:rsidP="00DE5597">
      <w:pPr>
        <w:pStyle w:val="ListNumber"/>
      </w:pPr>
      <w:r w:rsidRPr="009C7150">
        <w:t>Select</w:t>
      </w:r>
      <w:r>
        <w:t xml:space="preserve"> </w:t>
      </w:r>
      <w:r w:rsidR="001A6D3D">
        <w:t xml:space="preserve">a Video/Audio </w:t>
      </w:r>
      <w:r w:rsidRPr="00B1251C">
        <w:t>entry</w:t>
      </w:r>
      <w:r>
        <w:t>.</w:t>
      </w:r>
      <w:r w:rsidR="005659C7">
        <w:t xml:space="preserve"> </w:t>
      </w:r>
    </w:p>
    <w:p w:rsidR="005659C7" w:rsidRDefault="00BE13D9" w:rsidP="00BE13D9">
      <w:pPr>
        <w:pStyle w:val="ListNumber"/>
      </w:pPr>
      <w:r w:rsidRPr="00391A9A">
        <w:t>In</w:t>
      </w:r>
      <w:r>
        <w:t xml:space="preserve"> the </w:t>
      </w:r>
      <w:r w:rsidRPr="00B1251C">
        <w:t>Metadata</w:t>
      </w:r>
      <w:r>
        <w:t xml:space="preserve"> tab</w:t>
      </w:r>
      <w:r w:rsidR="00421C8F">
        <w:t xml:space="preserve">, </w:t>
      </w:r>
      <w:r>
        <w:t>add</w:t>
      </w:r>
      <w:r w:rsidR="00F31BA5">
        <w:t xml:space="preserve"> or edit </w:t>
      </w:r>
      <w:r>
        <w:t xml:space="preserve">the </w:t>
      </w:r>
      <w:r w:rsidR="00570808">
        <w:t xml:space="preserve">following </w:t>
      </w:r>
      <w:r>
        <w:t>metadata information.</w:t>
      </w:r>
    </w:p>
    <w:p w:rsidR="006E2360" w:rsidRDefault="006E2360" w:rsidP="00E3369B">
      <w:pPr>
        <w:pStyle w:val="ListContinue"/>
      </w:pPr>
      <w:r w:rsidRPr="00E3369B">
        <w:rPr>
          <w:noProof/>
          <w:lang w:val="en-US" w:bidi="he-IL"/>
        </w:rPr>
        <w:drawing>
          <wp:inline distT="0" distB="0" distL="0" distR="0" wp14:anchorId="1C6C8447" wp14:editId="0A1B60A0">
            <wp:extent cx="5838278" cy="3744595"/>
            <wp:effectExtent l="0" t="0" r="0" b="8255"/>
            <wp:docPr id="12294" name="Picture 12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edit_metadata.png"/>
                    <pic:cNvPicPr/>
                  </pic:nvPicPr>
                  <pic:blipFill>
                    <a:blip r:embed="rId115">
                      <a:extLst>
                        <a:ext uri="{28A0092B-C50C-407E-A947-70E740481C1C}">
                          <a14:useLocalDpi xmlns:a14="http://schemas.microsoft.com/office/drawing/2010/main" val="0"/>
                        </a:ext>
                      </a:extLst>
                    </a:blip>
                    <a:stretch>
                      <a:fillRect/>
                    </a:stretch>
                  </pic:blipFill>
                  <pic:spPr>
                    <a:xfrm>
                      <a:off x="0" y="0"/>
                      <a:ext cx="5838278" cy="3744595"/>
                    </a:xfrm>
                    <a:prstGeom prst="rect">
                      <a:avLst/>
                    </a:prstGeom>
                  </pic:spPr>
                </pic:pic>
              </a:graphicData>
            </a:graphic>
          </wp:inline>
        </w:drawing>
      </w:r>
    </w:p>
    <w:p w:rsidR="00F31BA5" w:rsidRDefault="00F31BA5">
      <w:pPr>
        <w:pStyle w:val="ListContinue"/>
      </w:pPr>
    </w:p>
    <w:p w:rsidR="00570808" w:rsidRDefault="00DE5597" w:rsidP="00292207">
      <w:pPr>
        <w:numPr>
          <w:ilvl w:val="0"/>
          <w:numId w:val="163"/>
        </w:numPr>
      </w:pPr>
      <w:r>
        <w:t>Name</w:t>
      </w:r>
    </w:p>
    <w:p w:rsidR="00214682" w:rsidRPr="00B1251C" w:rsidRDefault="00DE5597" w:rsidP="00292207">
      <w:pPr>
        <w:numPr>
          <w:ilvl w:val="0"/>
          <w:numId w:val="163"/>
        </w:numPr>
      </w:pPr>
      <w:r>
        <w:t>Description</w:t>
      </w:r>
      <w:r w:rsidR="00570808">
        <w:t xml:space="preserve"> (Optional)</w:t>
      </w:r>
    </w:p>
    <w:p w:rsidR="00570808" w:rsidRDefault="00434816" w:rsidP="00292207">
      <w:pPr>
        <w:numPr>
          <w:ilvl w:val="0"/>
          <w:numId w:val="163"/>
        </w:numPr>
      </w:pPr>
      <w:r>
        <w:t>Tags</w:t>
      </w:r>
    </w:p>
    <w:p w:rsidR="00214682" w:rsidRDefault="00434816" w:rsidP="00292207">
      <w:pPr>
        <w:numPr>
          <w:ilvl w:val="0"/>
          <w:numId w:val="163"/>
        </w:numPr>
      </w:pPr>
      <w:r>
        <w:t>C</w:t>
      </w:r>
      <w:r w:rsidR="007E2EEB">
        <w:t>ategories</w:t>
      </w:r>
    </w:p>
    <w:p w:rsidR="00BE13D9" w:rsidRDefault="00BE13D9" w:rsidP="00292207">
      <w:pPr>
        <w:numPr>
          <w:ilvl w:val="0"/>
          <w:numId w:val="163"/>
        </w:numPr>
      </w:pPr>
      <w:r w:rsidRPr="00B1251C">
        <w:t>Reference ID</w:t>
      </w:r>
      <w:r>
        <w:t xml:space="preserve"> (Optional). </w:t>
      </w:r>
    </w:p>
    <w:p w:rsidR="007F002C" w:rsidRDefault="00C151D6" w:rsidP="00434816">
      <w:pPr>
        <w:pStyle w:val="ListNumber"/>
      </w:pPr>
      <w:r>
        <w:t xml:space="preserve">If you have </w:t>
      </w:r>
      <w:r w:rsidR="007F002C">
        <w:t>Custom Data for entries, you can edit the Custom Data fields for the entry. For multiple schemas, use the drop down Jump To menu to select the schema</w:t>
      </w:r>
      <w:r w:rsidR="00EA6FBD">
        <w:t xml:space="preserve"> </w:t>
      </w:r>
      <w:r w:rsidR="007F002C">
        <w:t>for the entry.</w:t>
      </w:r>
      <w:r w:rsidR="0000690A">
        <w:t xml:space="preserve"> See </w:t>
      </w:r>
      <w:hyperlink w:anchor="_Upload_a_Media" w:history="1">
        <w:r w:rsidR="0000690A" w:rsidRPr="0000690A">
          <w:rPr>
            <w:rStyle w:val="Hyperlink"/>
            <w:rFonts w:cs="Arial"/>
          </w:rPr>
          <w:t>Upload a Media File and Set Its Metadata</w:t>
        </w:r>
      </w:hyperlink>
      <w:r w:rsidR="0000690A">
        <w:t>.</w:t>
      </w:r>
    </w:p>
    <w:p w:rsidR="00BE13D9" w:rsidRDefault="00BE13D9" w:rsidP="00434816">
      <w:pPr>
        <w:pStyle w:val="ListNumber"/>
      </w:pPr>
      <w:r>
        <w:t xml:space="preserve">Click </w:t>
      </w:r>
      <w:r w:rsidRPr="00B1251C">
        <w:t xml:space="preserve">Save </w:t>
      </w:r>
      <w:r w:rsidR="00434816">
        <w:t xml:space="preserve">&amp; </w:t>
      </w:r>
      <w:r w:rsidRPr="00B1251C">
        <w:t>Close</w:t>
      </w:r>
      <w:r>
        <w:t>.</w:t>
      </w:r>
    </w:p>
    <w:p w:rsidR="00BE13D9" w:rsidRDefault="000715AF">
      <w:r>
        <w:t>The Entry ID</w:t>
      </w:r>
      <w:r w:rsidR="00BE13D9">
        <w:t xml:space="preserve"> assigned to a metadata </w:t>
      </w:r>
      <w:r w:rsidR="00434816">
        <w:t xml:space="preserve">entry </w:t>
      </w:r>
      <w:r w:rsidR="00BE13D9">
        <w:t xml:space="preserve">can be used to assign metadata to multiple files. </w:t>
      </w:r>
      <w:r w:rsidR="00C43F6B">
        <w:t xml:space="preserve">See </w:t>
      </w:r>
      <w:hyperlink w:anchor="_Editing_and_Creating" w:history="1">
        <w:r w:rsidR="006E11BC">
          <w:rPr>
            <w:rStyle w:val="Hyperlink"/>
            <w:rFonts w:cs="Arial"/>
          </w:rPr>
          <w:t>Editing and Creating Transcoding Profiles</w:t>
        </w:r>
      </w:hyperlink>
      <w:r>
        <w:t>.</w:t>
      </w:r>
    </w:p>
    <w:p w:rsidR="00EF483C" w:rsidRDefault="00EF483C" w:rsidP="00E3369B">
      <w:pPr>
        <w:pStyle w:val="Heading3"/>
        <w:rPr>
          <w:rFonts w:eastAsiaTheme="minorHAnsi"/>
          <w:lang w:bidi="he-IL"/>
        </w:rPr>
      </w:pPr>
      <w:bookmarkStart w:id="585" w:name="_Adding_Metadata_to"/>
      <w:bookmarkStart w:id="586" w:name="_Ingest_a_Media"/>
      <w:bookmarkStart w:id="587" w:name="_Toc332632007"/>
      <w:bookmarkStart w:id="588" w:name="_Toc313796591"/>
      <w:bookmarkEnd w:id="585"/>
      <w:bookmarkEnd w:id="586"/>
      <w:r w:rsidRPr="001A05A7">
        <w:rPr>
          <w:rFonts w:eastAsiaTheme="minorHAnsi"/>
        </w:rPr>
        <w:t>I</w:t>
      </w:r>
      <w:r w:rsidRPr="001A05A7">
        <w:rPr>
          <w:rFonts w:eastAsiaTheme="minorHAnsi"/>
          <w:lang w:bidi="he-IL"/>
        </w:rPr>
        <w:t>ngest a Media File Bundled with Metadata (CSV, XML, API)</w:t>
      </w:r>
      <w:bookmarkEnd w:id="587"/>
    </w:p>
    <w:p w:rsidR="0086436E" w:rsidRPr="0086436E" w:rsidRDefault="0086436E" w:rsidP="0099393C">
      <w:pPr>
        <w:pStyle w:val="BodyText"/>
        <w:rPr>
          <w:rFonts w:eastAsiaTheme="minorHAnsi"/>
        </w:rPr>
      </w:pPr>
      <w:r w:rsidRPr="00586770">
        <w:rPr>
          <w:rFonts w:eastAsiaTheme="minorHAnsi"/>
        </w:rPr>
        <w:t>To enable more advanced</w:t>
      </w:r>
      <w:r>
        <w:rPr>
          <w:rFonts w:eastAsiaTheme="minorHAnsi"/>
        </w:rPr>
        <w:t xml:space="preserve"> content ingestion options, the provided CSV/XML samples</w:t>
      </w:r>
      <w:r w:rsidRPr="00586770">
        <w:rPr>
          <w:rFonts w:eastAsiaTheme="minorHAnsi"/>
        </w:rPr>
        <w:t xml:space="preserve"> can be extended to include multiple/custom metadata items, account specific settings, update action and advanced content ingestion options (</w:t>
      </w:r>
      <w:r>
        <w:rPr>
          <w:rFonts w:eastAsiaTheme="minorHAnsi"/>
        </w:rPr>
        <w:t xml:space="preserve">for example, </w:t>
      </w:r>
      <w:r w:rsidRPr="00586770">
        <w:rPr>
          <w:rFonts w:eastAsiaTheme="minorHAnsi"/>
        </w:rPr>
        <w:t>ingestion of multiple transcoding flavors, multiple thumbnails etc.) E</w:t>
      </w:r>
      <w:r w:rsidR="007702A4">
        <w:rPr>
          <w:rFonts w:eastAsiaTheme="minorHAnsi"/>
        </w:rPr>
        <w:t>ach</w:t>
      </w:r>
      <w:r w:rsidRPr="00586770">
        <w:rPr>
          <w:rFonts w:eastAsiaTheme="minorHAnsi"/>
        </w:rPr>
        <w:t xml:space="preserve"> item element within th</w:t>
      </w:r>
      <w:r>
        <w:rPr>
          <w:rFonts w:eastAsiaTheme="minorHAnsi"/>
        </w:rPr>
        <w:t>e XML</w:t>
      </w:r>
      <w:r w:rsidR="007702A4">
        <w:rPr>
          <w:rFonts w:eastAsiaTheme="minorHAnsi"/>
        </w:rPr>
        <w:t xml:space="preserve">, </w:t>
      </w:r>
      <w:r>
        <w:rPr>
          <w:rFonts w:eastAsiaTheme="minorHAnsi"/>
        </w:rPr>
        <w:t>and each line in the CSV</w:t>
      </w:r>
      <w:r w:rsidR="007702A4">
        <w:rPr>
          <w:rFonts w:eastAsiaTheme="minorHAnsi"/>
        </w:rPr>
        <w:t>,</w:t>
      </w:r>
      <w:r>
        <w:rPr>
          <w:rFonts w:eastAsiaTheme="minorHAnsi"/>
        </w:rPr>
        <w:t xml:space="preserve"> </w:t>
      </w:r>
      <w:r w:rsidR="00317060" w:rsidRPr="00586770">
        <w:rPr>
          <w:rFonts w:eastAsiaTheme="minorHAnsi"/>
        </w:rPr>
        <w:t>represents</w:t>
      </w:r>
      <w:r w:rsidRPr="00586770">
        <w:rPr>
          <w:rFonts w:eastAsiaTheme="minorHAnsi"/>
        </w:rPr>
        <w:t xml:space="preserve"> a single entry created in the publisher account. Each entry will be populated with the metadata listed in its item element and the content referenced from it. Whe</w:t>
      </w:r>
      <w:r>
        <w:rPr>
          <w:rFonts w:eastAsiaTheme="minorHAnsi"/>
        </w:rPr>
        <w:t>n submitted, the bulk upload XML/CSV</w:t>
      </w:r>
      <w:r w:rsidRPr="00586770">
        <w:rPr>
          <w:rFonts w:eastAsiaTheme="minorHAnsi"/>
        </w:rPr>
        <w:t xml:space="preserve"> is validated on the Kaltura server. The validation includes an inspection of the XML structure, and verification of elements' structure and order compliance with Kaltura's bulk upload XSD (XML schema). </w:t>
      </w:r>
      <w:r w:rsidR="0099393C">
        <w:rPr>
          <w:rFonts w:eastAsiaTheme="minorHAnsi"/>
        </w:rPr>
        <w:t xml:space="preserve">For more information see </w:t>
      </w:r>
      <w:hyperlink w:anchor="_The_Dashboard_Tab" w:history="1">
        <w:r w:rsidR="0099393C" w:rsidRPr="0099393C">
          <w:rPr>
            <w:rStyle w:val="Hyperlink"/>
            <w:rFonts w:eastAsiaTheme="minorHAnsi" w:cs="Arial"/>
          </w:rPr>
          <w:t>Bulk Upload and FTP Upload</w:t>
        </w:r>
      </w:hyperlink>
      <w:r w:rsidR="0099393C">
        <w:rPr>
          <w:rFonts w:eastAsiaTheme="minorHAnsi"/>
        </w:rPr>
        <w:t>.</w:t>
      </w:r>
    </w:p>
    <w:p w:rsidR="00C43E46" w:rsidRDefault="00C43E46" w:rsidP="009428D3">
      <w:pPr>
        <w:pStyle w:val="Procedure"/>
        <w:pPrChange w:id="589" w:author="Debbie Zioni" w:date="2012-08-15T20:03:00Z">
          <w:pPr>
            <w:pStyle w:val="Procedure"/>
          </w:pPr>
        </w:pPrChange>
      </w:pPr>
      <w:r w:rsidRPr="00A9131D">
        <w:t>To ingest a</w:t>
      </w:r>
      <w:r w:rsidR="00A9131D" w:rsidRPr="00A9131D">
        <w:t xml:space="preserve"> media file bundled</w:t>
      </w:r>
      <w:r w:rsidRPr="00A9131D">
        <w:t xml:space="preserve"> with Metadata</w:t>
      </w:r>
    </w:p>
    <w:p w:rsidR="00586770" w:rsidRDefault="00586770" w:rsidP="00292207">
      <w:pPr>
        <w:pStyle w:val="ListNumber"/>
        <w:numPr>
          <w:ilvl w:val="0"/>
          <w:numId w:val="148"/>
        </w:numPr>
        <w:rPr>
          <w:rFonts w:eastAsiaTheme="minorHAnsi"/>
        </w:rPr>
      </w:pPr>
      <w:r>
        <w:rPr>
          <w:rFonts w:eastAsiaTheme="minorHAnsi"/>
        </w:rPr>
        <w:t>Select the Upload tab.</w:t>
      </w:r>
    </w:p>
    <w:p w:rsidR="00994BCB" w:rsidRDefault="00F94F6D" w:rsidP="00292207">
      <w:pPr>
        <w:pStyle w:val="ListNumber"/>
        <w:numPr>
          <w:ilvl w:val="0"/>
          <w:numId w:val="148"/>
        </w:numPr>
        <w:rPr>
          <w:rFonts w:eastAsiaTheme="minorHAnsi"/>
        </w:rPr>
      </w:pPr>
      <w:r>
        <w:rPr>
          <w:rFonts w:eastAsiaTheme="minorHAnsi"/>
        </w:rPr>
        <w:t>Click Download CSV</w:t>
      </w:r>
      <w:r w:rsidR="00586770">
        <w:rPr>
          <w:rFonts w:eastAsiaTheme="minorHAnsi"/>
        </w:rPr>
        <w:t>/XML Samples.</w:t>
      </w:r>
    </w:p>
    <w:p w:rsidR="0086436E" w:rsidRDefault="0086436E" w:rsidP="00292207">
      <w:pPr>
        <w:pStyle w:val="ListNumber"/>
        <w:numPr>
          <w:ilvl w:val="0"/>
          <w:numId w:val="148"/>
        </w:numPr>
        <w:rPr>
          <w:rFonts w:eastAsiaTheme="minorHAnsi"/>
        </w:rPr>
      </w:pPr>
      <w:r>
        <w:rPr>
          <w:rFonts w:eastAsiaTheme="minorHAnsi"/>
        </w:rPr>
        <w:t>Enter the metadata in the relevant fields.</w:t>
      </w:r>
    </w:p>
    <w:p w:rsidR="00AC2BE0" w:rsidRDefault="00F84ACC" w:rsidP="00292207">
      <w:pPr>
        <w:pStyle w:val="ListNumber"/>
        <w:numPr>
          <w:ilvl w:val="0"/>
          <w:numId w:val="148"/>
        </w:numPr>
        <w:rPr>
          <w:rFonts w:eastAsiaTheme="minorHAnsi"/>
        </w:rPr>
      </w:pPr>
      <w:r>
        <w:rPr>
          <w:rFonts w:eastAsiaTheme="minorHAnsi"/>
        </w:rPr>
        <w:t xml:space="preserve">For more information on the XML Custom data upload see </w:t>
      </w:r>
      <w:r w:rsidR="00AC2BE0">
        <w:rPr>
          <w:rFonts w:eastAsiaTheme="minorHAnsi"/>
        </w:rPr>
        <w:t>the following</w:t>
      </w:r>
      <w:r w:rsidR="00A0545A">
        <w:rPr>
          <w:rFonts w:eastAsiaTheme="minorHAnsi"/>
        </w:rPr>
        <w:t>:</w:t>
      </w:r>
    </w:p>
    <w:p w:rsidR="00AC2BE0" w:rsidRDefault="009428D3">
      <w:pPr>
        <w:pStyle w:val="ListContinue"/>
        <w:rPr>
          <w:rStyle w:val="Hyperlink"/>
          <w:rFonts w:eastAsiaTheme="minorHAnsi"/>
        </w:rPr>
      </w:pPr>
      <w:hyperlink r:id="rId116" w:anchor="element-customDataItems" w:history="1">
        <w:r w:rsidR="00AC2BE0" w:rsidRPr="008E79DC">
          <w:rPr>
            <w:rStyle w:val="Hyperlink"/>
            <w:rFonts w:eastAsiaTheme="minorHAnsi"/>
          </w:rPr>
          <w:t>http://www.kaltura.com/api_v3/xsdDoc/?type=bulkUploadXml.bulkUploadXML#element-customDataItems</w:t>
        </w:r>
      </w:hyperlink>
    </w:p>
    <w:p w:rsidR="00AC2BE0" w:rsidRPr="00AC2BE0" w:rsidRDefault="00AC2BE0">
      <w:pPr>
        <w:pStyle w:val="ListContinue"/>
        <w:rPr>
          <w:rStyle w:val="Hyperlink"/>
          <w:rFonts w:eastAsiaTheme="minorHAnsi"/>
        </w:rPr>
      </w:pPr>
    </w:p>
    <w:p w:rsidR="00AC2BE0" w:rsidRPr="00AC2BE0" w:rsidRDefault="00AC2BE0">
      <w:pPr>
        <w:pStyle w:val="ListContinue"/>
        <w:rPr>
          <w:rStyle w:val="Hyperlink"/>
        </w:rPr>
      </w:pPr>
      <w:r w:rsidRPr="00AC2BE0">
        <w:rPr>
          <w:rStyle w:val="Hyperlink"/>
          <w:rFonts w:eastAsiaTheme="minorHAnsi"/>
        </w:rPr>
        <w:t>http://www.kaltura.com/api_v3/xsdDoc/?type=bulkUploadXml.bulkUploadXML#element-customData</w:t>
      </w:r>
    </w:p>
    <w:p w:rsidR="00BE13D9" w:rsidRPr="008068B1" w:rsidRDefault="00EF483C">
      <w:pPr>
        <w:pStyle w:val="Heading3"/>
      </w:pPr>
      <w:bookmarkStart w:id="590" w:name="_Prepare_a_Metadata-only"/>
      <w:bookmarkStart w:id="591" w:name="_Toc332632008"/>
      <w:bookmarkEnd w:id="588"/>
      <w:bookmarkEnd w:id="590"/>
      <w:r w:rsidRPr="008068B1">
        <w:rPr>
          <w:rFonts w:eastAsiaTheme="minorHAnsi"/>
        </w:rPr>
        <w:t>Prepare a Metadata-only "Draft" Entry for Future Ingestion of Media Files</w:t>
      </w:r>
      <w:bookmarkEnd w:id="591"/>
    </w:p>
    <w:p w:rsidR="00D10B82" w:rsidRDefault="00D10B82" w:rsidP="009428D3">
      <w:pPr>
        <w:pStyle w:val="Procedure"/>
        <w:pPrChange w:id="592" w:author="Debbie Zioni" w:date="2012-08-15T20:03:00Z">
          <w:pPr>
            <w:pStyle w:val="Procedure"/>
          </w:pPr>
        </w:pPrChange>
      </w:pPr>
      <w:r>
        <w:t xml:space="preserve">To </w:t>
      </w:r>
      <w:r w:rsidR="00F94F6D">
        <w:t xml:space="preserve">create a </w:t>
      </w:r>
      <w:r>
        <w:t>draft entry</w:t>
      </w:r>
    </w:p>
    <w:p w:rsidR="00AA66FB" w:rsidRDefault="00AA66FB" w:rsidP="00292207">
      <w:pPr>
        <w:pStyle w:val="ListNumber"/>
        <w:numPr>
          <w:ilvl w:val="0"/>
          <w:numId w:val="150"/>
        </w:numPr>
      </w:pPr>
      <w:r w:rsidRPr="00312149">
        <w:t xml:space="preserve">Go to the </w:t>
      </w:r>
      <w:r w:rsidRPr="005C7B20">
        <w:t>Upload</w:t>
      </w:r>
      <w:r w:rsidRPr="00312149">
        <w:t xml:space="preserve"> tab.</w:t>
      </w:r>
    </w:p>
    <w:p w:rsidR="00AA66FB" w:rsidRPr="00312149" w:rsidRDefault="009428D3">
      <w:pPr>
        <w:pStyle w:val="ListNumber"/>
      </w:pPr>
      <w:hyperlink w:anchor="_Prepare_Video/Audio_Entry" w:history="1">
        <w:r w:rsidR="00885789">
          <w:rPr>
            <w:rStyle w:val="Hyperlink"/>
            <w:rFonts w:cs="Arial"/>
          </w:rPr>
          <w:t>Prepare a Video/Audio Entry</w:t>
        </w:r>
      </w:hyperlink>
      <w:r w:rsidR="004D1445">
        <w:t>.</w:t>
      </w:r>
    </w:p>
    <w:p w:rsidR="00BE13D9" w:rsidRDefault="00BE13D9" w:rsidP="009428D3">
      <w:pPr>
        <w:pStyle w:val="Procedure"/>
        <w:pPrChange w:id="593" w:author="Debbie Zioni" w:date="2012-08-15T20:03:00Z">
          <w:pPr>
            <w:pStyle w:val="Procedure"/>
          </w:pPr>
        </w:pPrChange>
      </w:pPr>
      <w:r>
        <w:lastRenderedPageBreak/>
        <w:t>To add the</w:t>
      </w:r>
      <w:r w:rsidR="003C0E24">
        <w:t xml:space="preserve"> </w:t>
      </w:r>
      <w:r w:rsidR="004D1445">
        <w:t>content (</w:t>
      </w:r>
      <w:r w:rsidR="00F84ACC">
        <w:t>media source file</w:t>
      </w:r>
      <w:r w:rsidR="004D1445">
        <w:t>)</w:t>
      </w:r>
      <w:r w:rsidR="001C38FD">
        <w:t xml:space="preserve"> into the metadata entry</w:t>
      </w:r>
    </w:p>
    <w:p w:rsidR="004D1445" w:rsidRDefault="004D1445" w:rsidP="00292207">
      <w:pPr>
        <w:pStyle w:val="ListNumber"/>
        <w:numPr>
          <w:ilvl w:val="0"/>
          <w:numId w:val="151"/>
        </w:numPr>
      </w:pPr>
      <w:r>
        <w:t xml:space="preserve">Go to the Content tab and select the </w:t>
      </w:r>
      <w:r w:rsidR="003550FF">
        <w:t>Entries tab</w:t>
      </w:r>
      <w:r>
        <w:t>.</w:t>
      </w:r>
    </w:p>
    <w:p w:rsidR="00BE13D9" w:rsidRPr="004853E3" w:rsidRDefault="00BE13D9" w:rsidP="00292207">
      <w:pPr>
        <w:pStyle w:val="ListNumber"/>
        <w:numPr>
          <w:ilvl w:val="0"/>
          <w:numId w:val="151"/>
        </w:numPr>
      </w:pPr>
      <w:r>
        <w:t xml:space="preserve">Select </w:t>
      </w:r>
      <w:r w:rsidR="004D1445">
        <w:t>a Draft (No Media) e</w:t>
      </w:r>
      <w:r w:rsidRPr="004853E3">
        <w:t>ntry</w:t>
      </w:r>
      <w:r>
        <w:t>.</w:t>
      </w:r>
    </w:p>
    <w:p w:rsidR="00BE13D9" w:rsidRPr="004853E3" w:rsidRDefault="00BE13D9">
      <w:pPr>
        <w:pStyle w:val="ListContinue"/>
      </w:pPr>
      <w:r>
        <w:t xml:space="preserve">The </w:t>
      </w:r>
      <w:r w:rsidR="004D1445">
        <w:t xml:space="preserve">Edit </w:t>
      </w:r>
      <w:r>
        <w:t>Entry</w:t>
      </w:r>
      <w:r w:rsidR="004D1445">
        <w:t>- Draft Entry</w:t>
      </w:r>
      <w:r>
        <w:t xml:space="preserve"> form is displayed.</w:t>
      </w:r>
    </w:p>
    <w:p w:rsidR="00BE13D9" w:rsidRDefault="00BE13D9" w:rsidP="00BE13D9">
      <w:pPr>
        <w:pStyle w:val="ListNumber"/>
      </w:pPr>
      <w:r>
        <w:t xml:space="preserve">Select the </w:t>
      </w:r>
      <w:r w:rsidRPr="00B1251C">
        <w:t>Flavors</w:t>
      </w:r>
      <w:r>
        <w:t xml:space="preserve"> tab.</w:t>
      </w:r>
    </w:p>
    <w:p w:rsidR="00BE13D9" w:rsidRDefault="00BE13D9" w:rsidP="00BE13D9">
      <w:pPr>
        <w:pStyle w:val="ListNumber"/>
      </w:pPr>
      <w:r>
        <w:t>Add the media source file. Select from one of the following options:</w:t>
      </w:r>
    </w:p>
    <w:p w:rsidR="00BE13D9" w:rsidRPr="00B1251C" w:rsidRDefault="00BE13D9" w:rsidP="00BE13D9">
      <w:pPr>
        <w:pStyle w:val="ListBullet"/>
        <w:rPr>
          <w:b/>
        </w:rPr>
      </w:pPr>
      <w:r w:rsidRPr="00B1251C">
        <w:rPr>
          <w:b/>
        </w:rPr>
        <w:t>Upload Files</w:t>
      </w:r>
      <w:r>
        <w:rPr>
          <w:b/>
        </w:rPr>
        <w:t xml:space="preserve"> – </w:t>
      </w:r>
      <w:r w:rsidRPr="00B1251C">
        <w:t>upload from your desktop</w:t>
      </w:r>
    </w:p>
    <w:p w:rsidR="00BE13D9" w:rsidRPr="00B1251C" w:rsidRDefault="00BE13D9" w:rsidP="00BE13D9">
      <w:pPr>
        <w:pStyle w:val="ListBullet"/>
        <w:rPr>
          <w:b/>
        </w:rPr>
      </w:pPr>
      <w:r w:rsidRPr="00B1251C">
        <w:rPr>
          <w:b/>
        </w:rPr>
        <w:t>Import Files</w:t>
      </w:r>
      <w:r>
        <w:rPr>
          <w:b/>
        </w:rPr>
        <w:t xml:space="preserve"> – </w:t>
      </w:r>
      <w:r w:rsidRPr="00B1251C">
        <w:t>import from</w:t>
      </w:r>
      <w:r>
        <w:t xml:space="preserve"> the web. </w:t>
      </w:r>
    </w:p>
    <w:p w:rsidR="00BE13D9" w:rsidRPr="00164AEE" w:rsidRDefault="00BE13D9" w:rsidP="00831E12">
      <w:pPr>
        <w:pStyle w:val="ListBullet2"/>
      </w:pPr>
      <w:r w:rsidRPr="00164AEE">
        <w:t>Enter the File URL and select the Transcoding Flavor.</w:t>
      </w:r>
    </w:p>
    <w:p w:rsidR="00BE13D9" w:rsidRPr="00882E50" w:rsidRDefault="00BE13D9" w:rsidP="00831E12">
      <w:pPr>
        <w:pStyle w:val="ListBullet2"/>
      </w:pPr>
      <w:r w:rsidRPr="00164AEE">
        <w:t xml:space="preserve">Click </w:t>
      </w:r>
      <w:r w:rsidRPr="00E54D7D">
        <w:t>Import</w:t>
      </w:r>
      <w:r w:rsidRPr="00164AEE">
        <w:t>.</w:t>
      </w:r>
    </w:p>
    <w:p w:rsidR="00300DFF" w:rsidRPr="00A20DFB" w:rsidRDefault="00300DFF" w:rsidP="00E3369B">
      <w:pPr>
        <w:pStyle w:val="Heading2"/>
      </w:pPr>
      <w:bookmarkStart w:id="594" w:name="_Metadata_and_Related"/>
      <w:bookmarkStart w:id="595" w:name="_Toc313796592"/>
      <w:bookmarkStart w:id="596" w:name="_Toc332632009"/>
      <w:bookmarkEnd w:id="594"/>
      <w:r w:rsidRPr="00A20DFB">
        <w:t>Metadata and Related Files</w:t>
      </w:r>
      <w:bookmarkEnd w:id="595"/>
      <w:bookmarkEnd w:id="596"/>
    </w:p>
    <w:p w:rsidR="00EF483C" w:rsidRDefault="00EF483C" w:rsidP="00A20DFB">
      <w:pPr>
        <w:pStyle w:val="BodyText"/>
        <w:rPr>
          <w:rFonts w:eastAsiaTheme="minorHAnsi"/>
          <w:color w:val="auto"/>
          <w:lang w:val="en-US" w:bidi="he-IL"/>
        </w:rPr>
      </w:pPr>
      <w:bookmarkStart w:id="597" w:name="_Managing_Schemas"/>
      <w:bookmarkStart w:id="598" w:name="_Kaltura_Custom_Metadata"/>
      <w:bookmarkStart w:id="599" w:name="_Toc313796593"/>
      <w:bookmarkEnd w:id="597"/>
      <w:bookmarkEnd w:id="598"/>
      <w:r w:rsidRPr="0098584F">
        <w:rPr>
          <w:rFonts w:eastAsiaTheme="minorHAnsi"/>
          <w:lang w:val="en-US" w:bidi="he-IL"/>
        </w:rPr>
        <w:t>Related Files are relevant to metadata in relation to transcript and captions/subtitles.</w:t>
      </w:r>
      <w:r w:rsidR="00630CCF" w:rsidRPr="0098584F">
        <w:rPr>
          <w:rFonts w:eastAsiaTheme="minorHAnsi"/>
          <w:lang w:val="en-US" w:bidi="he-IL"/>
        </w:rPr>
        <w:t xml:space="preserve"> </w:t>
      </w:r>
      <w:r w:rsidR="006F56BB" w:rsidRPr="0098584F">
        <w:rPr>
          <w:rFonts w:eastAsiaTheme="minorHAnsi"/>
          <w:lang w:val="en-US" w:bidi="he-IL"/>
        </w:rPr>
        <w:t xml:space="preserve">Captions and Subtitles files are considered as metadata files that are time based and related you an entry. </w:t>
      </w:r>
      <w:r w:rsidRPr="0098584F">
        <w:rPr>
          <w:rFonts w:eastAsiaTheme="minorHAnsi"/>
          <w:lang w:val="en-US" w:bidi="he-IL"/>
        </w:rPr>
        <w:t>For more information, see</w:t>
      </w:r>
      <w:r w:rsidR="0098584F" w:rsidRPr="008F6BDF">
        <w:rPr>
          <w:rFonts w:eastAsiaTheme="minorHAnsi"/>
          <w:lang w:val="en-US" w:bidi="he-IL"/>
        </w:rPr>
        <w:t xml:space="preserve"> </w:t>
      </w:r>
      <w:hyperlink w:anchor="_Uploading_and_Modifying_1" w:history="1">
        <w:r w:rsidR="0098584F" w:rsidRPr="008F6BDF">
          <w:rPr>
            <w:rStyle w:val="Hyperlink"/>
            <w:rFonts w:eastAsiaTheme="minorHAnsi" w:cs="Arial"/>
            <w:lang w:val="en-US" w:bidi="he-IL"/>
          </w:rPr>
          <w:t>Uploading and Modifying Related Files</w:t>
        </w:r>
      </w:hyperlink>
      <w:r w:rsidRPr="0098584F">
        <w:rPr>
          <w:rFonts w:eastAsiaTheme="minorHAnsi"/>
          <w:lang w:val="en-US" w:bidi="he-IL"/>
        </w:rPr>
        <w:t>.</w:t>
      </w:r>
    </w:p>
    <w:p w:rsidR="000E367A" w:rsidRPr="00B1251C" w:rsidRDefault="000E367A" w:rsidP="00E3369B">
      <w:pPr>
        <w:pStyle w:val="Heading3"/>
      </w:pPr>
      <w:bookmarkStart w:id="600" w:name="_Kaltura_Custom_Metadata_1"/>
      <w:bookmarkStart w:id="601" w:name="_Toc332632010"/>
      <w:bookmarkEnd w:id="600"/>
      <w:r>
        <w:t>Kaltura Custom Metadata Functionality</w:t>
      </w:r>
      <w:bookmarkEnd w:id="599"/>
      <w:bookmarkEnd w:id="601"/>
    </w:p>
    <w:p w:rsidR="000E367A" w:rsidRDefault="000E367A">
      <w:r>
        <w:t>You can create a unique metadata schema. The entire schema management is done via the KMC UI.  You can add fields of the following types:</w:t>
      </w:r>
    </w:p>
    <w:p w:rsidR="000E367A" w:rsidRPr="003E41D7" w:rsidRDefault="000E367A" w:rsidP="000E367A">
      <w:pPr>
        <w:pStyle w:val="ListBullet"/>
      </w:pPr>
      <w:r w:rsidRPr="00B1251C">
        <w:rPr>
          <w:b/>
        </w:rPr>
        <w:t>Text field</w:t>
      </w:r>
      <w:r w:rsidRPr="003E41D7">
        <w:t xml:space="preserve"> – values are free text</w:t>
      </w:r>
    </w:p>
    <w:p w:rsidR="000E367A" w:rsidRPr="003E41D7" w:rsidRDefault="000E367A">
      <w:pPr>
        <w:pStyle w:val="ListBullet"/>
      </w:pPr>
      <w:r w:rsidRPr="00B1251C">
        <w:rPr>
          <w:b/>
        </w:rPr>
        <w:t>Text select list</w:t>
      </w:r>
      <w:r w:rsidRPr="003E41D7">
        <w:t xml:space="preserve"> – this is similar to the text field,</w:t>
      </w:r>
      <w:r w:rsidR="00897FCE">
        <w:t xml:space="preserve"> also known as List of </w:t>
      </w:r>
      <w:r w:rsidR="00515072">
        <w:t>Value</w:t>
      </w:r>
      <w:r w:rsidR="00EC516A">
        <w:t xml:space="preserve">s, This option </w:t>
      </w:r>
      <w:r w:rsidRPr="003E41D7">
        <w:t xml:space="preserve">allows the publisher to define a predefined list of fields to be used. </w:t>
      </w:r>
      <w:r w:rsidR="00EC516A">
        <w:t xml:space="preserve">After you enter the values, you are </w:t>
      </w:r>
      <w:r w:rsidRPr="003E41D7">
        <w:t xml:space="preserve">presented with a select box element </w:t>
      </w:r>
      <w:r w:rsidR="00EC516A">
        <w:t xml:space="preserve">to select a value </w:t>
      </w:r>
      <w:r w:rsidRPr="003E41D7">
        <w:t>from the existing list (for example countries</w:t>
      </w:r>
      <w:r w:rsidR="00EC516A">
        <w:t>, months</w:t>
      </w:r>
      <w:r w:rsidRPr="003E41D7">
        <w:t>)</w:t>
      </w:r>
    </w:p>
    <w:p w:rsidR="000E367A" w:rsidRPr="003E41D7" w:rsidRDefault="000E367A" w:rsidP="000E367A">
      <w:pPr>
        <w:pStyle w:val="ListBullet"/>
      </w:pPr>
      <w:r w:rsidRPr="00B1251C">
        <w:rPr>
          <w:b/>
        </w:rPr>
        <w:t>Date</w:t>
      </w:r>
      <w:r w:rsidRPr="003E41D7">
        <w:t xml:space="preserve"> - a date field </w:t>
      </w:r>
    </w:p>
    <w:p w:rsidR="000E367A" w:rsidRPr="00FF7154" w:rsidRDefault="000E367A" w:rsidP="00FF7154">
      <w:pPr>
        <w:pStyle w:val="ListBullet"/>
        <w:rPr>
          <w:rStyle w:val="BodyTextChar"/>
        </w:rPr>
      </w:pPr>
      <w:r>
        <w:rPr>
          <w:b/>
        </w:rPr>
        <w:t xml:space="preserve">Entry ID list </w:t>
      </w:r>
      <w:r w:rsidRPr="003E41D7">
        <w:t>- a li</w:t>
      </w:r>
      <w:r>
        <w:t>st</w:t>
      </w:r>
      <w:r w:rsidRPr="003E41D7">
        <w:t xml:space="preserve"> to a different entry (asset) </w:t>
      </w:r>
      <w:r>
        <w:t xml:space="preserve">that can be used </w:t>
      </w:r>
      <w:r w:rsidRPr="003E41D7">
        <w:t>to create compound structure. Examples of this would be</w:t>
      </w:r>
      <w:r w:rsidR="00FF7154">
        <w:rPr>
          <w:rFonts w:ascii="Tahoma" w:eastAsiaTheme="minorHAnsi" w:hAnsi="Tahoma" w:cs="Tahoma"/>
          <w:color w:val="000000"/>
          <w:lang w:val="en-US" w:bidi="he-IL"/>
        </w:rPr>
        <w:t xml:space="preserve">, </w:t>
      </w:r>
      <w:r w:rsidR="00FF7154" w:rsidRPr="00FF7154">
        <w:rPr>
          <w:rStyle w:val="BodyTextChar"/>
          <w:rFonts w:eastAsiaTheme="minorHAnsi"/>
        </w:rPr>
        <w:t>Related Videos, linking trailer to full-length film etc.</w:t>
      </w:r>
    </w:p>
    <w:p w:rsidR="000E367A" w:rsidRDefault="000E367A" w:rsidP="00E81057">
      <w:pPr>
        <w:pStyle w:val="BodyText"/>
      </w:pPr>
      <w:r>
        <w:t>The following is an example of a Custom Metadata Schema.</w:t>
      </w:r>
    </w:p>
    <w:p w:rsidR="00FF7154" w:rsidRDefault="00E81057" w:rsidP="00FF7154">
      <w:pPr>
        <w:pStyle w:val="BodyText"/>
      </w:pPr>
      <w:r w:rsidRPr="00E54D7D">
        <w:rPr>
          <w:rFonts w:ascii="Calibri" w:hAnsi="Calibri"/>
          <w:noProof/>
          <w:color w:val="auto"/>
          <w:sz w:val="22"/>
          <w:szCs w:val="22"/>
          <w:lang w:val="en-US" w:bidi="he-IL"/>
        </w:rPr>
        <w:lastRenderedPageBreak/>
        <w:drawing>
          <wp:inline distT="0" distB="0" distL="0" distR="0" wp14:anchorId="74FAD413" wp14:editId="55A6CDE5">
            <wp:extent cx="5819820" cy="3369369"/>
            <wp:effectExtent l="0" t="0" r="0" b="254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metadata.png"/>
                    <pic:cNvPicPr/>
                  </pic:nvPicPr>
                  <pic:blipFill>
                    <a:blip r:embed="rId117">
                      <a:extLst>
                        <a:ext uri="{28A0092B-C50C-407E-A947-70E740481C1C}">
                          <a14:useLocalDpi xmlns:a14="http://schemas.microsoft.com/office/drawing/2010/main" val="0"/>
                        </a:ext>
                      </a:extLst>
                    </a:blip>
                    <a:stretch>
                      <a:fillRect/>
                    </a:stretch>
                  </pic:blipFill>
                  <pic:spPr>
                    <a:xfrm>
                      <a:off x="0" y="0"/>
                      <a:ext cx="5819820" cy="3369369"/>
                    </a:xfrm>
                    <a:prstGeom prst="rect">
                      <a:avLst/>
                    </a:prstGeom>
                  </pic:spPr>
                </pic:pic>
              </a:graphicData>
            </a:graphic>
          </wp:inline>
        </w:drawing>
      </w:r>
    </w:p>
    <w:p w:rsidR="00A0545A" w:rsidRPr="00AB0825" w:rsidRDefault="00A0545A" w:rsidP="00A0545A">
      <w:pPr>
        <w:pStyle w:val="Heading4"/>
      </w:pPr>
      <w:r>
        <w:t>Using Custom Data</w:t>
      </w:r>
      <w:r w:rsidRPr="00AB0825">
        <w:t xml:space="preserve"> for Entries</w:t>
      </w:r>
    </w:p>
    <w:p w:rsidR="00FF7154" w:rsidRPr="00FF7154" w:rsidRDefault="00FF7154" w:rsidP="004B518A">
      <w:pPr>
        <w:pStyle w:val="BodyText"/>
      </w:pPr>
      <w:r>
        <w:rPr>
          <w:rFonts w:eastAsiaTheme="minorHAnsi"/>
          <w:lang w:val="en-US" w:bidi="he-IL"/>
        </w:rPr>
        <w:t>As a best practice we recommend richly mapping your media assets with metadat</w:t>
      </w:r>
      <w:r w:rsidR="00A0545A">
        <w:rPr>
          <w:rFonts w:eastAsiaTheme="minorHAnsi"/>
          <w:lang w:val="en-US" w:bidi="he-IL"/>
        </w:rPr>
        <w:t>a to</w:t>
      </w:r>
      <w:r>
        <w:rPr>
          <w:rFonts w:eastAsiaTheme="minorHAnsi"/>
          <w:lang w:val="en-US" w:bidi="he-IL"/>
        </w:rPr>
        <w:t xml:space="preserve"> make your assets more findable and better used as business objects</w:t>
      </w:r>
      <w:r w:rsidR="00A0545A">
        <w:rPr>
          <w:rFonts w:eastAsiaTheme="minorHAnsi"/>
          <w:lang w:val="en-US" w:bidi="he-IL"/>
        </w:rPr>
        <w:t>.</w:t>
      </w:r>
    </w:p>
    <w:p w:rsidR="000E367A" w:rsidRPr="002E1F7F" w:rsidRDefault="000E367A" w:rsidP="002E1F7F">
      <w:pPr>
        <w:rPr>
          <w:rFonts w:ascii="Calibri" w:hAnsi="Calibri"/>
        </w:rPr>
      </w:pPr>
      <w:r>
        <w:t>You can fill in the values for the defined schema for each media asset (entry)</w:t>
      </w:r>
      <w:r w:rsidR="00EC516A">
        <w:t xml:space="preserve">. </w:t>
      </w:r>
      <w:r>
        <w:t>The UI elements are built per the field type supporting text fields, checkboxes for multiple selections (from predefined values list), date selector (for date fields), text list (for multiple value fields), and linked entries (for creating structure).</w:t>
      </w:r>
    </w:p>
    <w:p w:rsidR="000E367A" w:rsidRPr="00B1251C" w:rsidRDefault="000E367A" w:rsidP="002E1F7F">
      <w:r>
        <w:t xml:space="preserve">The schemas you customize </w:t>
      </w:r>
      <w:r w:rsidR="002E1F7F">
        <w:t xml:space="preserve">may </w:t>
      </w:r>
      <w:r>
        <w:t>be used for viewing and editing, as well as for filtering, search, and syndication rules.</w:t>
      </w:r>
      <w:r w:rsidR="005C597A">
        <w:t xml:space="preserve"> Custom data may be used as a condition for distributing</w:t>
      </w:r>
      <w:r w:rsidR="005C597A" w:rsidRPr="005214F0">
        <w:t xml:space="preserve"> content</w:t>
      </w:r>
      <w:r w:rsidR="005C597A">
        <w:t>. For example if you are trying to distribute data and a custom data field has been defined and expected by the distribution channel, if the c</w:t>
      </w:r>
      <w:r w:rsidR="000B464C">
        <w:t>ustom</w:t>
      </w:r>
      <w:r w:rsidR="005C597A">
        <w:t xml:space="preserve"> data is not received, the content will not be distributed.</w:t>
      </w:r>
    </w:p>
    <w:p w:rsidR="000E367A" w:rsidRDefault="000E367A" w:rsidP="004B518A">
      <w:r>
        <w:t>Searching (and creating syndication rules) by a custom field is integrated into the KMC UI and workflows.</w:t>
      </w:r>
      <w:r w:rsidR="00EC516A">
        <w:t xml:space="preserve"> </w:t>
      </w:r>
      <w:r w:rsidR="007B1EBA">
        <w:t xml:space="preserve"> </w:t>
      </w:r>
    </w:p>
    <w:p w:rsidR="00A0545A" w:rsidRDefault="00A0545A" w:rsidP="00A0545A">
      <w:pPr>
        <w:pStyle w:val="Heading4"/>
      </w:pPr>
      <w:bookmarkStart w:id="602" w:name="_Managing_Schemas_1"/>
      <w:bookmarkStart w:id="603" w:name="_Toc313796594"/>
      <w:bookmarkEnd w:id="602"/>
      <w:r>
        <w:t>Using Custom Data for Categories</w:t>
      </w:r>
    </w:p>
    <w:p w:rsidR="00A0545A" w:rsidRDefault="00A0545A" w:rsidP="004B518A">
      <w:r>
        <w:t xml:space="preserve">Using Custom Data for categories is useful when you need to set the category itself with non-standard metadata. You can manage metadata for display on the channel page in your application, within the category object and not through entries’ metadata. You can create complex filters to control which categories and channels to display in different areas of your website, and </w:t>
      </w:r>
      <w:r w:rsidR="00317060">
        <w:t>specify</w:t>
      </w:r>
      <w:r>
        <w:t xml:space="preserve"> other options.</w:t>
      </w:r>
    </w:p>
    <w:p w:rsidR="00A0545A" w:rsidRPr="00E418B8" w:rsidRDefault="00317060" w:rsidP="004B518A">
      <w:r>
        <w:t>Creating</w:t>
      </w:r>
      <w:r w:rsidR="00A0545A">
        <w:t xml:space="preserve"> and managing categories’ custom data is identical to how entries’ custom data schemas and values are managed and set in the KMC. Custom Data schemas should be set to apply on entries or on categories and cannot apply on both.</w:t>
      </w:r>
    </w:p>
    <w:tbl>
      <w:tblPr>
        <w:tblW w:w="9134" w:type="dxa"/>
        <w:tblLayout w:type="fixed"/>
        <w:tblCellMar>
          <w:top w:w="3402" w:type="dxa"/>
          <w:left w:w="3402" w:type="dxa"/>
          <w:bottom w:w="3402" w:type="dxa"/>
          <w:right w:w="3402" w:type="dxa"/>
        </w:tblCellMar>
        <w:tblLook w:val="0000" w:firstRow="0" w:lastRow="0" w:firstColumn="0" w:lastColumn="0" w:noHBand="0" w:noVBand="0"/>
      </w:tblPr>
      <w:tblGrid>
        <w:gridCol w:w="1020"/>
        <w:gridCol w:w="8114"/>
      </w:tblGrid>
      <w:tr w:rsidR="00A0545A" w:rsidRPr="00A75990" w:rsidTr="004F2149">
        <w:trPr>
          <w:cantSplit/>
        </w:trPr>
        <w:tc>
          <w:tcPr>
            <w:tcW w:w="1020" w:type="dxa"/>
            <w:tcMar>
              <w:top w:w="0" w:type="dxa"/>
              <w:left w:w="62" w:type="dxa"/>
              <w:bottom w:w="0" w:type="dxa"/>
              <w:right w:w="62" w:type="dxa"/>
            </w:tcMar>
          </w:tcPr>
          <w:p w:rsidR="00A0545A" w:rsidRPr="00A75990" w:rsidRDefault="00A0545A" w:rsidP="004F2149">
            <w:pPr>
              <w:pStyle w:val="Note"/>
            </w:pPr>
            <w:r>
              <w:rPr>
                <w:noProof/>
                <w:lang w:val="en-US" w:bidi="he-IL"/>
              </w:rPr>
              <w:drawing>
                <wp:inline distT="0" distB="0" distL="0" distR="0" wp14:anchorId="7B35A0BB" wp14:editId="53641E44">
                  <wp:extent cx="469392" cy="440055"/>
                  <wp:effectExtent l="0" t="0" r="698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Icons.png"/>
                          <pic:cNvPicPr/>
                        </pic:nvPicPr>
                        <pic:blipFill>
                          <a:blip r:embed="rId20">
                            <a:extLst>
                              <a:ext uri="{28A0092B-C50C-407E-A947-70E740481C1C}">
                                <a14:useLocalDpi xmlns:a14="http://schemas.microsoft.com/office/drawing/2010/main" val="0"/>
                              </a:ext>
                            </a:extLst>
                          </a:blip>
                          <a:stretch>
                            <a:fillRect/>
                          </a:stretch>
                        </pic:blipFill>
                        <pic:spPr>
                          <a:xfrm>
                            <a:off x="0" y="0"/>
                            <a:ext cx="471233" cy="441781"/>
                          </a:xfrm>
                          <a:prstGeom prst="rect">
                            <a:avLst/>
                          </a:prstGeom>
                        </pic:spPr>
                      </pic:pic>
                    </a:graphicData>
                  </a:graphic>
                </wp:inline>
              </w:drawing>
            </w:r>
          </w:p>
        </w:tc>
        <w:tc>
          <w:tcPr>
            <w:tcW w:w="8114" w:type="dxa"/>
            <w:shd w:val="clear" w:color="auto" w:fill="F2F4D5"/>
            <w:tcMar>
              <w:top w:w="0" w:type="dxa"/>
              <w:left w:w="62" w:type="dxa"/>
              <w:bottom w:w="0" w:type="dxa"/>
              <w:right w:w="62" w:type="dxa"/>
            </w:tcMar>
          </w:tcPr>
          <w:p w:rsidR="00A0545A" w:rsidRPr="00A75990" w:rsidRDefault="00A0545A" w:rsidP="004B518A">
            <w:r w:rsidRPr="00A75990">
              <w:rPr>
                <w:rStyle w:val="SpecialBold"/>
                <w:rFonts w:asciiTheme="minorBidi" w:hAnsiTheme="minorBidi" w:cstheme="minorBidi"/>
              </w:rPr>
              <w:t>NOTE:</w:t>
            </w:r>
            <w:r>
              <w:rPr>
                <w:rStyle w:val="SpecialBold"/>
                <w:rFonts w:asciiTheme="minorBidi" w:hAnsiTheme="minorBidi" w:cstheme="minorBidi"/>
              </w:rPr>
              <w:t xml:space="preserve"> </w:t>
            </w:r>
            <w:r>
              <w:t>T</w:t>
            </w:r>
            <w:r w:rsidRPr="00AB0825">
              <w:t>he categories’ custom data is not inherited by the entries associated with each category</w:t>
            </w:r>
            <w:r>
              <w:t xml:space="preserve">. </w:t>
            </w:r>
            <w:r w:rsidR="00B25F33">
              <w:t>C</w:t>
            </w:r>
            <w:r w:rsidR="00B25F33" w:rsidRPr="00AB0825">
              <w:t>ategories’ custom data</w:t>
            </w:r>
            <w:r>
              <w:t xml:space="preserve"> is solely related to the category object and applies on category related Kaltura API calls only.</w:t>
            </w:r>
          </w:p>
        </w:tc>
      </w:tr>
    </w:tbl>
    <w:p w:rsidR="00A0545A" w:rsidRDefault="00A0545A" w:rsidP="00A0545A"/>
    <w:p w:rsidR="00300DFF" w:rsidRDefault="00300DFF" w:rsidP="00E3369B">
      <w:pPr>
        <w:pStyle w:val="Heading2"/>
      </w:pPr>
      <w:bookmarkStart w:id="604" w:name="_Managing_Schemas_2"/>
      <w:bookmarkStart w:id="605" w:name="_Toc332632011"/>
      <w:bookmarkEnd w:id="604"/>
      <w:r>
        <w:lastRenderedPageBreak/>
        <w:t>Managing Schemas</w:t>
      </w:r>
      <w:bookmarkEnd w:id="603"/>
      <w:bookmarkEnd w:id="605"/>
    </w:p>
    <w:p w:rsidR="00BB1905" w:rsidRDefault="00300DFF" w:rsidP="00C43F6B">
      <w:pPr>
        <w:pStyle w:val="BodyText"/>
      </w:pPr>
      <w:r w:rsidRPr="009A0C98">
        <w:t>A schema is a model for describing the structure of information.</w:t>
      </w:r>
      <w:r>
        <w:t xml:space="preserve"> Each data schema holds a list of customized fields. An </w:t>
      </w:r>
      <w:r w:rsidRPr="00DC0307">
        <w:t xml:space="preserve">XSD </w:t>
      </w:r>
      <w:r>
        <w:t>(</w:t>
      </w:r>
      <w:r w:rsidRPr="00B1251C">
        <w:t>XML Schema Definition</w:t>
      </w:r>
      <w:r w:rsidR="00123DCF">
        <w:t>)</w:t>
      </w:r>
      <w:r w:rsidRPr="00B1251C">
        <w:t xml:space="preserve"> </w:t>
      </w:r>
      <w:r>
        <w:t xml:space="preserve">provides </w:t>
      </w:r>
      <w:r w:rsidRPr="00B1251C">
        <w:t xml:space="preserve">a way to describe and validate data in an </w:t>
      </w:r>
      <w:hyperlink r:id="rId118" w:history="1">
        <w:r w:rsidRPr="00B1251C">
          <w:t>XML</w:t>
        </w:r>
      </w:hyperlink>
      <w:r w:rsidRPr="003041AF">
        <w:t> environment.</w:t>
      </w:r>
    </w:p>
    <w:p w:rsidR="00BB1905" w:rsidRDefault="00BB1905" w:rsidP="00E3369B">
      <w:pPr>
        <w:pStyle w:val="Heading3"/>
      </w:pPr>
      <w:bookmarkStart w:id="606" w:name="_Adding_a_Schema"/>
      <w:bookmarkStart w:id="607" w:name="_Toc313796595"/>
      <w:bookmarkStart w:id="608" w:name="_Toc332632012"/>
      <w:bookmarkEnd w:id="606"/>
      <w:r w:rsidRPr="000E367A">
        <w:t>Adding</w:t>
      </w:r>
      <w:r>
        <w:t xml:space="preserve"> a Sch</w:t>
      </w:r>
      <w:r w:rsidRPr="00123DCF">
        <w:rPr>
          <w:rStyle w:val="Heading3Char"/>
        </w:rPr>
        <w:t>e</w:t>
      </w:r>
      <w:r>
        <w:t>ma</w:t>
      </w:r>
      <w:bookmarkEnd w:id="607"/>
      <w:bookmarkEnd w:id="608"/>
    </w:p>
    <w:p w:rsidR="00B62427" w:rsidRDefault="00B62427" w:rsidP="009428D3">
      <w:pPr>
        <w:pStyle w:val="Procedure"/>
        <w:pPrChange w:id="609" w:author="Debbie Zioni" w:date="2012-08-15T20:03:00Z">
          <w:pPr>
            <w:pStyle w:val="Procedure"/>
          </w:pPr>
        </w:pPrChange>
      </w:pPr>
      <w:r>
        <w:t>To add a schema</w:t>
      </w:r>
    </w:p>
    <w:p w:rsidR="00B62427" w:rsidRDefault="00B62427" w:rsidP="00292207">
      <w:pPr>
        <w:pStyle w:val="ListNumber"/>
        <w:numPr>
          <w:ilvl w:val="0"/>
          <w:numId w:val="113"/>
        </w:numPr>
      </w:pPr>
      <w:r w:rsidRPr="001568FB">
        <w:t xml:space="preserve">Select the </w:t>
      </w:r>
      <w:r w:rsidRPr="002F0199">
        <w:t xml:space="preserve">Settings </w:t>
      </w:r>
      <w:r w:rsidRPr="003E2A7D">
        <w:t xml:space="preserve">tab and then select the </w:t>
      </w:r>
      <w:r w:rsidRPr="002F0199">
        <w:t>Custom Data</w:t>
      </w:r>
      <w:r w:rsidRPr="003E2A7D">
        <w:t xml:space="preserve"> </w:t>
      </w:r>
      <w:r w:rsidR="003550FF">
        <w:t>tab</w:t>
      </w:r>
      <w:r w:rsidRPr="003E2A7D">
        <w:t>.</w:t>
      </w:r>
    </w:p>
    <w:p w:rsidR="00B62427" w:rsidRDefault="00B62427" w:rsidP="00123DCF">
      <w:pPr>
        <w:pStyle w:val="ListNumber"/>
      </w:pPr>
      <w:r w:rsidRPr="009C63E4">
        <w:t xml:space="preserve">Click </w:t>
      </w:r>
      <w:r w:rsidRPr="00B1251C">
        <w:t xml:space="preserve">Add </w:t>
      </w:r>
      <w:r>
        <w:t>New Schema.</w:t>
      </w:r>
    </w:p>
    <w:p w:rsidR="00B62427" w:rsidRDefault="00B62427">
      <w:pPr>
        <w:pStyle w:val="ListContinue"/>
      </w:pPr>
      <w:r>
        <w:t>The New Metadata Schema window appears.</w:t>
      </w:r>
    </w:p>
    <w:p w:rsidR="000F39AE" w:rsidRDefault="000F39AE" w:rsidP="000F39AE">
      <w:pPr>
        <w:pStyle w:val="ListNumber"/>
      </w:pPr>
      <w:r>
        <w:t>Enter a Name and Description.</w:t>
      </w:r>
    </w:p>
    <w:p w:rsidR="00A233AF" w:rsidRDefault="00A233AF" w:rsidP="000F39AE">
      <w:pPr>
        <w:pStyle w:val="ListNumber"/>
      </w:pPr>
      <w:r>
        <w:t xml:space="preserve">Select what entity to apply the </w:t>
      </w:r>
      <w:r w:rsidR="00317060">
        <w:t>metadata</w:t>
      </w:r>
      <w:r>
        <w:t xml:space="preserve"> to. The options are Entries or Categories.</w:t>
      </w:r>
    </w:p>
    <w:p w:rsidR="00B45DF8" w:rsidRDefault="00B45DF8" w:rsidP="000F39AE">
      <w:pPr>
        <w:pStyle w:val="ListNumber"/>
      </w:pPr>
      <w:r>
        <w:t>Enter the System Name (optional)</w:t>
      </w:r>
      <w:r w:rsidR="00317060">
        <w:t>.</w:t>
      </w:r>
      <w:r>
        <w:t xml:space="preserve"> This field is required if you are uploading content using Bulk XML files or if you need access to the schema via the API.</w:t>
      </w:r>
    </w:p>
    <w:p w:rsidR="00A233AF" w:rsidRDefault="00A233AF" w:rsidP="000F39AE">
      <w:pPr>
        <w:pStyle w:val="ListNumber"/>
      </w:pPr>
      <w:r>
        <w:t>Click Add Field.</w:t>
      </w:r>
    </w:p>
    <w:p w:rsidR="00660AB5" w:rsidRDefault="009428D3" w:rsidP="000F39AE">
      <w:pPr>
        <w:pStyle w:val="ListNumber"/>
      </w:pPr>
      <w:hyperlink w:anchor="Adding_Custom_Metadata_Fields" w:history="1">
        <w:r w:rsidR="00660AB5" w:rsidRPr="00660AB5">
          <w:rPr>
            <w:rStyle w:val="Hyperlink"/>
            <w:rFonts w:cs="Arial"/>
          </w:rPr>
          <w:t>Add custom data fields.</w:t>
        </w:r>
      </w:hyperlink>
    </w:p>
    <w:p w:rsidR="00B62427" w:rsidRPr="000E367A" w:rsidRDefault="00B62427">
      <w:pPr>
        <w:pStyle w:val="ListContinue"/>
      </w:pPr>
      <w:r>
        <w:rPr>
          <w:noProof/>
          <w:lang w:val="en-US" w:bidi="he-IL"/>
        </w:rPr>
        <w:drawing>
          <wp:inline distT="0" distB="0" distL="0" distR="0" wp14:anchorId="5087FA8F" wp14:editId="0BA42EEC">
            <wp:extent cx="5465933" cy="3189898"/>
            <wp:effectExtent l="0" t="0" r="190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_metadata_schema.png"/>
                    <pic:cNvPicPr/>
                  </pic:nvPicPr>
                  <pic:blipFill>
                    <a:blip r:embed="rId119">
                      <a:extLst>
                        <a:ext uri="{28A0092B-C50C-407E-A947-70E740481C1C}">
                          <a14:useLocalDpi xmlns:a14="http://schemas.microsoft.com/office/drawing/2010/main" val="0"/>
                        </a:ext>
                      </a:extLst>
                    </a:blip>
                    <a:stretch>
                      <a:fillRect/>
                    </a:stretch>
                  </pic:blipFill>
                  <pic:spPr>
                    <a:xfrm>
                      <a:off x="0" y="0"/>
                      <a:ext cx="5465933" cy="3189898"/>
                    </a:xfrm>
                    <a:prstGeom prst="rect">
                      <a:avLst/>
                    </a:prstGeom>
                  </pic:spPr>
                </pic:pic>
              </a:graphicData>
            </a:graphic>
          </wp:inline>
        </w:drawing>
      </w:r>
    </w:p>
    <w:p w:rsidR="00A233AF" w:rsidRDefault="00A233AF" w:rsidP="004B518A">
      <w:pPr>
        <w:pStyle w:val="Heading3"/>
        <w:keepNext/>
      </w:pPr>
      <w:bookmarkStart w:id="610" w:name="_Toc332632013"/>
      <w:r>
        <w:t>Adding Custom Data Fields</w:t>
      </w:r>
      <w:bookmarkEnd w:id="610"/>
    </w:p>
    <w:p w:rsidR="00300DFF" w:rsidRPr="006857E5" w:rsidRDefault="00300DFF" w:rsidP="009428D3">
      <w:pPr>
        <w:pStyle w:val="Procedure"/>
        <w:pPrChange w:id="611" w:author="Debbie Zioni" w:date="2012-08-15T20:03:00Z">
          <w:pPr>
            <w:pStyle w:val="Procedure"/>
          </w:pPr>
        </w:pPrChange>
      </w:pPr>
      <w:r>
        <w:t xml:space="preserve">To </w:t>
      </w:r>
      <w:bookmarkStart w:id="612" w:name="Adding_Custom_Metadata_Fields"/>
      <w:r>
        <w:t>add custom</w:t>
      </w:r>
      <w:r w:rsidR="00B20E99">
        <w:t xml:space="preserve"> data </w:t>
      </w:r>
      <w:r>
        <w:t>f</w:t>
      </w:r>
      <w:r w:rsidRPr="00F47703">
        <w:t>ields</w:t>
      </w:r>
      <w:bookmarkEnd w:id="612"/>
    </w:p>
    <w:p w:rsidR="00300DFF" w:rsidRDefault="00300DFF" w:rsidP="00292207">
      <w:pPr>
        <w:pStyle w:val="ListNumber"/>
        <w:numPr>
          <w:ilvl w:val="0"/>
          <w:numId w:val="112"/>
        </w:numPr>
      </w:pPr>
      <w:r w:rsidRPr="001568FB">
        <w:t xml:space="preserve">Select the </w:t>
      </w:r>
      <w:r w:rsidRPr="002F0199">
        <w:t xml:space="preserve">Settings </w:t>
      </w:r>
      <w:r w:rsidRPr="003E2A7D">
        <w:t xml:space="preserve">tab and then select the </w:t>
      </w:r>
      <w:r w:rsidRPr="002F0199">
        <w:t>Custom Data</w:t>
      </w:r>
      <w:r w:rsidRPr="003E2A7D">
        <w:t xml:space="preserve"> </w:t>
      </w:r>
      <w:r w:rsidR="003550FF">
        <w:t>tab</w:t>
      </w:r>
      <w:r w:rsidRPr="003E2A7D">
        <w:t>.</w:t>
      </w:r>
    </w:p>
    <w:p w:rsidR="00F51F42" w:rsidRDefault="00300DFF" w:rsidP="00A20DFB">
      <w:pPr>
        <w:pStyle w:val="ListNumber"/>
      </w:pPr>
      <w:r w:rsidRPr="00B1251C">
        <w:t>Add</w:t>
      </w:r>
      <w:r w:rsidR="00DB61EE">
        <w:t xml:space="preserve"> a</w:t>
      </w:r>
      <w:r w:rsidRPr="00B1251C">
        <w:t xml:space="preserve"> </w:t>
      </w:r>
      <w:r w:rsidR="00DB61EE">
        <w:t>s</w:t>
      </w:r>
      <w:r w:rsidR="00B46DFA">
        <w:t>chema.</w:t>
      </w:r>
      <w:r w:rsidR="00DB61EE">
        <w:t xml:space="preserve"> See </w:t>
      </w:r>
      <w:hyperlink w:anchor="_Adding_a_Schema" w:history="1">
        <w:r w:rsidR="002606F6" w:rsidRPr="002606F6">
          <w:rPr>
            <w:rStyle w:val="Hyperlink"/>
            <w:rFonts w:cs="Arial"/>
          </w:rPr>
          <w:t>Adding a Schema</w:t>
        </w:r>
      </w:hyperlink>
      <w:r w:rsidR="0098584F">
        <w:t>.</w:t>
      </w:r>
    </w:p>
    <w:p w:rsidR="002606F6" w:rsidRDefault="002606F6" w:rsidP="00123DCF">
      <w:pPr>
        <w:pStyle w:val="ListNumber"/>
      </w:pPr>
      <w:r>
        <w:t>Click Add Field.</w:t>
      </w:r>
    </w:p>
    <w:p w:rsidR="002606F6" w:rsidRDefault="002606F6">
      <w:pPr>
        <w:pStyle w:val="ListContinue"/>
      </w:pPr>
      <w:r>
        <w:t>The New Field window appears.</w:t>
      </w:r>
    </w:p>
    <w:p w:rsidR="002606F6" w:rsidRPr="000E367A" w:rsidRDefault="002606F6">
      <w:pPr>
        <w:pStyle w:val="ListContinue"/>
      </w:pPr>
      <w:r w:rsidRPr="00E54D7D">
        <w:rPr>
          <w:noProof/>
          <w:lang w:val="en-US" w:bidi="he-IL"/>
        </w:rPr>
        <w:lastRenderedPageBreak/>
        <w:drawing>
          <wp:inline distT="0" distB="0" distL="0" distR="0" wp14:anchorId="705867D6" wp14:editId="0A947D9F">
            <wp:extent cx="3165918" cy="3474393"/>
            <wp:effectExtent l="0" t="0" r="0" b="0"/>
            <wp:docPr id="1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3165918" cy="3474393"/>
                    </a:xfrm>
                    <a:prstGeom prst="rect">
                      <a:avLst/>
                    </a:prstGeom>
                    <a:noFill/>
                    <a:ln w="9525">
                      <a:noFill/>
                      <a:miter lim="800000"/>
                      <a:headEnd/>
                      <a:tailEnd/>
                    </a:ln>
                  </pic:spPr>
                </pic:pic>
              </a:graphicData>
            </a:graphic>
          </wp:inline>
        </w:drawing>
      </w:r>
    </w:p>
    <w:p w:rsidR="00300DFF" w:rsidRPr="00BE4C71" w:rsidRDefault="00300DFF" w:rsidP="00BE4C71">
      <w:pPr>
        <w:pStyle w:val="ListNumber"/>
      </w:pPr>
      <w:r w:rsidRPr="00FE07E3">
        <w:t>Select</w:t>
      </w:r>
      <w:r>
        <w:t xml:space="preserve"> the </w:t>
      </w:r>
      <w:r w:rsidRPr="00FE07E3">
        <w:t xml:space="preserve">Field </w:t>
      </w:r>
      <w:r w:rsidR="00123DCF" w:rsidRPr="00FE07E3">
        <w:t>type</w:t>
      </w:r>
      <w:r w:rsidR="00123DCF">
        <w:t>.</w:t>
      </w:r>
      <w:r w:rsidR="00E56256">
        <w:t xml:space="preserve"> See </w:t>
      </w:r>
      <w:hyperlink w:anchor="_Kaltura_Custom_Metadata_1" w:history="1">
        <w:r w:rsidR="00E56256" w:rsidRPr="00E56256">
          <w:rPr>
            <w:rStyle w:val="Hyperlink"/>
            <w:rFonts w:cs="Arial"/>
          </w:rPr>
          <w:t>Kaltura Custom Metadata Functionality</w:t>
        </w:r>
      </w:hyperlink>
      <w:r w:rsidR="00E56256">
        <w:t>.</w:t>
      </w:r>
    </w:p>
    <w:p w:rsidR="00300DFF" w:rsidRPr="00FE07E3" w:rsidRDefault="00300DFF" w:rsidP="00123DCF">
      <w:pPr>
        <w:pStyle w:val="ListNumber"/>
      </w:pPr>
      <w:r w:rsidRPr="00FE07E3">
        <w:t>Enter values for the field or list.</w:t>
      </w:r>
    </w:p>
    <w:p w:rsidR="00300DFF" w:rsidRPr="00FE07E3" w:rsidRDefault="00C764C6" w:rsidP="00123DCF">
      <w:pPr>
        <w:pStyle w:val="ListNumber"/>
      </w:pPr>
      <w:r>
        <w:t xml:space="preserve">(Optional) </w:t>
      </w:r>
      <w:r w:rsidR="00300DFF" w:rsidRPr="00FE07E3">
        <w:t>Add a Description, or Full Description.</w:t>
      </w:r>
    </w:p>
    <w:p w:rsidR="00300DFF" w:rsidRPr="00FE07E3" w:rsidRDefault="00300DFF" w:rsidP="00123DCF">
      <w:pPr>
        <w:pStyle w:val="ListNumber"/>
      </w:pPr>
      <w:r w:rsidRPr="00FE07E3">
        <w:t>Click Save. The Custom Fields List is displayed.</w:t>
      </w:r>
    </w:p>
    <w:p w:rsidR="00300DFF" w:rsidRPr="00FE07E3" w:rsidRDefault="00300DFF" w:rsidP="00123DCF">
      <w:pPr>
        <w:pStyle w:val="ListNumber"/>
      </w:pPr>
      <w:r w:rsidRPr="00FE07E3">
        <w:t>Use the up and down arrows to change the order of the fields.</w:t>
      </w:r>
    </w:p>
    <w:p w:rsidR="0016115D" w:rsidRDefault="00300DFF" w:rsidP="003301AB">
      <w:pPr>
        <w:pStyle w:val="ListContinue"/>
      </w:pPr>
      <w:r>
        <w:t>The following is an example of entering data</w:t>
      </w:r>
      <w:r w:rsidR="00E175F6">
        <w:t xml:space="preserve"> as a Text Select list for the</w:t>
      </w:r>
      <w:r>
        <w:t xml:space="preserve"> field</w:t>
      </w:r>
      <w:r w:rsidR="00C764C6">
        <w:t xml:space="preserve"> Publish Values</w:t>
      </w:r>
      <w:r>
        <w:t>.</w:t>
      </w:r>
    </w:p>
    <w:p w:rsidR="00300DFF" w:rsidRPr="00D1178A" w:rsidRDefault="0016115D" w:rsidP="003301AB">
      <w:pPr>
        <w:pStyle w:val="ListContinue"/>
      </w:pPr>
      <w:r w:rsidRPr="00300DFF">
        <w:rPr>
          <w:noProof/>
          <w:lang w:val="en-US" w:bidi="he-IL"/>
        </w:rPr>
        <w:drawing>
          <wp:inline distT="0" distB="0" distL="0" distR="0" wp14:anchorId="7DA4006B" wp14:editId="17B109E7">
            <wp:extent cx="2491543" cy="3219048"/>
            <wp:effectExtent l="0" t="0" r="4445"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_metadata_field.png"/>
                    <pic:cNvPicPr/>
                  </pic:nvPicPr>
                  <pic:blipFill>
                    <a:blip r:embed="rId121">
                      <a:extLst>
                        <a:ext uri="{28A0092B-C50C-407E-A947-70E740481C1C}">
                          <a14:useLocalDpi xmlns:a14="http://schemas.microsoft.com/office/drawing/2010/main" val="0"/>
                        </a:ext>
                      </a:extLst>
                    </a:blip>
                    <a:stretch>
                      <a:fillRect/>
                    </a:stretch>
                  </pic:blipFill>
                  <pic:spPr>
                    <a:xfrm>
                      <a:off x="0" y="0"/>
                      <a:ext cx="2491543" cy="3219048"/>
                    </a:xfrm>
                    <a:prstGeom prst="rect">
                      <a:avLst/>
                    </a:prstGeom>
                  </pic:spPr>
                </pic:pic>
              </a:graphicData>
            </a:graphic>
          </wp:inline>
        </w:drawing>
      </w:r>
      <w:r w:rsidR="00300DFF">
        <w:br/>
      </w:r>
    </w:p>
    <w:p w:rsidR="005E6722" w:rsidRDefault="005E6722" w:rsidP="003301AB">
      <w:pPr>
        <w:pStyle w:val="ListContinue"/>
      </w:pPr>
      <w:r>
        <w:t>The following screen displays a schema with an entry ID chosen.</w:t>
      </w:r>
    </w:p>
    <w:p w:rsidR="005E6722" w:rsidRPr="00DA64B7" w:rsidRDefault="005E6722" w:rsidP="003301AB">
      <w:pPr>
        <w:pStyle w:val="ListContinue"/>
        <w:rPr>
          <w:lang w:val="en-US"/>
        </w:rPr>
      </w:pPr>
      <w:r w:rsidRPr="00E54D7D">
        <w:rPr>
          <w:noProof/>
          <w:lang w:val="en-US" w:bidi="he-IL"/>
        </w:rPr>
        <w:lastRenderedPageBreak/>
        <w:drawing>
          <wp:inline distT="0" distB="0" distL="0" distR="0" wp14:anchorId="7DD58E26" wp14:editId="04BB4098">
            <wp:extent cx="6022630" cy="3447829"/>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metadata.png"/>
                    <pic:cNvPicPr/>
                  </pic:nvPicPr>
                  <pic:blipFill>
                    <a:blip r:embed="rId122">
                      <a:extLst>
                        <a:ext uri="{28A0092B-C50C-407E-A947-70E740481C1C}">
                          <a14:useLocalDpi xmlns:a14="http://schemas.microsoft.com/office/drawing/2010/main" val="0"/>
                        </a:ext>
                      </a:extLst>
                    </a:blip>
                    <a:stretch>
                      <a:fillRect/>
                    </a:stretch>
                  </pic:blipFill>
                  <pic:spPr>
                    <a:xfrm>
                      <a:off x="0" y="0"/>
                      <a:ext cx="6022630" cy="3447829"/>
                    </a:xfrm>
                    <a:prstGeom prst="rect">
                      <a:avLst/>
                    </a:prstGeom>
                  </pic:spPr>
                </pic:pic>
              </a:graphicData>
            </a:graphic>
          </wp:inline>
        </w:drawing>
      </w:r>
    </w:p>
    <w:p w:rsidR="00300DFF" w:rsidRPr="003301AB" w:rsidRDefault="00300DFF">
      <w:pPr>
        <w:pStyle w:val="Heading3"/>
      </w:pPr>
      <w:bookmarkStart w:id="613" w:name="_Setting_Values_for"/>
      <w:bookmarkStart w:id="614" w:name="_Toc313796596"/>
      <w:bookmarkStart w:id="615" w:name="_Toc332632014"/>
      <w:bookmarkEnd w:id="613"/>
      <w:r w:rsidRPr="003301AB">
        <w:t>Setting Values for Custom</w:t>
      </w:r>
      <w:r w:rsidR="003A2D8B" w:rsidRPr="003301AB">
        <w:t xml:space="preserve"> </w:t>
      </w:r>
      <w:r w:rsidRPr="003301AB">
        <w:t>Metadata Fields</w:t>
      </w:r>
      <w:r w:rsidR="00B25F33">
        <w:t xml:space="preserve"> - </w:t>
      </w:r>
      <w:r w:rsidRPr="003301AB">
        <w:t>Per Entry</w:t>
      </w:r>
      <w:bookmarkEnd w:id="614"/>
      <w:bookmarkEnd w:id="615"/>
    </w:p>
    <w:p w:rsidR="00300DFF" w:rsidRPr="008F6BDF" w:rsidRDefault="00300DFF" w:rsidP="009428D3">
      <w:pPr>
        <w:pStyle w:val="Procedure"/>
        <w:pPrChange w:id="616" w:author="Debbie Zioni" w:date="2012-08-15T20:03:00Z">
          <w:pPr>
            <w:pStyle w:val="Procedure"/>
          </w:pPr>
        </w:pPrChange>
      </w:pPr>
      <w:r w:rsidRPr="008F6BDF">
        <w:t xml:space="preserve">To add values to the custom metadata fields </w:t>
      </w:r>
    </w:p>
    <w:p w:rsidR="00CD5B4B" w:rsidRPr="008F6BDF" w:rsidRDefault="00300DFF" w:rsidP="00292207">
      <w:pPr>
        <w:pStyle w:val="ListNumber"/>
        <w:numPr>
          <w:ilvl w:val="0"/>
          <w:numId w:val="118"/>
        </w:numPr>
      </w:pPr>
      <w:r w:rsidRPr="008F6BDF">
        <w:t xml:space="preserve">Select the Content tab and </w:t>
      </w:r>
      <w:r w:rsidR="00CD5B4B" w:rsidRPr="008F6BDF">
        <w:t>select Entries.</w:t>
      </w:r>
    </w:p>
    <w:p w:rsidR="00CD5B4B" w:rsidRPr="008F6BDF" w:rsidRDefault="00CD5B4B" w:rsidP="008F6BDF">
      <w:pPr>
        <w:pStyle w:val="ListNumber"/>
      </w:pPr>
      <w:r w:rsidRPr="008F6BDF">
        <w:t>C</w:t>
      </w:r>
      <w:r w:rsidR="00300DFF" w:rsidRPr="008F6BDF">
        <w:t>lick o</w:t>
      </w:r>
      <w:r w:rsidR="002A314C" w:rsidRPr="008F6BDF">
        <w:t>n</w:t>
      </w:r>
      <w:r w:rsidR="00300DFF" w:rsidRPr="008F6BDF">
        <w:t xml:space="preserve"> entry in the Entries table.</w:t>
      </w:r>
      <w:bookmarkStart w:id="617" w:name="_Toc313796597"/>
    </w:p>
    <w:p w:rsidR="00CD5B4B" w:rsidRPr="008F6BDF" w:rsidRDefault="00CD5B4B" w:rsidP="004B518A">
      <w:pPr>
        <w:pStyle w:val="ListContinue"/>
      </w:pPr>
      <w:r w:rsidRPr="008F6BDF">
        <w:t xml:space="preserve">The custom data is displayed in the </w:t>
      </w:r>
      <w:r w:rsidR="00310624">
        <w:t>M</w:t>
      </w:r>
      <w:r w:rsidRPr="008F6BDF">
        <w:t>etadata tab.</w:t>
      </w:r>
    </w:p>
    <w:p w:rsidR="00C764C6" w:rsidRPr="008F6BDF" w:rsidRDefault="00C764C6" w:rsidP="008F6BDF">
      <w:pPr>
        <w:pStyle w:val="ListNumber"/>
      </w:pPr>
      <w:r w:rsidRPr="008F6BDF">
        <w:t>Add or modify the Custom Data values and click Save &amp; Close.</w:t>
      </w:r>
    </w:p>
    <w:p w:rsidR="00835C3A" w:rsidRDefault="00C764C6" w:rsidP="004B518A">
      <w:pPr>
        <w:pStyle w:val="ListContinue"/>
      </w:pPr>
      <w:r w:rsidRPr="008F6BDF">
        <w:t xml:space="preserve">The </w:t>
      </w:r>
      <w:r w:rsidR="00E44A2E" w:rsidRPr="008F6BDF">
        <w:t xml:space="preserve">following </w:t>
      </w:r>
      <w:r w:rsidR="00E055DA" w:rsidRPr="008F6BDF">
        <w:t xml:space="preserve">screen </w:t>
      </w:r>
      <w:r w:rsidRPr="008F6BDF">
        <w:t>demonstrates the values insertion page within a specific schema.</w:t>
      </w:r>
      <w:r w:rsidR="00D47376" w:rsidRPr="0003704D">
        <w:t xml:space="preserve"> </w:t>
      </w:r>
      <w:r w:rsidR="00D47376" w:rsidRPr="00A20DFB">
        <w:t>Use to scroll to view the entire schema information.</w:t>
      </w:r>
    </w:p>
    <w:p w:rsidR="00835C3A" w:rsidRPr="004B518A" w:rsidRDefault="00835C3A" w:rsidP="004B518A">
      <w:pPr>
        <w:pStyle w:val="ListContinue"/>
      </w:pPr>
    </w:p>
    <w:p w:rsidR="00D47376" w:rsidRPr="00E3369B" w:rsidRDefault="0074361E" w:rsidP="004B518A">
      <w:pPr>
        <w:pStyle w:val="ListContinue"/>
      </w:pPr>
      <w:r w:rsidRPr="00604156">
        <w:rPr>
          <w:noProof/>
          <w:lang w:val="en-US" w:bidi="he-IL"/>
        </w:rPr>
        <w:lastRenderedPageBreak/>
        <mc:AlternateContent>
          <mc:Choice Requires="wpc">
            <w:drawing>
              <wp:inline distT="0" distB="0" distL="0" distR="0" wp14:anchorId="64E31F59" wp14:editId="78367770">
                <wp:extent cx="5486400" cy="6067425"/>
                <wp:effectExtent l="0" t="0" r="0" b="0"/>
                <wp:docPr id="131" name="Canvas 1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9" name="Picture 139"/>
                          <pic:cNvPicPr>
                            <a:picLocks noChangeAspect="1"/>
                          </pic:cNvPicPr>
                        </pic:nvPicPr>
                        <pic:blipFill>
                          <a:blip r:embed="rId123"/>
                          <a:stretch>
                            <a:fillRect/>
                          </a:stretch>
                        </pic:blipFill>
                        <pic:spPr>
                          <a:xfrm>
                            <a:off x="0" y="0"/>
                            <a:ext cx="5486400" cy="3379389"/>
                          </a:xfrm>
                          <a:prstGeom prst="rect">
                            <a:avLst/>
                          </a:prstGeom>
                        </pic:spPr>
                      </pic:pic>
                      <pic:pic xmlns:pic="http://schemas.openxmlformats.org/drawingml/2006/picture">
                        <pic:nvPicPr>
                          <pic:cNvPr id="282" name="Picture 282"/>
                          <pic:cNvPicPr/>
                        </pic:nvPicPr>
                        <pic:blipFill>
                          <a:blip r:embed="rId124">
                            <a:extLst>
                              <a:ext uri="{28A0092B-C50C-407E-A947-70E740481C1C}">
                                <a14:useLocalDpi xmlns:a14="http://schemas.microsoft.com/office/drawing/2010/main" val="0"/>
                              </a:ext>
                            </a:extLst>
                          </a:blip>
                          <a:stretch>
                            <a:fillRect/>
                          </a:stretch>
                        </pic:blipFill>
                        <pic:spPr>
                          <a:xfrm>
                            <a:off x="857250" y="2809875"/>
                            <a:ext cx="2409825" cy="3086100"/>
                          </a:xfrm>
                          <a:prstGeom prst="rect">
                            <a:avLst/>
                          </a:prstGeom>
                        </pic:spPr>
                      </pic:pic>
                    </wpc:wpc>
                  </a:graphicData>
                </a:graphic>
              </wp:inline>
            </w:drawing>
          </mc:Choice>
          <mc:Fallback>
            <w:pict>
              <v:group id="Canvas 131" o:spid="_x0000_s1026" editas="canvas" style="width:6in;height:477.75pt;mso-position-horizontal-relative:char;mso-position-vertical-relative:line" coordsize="54864,60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">
                <v:shape id="_x0000_s1027" type="#_x0000_t75" style="position:absolute;width:54864;height:60674;visibility:visible;mso-wrap-style:square">
                  <v:fill o:detectmouseclick="t"/>
                  <v:path o:connecttype="none"/>
                </v:shape>
                <v:shape id="Picture 139" o:spid="_x0000_s1028" type="#_x0000_t75" style="position:absolute;width:54864;height:337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P2dLBAAAA3AAAAA8AAABkcnMvZG93bnJldi54bWxET0trwkAQvhf8D8sI3urGB8WmrqKCj0vA&#10;R/E8ZKdJNDsbsmsS/71bKPQ2H99z5svOlKKh2hWWFYyGEQji1OqCMwXfl+37DITzyBpLy6TgSQ6W&#10;i97bHGNtWz5Rc/aZCCHsYlSQe1/FUro0J4NuaCviwP3Y2qAPsM6krrEN4aaU4yj6kAYLDg05VrTJ&#10;Kb2fH0bBespV4hNud3g9jq63056ShpUa9LvVFwhPnf8X/7kPOsyffMLvM+ECuXg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kP2dLBAAAA3AAAAA8AAAAAAAAAAAAAAAAAnwIA&#10;AGRycy9kb3ducmV2LnhtbFBLBQYAAAAABAAEAPcAAACNAwAAAAA=&#10;">
                  <v:imagedata r:id="rId131" o:title=""/>
                  <v:path arrowok="t"/>
                </v:shape>
                <v:shape id="Picture 282" o:spid="_x0000_s1029" type="#_x0000_t75" style="position:absolute;left:8572;top:28098;width:24098;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1BFPFAAAA3AAAAA8AAABkcnMvZG93bnJldi54bWxEj0+LwjAUxO8L+x3CE/a2Te2CSjWKCot7&#10;UvwDXh/Ns602L6WJtu6nN4LgcZiZ3zCTWWcqcaPGlZYV9KMYBHFmdcm5gsP+93sEwnlkjZVlUnAn&#10;B7Pp58cEU21b3tJt53MRIOxSVFB4X6dSuqwggy6yNXHwTrYx6INscqkbbAPcVDKJ44E0WHJYKLCm&#10;ZUHZZXc1Co7r9Wa+WSwO/8NLffpp49X9vDwq9dXr5mMQnjr/Dr/af1pBMkrgeSYcATl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NQRTxQAAANwAAAAPAAAAAAAAAAAAAAAA&#10;AJ8CAABkcnMvZG93bnJldi54bWxQSwUGAAAAAAQABAD3AAAAkQMAAAAA&#10;">
                  <v:imagedata r:id="rId132" o:title=""/>
                </v:shape>
                <w10:anchorlock/>
              </v:group>
            </w:pict>
          </mc:Fallback>
        </mc:AlternateContent>
      </w:r>
    </w:p>
    <w:p w:rsidR="00041E90" w:rsidRPr="008F6BDF" w:rsidRDefault="00830E6A" w:rsidP="009428D3">
      <w:pPr>
        <w:pStyle w:val="Procedure"/>
        <w:pPrChange w:id="618" w:author="Debbie Zioni" w:date="2012-08-15T20:03:00Z">
          <w:pPr>
            <w:pStyle w:val="Procedure"/>
          </w:pPr>
        </w:pPrChange>
      </w:pPr>
      <w:r w:rsidRPr="008F6BDF">
        <w:t xml:space="preserve">To add or remove related entries </w:t>
      </w:r>
    </w:p>
    <w:p w:rsidR="00081A1B" w:rsidRPr="008F6BDF" w:rsidRDefault="00081A1B" w:rsidP="00292207">
      <w:pPr>
        <w:pStyle w:val="ListNumber"/>
        <w:numPr>
          <w:ilvl w:val="0"/>
          <w:numId w:val="153"/>
        </w:numPr>
      </w:pPr>
      <w:r w:rsidRPr="008F6BDF">
        <w:t xml:space="preserve">Create a schema and add the Related Entries field. See </w:t>
      </w:r>
      <w:hyperlink w:anchor="Adding_Custom_Metadata_Fields" w:history="1">
        <w:r w:rsidRPr="008F6BDF">
          <w:rPr>
            <w:rStyle w:val="Hyperlink"/>
          </w:rPr>
          <w:t>Adding Custom Metadata Fields</w:t>
        </w:r>
      </w:hyperlink>
      <w:r w:rsidRPr="008F6BDF">
        <w:t>.</w:t>
      </w:r>
    </w:p>
    <w:p w:rsidR="00081A1B" w:rsidRPr="008F6BDF" w:rsidRDefault="00081A1B" w:rsidP="008F6BDF">
      <w:pPr>
        <w:pStyle w:val="ListNumber"/>
      </w:pPr>
      <w:r w:rsidRPr="008F6BDF">
        <w:t xml:space="preserve">Select an Entry </w:t>
      </w:r>
      <w:r w:rsidR="00A20DFB">
        <w:t>and select the M</w:t>
      </w:r>
      <w:r w:rsidR="001B02ED" w:rsidRPr="0003704D">
        <w:t>etadat</w:t>
      </w:r>
      <w:r w:rsidR="00D47376" w:rsidRPr="008F6BDF">
        <w:t>a tab.</w:t>
      </w:r>
    </w:p>
    <w:p w:rsidR="00830E6A" w:rsidRDefault="00E44A2E" w:rsidP="008F6BDF">
      <w:pPr>
        <w:pStyle w:val="ListNumber"/>
      </w:pPr>
      <w:r w:rsidRPr="008F6BDF">
        <w:t xml:space="preserve">Scroll to the Related Entries field and </w:t>
      </w:r>
      <w:r w:rsidR="00700024" w:rsidRPr="008F6BDF">
        <w:t>c</w:t>
      </w:r>
      <w:r w:rsidR="002A314C" w:rsidRPr="008F6BDF">
        <w:t>lick +A</w:t>
      </w:r>
      <w:r w:rsidRPr="008F6BDF">
        <w:t>dd/r</w:t>
      </w:r>
      <w:r w:rsidR="00081A1B" w:rsidRPr="008F6BDF">
        <w:t xml:space="preserve">emove </w:t>
      </w:r>
      <w:r w:rsidRPr="008F6BDF">
        <w:t xml:space="preserve">Linked </w:t>
      </w:r>
      <w:r w:rsidR="00081A1B" w:rsidRPr="008F6BDF">
        <w:t>Entries.</w:t>
      </w:r>
      <w:r w:rsidR="002A314C" w:rsidRPr="008F6BDF">
        <w:t xml:space="preserve"> </w:t>
      </w:r>
    </w:p>
    <w:p w:rsidR="00E14566" w:rsidRPr="008F6BDF" w:rsidRDefault="00E14566" w:rsidP="008F6BDF">
      <w:pPr>
        <w:pStyle w:val="ListContinue"/>
      </w:pPr>
      <w:r w:rsidRPr="002317FA">
        <w:rPr>
          <w:noProof/>
          <w:lang w:val="en-US" w:bidi="he-IL"/>
        </w:rPr>
        <w:lastRenderedPageBreak/>
        <w:drawing>
          <wp:inline distT="0" distB="0" distL="0" distR="0" wp14:anchorId="5C910949" wp14:editId="431E0A43">
            <wp:extent cx="5943600" cy="3789680"/>
            <wp:effectExtent l="0" t="0" r="0" b="127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related_entries.png"/>
                    <pic:cNvPicPr/>
                  </pic:nvPicPr>
                  <pic:blipFill>
                    <a:blip r:embed="rId133">
                      <a:extLst>
                        <a:ext uri="{28A0092B-C50C-407E-A947-70E740481C1C}">
                          <a14:useLocalDpi xmlns:a14="http://schemas.microsoft.com/office/drawing/2010/main" val="0"/>
                        </a:ext>
                      </a:extLst>
                    </a:blip>
                    <a:stretch>
                      <a:fillRect/>
                    </a:stretch>
                  </pic:blipFill>
                  <pic:spPr>
                    <a:xfrm>
                      <a:off x="0" y="0"/>
                      <a:ext cx="5943600" cy="3789680"/>
                    </a:xfrm>
                    <a:prstGeom prst="rect">
                      <a:avLst/>
                    </a:prstGeom>
                  </pic:spPr>
                </pic:pic>
              </a:graphicData>
            </a:graphic>
          </wp:inline>
        </w:drawing>
      </w:r>
    </w:p>
    <w:p w:rsidR="00081A1B" w:rsidRPr="008F6BDF" w:rsidRDefault="00081A1B" w:rsidP="008F6BDF">
      <w:pPr>
        <w:pStyle w:val="ListNumber"/>
      </w:pPr>
      <w:r w:rsidRPr="008F6BDF">
        <w:t>Move the Related Entries from the Entries table to the Select</w:t>
      </w:r>
      <w:r w:rsidR="001B27BD" w:rsidRPr="008F6BDF">
        <w:t>ed</w:t>
      </w:r>
      <w:r w:rsidRPr="008F6BDF">
        <w:t xml:space="preserve"> Entries list and click Save.</w:t>
      </w:r>
    </w:p>
    <w:p w:rsidR="002A314C" w:rsidRPr="00E3369B" w:rsidRDefault="002A314C">
      <w:pPr>
        <w:pStyle w:val="ListContinue"/>
        <w:rPr>
          <w:color w:val="000000" w:themeColor="text1"/>
          <w:highlight w:val="green"/>
        </w:rPr>
      </w:pPr>
      <w:r w:rsidRPr="00E3369B">
        <w:rPr>
          <w:noProof/>
          <w:color w:val="000000" w:themeColor="text1"/>
          <w:highlight w:val="green"/>
          <w:lang w:val="en-US" w:bidi="he-IL"/>
        </w:rPr>
        <w:drawing>
          <wp:inline distT="0" distB="0" distL="0" distR="0" wp14:anchorId="727C96E3" wp14:editId="30B5678B">
            <wp:extent cx="5510828" cy="325183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_related_files.png"/>
                    <pic:cNvPicPr/>
                  </pic:nvPicPr>
                  <pic:blipFill>
                    <a:blip r:embed="rId134">
                      <a:extLst>
                        <a:ext uri="{28A0092B-C50C-407E-A947-70E740481C1C}">
                          <a14:useLocalDpi xmlns:a14="http://schemas.microsoft.com/office/drawing/2010/main" val="0"/>
                        </a:ext>
                      </a:extLst>
                    </a:blip>
                    <a:stretch>
                      <a:fillRect/>
                    </a:stretch>
                  </pic:blipFill>
                  <pic:spPr>
                    <a:xfrm>
                      <a:off x="0" y="0"/>
                      <a:ext cx="5510828" cy="3251835"/>
                    </a:xfrm>
                    <a:prstGeom prst="rect">
                      <a:avLst/>
                    </a:prstGeom>
                  </pic:spPr>
                </pic:pic>
              </a:graphicData>
            </a:graphic>
          </wp:inline>
        </w:drawing>
      </w:r>
    </w:p>
    <w:p w:rsidR="00B25F33" w:rsidRDefault="00B25F33" w:rsidP="00B25F33">
      <w:pPr>
        <w:pStyle w:val="Heading3"/>
      </w:pPr>
      <w:bookmarkStart w:id="619" w:name="_Add_the_Transcoding_1"/>
      <w:bookmarkStart w:id="620" w:name="_Preparing_Metadata_for_2"/>
      <w:bookmarkStart w:id="621" w:name="_Related_Videos_Gallery_1"/>
      <w:bookmarkStart w:id="622" w:name="_Toc332632015"/>
      <w:bookmarkEnd w:id="617"/>
      <w:bookmarkEnd w:id="619"/>
      <w:bookmarkEnd w:id="620"/>
      <w:bookmarkEnd w:id="621"/>
      <w:r w:rsidRPr="00D03933">
        <w:t xml:space="preserve">Setting Values for </w:t>
      </w:r>
      <w:r>
        <w:t>Metadata</w:t>
      </w:r>
      <w:r w:rsidRPr="00D03933">
        <w:t xml:space="preserve"> Fields </w:t>
      </w:r>
      <w:r>
        <w:t xml:space="preserve">- </w:t>
      </w:r>
      <w:r w:rsidRPr="00D03933">
        <w:t xml:space="preserve">Per </w:t>
      </w:r>
      <w:r>
        <w:t>Category</w:t>
      </w:r>
      <w:bookmarkEnd w:id="622"/>
    </w:p>
    <w:p w:rsidR="00B25F33" w:rsidRDefault="00B25F33" w:rsidP="00B25F33">
      <w:r>
        <w:t xml:space="preserve">Custom Data values are set to categories in a similar way they are </w:t>
      </w:r>
      <w:hyperlink w:anchor="_Setting_Values_for" w:history="1">
        <w:r w:rsidRPr="00B25F33">
          <w:rPr>
            <w:rStyle w:val="Hyperlink"/>
            <w:rFonts w:cs="Arial"/>
          </w:rPr>
          <w:t>set for entries</w:t>
        </w:r>
      </w:hyperlink>
      <w:r>
        <w:t>, but from the metadata tab of the Edit Category window.</w:t>
      </w:r>
    </w:p>
    <w:p w:rsidR="00B25F33" w:rsidRPr="008F6BDF" w:rsidRDefault="00B25F33" w:rsidP="009428D3">
      <w:pPr>
        <w:pStyle w:val="Procedure"/>
        <w:pPrChange w:id="623" w:author="Debbie Zioni" w:date="2012-08-15T20:03:00Z">
          <w:pPr>
            <w:pStyle w:val="Procedure"/>
          </w:pPr>
        </w:pPrChange>
      </w:pPr>
      <w:r w:rsidRPr="008F6BDF">
        <w:lastRenderedPageBreak/>
        <w:t xml:space="preserve">To add values to the custom metadata fields </w:t>
      </w:r>
    </w:p>
    <w:p w:rsidR="00B25F33" w:rsidRPr="008F6BDF" w:rsidRDefault="00B25F33" w:rsidP="00292207">
      <w:pPr>
        <w:pStyle w:val="ListNumber"/>
        <w:numPr>
          <w:ilvl w:val="0"/>
          <w:numId w:val="228"/>
        </w:numPr>
      </w:pPr>
      <w:r w:rsidRPr="008F6BDF">
        <w:t xml:space="preserve">Select the Content tab and select </w:t>
      </w:r>
      <w:r>
        <w:t>Categories</w:t>
      </w:r>
      <w:r w:rsidRPr="008F6BDF">
        <w:t>.</w:t>
      </w:r>
    </w:p>
    <w:p w:rsidR="00B25F33" w:rsidRPr="008F6BDF" w:rsidRDefault="00B25F33" w:rsidP="004B518A">
      <w:pPr>
        <w:pStyle w:val="ListNumber"/>
      </w:pPr>
      <w:r w:rsidRPr="008F6BDF">
        <w:t xml:space="preserve">Click on </w:t>
      </w:r>
      <w:r>
        <w:t xml:space="preserve">a </w:t>
      </w:r>
      <w:r w:rsidR="00317060">
        <w:t xml:space="preserve">category </w:t>
      </w:r>
      <w:r w:rsidR="00317060" w:rsidRPr="008F6BDF">
        <w:t>in</w:t>
      </w:r>
      <w:r w:rsidRPr="008F6BDF">
        <w:t xml:space="preserve"> the </w:t>
      </w:r>
      <w:r>
        <w:t>Categories</w:t>
      </w:r>
      <w:r w:rsidRPr="008F6BDF">
        <w:t xml:space="preserve"> table.</w:t>
      </w:r>
    </w:p>
    <w:p w:rsidR="00B25F33" w:rsidRPr="008F6BDF" w:rsidRDefault="00B25F33" w:rsidP="004B518A">
      <w:pPr>
        <w:pStyle w:val="ListContinue"/>
      </w:pPr>
      <w:r w:rsidRPr="008F6BDF">
        <w:t>The c</w:t>
      </w:r>
      <w:r>
        <w:t>ustom data is displayed in the M</w:t>
      </w:r>
      <w:r w:rsidRPr="008F6BDF">
        <w:t>etadata tab.</w:t>
      </w:r>
    </w:p>
    <w:p w:rsidR="00B25F33" w:rsidRPr="008F6BDF" w:rsidRDefault="00B25F33" w:rsidP="00B25F33">
      <w:pPr>
        <w:pStyle w:val="ListNumber"/>
      </w:pPr>
      <w:r w:rsidRPr="008F6BDF">
        <w:t>Add or modify the Custom Data values and click Save &amp; Close.</w:t>
      </w:r>
    </w:p>
    <w:p w:rsidR="00B25F33" w:rsidRDefault="00B25F33" w:rsidP="004B518A">
      <w:pPr>
        <w:pStyle w:val="ListContinue"/>
      </w:pPr>
      <w:r w:rsidRPr="008F6BDF">
        <w:t>The following screen demonstrates the values insertion page within a specific schema.</w:t>
      </w:r>
      <w:r w:rsidRPr="0003704D">
        <w:t xml:space="preserve"> </w:t>
      </w:r>
      <w:r w:rsidRPr="00A20DFB">
        <w:t>Use to scroll to vie</w:t>
      </w:r>
      <w:r w:rsidR="00935075">
        <w:t>w the entire schema information.</w:t>
      </w:r>
    </w:p>
    <w:p w:rsidR="00935075" w:rsidRDefault="00935075" w:rsidP="004B518A">
      <w:pPr>
        <w:pStyle w:val="ListContinue"/>
      </w:pPr>
    </w:p>
    <w:p w:rsidR="00B25F33" w:rsidRDefault="00B25F33" w:rsidP="004B518A">
      <w:pPr>
        <w:pStyle w:val="ListContinue"/>
      </w:pPr>
      <w:r w:rsidRPr="00AB0825">
        <w:rPr>
          <w:noProof/>
          <w:lang w:val="en-US" w:bidi="he-IL"/>
        </w:rPr>
        <w:drawing>
          <wp:inline distT="0" distB="0" distL="0" distR="0" wp14:anchorId="56A21A6E" wp14:editId="23DCDDD5">
            <wp:extent cx="5676900" cy="3977640"/>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676900" cy="3977640"/>
                    </a:xfrm>
                    <a:prstGeom prst="rect">
                      <a:avLst/>
                    </a:prstGeom>
                  </pic:spPr>
                </pic:pic>
              </a:graphicData>
            </a:graphic>
          </wp:inline>
        </w:drawing>
      </w:r>
    </w:p>
    <w:p w:rsidR="00E04184" w:rsidRDefault="00FB4EFF" w:rsidP="008F6BDF">
      <w:pPr>
        <w:pStyle w:val="Heading2"/>
      </w:pPr>
      <w:bookmarkStart w:id="624" w:name="_Toc332632016"/>
      <w:r>
        <w:t>Related Videos</w:t>
      </w:r>
      <w:r w:rsidR="00594668">
        <w:t xml:space="preserve"> Gallery</w:t>
      </w:r>
      <w:bookmarkEnd w:id="624"/>
    </w:p>
    <w:p w:rsidR="00FB4EFF" w:rsidRPr="008F6BDF" w:rsidRDefault="00E809A7">
      <w:r>
        <w:t xml:space="preserve">The </w:t>
      </w:r>
      <w:r w:rsidR="00FB4EFF" w:rsidRPr="008F6BDF">
        <w:t>Related Videos</w:t>
      </w:r>
      <w:r>
        <w:t xml:space="preserve"> feature can be used to </w:t>
      </w:r>
      <w:r w:rsidR="00FB4EFF" w:rsidRPr="008F6BDF">
        <w:t>display</w:t>
      </w:r>
      <w:r>
        <w:t xml:space="preserve"> and share</w:t>
      </w:r>
      <w:r w:rsidR="00FB4EFF" w:rsidRPr="008F6BDF">
        <w:t xml:space="preserve"> related videos to your viewers. Related videos are </w:t>
      </w:r>
      <w:r w:rsidR="00317060" w:rsidRPr="008F6BDF">
        <w:t xml:space="preserve">displayed </w:t>
      </w:r>
      <w:r w:rsidR="00317060">
        <w:t>according to</w:t>
      </w:r>
      <w:r>
        <w:t xml:space="preserve"> your selection, either </w:t>
      </w:r>
      <w:r w:rsidR="00FB4EFF" w:rsidRPr="008F6BDF">
        <w:t xml:space="preserve">when a video is completed. </w:t>
      </w:r>
      <w:r w:rsidR="00BF2264">
        <w:t>When you se</w:t>
      </w:r>
      <w:r w:rsidR="00547F18">
        <w:t>le</w:t>
      </w:r>
      <w:r w:rsidR="00BF2264">
        <w:t>ct</w:t>
      </w:r>
      <w:r w:rsidR="00FB4EFF" w:rsidRPr="008F6BDF">
        <w:t xml:space="preserve"> a related video, the viewer is either redirected to the </w:t>
      </w:r>
      <w:r w:rsidR="00547F18">
        <w:t>specified URL</w:t>
      </w:r>
      <w:r w:rsidR="00FB4EFF" w:rsidRPr="008F6BDF">
        <w:t>, or the related video is loaded in the player.</w:t>
      </w:r>
    </w:p>
    <w:p w:rsidR="00622965" w:rsidRDefault="00627183" w:rsidP="009428D3">
      <w:pPr>
        <w:pStyle w:val="Procedure"/>
        <w:pPrChange w:id="625" w:author="Debbie Zioni" w:date="2012-08-15T20:03:00Z">
          <w:pPr>
            <w:pStyle w:val="Procedure"/>
          </w:pPr>
        </w:pPrChange>
      </w:pPr>
      <w:r>
        <w:t>To con</w:t>
      </w:r>
      <w:r w:rsidR="00622965">
        <w:t>figure Related Videos</w:t>
      </w:r>
    </w:p>
    <w:p w:rsidR="00622965" w:rsidRDefault="009428D3" w:rsidP="00292207">
      <w:pPr>
        <w:pStyle w:val="ListNumber"/>
        <w:numPr>
          <w:ilvl w:val="0"/>
          <w:numId w:val="188"/>
        </w:numPr>
      </w:pPr>
      <w:hyperlink w:anchor="_Related_Videos_Source" w:history="1">
        <w:r w:rsidR="00622965" w:rsidRPr="00622965">
          <w:rPr>
            <w:rStyle w:val="Hyperlink"/>
            <w:rFonts w:cs="Arial"/>
          </w:rPr>
          <w:t>Select the source</w:t>
        </w:r>
      </w:hyperlink>
      <w:r w:rsidR="00F776EA">
        <w:t>.</w:t>
      </w:r>
    </w:p>
    <w:p w:rsidR="00547F18" w:rsidRDefault="009428D3" w:rsidP="00292207">
      <w:pPr>
        <w:pStyle w:val="ListNumber"/>
        <w:numPr>
          <w:ilvl w:val="0"/>
          <w:numId w:val="188"/>
        </w:numPr>
      </w:pPr>
      <w:hyperlink w:anchor="_Configure_Autoplay_for" w:history="1">
        <w:r w:rsidR="00310624" w:rsidRPr="00310624">
          <w:rPr>
            <w:rStyle w:val="Hyperlink"/>
            <w:rFonts w:cs="Arial"/>
          </w:rPr>
          <w:t>Configure Autoplay for Related Videos</w:t>
        </w:r>
      </w:hyperlink>
      <w:r w:rsidR="00547F18">
        <w:t>.</w:t>
      </w:r>
    </w:p>
    <w:p w:rsidR="008B1A14" w:rsidRDefault="008B1A14" w:rsidP="004B518A">
      <w:pPr>
        <w:pStyle w:val="Heading3"/>
        <w:keepNext/>
      </w:pPr>
      <w:bookmarkStart w:id="626" w:name="_Related_Videos_Source"/>
      <w:bookmarkStart w:id="627" w:name="_Toc332632017"/>
      <w:bookmarkEnd w:id="626"/>
      <w:r w:rsidRPr="008B1A14">
        <w:lastRenderedPageBreak/>
        <w:t>Related Videos Source</w:t>
      </w:r>
      <w:bookmarkEnd w:id="627"/>
    </w:p>
    <w:p w:rsidR="00DF64E9" w:rsidRPr="0055527F" w:rsidRDefault="00DF64E9" w:rsidP="008F6BDF">
      <w:r>
        <w:t>The source of the related videos display may be from one of the following:</w:t>
      </w:r>
    </w:p>
    <w:p w:rsidR="008B1A14" w:rsidRDefault="008B1A14">
      <w:pPr>
        <w:pStyle w:val="BodyText"/>
      </w:pPr>
      <w:r w:rsidRPr="008F6BDF">
        <w:rPr>
          <w:b/>
        </w:rPr>
        <w:t>Automatic</w:t>
      </w:r>
      <w:r w:rsidR="00622965" w:rsidRPr="008F6BDF">
        <w:rPr>
          <w:b/>
        </w:rPr>
        <w:t>-</w:t>
      </w:r>
      <w:r w:rsidR="00622965">
        <w:t xml:space="preserve"> </w:t>
      </w:r>
      <w:r w:rsidRPr="008B1A14">
        <w:t>Automatically generated by Kaltura</w:t>
      </w:r>
      <w:r w:rsidR="00317060">
        <w:t xml:space="preserve"> (</w:t>
      </w:r>
      <w:r w:rsidRPr="008B1A14">
        <w:t>default</w:t>
      </w:r>
      <w:r w:rsidR="00CB13FC">
        <w:t>). The player</w:t>
      </w:r>
      <w:r w:rsidRPr="008B1A14">
        <w:t xml:space="preserve"> will fall back to</w:t>
      </w:r>
      <w:r w:rsidR="007470A3">
        <w:t xml:space="preserve"> </w:t>
      </w:r>
      <w:r w:rsidR="00CB13FC">
        <w:t>this option if you specify another Source that does not r</w:t>
      </w:r>
      <w:r w:rsidRPr="008B1A14">
        <w:t xml:space="preserve">eturn </w:t>
      </w:r>
      <w:r w:rsidR="007470A3">
        <w:t>a minimum of 12</w:t>
      </w:r>
      <w:r w:rsidRPr="007470A3">
        <w:t xml:space="preserve"> re</w:t>
      </w:r>
      <w:r w:rsidRPr="008B1A14">
        <w:t>lated items.</w:t>
      </w:r>
    </w:p>
    <w:p w:rsidR="008B1A14" w:rsidRPr="008F6BDF" w:rsidRDefault="00CB13FC" w:rsidP="003301AB">
      <w:pPr>
        <w:pStyle w:val="BodyText"/>
      </w:pPr>
      <w:r w:rsidRPr="008F6BDF">
        <w:t>Y</w:t>
      </w:r>
      <w:r w:rsidR="008B1A14" w:rsidRPr="008F6BDF">
        <w:t>ou can view this information regarding how Kaltura will generate the Related Videos for all videos watched using this player. Please note: in order to define which Entries will be used when Kaltura is searching for related videos, you can chan</w:t>
      </w:r>
      <w:r w:rsidR="00CC2890" w:rsidRPr="008F6BDF">
        <w:t>ge the configuration in the bel</w:t>
      </w:r>
      <w:r w:rsidR="008B1A14" w:rsidRPr="008F6BDF">
        <w:t>ow specified Playlist</w:t>
      </w:r>
    </w:p>
    <w:p w:rsidR="00CB13FC" w:rsidRDefault="00CB13FC" w:rsidP="009428D3">
      <w:pPr>
        <w:pStyle w:val="Procedure"/>
        <w:pPrChange w:id="628" w:author="Debbie Zioni" w:date="2012-08-15T20:03:00Z">
          <w:pPr>
            <w:pStyle w:val="Procedure"/>
          </w:pPr>
        </w:pPrChange>
      </w:pPr>
      <w:r>
        <w:t xml:space="preserve">To select automatically generated related videos </w:t>
      </w:r>
    </w:p>
    <w:p w:rsidR="00CC2890" w:rsidRDefault="00CB13FC" w:rsidP="008F6BDF">
      <w:pPr>
        <w:pStyle w:val="ListBullet"/>
      </w:pPr>
      <w:r>
        <w:t>E</w:t>
      </w:r>
      <w:r w:rsidR="00CC2890">
        <w:t>nter the Playlist Id</w:t>
      </w:r>
      <w:r>
        <w:t>.</w:t>
      </w:r>
    </w:p>
    <w:p w:rsidR="008B1A14" w:rsidRDefault="008B1A14" w:rsidP="004B518A">
      <w:pPr>
        <w:pStyle w:val="ListBullet"/>
        <w:numPr>
          <w:ilvl w:val="0"/>
          <w:numId w:val="0"/>
        </w:numPr>
        <w:ind w:left="754"/>
      </w:pPr>
      <w:r w:rsidRPr="004B518A">
        <w:rPr>
          <w:b/>
          <w:bCs/>
        </w:rPr>
        <w:t xml:space="preserve">Reference </w:t>
      </w:r>
      <w:r w:rsidR="00317060" w:rsidRPr="004B518A">
        <w:rPr>
          <w:b/>
          <w:bCs/>
        </w:rPr>
        <w:t>Ids</w:t>
      </w:r>
      <w:r w:rsidR="00317060" w:rsidRPr="008B1A14">
        <w:t xml:space="preserve"> </w:t>
      </w:r>
      <w:r w:rsidR="004C480F">
        <w:t xml:space="preserve">- </w:t>
      </w:r>
      <w:r w:rsidR="004C480F" w:rsidRPr="008B1A14">
        <w:t>Related</w:t>
      </w:r>
      <w:r w:rsidRPr="008B1A14">
        <w:t xml:space="preserve"> videos are</w:t>
      </w:r>
      <w:r w:rsidR="00CB13FC">
        <w:t xml:space="preserve"> contained in</w:t>
      </w:r>
      <w:r w:rsidRPr="008B1A14">
        <w:t xml:space="preserve"> a list of Reference Ids </w:t>
      </w:r>
      <w:r w:rsidR="00CB13FC">
        <w:t xml:space="preserve">from </w:t>
      </w:r>
      <w:r w:rsidRPr="008B1A14">
        <w:t xml:space="preserve">either </w:t>
      </w:r>
      <w:r w:rsidR="00317060" w:rsidRPr="008B1A14">
        <w:t>pre-defined</w:t>
      </w:r>
      <w:r w:rsidRPr="008B1A14">
        <w:t xml:space="preserve"> in a custom metadata field or passed to the Player at the application page level as a Flashvar or via the KDPs </w:t>
      </w:r>
      <w:r w:rsidR="00317060" w:rsidRPr="008B1A14">
        <w:t>JavaScript</w:t>
      </w:r>
      <w:r w:rsidRPr="008B1A14">
        <w:t xml:space="preserve"> API.</w:t>
      </w:r>
    </w:p>
    <w:p w:rsidR="00CB13FC" w:rsidRDefault="00CB13FC" w:rsidP="009428D3">
      <w:pPr>
        <w:pStyle w:val="Procedure"/>
        <w:pPrChange w:id="629" w:author="Debbie Zioni" w:date="2012-08-15T20:03:00Z">
          <w:pPr>
            <w:pStyle w:val="Procedure"/>
          </w:pPr>
        </w:pPrChange>
      </w:pPr>
      <w:r>
        <w:t xml:space="preserve">To select related videos using the Reference ID fields </w:t>
      </w:r>
    </w:p>
    <w:p w:rsidR="00CC2890" w:rsidRDefault="00CB13FC" w:rsidP="008F6BDF">
      <w:pPr>
        <w:pStyle w:val="ListBullet"/>
      </w:pPr>
      <w:r>
        <w:t xml:space="preserve">Enter  the Reference Ids </w:t>
      </w:r>
      <w:r w:rsidRPr="00CC2890">
        <w:t xml:space="preserve"> field</w:t>
      </w:r>
      <w:r>
        <w:t>s as follows:</w:t>
      </w:r>
    </w:p>
    <w:p w:rsidR="00CC2890" w:rsidRDefault="00CC2890" w:rsidP="008F6BDF">
      <w:pPr>
        <w:pStyle w:val="ListContinue"/>
      </w:pPr>
      <w:r w:rsidRPr="00CC2890">
        <w:t>{mediaProxy.entryMetadata.ReferenceIds}</w:t>
      </w:r>
    </w:p>
    <w:p w:rsidR="00310624" w:rsidRDefault="00310624" w:rsidP="008F6BDF">
      <w:pPr>
        <w:pStyle w:val="ListContinue"/>
      </w:pPr>
    </w:p>
    <w:p w:rsidR="008B1A14" w:rsidRDefault="008B1A14" w:rsidP="004B518A">
      <w:pPr>
        <w:pStyle w:val="ListContinue"/>
      </w:pPr>
      <w:r w:rsidRPr="008F6BDF">
        <w:rPr>
          <w:b/>
          <w:bCs/>
        </w:rPr>
        <w:t>Global Playlist</w:t>
      </w:r>
      <w:r w:rsidRPr="008B1A14">
        <w:t xml:space="preserve"> </w:t>
      </w:r>
      <w:r w:rsidR="004C480F">
        <w:t xml:space="preserve">- </w:t>
      </w:r>
      <w:r w:rsidR="004C480F" w:rsidRPr="008B1A14">
        <w:t>For</w:t>
      </w:r>
      <w:r w:rsidRPr="008B1A14">
        <w:t xml:space="preserve"> all videos played with this player, use the same playlist as the source of the related videos.</w:t>
      </w:r>
    </w:p>
    <w:p w:rsidR="00622965" w:rsidRDefault="00622965" w:rsidP="009428D3">
      <w:pPr>
        <w:pStyle w:val="Procedure"/>
        <w:pPrChange w:id="630" w:author="Debbie Zioni" w:date="2012-08-15T20:03:00Z">
          <w:pPr>
            <w:pStyle w:val="Procedure"/>
          </w:pPr>
        </w:pPrChange>
      </w:pPr>
      <w:r>
        <w:t xml:space="preserve">To use the global playlist as the source for related videos </w:t>
      </w:r>
    </w:p>
    <w:p w:rsidR="00622965" w:rsidRDefault="00622965" w:rsidP="00622965">
      <w:pPr>
        <w:pStyle w:val="ListBullet"/>
      </w:pPr>
      <w:r>
        <w:t>Enter the Playlist Id.</w:t>
      </w:r>
    </w:p>
    <w:p w:rsidR="008B1A14" w:rsidRDefault="008B1A14" w:rsidP="004B518A">
      <w:pPr>
        <w:pStyle w:val="ListContinue"/>
      </w:pPr>
      <w:r w:rsidRPr="008F6BDF">
        <w:rPr>
          <w:b/>
          <w:bCs/>
        </w:rPr>
        <w:t xml:space="preserve">Entry Id </w:t>
      </w:r>
      <w:r w:rsidR="00317060" w:rsidRPr="008F6BDF">
        <w:rPr>
          <w:b/>
          <w:bCs/>
        </w:rPr>
        <w:t>List</w:t>
      </w:r>
      <w:r w:rsidR="00317060" w:rsidRPr="008B1A14">
        <w:t xml:space="preserve"> </w:t>
      </w:r>
      <w:r w:rsidR="004C480F">
        <w:t xml:space="preserve">- </w:t>
      </w:r>
      <w:r w:rsidR="004C480F" w:rsidRPr="008B1A14">
        <w:t>For</w:t>
      </w:r>
      <w:r w:rsidRPr="008B1A14">
        <w:t xml:space="preserve"> each</w:t>
      </w:r>
      <w:r w:rsidR="00622965">
        <w:t xml:space="preserve"> video, a list of Entry I</w:t>
      </w:r>
      <w:r w:rsidRPr="008B1A14">
        <w:t>ds is manually entered in a custom metadata field of type 'Entry-id List'.</w:t>
      </w:r>
    </w:p>
    <w:p w:rsidR="00622965" w:rsidRDefault="00622965" w:rsidP="009428D3">
      <w:pPr>
        <w:pStyle w:val="Procedure"/>
        <w:pPrChange w:id="631" w:author="Debbie Zioni" w:date="2012-08-15T20:03:00Z">
          <w:pPr>
            <w:pStyle w:val="Procedure"/>
          </w:pPr>
        </w:pPrChange>
      </w:pPr>
      <w:r>
        <w:t xml:space="preserve">To use the Entry Ids as the source for related videos </w:t>
      </w:r>
    </w:p>
    <w:p w:rsidR="00CC2890" w:rsidRDefault="00622965" w:rsidP="008F6BDF">
      <w:pPr>
        <w:pStyle w:val="ListBullet"/>
      </w:pPr>
      <w:r>
        <w:t>F</w:t>
      </w:r>
      <w:r w:rsidR="00CC2890" w:rsidRPr="00CC2890">
        <w:t>ill out the</w:t>
      </w:r>
      <w:r>
        <w:t xml:space="preserve"> following </w:t>
      </w:r>
      <w:r w:rsidR="00CC2890" w:rsidRPr="00CC2890">
        <w:t>fields:</w:t>
      </w:r>
    </w:p>
    <w:p w:rsidR="00CC2890" w:rsidRDefault="00CC2890" w:rsidP="008F6BDF">
      <w:pPr>
        <w:pStyle w:val="ListContinue"/>
      </w:pPr>
      <w:r w:rsidRPr="00CC2890">
        <w:t>{mediaProxy.entryMetadata.EntryIds}</w:t>
      </w:r>
    </w:p>
    <w:p w:rsidR="00F776EA" w:rsidRPr="008F6BDF" w:rsidRDefault="00F776EA">
      <w:pPr>
        <w:pStyle w:val="Heading3"/>
        <w:rPr>
          <w:bCs w:val="0"/>
        </w:rPr>
      </w:pPr>
      <w:bookmarkStart w:id="632" w:name="_Configure_the_Time"/>
      <w:bookmarkStart w:id="633" w:name="_Configure_Whento_Display"/>
      <w:bookmarkStart w:id="634" w:name="_Configure_When_to"/>
      <w:bookmarkStart w:id="635" w:name="_Configure_When_to_1"/>
      <w:bookmarkStart w:id="636" w:name="_Configure_Autoplay_for"/>
      <w:bookmarkStart w:id="637" w:name="_Toc332632018"/>
      <w:bookmarkEnd w:id="632"/>
      <w:bookmarkEnd w:id="633"/>
      <w:bookmarkEnd w:id="634"/>
      <w:bookmarkEnd w:id="635"/>
      <w:bookmarkEnd w:id="636"/>
      <w:r w:rsidRPr="008F6BDF">
        <w:t xml:space="preserve">Configure </w:t>
      </w:r>
      <w:r w:rsidR="007470A3">
        <w:t>Autoplay for Related Videos</w:t>
      </w:r>
      <w:bookmarkEnd w:id="637"/>
    </w:p>
    <w:p w:rsidR="00CC2890" w:rsidRPr="008F6BDF" w:rsidRDefault="00CC2890" w:rsidP="008F6BDF">
      <w:pPr>
        <w:pStyle w:val="BodyText"/>
        <w:rPr>
          <w:b/>
          <w:bCs/>
        </w:rPr>
      </w:pPr>
      <w:r w:rsidRPr="008F6BDF">
        <w:rPr>
          <w:b/>
          <w:bCs/>
        </w:rPr>
        <w:t>Automatically b</w:t>
      </w:r>
      <w:r w:rsidR="00360B7F" w:rsidRPr="0055527F">
        <w:rPr>
          <w:b/>
          <w:bCs/>
        </w:rPr>
        <w:t>egin playing the related videos</w:t>
      </w:r>
    </w:p>
    <w:p w:rsidR="00CC2890" w:rsidRDefault="00360B7F" w:rsidP="00317060">
      <w:pPr>
        <w:pStyle w:val="BodyText"/>
      </w:pPr>
      <w:r>
        <w:t>A</w:t>
      </w:r>
      <w:r w:rsidR="00CC2890" w:rsidRPr="00CC2890">
        <w:t>fter the current video has finished playing,</w:t>
      </w:r>
      <w:r>
        <w:t xml:space="preserve"> the player automatically begins to play the related videos</w:t>
      </w:r>
      <w:r w:rsidR="007470A3">
        <w:rPr>
          <w:strike/>
        </w:rPr>
        <w:t xml:space="preserve">. </w:t>
      </w:r>
      <w:r w:rsidR="00CC2890" w:rsidRPr="00CC2890">
        <w:t xml:space="preserve">Auto-play </w:t>
      </w:r>
      <w:r w:rsidR="00D97443">
        <w:t>begins</w:t>
      </w:r>
      <w:r w:rsidR="00CC2890" w:rsidRPr="00CC2890">
        <w:t xml:space="preserve"> if the user did not interact with the </w:t>
      </w:r>
      <w:r w:rsidR="00D97443">
        <w:t>player for the set number of seconds</w:t>
      </w:r>
      <w:r w:rsidR="00317060">
        <w:t>,</w:t>
      </w:r>
      <w:r w:rsidR="00D97443">
        <w:t xml:space="preserve"> and this </w:t>
      </w:r>
      <w:r w:rsidR="00317060">
        <w:t>option is</w:t>
      </w:r>
      <w:r w:rsidR="00D97443">
        <w:t xml:space="preserve"> enabled.</w:t>
      </w:r>
    </w:p>
    <w:p w:rsidR="00D97443" w:rsidRDefault="00D97443" w:rsidP="009428D3">
      <w:pPr>
        <w:pStyle w:val="Procedure"/>
        <w:pPrChange w:id="638" w:author="Debbie Zioni" w:date="2012-08-15T20:03:00Z">
          <w:pPr>
            <w:pStyle w:val="Procedure"/>
          </w:pPr>
        </w:pPrChange>
      </w:pPr>
      <w:r>
        <w:t xml:space="preserve">To configure </w:t>
      </w:r>
      <w:r w:rsidR="007470A3">
        <w:t>auto</w:t>
      </w:r>
      <w:r>
        <w:t xml:space="preserve">play </w:t>
      </w:r>
      <w:r w:rsidR="007470A3">
        <w:t xml:space="preserve">for </w:t>
      </w:r>
      <w:r>
        <w:t xml:space="preserve"> related videos</w:t>
      </w:r>
    </w:p>
    <w:p w:rsidR="00D97443" w:rsidRDefault="00E809A7" w:rsidP="00292207">
      <w:pPr>
        <w:pStyle w:val="ListNumber"/>
        <w:numPr>
          <w:ilvl w:val="0"/>
          <w:numId w:val="189"/>
        </w:numPr>
      </w:pPr>
      <w:r w:rsidRPr="0055527F">
        <w:t>Enable</w:t>
      </w:r>
      <w:r w:rsidR="00D97443" w:rsidRPr="00744086">
        <w:t xml:space="preserve"> </w:t>
      </w:r>
      <w:r w:rsidR="00D97443">
        <w:t xml:space="preserve">the </w:t>
      </w:r>
      <w:r w:rsidR="00D97443" w:rsidRPr="0055527F">
        <w:t>feature</w:t>
      </w:r>
      <w:r w:rsidR="00D97443">
        <w:t xml:space="preserve"> Select Tr</w:t>
      </w:r>
      <w:r w:rsidR="00D97443" w:rsidRPr="0055527F">
        <w:t>ue</w:t>
      </w:r>
      <w:r w:rsidR="00D97443">
        <w:t xml:space="preserve">. </w:t>
      </w:r>
    </w:p>
    <w:p w:rsidR="00D97443" w:rsidRDefault="00D97443" w:rsidP="00292207">
      <w:pPr>
        <w:pStyle w:val="ListNumber"/>
        <w:numPr>
          <w:ilvl w:val="0"/>
          <w:numId w:val="189"/>
        </w:numPr>
      </w:pPr>
      <w:r>
        <w:t>Enter the number of seconds to wait until the related video is played.</w:t>
      </w:r>
    </w:p>
    <w:p w:rsidR="00E809A7" w:rsidRDefault="00C72A38" w:rsidP="00292207">
      <w:pPr>
        <w:pStyle w:val="ListNumber"/>
        <w:numPr>
          <w:ilvl w:val="0"/>
          <w:numId w:val="189"/>
        </w:numPr>
      </w:pPr>
      <w:r>
        <w:t>S</w:t>
      </w:r>
      <w:r w:rsidR="00E809A7">
        <w:t>elect which related video should be auto-played</w:t>
      </w:r>
      <w:r>
        <w:t>.</w:t>
      </w:r>
    </w:p>
    <w:p w:rsidR="00C72A38" w:rsidRDefault="00E809A7" w:rsidP="008F6BDF">
      <w:pPr>
        <w:pStyle w:val="ListBullet2"/>
      </w:pPr>
      <w:r>
        <w:t>First in Gallery</w:t>
      </w:r>
    </w:p>
    <w:p w:rsidR="00D97443" w:rsidRDefault="00E809A7" w:rsidP="008F6BDF">
      <w:pPr>
        <w:pStyle w:val="ListBullet2"/>
      </w:pPr>
      <w:r>
        <w:lastRenderedPageBreak/>
        <w:t>Random from Gallery</w:t>
      </w:r>
    </w:p>
    <w:p w:rsidR="00E809A7" w:rsidRDefault="00E809A7" w:rsidP="008F6BDF">
      <w:pPr>
        <w:pStyle w:val="ListNumber"/>
      </w:pPr>
      <w:r>
        <w:t>Specify the Ac</w:t>
      </w:r>
      <w:r w:rsidR="00BF2264">
        <w:t>tions for when you select a rela</w:t>
      </w:r>
      <w:r>
        <w:t>ted video from a gallery.</w:t>
      </w:r>
    </w:p>
    <w:p w:rsidR="00E809A7" w:rsidRDefault="00E809A7" w:rsidP="008F6BDF">
      <w:pPr>
        <w:pStyle w:val="ListBullet2"/>
      </w:pPr>
      <w:r>
        <w:t>Load video in player</w:t>
      </w:r>
    </w:p>
    <w:p w:rsidR="00E809A7" w:rsidRDefault="00E809A7" w:rsidP="008F6BDF">
      <w:pPr>
        <w:pStyle w:val="ListBullet2"/>
      </w:pPr>
      <w:r>
        <w:t xml:space="preserve">Load URL in </w:t>
      </w:r>
      <w:r w:rsidR="00317060">
        <w:t>Browser</w:t>
      </w:r>
      <w:r>
        <w:t xml:space="preserve"> – enter the URL patter</w:t>
      </w:r>
    </w:p>
    <w:p w:rsidR="00E809A7" w:rsidRDefault="00E809A7" w:rsidP="008F6BDF">
      <w:pPr>
        <w:pStyle w:val="ListBullet2"/>
      </w:pPr>
      <w:r>
        <w:t xml:space="preserve">Call </w:t>
      </w:r>
      <w:r w:rsidR="00317060">
        <w:t>JavaScript</w:t>
      </w:r>
      <w:r>
        <w:t xml:space="preserve"> on page – enter the JavaScript function name</w:t>
      </w:r>
    </w:p>
    <w:p w:rsidR="00E04184" w:rsidRDefault="007D55A3" w:rsidP="003301AB">
      <w:pPr>
        <w:pStyle w:val="ListNumber"/>
      </w:pPr>
      <w:r>
        <w:t>Click Apply.</w:t>
      </w:r>
    </w:p>
    <w:p w:rsidR="00D10A9A" w:rsidRDefault="00D10A9A" w:rsidP="008F6BDF">
      <w:pPr>
        <w:pStyle w:val="Heading2"/>
        <w:rPr>
          <w:b w:val="0"/>
          <w:caps/>
        </w:rPr>
        <w:sectPr w:rsidR="00D10A9A" w:rsidSect="00E3369B">
          <w:type w:val="continuous"/>
          <w:pgSz w:w="12240" w:h="15840" w:code="1"/>
          <w:pgMar w:top="1440" w:right="1440" w:bottom="1440" w:left="1440" w:header="720" w:footer="720" w:gutter="0"/>
          <w:cols w:space="720"/>
          <w:docGrid w:linePitch="360"/>
        </w:sectPr>
      </w:pPr>
    </w:p>
    <w:p w:rsidR="00D973BB" w:rsidRPr="00FD26C0" w:rsidRDefault="00D973BB" w:rsidP="005D5EE7">
      <w:pPr>
        <w:pStyle w:val="SuperHeading"/>
      </w:pPr>
      <w:commentRangeStart w:id="639"/>
      <w:r w:rsidRPr="00FD26C0">
        <w:lastRenderedPageBreak/>
        <w:t xml:space="preserve">Chapter </w:t>
      </w:r>
      <w:fldSimple w:instr="SEQ &quot;CHAPTER&quot;  \N \* MERGEFORMAT">
        <w:r w:rsidR="00D70539">
          <w:rPr>
            <w:noProof/>
          </w:rPr>
          <w:t>6</w:t>
        </w:r>
      </w:fldSimple>
      <w:commentRangeEnd w:id="639"/>
      <w:r w:rsidR="005D5EE7">
        <w:rPr>
          <w:rStyle w:val="CommentReference"/>
          <w:caps w:val="0"/>
          <w:color w:val="666560"/>
          <w:spacing w:val="0"/>
        </w:rPr>
        <w:commentReference w:id="639"/>
      </w:r>
    </w:p>
    <w:p w:rsidR="002D2CEC" w:rsidRDefault="00D973BB" w:rsidP="0050202E">
      <w:pPr>
        <w:pStyle w:val="Heading1"/>
      </w:pPr>
      <w:bookmarkStart w:id="640" w:name="_Locating_Files_–"/>
      <w:bookmarkStart w:id="641" w:name="_Locating_Content_in"/>
      <w:bookmarkEnd w:id="640"/>
      <w:bookmarkEnd w:id="641"/>
      <w:r w:rsidRPr="00E47A45">
        <w:t xml:space="preserve">Locating </w:t>
      </w:r>
      <w:r w:rsidR="000869A7" w:rsidRPr="00E47A45">
        <w:t>Content in the KMC</w:t>
      </w:r>
    </w:p>
    <w:p w:rsidR="001348F1" w:rsidRDefault="002D2CEC">
      <w:pPr>
        <w:pStyle w:val="BodyText"/>
      </w:pPr>
      <w:r>
        <w:fldChar w:fldCharType="begin"/>
      </w:r>
      <w:r>
        <w:instrText xml:space="preserve"> TC "</w:instrText>
      </w:r>
      <w:fldSimple w:instr=" STYLEREF  SuperHeading  \* MERGEFORMAT ">
        <w:bookmarkStart w:id="642" w:name="_Toc332632019"/>
        <w:r w:rsidR="00D70539" w:rsidRPr="00D70539">
          <w:rPr>
            <w:noProof/>
            <w:lang w:val="en-GB"/>
          </w:rPr>
          <w:instrText>Chapter 6</w:instrText>
        </w:r>
      </w:fldSimple>
      <w:r>
        <w:instrText xml:space="preserve"> </w:instrText>
      </w:r>
      <w:r>
        <w:rPr>
          <w:lang w:val="en-GB"/>
        </w:rPr>
        <w:fldChar w:fldCharType="begin"/>
      </w:r>
      <w:r>
        <w:rPr>
          <w:lang w:val="en-GB"/>
        </w:rPr>
        <w:instrText xml:space="preserve"> STYLEREF  "Heading 1" </w:instrText>
      </w:r>
      <w:r>
        <w:rPr>
          <w:lang w:val="en-GB"/>
        </w:rPr>
        <w:fldChar w:fldCharType="separate"/>
      </w:r>
      <w:r w:rsidR="00D70539">
        <w:rPr>
          <w:noProof/>
          <w:lang w:val="en-GB"/>
        </w:rPr>
        <w:instrText>Locating Content in the KMC</w:instrText>
      </w:r>
      <w:bookmarkEnd w:id="642"/>
      <w:r>
        <w:rPr>
          <w:lang w:val="en-GB"/>
        </w:rPr>
        <w:fldChar w:fldCharType="end"/>
      </w:r>
      <w:r>
        <w:instrText xml:space="preserve">" \f C \l "1" </w:instrText>
      </w:r>
      <w:r>
        <w:fldChar w:fldCharType="end"/>
      </w:r>
      <w:r w:rsidR="001348F1">
        <w:rPr>
          <w:rFonts w:eastAsiaTheme="majorEastAsia"/>
        </w:rPr>
        <w:t xml:space="preserve">This section </w:t>
      </w:r>
      <w:r w:rsidR="00ED116F">
        <w:rPr>
          <w:rFonts w:eastAsiaTheme="majorEastAsia"/>
        </w:rPr>
        <w:t xml:space="preserve">decribes how to </w:t>
      </w:r>
      <w:r w:rsidR="001348F1">
        <w:t xml:space="preserve">use categories, tags, or any </w:t>
      </w:r>
      <w:r w:rsidR="001348F1" w:rsidRPr="000569C0">
        <w:t>of your custom metadata fields</w:t>
      </w:r>
      <w:r w:rsidR="001348F1">
        <w:t xml:space="preserve"> to locate content in the KMC.</w:t>
      </w:r>
    </w:p>
    <w:p w:rsidR="001348F1" w:rsidRDefault="001348F1" w:rsidP="001348F1">
      <w:pPr>
        <w:pStyle w:val="Heading2"/>
      </w:pPr>
      <w:bookmarkStart w:id="643" w:name="_Searching_Through_Entries_1"/>
      <w:bookmarkStart w:id="644" w:name="_Toc332632020"/>
      <w:bookmarkEnd w:id="643"/>
      <w:r>
        <w:t>Searching Through</w:t>
      </w:r>
      <w:r>
        <w:rPr>
          <w:rStyle w:val="apple-converted-space"/>
          <w:color w:val="000000"/>
          <w:sz w:val="27"/>
          <w:szCs w:val="27"/>
        </w:rPr>
        <w:t> </w:t>
      </w:r>
      <w:r>
        <w:t>Entries</w:t>
      </w:r>
      <w:bookmarkEnd w:id="644"/>
    </w:p>
    <w:p w:rsidR="001348F1" w:rsidRDefault="001348F1" w:rsidP="001348F1">
      <w:pPr>
        <w:pStyle w:val="BodyText"/>
      </w:pPr>
      <w:r>
        <w:t xml:space="preserve">The search box in the Entries page enables you to search for specific entries existing in your account. </w:t>
      </w:r>
    </w:p>
    <w:p w:rsidR="001348F1" w:rsidRPr="008A6135" w:rsidRDefault="001348F1" w:rsidP="009428D3">
      <w:pPr>
        <w:pStyle w:val="Procedure"/>
        <w:pPrChange w:id="645" w:author="Debbie Zioni" w:date="2012-08-15T20:03:00Z">
          <w:pPr>
            <w:pStyle w:val="Procedure"/>
          </w:pPr>
        </w:pPrChange>
      </w:pPr>
      <w:r w:rsidRPr="008A6135">
        <w:t xml:space="preserve">To search for any word in the entry name, tags or </w:t>
      </w:r>
      <w:r>
        <w:t>text fields</w:t>
      </w:r>
      <w:r w:rsidRPr="008A6135">
        <w:t xml:space="preserve">  </w:t>
      </w:r>
    </w:p>
    <w:p w:rsidR="001348F1" w:rsidRDefault="001348F1" w:rsidP="00292207">
      <w:pPr>
        <w:pStyle w:val="ListNumber"/>
        <w:numPr>
          <w:ilvl w:val="0"/>
          <w:numId w:val="223"/>
        </w:numPr>
      </w:pPr>
      <w:r>
        <w:t>Go to the Content tab and select the Entries tab.</w:t>
      </w:r>
    </w:p>
    <w:p w:rsidR="001348F1" w:rsidRDefault="001348F1" w:rsidP="001348F1">
      <w:pPr>
        <w:pStyle w:val="ListNumber"/>
      </w:pPr>
      <w:r>
        <w:t xml:space="preserve">Enter your search criteria and click the magnifying icon on the right, or press Enter.  </w:t>
      </w:r>
    </w:p>
    <w:p w:rsidR="001348F1" w:rsidRDefault="001348F1" w:rsidP="001348F1">
      <w:pPr>
        <w:pStyle w:val="ListContinue"/>
      </w:pPr>
      <w:r>
        <w:t xml:space="preserve">The search will apply </w:t>
      </w:r>
      <w:r w:rsidR="00317060">
        <w:t>on textual</w:t>
      </w:r>
      <w:r>
        <w:t xml:space="preserve"> metadata fields, on the entry ID and on the User ID of the entry’s owner. </w:t>
      </w:r>
      <w:r w:rsidR="00317060">
        <w:t>For</w:t>
      </w:r>
      <w:r w:rsidRPr="00B90E92">
        <w:t xml:space="preserve"> canned lists use the Metadata Filters. </w:t>
      </w:r>
    </w:p>
    <w:p w:rsidR="001348F1" w:rsidRPr="00B90E92" w:rsidRDefault="001348F1" w:rsidP="001348F1">
      <w:pPr>
        <w:pStyle w:val="ListContinue"/>
      </w:pPr>
      <w:r>
        <w:t>Yo</w:t>
      </w:r>
      <w:r w:rsidRPr="00B90E92">
        <w:t xml:space="preserve">u can search for content and </w:t>
      </w:r>
      <w:r>
        <w:t xml:space="preserve">then </w:t>
      </w:r>
      <w:r w:rsidRPr="00B90E92">
        <w:t>create playlists</w:t>
      </w:r>
      <w:r>
        <w:t xml:space="preserve"> containing the filtered content</w:t>
      </w:r>
      <w:r w:rsidRPr="00B90E92">
        <w:t xml:space="preserve">. </w:t>
      </w:r>
    </w:p>
    <w:p w:rsidR="001348F1" w:rsidRDefault="001348F1" w:rsidP="009428D3">
      <w:pPr>
        <w:pStyle w:val="Procedure"/>
        <w:pPrChange w:id="646" w:author="Debbie Zioni" w:date="2012-08-15T20:03:00Z">
          <w:pPr>
            <w:pStyle w:val="Procedure"/>
          </w:pPr>
        </w:pPrChange>
      </w:pPr>
      <w:r>
        <w:t>To create playlists based on filtered content</w:t>
      </w:r>
    </w:p>
    <w:p w:rsidR="00935075" w:rsidRDefault="001348F1" w:rsidP="00292207">
      <w:pPr>
        <w:pStyle w:val="ListNumber"/>
        <w:numPr>
          <w:ilvl w:val="0"/>
          <w:numId w:val="224"/>
        </w:numPr>
      </w:pPr>
      <w:r>
        <w:t>Search for content based on a filter.</w:t>
      </w:r>
    </w:p>
    <w:p w:rsidR="001348F1" w:rsidRDefault="00935075" w:rsidP="00292207">
      <w:pPr>
        <w:pStyle w:val="ListNumber"/>
        <w:numPr>
          <w:ilvl w:val="0"/>
          <w:numId w:val="224"/>
        </w:numPr>
      </w:pPr>
      <w:r w:rsidRPr="00402D35">
        <w:t>Cli</w:t>
      </w:r>
      <w:r>
        <w:t xml:space="preserve">ck Add Playlist to create a </w:t>
      </w:r>
      <w:r w:rsidR="00317060">
        <w:t>playlist.</w:t>
      </w:r>
    </w:p>
    <w:p w:rsidR="00935075" w:rsidRDefault="00935075" w:rsidP="009428D3">
      <w:pPr>
        <w:pStyle w:val="Procedure"/>
        <w:pPrChange w:id="647" w:author="Debbie Zioni" w:date="2012-08-15T20:03:00Z">
          <w:pPr>
            <w:pStyle w:val="Procedure"/>
          </w:pPr>
        </w:pPrChange>
      </w:pPr>
      <w:r>
        <w:t xml:space="preserve">To </w:t>
      </w:r>
      <w:r w:rsidR="00317060">
        <w:t>c</w:t>
      </w:r>
      <w:r>
        <w:t xml:space="preserve">lear the </w:t>
      </w:r>
      <w:r w:rsidR="00317060">
        <w:t>search</w:t>
      </w:r>
      <w:r>
        <w:t xml:space="preserve"> box</w:t>
      </w:r>
    </w:p>
    <w:p w:rsidR="001348F1" w:rsidRDefault="001348F1" w:rsidP="001348F1">
      <w:pPr>
        <w:pStyle w:val="ListBullet"/>
      </w:pPr>
      <w:r>
        <w:t xml:space="preserve"> Click the X icon on the right.</w:t>
      </w:r>
    </w:p>
    <w:p w:rsidR="001348F1" w:rsidRDefault="001348F1" w:rsidP="001348F1">
      <w:pPr>
        <w:pStyle w:val="Heading2"/>
      </w:pPr>
      <w:bookmarkStart w:id="648" w:name="_Filtering_Content_in_2"/>
      <w:bookmarkStart w:id="649" w:name="_Toc332632021"/>
      <w:bookmarkEnd w:id="648"/>
      <w:r>
        <w:t>Filtering Content in the Entries Table</w:t>
      </w:r>
      <w:bookmarkEnd w:id="649"/>
    </w:p>
    <w:p w:rsidR="001348F1" w:rsidRPr="00E74132" w:rsidRDefault="001348F1" w:rsidP="00E74132">
      <w:pPr>
        <w:pStyle w:val="BodyText"/>
      </w:pPr>
      <w:r>
        <w:t>The list of entries can be filtered according to the parameters that are specified in the filter bars on the left side of the page. You can filter entries using the search criteria, specific categories,</w:t>
      </w:r>
      <w:hyperlink w:anchor="_Using_Additional_Filters_1" w:history="1">
        <w:r w:rsidRPr="001348F1">
          <w:rPr>
            <w:rStyle w:val="Hyperlink"/>
            <w:rFonts w:cs="Arial"/>
          </w:rPr>
          <w:t xml:space="preserve"> </w:t>
        </w:r>
        <w:r w:rsidRPr="00E74132">
          <w:rPr>
            <w:rStyle w:val="Hyperlink"/>
          </w:rPr>
          <w:t xml:space="preserve"> Additional Filters</w:t>
        </w:r>
      </w:hyperlink>
      <w:r>
        <w:t xml:space="preserve">, or custom metadata based filters </w:t>
      </w:r>
    </w:p>
    <w:p w:rsidR="001348F1" w:rsidRDefault="001348F1" w:rsidP="001348F1">
      <w:pPr>
        <w:pStyle w:val="BodyText"/>
      </w:pPr>
    </w:p>
    <w:tbl>
      <w:tblPr>
        <w:tblW w:w="9179" w:type="dxa"/>
        <w:tblLayout w:type="fixed"/>
        <w:tblCellMar>
          <w:left w:w="62" w:type="dxa"/>
          <w:right w:w="62" w:type="dxa"/>
        </w:tblCellMar>
        <w:tblLook w:val="0000" w:firstRow="0" w:lastRow="0" w:firstColumn="0" w:lastColumn="0" w:noHBand="0" w:noVBand="0"/>
      </w:tblPr>
      <w:tblGrid>
        <w:gridCol w:w="978"/>
        <w:gridCol w:w="8201"/>
      </w:tblGrid>
      <w:tr w:rsidR="001348F1" w:rsidRPr="00FD26C0" w:rsidTr="001348F1">
        <w:trPr>
          <w:cantSplit/>
          <w:trHeight w:val="854"/>
        </w:trPr>
        <w:tc>
          <w:tcPr>
            <w:tcW w:w="978" w:type="dxa"/>
            <w:tcBorders>
              <w:top w:val="nil"/>
              <w:left w:val="nil"/>
              <w:bottom w:val="nil"/>
              <w:right w:val="nil"/>
            </w:tcBorders>
            <w:tcMar>
              <w:top w:w="0" w:type="dxa"/>
              <w:left w:w="62" w:type="dxa"/>
              <w:bottom w:w="0" w:type="dxa"/>
              <w:right w:w="62" w:type="dxa"/>
            </w:tcMar>
          </w:tcPr>
          <w:p w:rsidR="001348F1" w:rsidRPr="00FD26C0" w:rsidRDefault="001348F1" w:rsidP="001348F1">
            <w:pPr>
              <w:pStyle w:val="Note"/>
            </w:pPr>
            <w:r>
              <w:rPr>
                <w:noProof/>
                <w:lang w:val="en-US" w:bidi="he-IL"/>
              </w:rPr>
              <w:drawing>
                <wp:inline distT="0" distB="0" distL="0" distR="0" wp14:anchorId="533C4B9F" wp14:editId="4B2DF0F2">
                  <wp:extent cx="568960" cy="5334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Icons.png"/>
                          <pic:cNvPicPr/>
                        </pic:nvPicPr>
                        <pic:blipFill>
                          <a:blip r:embed="rId20">
                            <a:extLst>
                              <a:ext uri="{28A0092B-C50C-407E-A947-70E740481C1C}">
                                <a14:useLocalDpi xmlns:a14="http://schemas.microsoft.com/office/drawing/2010/main" val="0"/>
                              </a:ext>
                            </a:extLst>
                          </a:blip>
                          <a:stretch>
                            <a:fillRect/>
                          </a:stretch>
                        </pic:blipFill>
                        <pic:spPr>
                          <a:xfrm>
                            <a:off x="0" y="0"/>
                            <a:ext cx="568960" cy="533400"/>
                          </a:xfrm>
                          <a:prstGeom prst="rect">
                            <a:avLst/>
                          </a:prstGeom>
                        </pic:spPr>
                      </pic:pic>
                    </a:graphicData>
                  </a:graphic>
                </wp:inline>
              </w:drawing>
            </w:r>
          </w:p>
        </w:tc>
        <w:tc>
          <w:tcPr>
            <w:tcW w:w="8201" w:type="dxa"/>
            <w:tcBorders>
              <w:top w:val="nil"/>
              <w:left w:val="nil"/>
              <w:bottom w:val="nil"/>
              <w:right w:val="nil"/>
            </w:tcBorders>
            <w:shd w:val="clear" w:color="auto" w:fill="E6E6E6"/>
            <w:tcMar>
              <w:top w:w="0" w:type="dxa"/>
              <w:left w:w="62" w:type="dxa"/>
              <w:bottom w:w="0" w:type="dxa"/>
              <w:right w:w="62" w:type="dxa"/>
            </w:tcMar>
          </w:tcPr>
          <w:p w:rsidR="001348F1" w:rsidRPr="00FD26C0" w:rsidRDefault="001348F1" w:rsidP="001348F1">
            <w:pPr>
              <w:pStyle w:val="Note"/>
            </w:pPr>
            <w:r w:rsidRPr="00FD26C0">
              <w:rPr>
                <w:rStyle w:val="SpecialBold"/>
              </w:rPr>
              <w:t>NOTE:</w:t>
            </w:r>
            <w:r w:rsidRPr="00FD26C0">
              <w:t xml:space="preserve"> </w:t>
            </w:r>
            <w:r>
              <w:t>You can sort the Entries Table by clicking on the various columns or using the scroll bar. You can also select how many items to display per page (10 to 500).</w:t>
            </w:r>
          </w:p>
        </w:tc>
      </w:tr>
    </w:tbl>
    <w:p w:rsidR="001348F1" w:rsidRDefault="001348F1" w:rsidP="001348F1">
      <w:pPr>
        <w:pStyle w:val="Heading3"/>
      </w:pPr>
      <w:bookmarkStart w:id="650" w:name="_Toc332632022"/>
      <w:r>
        <w:t>Using Categories as Filters</w:t>
      </w:r>
      <w:bookmarkEnd w:id="650"/>
    </w:p>
    <w:p w:rsidR="001348F1" w:rsidRDefault="001348F1" w:rsidP="001348F1">
      <w:r>
        <w:t>You can filter the entries in the Entries Table by selecting specific categories in the categories filter bar on the left side of the page.</w:t>
      </w:r>
    </w:p>
    <w:p w:rsidR="001348F1" w:rsidRDefault="001348F1" w:rsidP="00E74132">
      <w:r>
        <w:t>You can open the Categories Filter Preferences from the preferences icon at the top right corner of the categories filter area. Your preferences will impact the behavior of the category filter.</w:t>
      </w:r>
    </w:p>
    <w:p w:rsidR="001348F1" w:rsidRPr="00AA44DD" w:rsidRDefault="001348F1" w:rsidP="00E74132">
      <w:r w:rsidRPr="003A0000">
        <w:rPr>
          <w:noProof/>
          <w:lang w:val="en-US" w:bidi="he-IL"/>
        </w:rPr>
        <w:lastRenderedPageBreak/>
        <w:drawing>
          <wp:inline distT="0" distB="0" distL="0" distR="0" wp14:anchorId="3C815A1E" wp14:editId="496B0172">
            <wp:extent cx="4285715" cy="1800000"/>
            <wp:effectExtent l="19050" t="19050" r="19685"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filter-prefs.png"/>
                    <pic:cNvPicPr/>
                  </pic:nvPicPr>
                  <pic:blipFill>
                    <a:blip r:embed="rId136">
                      <a:extLst>
                        <a:ext uri="{28A0092B-C50C-407E-A947-70E740481C1C}">
                          <a14:useLocalDpi xmlns:a14="http://schemas.microsoft.com/office/drawing/2010/main" val="0"/>
                        </a:ext>
                      </a:extLst>
                    </a:blip>
                    <a:stretch>
                      <a:fillRect/>
                    </a:stretch>
                  </pic:blipFill>
                  <pic:spPr>
                    <a:xfrm>
                      <a:off x="0" y="0"/>
                      <a:ext cx="4285715" cy="1800000"/>
                    </a:xfrm>
                    <a:prstGeom prst="rect">
                      <a:avLst/>
                    </a:prstGeom>
                    <a:ln>
                      <a:solidFill>
                        <a:schemeClr val="accent1"/>
                      </a:solidFill>
                    </a:ln>
                  </pic:spPr>
                </pic:pic>
              </a:graphicData>
            </a:graphic>
          </wp:inline>
        </w:drawing>
      </w:r>
    </w:p>
    <w:p w:rsidR="001348F1" w:rsidRPr="004B518A" w:rsidRDefault="001348F1" w:rsidP="004B518A">
      <w:pPr>
        <w:pStyle w:val="BodyText"/>
      </w:pPr>
      <w:r w:rsidRPr="004B518A">
        <w:t xml:space="preserve">You can navigate within the categories tree to select the categories you want to filter entries by. Each category </w:t>
      </w:r>
      <w:r w:rsidR="00317060" w:rsidRPr="004B518A">
        <w:t>selection refreshes</w:t>
      </w:r>
      <w:r w:rsidRPr="004B518A">
        <w:t xml:space="preserve"> the Entries Table. </w:t>
      </w:r>
    </w:p>
    <w:p w:rsidR="001348F1" w:rsidRPr="004B518A" w:rsidRDefault="001348F1" w:rsidP="004B518A">
      <w:pPr>
        <w:pStyle w:val="BodyText"/>
      </w:pPr>
      <w:r w:rsidRPr="004B518A">
        <w:t>You may also use the Search Categories field to search for categories you want to filter by, instead of navigating to these categories from the categories tree.</w:t>
      </w:r>
    </w:p>
    <w:p w:rsidR="001348F1" w:rsidRDefault="001348F1" w:rsidP="001348F1">
      <w:r w:rsidRPr="003A0000">
        <w:rPr>
          <w:noProof/>
          <w:lang w:val="en-US" w:bidi="he-IL"/>
        </w:rPr>
        <w:drawing>
          <wp:inline distT="0" distB="0" distL="0" distR="0" wp14:anchorId="2923565F" wp14:editId="4BB539D3">
            <wp:extent cx="4201610" cy="4266753"/>
            <wp:effectExtent l="0" t="0" r="889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7">
                      <a:extLst>
                        <a:ext uri="{28A0092B-C50C-407E-A947-70E740481C1C}">
                          <a14:useLocalDpi xmlns:a14="http://schemas.microsoft.com/office/drawing/2010/main" val="0"/>
                        </a:ext>
                      </a:extLst>
                    </a:blip>
                    <a:srcRect r="74856" b="54983"/>
                    <a:stretch/>
                  </pic:blipFill>
                  <pic:spPr bwMode="auto">
                    <a:xfrm>
                      <a:off x="0" y="0"/>
                      <a:ext cx="4201372" cy="4266511"/>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9134" w:type="dxa"/>
        <w:tblLayout w:type="fixed"/>
        <w:tblCellMar>
          <w:top w:w="3402" w:type="dxa"/>
          <w:left w:w="3402" w:type="dxa"/>
          <w:bottom w:w="3402" w:type="dxa"/>
          <w:right w:w="3402" w:type="dxa"/>
        </w:tblCellMar>
        <w:tblLook w:val="0000" w:firstRow="0" w:lastRow="0" w:firstColumn="0" w:lastColumn="0" w:noHBand="0" w:noVBand="0"/>
      </w:tblPr>
      <w:tblGrid>
        <w:gridCol w:w="1020"/>
        <w:gridCol w:w="8114"/>
      </w:tblGrid>
      <w:tr w:rsidR="001348F1" w:rsidRPr="00A75990" w:rsidTr="001348F1">
        <w:trPr>
          <w:cantSplit/>
        </w:trPr>
        <w:tc>
          <w:tcPr>
            <w:tcW w:w="1020" w:type="dxa"/>
            <w:tcMar>
              <w:top w:w="0" w:type="dxa"/>
              <w:left w:w="62" w:type="dxa"/>
              <w:bottom w:w="0" w:type="dxa"/>
              <w:right w:w="62" w:type="dxa"/>
            </w:tcMar>
          </w:tcPr>
          <w:p w:rsidR="001348F1" w:rsidRPr="00A75990" w:rsidRDefault="001348F1" w:rsidP="001348F1">
            <w:pPr>
              <w:pStyle w:val="Note"/>
            </w:pPr>
            <w:r>
              <w:rPr>
                <w:noProof/>
                <w:lang w:val="en-US" w:bidi="he-IL"/>
              </w:rPr>
              <w:drawing>
                <wp:inline distT="0" distB="0" distL="0" distR="0" wp14:anchorId="02784027" wp14:editId="5A41CC3E">
                  <wp:extent cx="469392" cy="440055"/>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Icons.png"/>
                          <pic:cNvPicPr/>
                        </pic:nvPicPr>
                        <pic:blipFill>
                          <a:blip r:embed="rId20">
                            <a:extLst>
                              <a:ext uri="{28A0092B-C50C-407E-A947-70E740481C1C}">
                                <a14:useLocalDpi xmlns:a14="http://schemas.microsoft.com/office/drawing/2010/main" val="0"/>
                              </a:ext>
                            </a:extLst>
                          </a:blip>
                          <a:stretch>
                            <a:fillRect/>
                          </a:stretch>
                        </pic:blipFill>
                        <pic:spPr>
                          <a:xfrm>
                            <a:off x="0" y="0"/>
                            <a:ext cx="471233" cy="441781"/>
                          </a:xfrm>
                          <a:prstGeom prst="rect">
                            <a:avLst/>
                          </a:prstGeom>
                        </pic:spPr>
                      </pic:pic>
                    </a:graphicData>
                  </a:graphic>
                </wp:inline>
              </w:drawing>
            </w:r>
          </w:p>
        </w:tc>
        <w:tc>
          <w:tcPr>
            <w:tcW w:w="8114" w:type="dxa"/>
            <w:shd w:val="clear" w:color="auto" w:fill="F2F4D5"/>
            <w:tcMar>
              <w:top w:w="0" w:type="dxa"/>
              <w:left w:w="62" w:type="dxa"/>
              <w:bottom w:w="0" w:type="dxa"/>
              <w:right w:w="62" w:type="dxa"/>
            </w:tcMar>
          </w:tcPr>
          <w:p w:rsidR="001348F1" w:rsidRPr="00A75990" w:rsidRDefault="001348F1" w:rsidP="00AC109C">
            <w:pPr>
              <w:pStyle w:val="BodyText"/>
            </w:pPr>
            <w:r w:rsidRPr="00A75990">
              <w:rPr>
                <w:rStyle w:val="SpecialBold"/>
                <w:rFonts w:asciiTheme="minorBidi" w:hAnsiTheme="minorBidi" w:cstheme="minorBidi"/>
              </w:rPr>
              <w:t>NOTE:</w:t>
            </w:r>
            <w:r>
              <w:rPr>
                <w:rStyle w:val="SpecialBold"/>
                <w:rFonts w:asciiTheme="minorBidi" w:hAnsiTheme="minorBidi" w:cstheme="minorBidi"/>
              </w:rPr>
              <w:t xml:space="preserve"> </w:t>
            </w:r>
            <w:r w:rsidRPr="005A59A2">
              <w:t xml:space="preserve">When a category has more than </w:t>
            </w:r>
            <w:r w:rsidR="00AC109C">
              <w:t>10</w:t>
            </w:r>
            <w:r w:rsidRPr="005A59A2">
              <w:t>00 sub categories</w:t>
            </w:r>
            <w:r>
              <w:t>, the category cannot be expanded in the category tree. Use the Search categories option.</w:t>
            </w:r>
          </w:p>
        </w:tc>
      </w:tr>
    </w:tbl>
    <w:p w:rsidR="001348F1" w:rsidRDefault="001348F1" w:rsidP="001348F1">
      <w:pPr>
        <w:pStyle w:val="Heading3"/>
      </w:pPr>
      <w:bookmarkStart w:id="651" w:name="_Using_Additional_Filters_1"/>
      <w:bookmarkStart w:id="652" w:name="_Toc332632023"/>
      <w:bookmarkEnd w:id="651"/>
      <w:r>
        <w:t>Using</w:t>
      </w:r>
      <w:r>
        <w:rPr>
          <w:rStyle w:val="apple-converted-space"/>
          <w:color w:val="000000"/>
          <w:sz w:val="27"/>
          <w:szCs w:val="27"/>
        </w:rPr>
        <w:t> </w:t>
      </w:r>
      <w:r>
        <w:t>Additional Filters</w:t>
      </w:r>
      <w:bookmarkEnd w:id="652"/>
    </w:p>
    <w:p w:rsidR="001348F1" w:rsidRPr="00391BDC" w:rsidRDefault="001348F1" w:rsidP="009428D3">
      <w:pPr>
        <w:pStyle w:val="Procedure"/>
        <w:pPrChange w:id="653" w:author="Debbie Zioni" w:date="2012-08-15T20:03:00Z">
          <w:pPr>
            <w:pStyle w:val="Procedure"/>
          </w:pPr>
        </w:pPrChange>
      </w:pPr>
      <w:r>
        <w:lastRenderedPageBreak/>
        <w:t>To use additional filters</w:t>
      </w:r>
    </w:p>
    <w:p w:rsidR="001348F1" w:rsidRDefault="001348F1" w:rsidP="001348F1">
      <w:pPr>
        <w:pStyle w:val="ListBullet"/>
      </w:pPr>
      <w:r>
        <w:t>Click "Additional Filters" to open more filter options, including:</w:t>
      </w:r>
    </w:p>
    <w:p w:rsidR="001348F1" w:rsidRDefault="001348F1" w:rsidP="001348F1">
      <w:pPr>
        <w:pStyle w:val="ListBullet2"/>
      </w:pPr>
      <w:r>
        <w:t>Between any two specific dates</w:t>
      </w:r>
    </w:p>
    <w:p w:rsidR="001348F1" w:rsidRDefault="001348F1" w:rsidP="001348F1">
      <w:pPr>
        <w:pStyle w:val="ListBullet2"/>
      </w:pPr>
      <w:r>
        <w:t>By media type (Audio, Video, Image, Video Mix, Live Stream)</w:t>
      </w:r>
    </w:p>
    <w:p w:rsidR="001348F1" w:rsidRDefault="001348F1" w:rsidP="001348F1">
      <w:pPr>
        <w:pStyle w:val="ListBullet2"/>
      </w:pPr>
      <w:r>
        <w:t>By Ingestion Status (Ready, No Media, Pending, Uploading, Transcoding, Error)</w:t>
      </w:r>
    </w:p>
    <w:p w:rsidR="001348F1" w:rsidRDefault="001348F1" w:rsidP="001348F1">
      <w:pPr>
        <w:pStyle w:val="ListBullet2"/>
      </w:pPr>
      <w:r>
        <w:t>By duration — Short clips (up to 4 minutes), Medium clips (4 to 20 minutes), Long clips (more than 20 minutes)</w:t>
      </w:r>
    </w:p>
    <w:p w:rsidR="001348F1" w:rsidRDefault="001348F1" w:rsidP="001348F1">
      <w:pPr>
        <w:pStyle w:val="ListBullet2"/>
      </w:pPr>
      <w:r>
        <w:t>By Original or Clipped entries – original media, entries created by clipping</w:t>
      </w:r>
    </w:p>
    <w:p w:rsidR="001348F1" w:rsidRDefault="001348F1" w:rsidP="001348F1">
      <w:pPr>
        <w:pStyle w:val="ListBullet2"/>
        <w:rPr>
          <w:rFonts w:ascii="Times New Roman" w:hAnsi="Times New Roman"/>
        </w:rPr>
      </w:pPr>
      <w:r>
        <w:t>By Scheduling status (Past, Live now, Scheduled to go live at a later date, Scheduled between specified dates)</w:t>
      </w:r>
    </w:p>
    <w:p w:rsidR="001348F1" w:rsidRDefault="001348F1" w:rsidP="001348F1">
      <w:pPr>
        <w:pStyle w:val="ListBullet2"/>
      </w:pPr>
      <w:r>
        <w:t>By moderation status</w:t>
      </w:r>
    </w:p>
    <w:p w:rsidR="001348F1" w:rsidRDefault="001348F1" w:rsidP="001348F1">
      <w:pPr>
        <w:pStyle w:val="ListBullet2"/>
      </w:pPr>
      <w:r>
        <w:t>By Media Replacement Status</w:t>
      </w:r>
    </w:p>
    <w:p w:rsidR="001348F1" w:rsidRDefault="001348F1" w:rsidP="001348F1">
      <w:pPr>
        <w:pStyle w:val="ListBullet2"/>
      </w:pPr>
      <w:r>
        <w:t>By Access Control Profile (</w:t>
      </w:r>
      <w:r w:rsidR="00896E82">
        <w:rPr>
          <w:rStyle w:val="BodyTextChar"/>
        </w:rPr>
        <w:t>S</w:t>
      </w:r>
      <w:r w:rsidRPr="00123DCF">
        <w:rPr>
          <w:rStyle w:val="BodyTextChar"/>
        </w:rPr>
        <w:t>ee </w:t>
      </w:r>
      <w:hyperlink w:anchor="_Access_Control_Settings" w:history="1">
        <w:r w:rsidR="006B7EC7" w:rsidRPr="006B7EC7">
          <w:rPr>
            <w:rStyle w:val="Hyperlink"/>
            <w:rFonts w:cs="Arial"/>
            <w:szCs w:val="20"/>
          </w:rPr>
          <w:t>Access Control Profiles</w:t>
        </w:r>
      </w:hyperlink>
      <w:r w:rsidR="004C480F">
        <w:rPr>
          <w:rStyle w:val="Hyperlink"/>
          <w:rFonts w:cs="Arial"/>
          <w:szCs w:val="20"/>
        </w:rPr>
        <w:t xml:space="preserve"> </w:t>
      </w:r>
      <w:r>
        <w:t>for more details</w:t>
      </w:r>
      <w:r w:rsidR="00896E82">
        <w:t>.</w:t>
      </w:r>
      <w:r>
        <w:t>)</w:t>
      </w:r>
    </w:p>
    <w:p w:rsidR="001348F1" w:rsidRDefault="001348F1" w:rsidP="001348F1">
      <w:pPr>
        <w:pStyle w:val="ListBullet2"/>
      </w:pPr>
      <w:r>
        <w:t>By video quality (Transcoding Flavor)</w:t>
      </w:r>
    </w:p>
    <w:p w:rsidR="001348F1" w:rsidRDefault="001348F1" w:rsidP="001348F1">
      <w:pPr>
        <w:pStyle w:val="ListBullet2"/>
      </w:pPr>
      <w:r>
        <w:t xml:space="preserve">By </w:t>
      </w:r>
      <w:r w:rsidR="00317060">
        <w:t>Distribution Destination (</w:t>
      </w:r>
      <w:r w:rsidR="00896E82">
        <w:t xml:space="preserve">See </w:t>
      </w:r>
      <w:hyperlink w:anchor="_Distribution_and_Syndication" w:history="1">
        <w:r w:rsidR="00896E82" w:rsidRPr="00896E82">
          <w:rPr>
            <w:rStyle w:val="Hyperlink"/>
            <w:rFonts w:cs="Arial"/>
          </w:rPr>
          <w:t>Distribution and Syndication</w:t>
        </w:r>
      </w:hyperlink>
      <w:r w:rsidR="00344CEA">
        <w:t xml:space="preserve"> for more details.)</w:t>
      </w:r>
    </w:p>
    <w:p w:rsidR="001348F1" w:rsidRDefault="001348F1" w:rsidP="001348F1">
      <w:pPr>
        <w:pStyle w:val="ListContinue"/>
      </w:pPr>
      <w:r>
        <w:t>You can filter content using a single or multiple criteria.</w:t>
      </w:r>
    </w:p>
    <w:p w:rsidR="001348F1" w:rsidRPr="00D03933" w:rsidRDefault="001348F1" w:rsidP="001348F1">
      <w:pPr>
        <w:pStyle w:val="Heading3"/>
      </w:pPr>
      <w:bookmarkStart w:id="654" w:name="_Toc332632024"/>
      <w:r w:rsidRPr="00D03933">
        <w:t>Performing a Search Based on Metadata Fields</w:t>
      </w:r>
      <w:bookmarkEnd w:id="654"/>
    </w:p>
    <w:p w:rsidR="001348F1" w:rsidRPr="00D03933" w:rsidRDefault="001348F1" w:rsidP="001348F1">
      <w:pPr>
        <w:pStyle w:val="BodyText"/>
        <w:rPr>
          <w:rStyle w:val="Hyperlink"/>
        </w:rPr>
      </w:pPr>
      <w:r w:rsidRPr="008F6BDF">
        <w:t>You can use custom fields to search for content and create playlists. To search textual fields, use the search box, for canned lists use the custom Metadata Filters. See</w:t>
      </w:r>
      <w:r>
        <w:fldChar w:fldCharType="begin"/>
      </w:r>
      <w:r>
        <w:instrText>HYPERLINK  \l "_Searching_Playlists_1"</w:instrText>
      </w:r>
      <w:r>
        <w:fldChar w:fldCharType="separate"/>
      </w:r>
      <w:r w:rsidRPr="0089108F">
        <w:rPr>
          <w:rStyle w:val="Hyperlink"/>
        </w:rPr>
        <w:t xml:space="preserve"> </w:t>
      </w:r>
      <w:r w:rsidRPr="00D03933">
        <w:rPr>
          <w:rStyle w:val="Hyperlink"/>
        </w:rPr>
        <w:t>Searching Playlists.</w:t>
      </w:r>
    </w:p>
    <w:p w:rsidR="001348F1" w:rsidRPr="00E3369B" w:rsidRDefault="001348F1" w:rsidP="001348F1">
      <w:pPr>
        <w:pStyle w:val="Default"/>
        <w:rPr>
          <w:rFonts w:ascii="Calibri" w:hAnsi="Calibri"/>
          <w:color w:val="000000" w:themeColor="text1"/>
          <w:sz w:val="22"/>
          <w:szCs w:val="22"/>
          <w:highlight w:val="green"/>
        </w:rPr>
      </w:pPr>
      <w:r>
        <w:rPr>
          <w:rFonts w:eastAsia="Times New Roman"/>
          <w:color w:val="666560"/>
          <w:sz w:val="20"/>
          <w:szCs w:val="20"/>
          <w:lang w:val="en-AU" w:bidi="ar-SA"/>
        </w:rPr>
        <w:fldChar w:fldCharType="end"/>
      </w:r>
    </w:p>
    <w:p w:rsidR="001348F1" w:rsidRPr="00E3369B" w:rsidRDefault="001348F1" w:rsidP="001348F1">
      <w:pPr>
        <w:pStyle w:val="BodyText"/>
        <w:rPr>
          <w:color w:val="000000" w:themeColor="text1"/>
          <w:highlight w:val="green"/>
        </w:rPr>
      </w:pPr>
      <w:r w:rsidRPr="005A59A2">
        <w:rPr>
          <w:noProof/>
          <w:color w:val="000000" w:themeColor="text1"/>
          <w:highlight w:val="green"/>
          <w:lang w:val="en-US" w:bidi="he-IL"/>
        </w:rPr>
        <w:drawing>
          <wp:inline distT="0" distB="0" distL="0" distR="0" wp14:anchorId="3BBE4D20" wp14:editId="0EA1A463">
            <wp:extent cx="4282047" cy="2850820"/>
            <wp:effectExtent l="0" t="0" r="444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XU7.png"/>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4282047" cy="2850820"/>
                    </a:xfrm>
                    <a:prstGeom prst="rect">
                      <a:avLst/>
                    </a:prstGeom>
                    <a:noFill/>
                    <a:ln>
                      <a:noFill/>
                    </a:ln>
                  </pic:spPr>
                </pic:pic>
              </a:graphicData>
            </a:graphic>
          </wp:inline>
        </w:drawing>
      </w:r>
    </w:p>
    <w:p w:rsidR="001348F1" w:rsidRPr="00E3369B" w:rsidRDefault="001348F1" w:rsidP="001348F1">
      <w:pPr>
        <w:pStyle w:val="codespacer"/>
        <w:rPr>
          <w:color w:val="000000" w:themeColor="text1"/>
          <w:highlight w:val="green"/>
        </w:rPr>
      </w:pPr>
    </w:p>
    <w:tbl>
      <w:tblPr>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270"/>
        <w:gridCol w:w="3146"/>
        <w:gridCol w:w="5160"/>
      </w:tblGrid>
      <w:tr w:rsidR="001348F1" w:rsidRPr="00363E20" w:rsidTr="001348F1">
        <w:tc>
          <w:tcPr>
            <w:tcW w:w="1278" w:type="dxa"/>
            <w:shd w:val="pct12" w:color="auto" w:fill="auto"/>
          </w:tcPr>
          <w:p w:rsidR="001348F1" w:rsidRPr="008F6BDF" w:rsidRDefault="001348F1" w:rsidP="001348F1">
            <w:pPr>
              <w:pStyle w:val="TableHeading"/>
              <w:rPr>
                <w:color w:val="000000" w:themeColor="text1"/>
              </w:rPr>
            </w:pPr>
            <w:r w:rsidRPr="008F6BDF">
              <w:rPr>
                <w:color w:val="000000" w:themeColor="text1"/>
              </w:rPr>
              <w:t>Footnote</w:t>
            </w:r>
          </w:p>
        </w:tc>
        <w:tc>
          <w:tcPr>
            <w:tcW w:w="3240" w:type="dxa"/>
            <w:shd w:val="pct12" w:color="auto" w:fill="auto"/>
          </w:tcPr>
          <w:p w:rsidR="001348F1" w:rsidRPr="008F6BDF" w:rsidRDefault="001348F1" w:rsidP="001348F1">
            <w:pPr>
              <w:pStyle w:val="TableHeading"/>
              <w:rPr>
                <w:color w:val="000000" w:themeColor="text1"/>
              </w:rPr>
            </w:pPr>
            <w:r w:rsidRPr="008F6BDF">
              <w:rPr>
                <w:color w:val="000000" w:themeColor="text1"/>
              </w:rPr>
              <w:t>Label</w:t>
            </w:r>
          </w:p>
        </w:tc>
        <w:tc>
          <w:tcPr>
            <w:tcW w:w="5338" w:type="dxa"/>
            <w:shd w:val="pct12" w:color="auto" w:fill="auto"/>
          </w:tcPr>
          <w:p w:rsidR="001348F1" w:rsidRPr="008F6BDF" w:rsidRDefault="001348F1" w:rsidP="001348F1">
            <w:pPr>
              <w:pStyle w:val="TableHeading"/>
              <w:rPr>
                <w:color w:val="000000" w:themeColor="text1"/>
              </w:rPr>
            </w:pPr>
            <w:r w:rsidRPr="008F6BDF">
              <w:rPr>
                <w:color w:val="000000" w:themeColor="text1"/>
              </w:rPr>
              <w:t>Specification</w:t>
            </w:r>
          </w:p>
        </w:tc>
      </w:tr>
      <w:tr w:rsidR="001348F1" w:rsidRPr="00363E20" w:rsidTr="001348F1">
        <w:tc>
          <w:tcPr>
            <w:tcW w:w="1278" w:type="dxa"/>
          </w:tcPr>
          <w:p w:rsidR="001348F1" w:rsidRPr="008F6BDF" w:rsidRDefault="001348F1" w:rsidP="001348F1">
            <w:pPr>
              <w:pStyle w:val="TableBodyText"/>
              <w:rPr>
                <w:color w:val="000000" w:themeColor="text1"/>
              </w:rPr>
            </w:pPr>
            <w:r w:rsidRPr="008F6BDF">
              <w:rPr>
                <w:color w:val="000000" w:themeColor="text1"/>
              </w:rPr>
              <w:t>1</w:t>
            </w:r>
          </w:p>
        </w:tc>
        <w:tc>
          <w:tcPr>
            <w:tcW w:w="3240" w:type="dxa"/>
          </w:tcPr>
          <w:p w:rsidR="001348F1" w:rsidRPr="008F6BDF" w:rsidRDefault="001348F1" w:rsidP="001348F1">
            <w:pPr>
              <w:pStyle w:val="TableBodyText"/>
              <w:tabs>
                <w:tab w:val="right" w:leader="dot" w:pos="8505"/>
              </w:tabs>
              <w:rPr>
                <w:color w:val="000000" w:themeColor="text1"/>
              </w:rPr>
            </w:pPr>
            <w:r w:rsidRPr="008F6BDF">
              <w:rPr>
                <w:color w:val="000000" w:themeColor="text1"/>
              </w:rPr>
              <w:t>Search text</w:t>
            </w:r>
          </w:p>
        </w:tc>
        <w:tc>
          <w:tcPr>
            <w:tcW w:w="5338" w:type="dxa"/>
          </w:tcPr>
          <w:p w:rsidR="001348F1" w:rsidRPr="008F6BDF" w:rsidRDefault="001348F1" w:rsidP="001348F1">
            <w:pPr>
              <w:pStyle w:val="TableBodyText"/>
              <w:tabs>
                <w:tab w:val="right" w:leader="dot" w:pos="8505"/>
              </w:tabs>
              <w:rPr>
                <w:color w:val="000000" w:themeColor="text1"/>
              </w:rPr>
            </w:pPr>
            <w:r w:rsidRPr="008F6BDF">
              <w:rPr>
                <w:color w:val="000000" w:themeColor="text1"/>
              </w:rPr>
              <w:t xml:space="preserve">Search text to apply to all textual custom data, for </w:t>
            </w:r>
            <w:r w:rsidRPr="008F6BDF">
              <w:rPr>
                <w:color w:val="000000" w:themeColor="text1"/>
              </w:rPr>
              <w:lastRenderedPageBreak/>
              <w:t>example teaser title, authors</w:t>
            </w:r>
          </w:p>
        </w:tc>
      </w:tr>
      <w:tr w:rsidR="001348F1" w:rsidRPr="00363E20" w:rsidTr="001348F1">
        <w:tc>
          <w:tcPr>
            <w:tcW w:w="1278" w:type="dxa"/>
          </w:tcPr>
          <w:p w:rsidR="001348F1" w:rsidRPr="008F6BDF" w:rsidRDefault="001348F1" w:rsidP="001348F1">
            <w:pPr>
              <w:pStyle w:val="TableBodyText"/>
              <w:tabs>
                <w:tab w:val="right" w:leader="dot" w:pos="8505"/>
              </w:tabs>
              <w:rPr>
                <w:color w:val="000000" w:themeColor="text1"/>
              </w:rPr>
            </w:pPr>
            <w:r w:rsidRPr="008F6BDF">
              <w:rPr>
                <w:color w:val="000000" w:themeColor="text1"/>
              </w:rPr>
              <w:lastRenderedPageBreak/>
              <w:t>2</w:t>
            </w:r>
          </w:p>
        </w:tc>
        <w:tc>
          <w:tcPr>
            <w:tcW w:w="3240" w:type="dxa"/>
          </w:tcPr>
          <w:p w:rsidR="001348F1" w:rsidRPr="008F6BDF" w:rsidRDefault="001348F1" w:rsidP="001348F1">
            <w:pPr>
              <w:pStyle w:val="TableBodyText"/>
              <w:tabs>
                <w:tab w:val="right" w:leader="dot" w:pos="8505"/>
              </w:tabs>
              <w:rPr>
                <w:color w:val="000000" w:themeColor="text1"/>
              </w:rPr>
            </w:pPr>
            <w:r w:rsidRPr="008F6BDF">
              <w:rPr>
                <w:color w:val="000000" w:themeColor="text1"/>
              </w:rPr>
              <w:t xml:space="preserve">Search filter for Publishing Status </w:t>
            </w:r>
          </w:p>
        </w:tc>
        <w:tc>
          <w:tcPr>
            <w:tcW w:w="5338" w:type="dxa"/>
          </w:tcPr>
          <w:p w:rsidR="001348F1" w:rsidRPr="008F6BDF" w:rsidRDefault="001348F1" w:rsidP="001348F1">
            <w:pPr>
              <w:pStyle w:val="TableBodyText"/>
              <w:tabs>
                <w:tab w:val="right" w:leader="dot" w:pos="8505"/>
              </w:tabs>
              <w:rPr>
                <w:color w:val="000000" w:themeColor="text1"/>
              </w:rPr>
            </w:pPr>
            <w:r w:rsidRPr="008F6BDF">
              <w:rPr>
                <w:color w:val="000000" w:themeColor="text1"/>
              </w:rPr>
              <w:t>For publishing status</w:t>
            </w:r>
          </w:p>
        </w:tc>
      </w:tr>
      <w:tr w:rsidR="001348F1" w:rsidRPr="00363E20" w:rsidTr="001348F1">
        <w:tc>
          <w:tcPr>
            <w:tcW w:w="1278" w:type="dxa"/>
          </w:tcPr>
          <w:p w:rsidR="001348F1" w:rsidRPr="008F6BDF" w:rsidRDefault="001348F1" w:rsidP="001348F1">
            <w:pPr>
              <w:pStyle w:val="TableBodyText"/>
              <w:tabs>
                <w:tab w:val="right" w:leader="dot" w:pos="8505"/>
              </w:tabs>
              <w:rPr>
                <w:color w:val="000000" w:themeColor="text1"/>
              </w:rPr>
            </w:pPr>
            <w:r w:rsidRPr="008F6BDF">
              <w:rPr>
                <w:color w:val="000000" w:themeColor="text1"/>
              </w:rPr>
              <w:t>3</w:t>
            </w:r>
          </w:p>
        </w:tc>
        <w:tc>
          <w:tcPr>
            <w:tcW w:w="3240" w:type="dxa"/>
          </w:tcPr>
          <w:p w:rsidR="001348F1" w:rsidRPr="008F6BDF" w:rsidRDefault="001348F1" w:rsidP="001348F1">
            <w:pPr>
              <w:pStyle w:val="TableBodyText"/>
              <w:tabs>
                <w:tab w:val="right" w:leader="dot" w:pos="8505"/>
              </w:tabs>
              <w:rPr>
                <w:color w:val="000000" w:themeColor="text1"/>
              </w:rPr>
            </w:pPr>
            <w:r w:rsidRPr="008F6BDF">
              <w:rPr>
                <w:color w:val="000000" w:themeColor="text1"/>
              </w:rPr>
              <w:t>Search filter for Distribution settings</w:t>
            </w:r>
          </w:p>
        </w:tc>
        <w:tc>
          <w:tcPr>
            <w:tcW w:w="5338" w:type="dxa"/>
          </w:tcPr>
          <w:p w:rsidR="001348F1" w:rsidRPr="0003704D" w:rsidRDefault="001348F1" w:rsidP="001348F1">
            <w:pPr>
              <w:pStyle w:val="TableBodyText"/>
              <w:tabs>
                <w:tab w:val="right" w:leader="dot" w:pos="8505"/>
              </w:tabs>
              <w:rPr>
                <w:color w:val="000000" w:themeColor="text1"/>
              </w:rPr>
            </w:pPr>
            <w:r w:rsidRPr="008F6BDF">
              <w:rPr>
                <w:color w:val="000000" w:themeColor="text1"/>
              </w:rPr>
              <w:t>For content based on distribution channel’s settings</w:t>
            </w:r>
          </w:p>
        </w:tc>
      </w:tr>
    </w:tbl>
    <w:p w:rsidR="001348F1" w:rsidRDefault="001348F1" w:rsidP="001348F1">
      <w:pPr>
        <w:pStyle w:val="ListContinue"/>
      </w:pPr>
    </w:p>
    <w:p w:rsidR="001348F1" w:rsidRDefault="001348F1" w:rsidP="001348F1">
      <w:pPr>
        <w:pStyle w:val="Heading3"/>
      </w:pPr>
      <w:bookmarkStart w:id="655" w:name="_Toc332632025"/>
      <w:r>
        <w:t>Entries Table Filter Indications</w:t>
      </w:r>
      <w:bookmarkEnd w:id="655"/>
    </w:p>
    <w:p w:rsidR="001348F1" w:rsidRDefault="001348F1" w:rsidP="004B518A">
      <w:pPr>
        <w:pStyle w:val="BodyText"/>
      </w:pPr>
      <w:r>
        <w:t xml:space="preserve">When the Entries table is filtered by categories, filters and/or search criteria, indications for the selected filters are displayed above the Entries </w:t>
      </w:r>
      <w:r w:rsidR="00317060">
        <w:t>Table. You</w:t>
      </w:r>
      <w:r w:rsidR="00CF1910">
        <w:t xml:space="preserve"> can</w:t>
      </w:r>
      <w:r>
        <w:t xml:space="preserve"> remove a filter directly from this display</w:t>
      </w:r>
      <w:r w:rsidR="00CF1910">
        <w:t xml:space="preserve"> by clicking on the x on the name of the filter.</w:t>
      </w:r>
    </w:p>
    <w:p w:rsidR="001348F1" w:rsidRPr="00E91F21" w:rsidRDefault="001348F1" w:rsidP="001348F1">
      <w:r w:rsidRPr="003A0000">
        <w:rPr>
          <w:noProof/>
          <w:lang w:val="en-US" w:bidi="he-IL"/>
        </w:rPr>
        <w:drawing>
          <wp:inline distT="0" distB="0" distL="0" distR="0" wp14:anchorId="6A2C22AF" wp14:editId="3A3B80AC">
            <wp:extent cx="5943600" cy="119888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43600" cy="1198880"/>
                    </a:xfrm>
                    <a:prstGeom prst="rect">
                      <a:avLst/>
                    </a:prstGeom>
                  </pic:spPr>
                </pic:pic>
              </a:graphicData>
            </a:graphic>
          </wp:inline>
        </w:drawing>
      </w:r>
    </w:p>
    <w:p w:rsidR="001348F1" w:rsidRDefault="001348F1" w:rsidP="001348F1">
      <w:pPr>
        <w:pStyle w:val="Heading2"/>
      </w:pPr>
      <w:bookmarkStart w:id="656" w:name="_Searching_Through_Categories"/>
      <w:bookmarkStart w:id="657" w:name="_Toc332632026"/>
      <w:bookmarkEnd w:id="656"/>
      <w:r>
        <w:t>Searching Through Categories</w:t>
      </w:r>
      <w:bookmarkEnd w:id="657"/>
    </w:p>
    <w:p w:rsidR="001348F1" w:rsidRDefault="001348F1" w:rsidP="001348F1">
      <w:pPr>
        <w:pStyle w:val="BodyText"/>
      </w:pPr>
      <w:r>
        <w:t xml:space="preserve">When managing your categories, the search box in the Categories page enables you to search for specific categories existing in your account. </w:t>
      </w:r>
    </w:p>
    <w:p w:rsidR="001348F1" w:rsidRPr="008A6135" w:rsidRDefault="001348F1" w:rsidP="009428D3">
      <w:pPr>
        <w:pStyle w:val="Procedure"/>
        <w:pPrChange w:id="658" w:author="Debbie Zioni" w:date="2012-08-15T20:03:00Z">
          <w:pPr>
            <w:pStyle w:val="Procedure"/>
          </w:pPr>
        </w:pPrChange>
      </w:pPr>
      <w:r w:rsidRPr="008A6135">
        <w:t xml:space="preserve">To search for any word in the </w:t>
      </w:r>
      <w:r>
        <w:t>category</w:t>
      </w:r>
      <w:r w:rsidRPr="008A6135">
        <w:t xml:space="preserve"> name, tags or </w:t>
      </w:r>
      <w:r>
        <w:t>text fields</w:t>
      </w:r>
      <w:r w:rsidRPr="008A6135">
        <w:t xml:space="preserve">  </w:t>
      </w:r>
    </w:p>
    <w:p w:rsidR="001348F1" w:rsidRDefault="001348F1" w:rsidP="00292207">
      <w:pPr>
        <w:pStyle w:val="ListNumber"/>
        <w:numPr>
          <w:ilvl w:val="0"/>
          <w:numId w:val="225"/>
        </w:numPr>
      </w:pPr>
      <w:r>
        <w:t>Go to the Content tab and select the Categories tab.</w:t>
      </w:r>
    </w:p>
    <w:p w:rsidR="001348F1" w:rsidRDefault="001348F1" w:rsidP="001348F1">
      <w:pPr>
        <w:pStyle w:val="ListNumber"/>
      </w:pPr>
      <w:r>
        <w:t xml:space="preserve">Enter your search criteria and click the magnifying icon on the right, or press Enter.  </w:t>
      </w:r>
    </w:p>
    <w:p w:rsidR="001348F1" w:rsidRPr="00C325ED" w:rsidRDefault="001348F1" w:rsidP="00E74132">
      <w:pPr>
        <w:pStyle w:val="ListContinue"/>
      </w:pPr>
      <w:r>
        <w:t xml:space="preserve">The search </w:t>
      </w:r>
      <w:r w:rsidR="00CF1910">
        <w:t>is applied</w:t>
      </w:r>
      <w:r>
        <w:t xml:space="preserve"> on textual me</w:t>
      </w:r>
      <w:r w:rsidR="00CF1910">
        <w:t>tadata and custom data field. F</w:t>
      </w:r>
      <w:r w:rsidRPr="00B90E92">
        <w:t>or canned lists</w:t>
      </w:r>
      <w:r w:rsidR="00317060">
        <w:t xml:space="preserve">, </w:t>
      </w:r>
      <w:r w:rsidR="00317060" w:rsidRPr="00B90E92">
        <w:t>use</w:t>
      </w:r>
      <w:r w:rsidRPr="00B90E92">
        <w:t xml:space="preserve"> the </w:t>
      </w:r>
      <w:r>
        <w:t xml:space="preserve">Categories </w:t>
      </w:r>
      <w:r w:rsidRPr="00B90E92">
        <w:t xml:space="preserve">Metadata Filters. </w:t>
      </w:r>
    </w:p>
    <w:p w:rsidR="001348F1" w:rsidRDefault="001348F1" w:rsidP="001348F1">
      <w:pPr>
        <w:pStyle w:val="Heading2"/>
      </w:pPr>
      <w:bookmarkStart w:id="659" w:name="_Filtering_Categories_in"/>
      <w:bookmarkStart w:id="660" w:name="_Toc332632027"/>
      <w:bookmarkEnd w:id="659"/>
      <w:r>
        <w:t>Filtering Categories in the Categories Table</w:t>
      </w:r>
      <w:bookmarkEnd w:id="660"/>
    </w:p>
    <w:p w:rsidR="001348F1" w:rsidRDefault="00CF1910" w:rsidP="00317060">
      <w:pPr>
        <w:pStyle w:val="BodyText"/>
      </w:pPr>
      <w:r>
        <w:t>When managing categories, t</w:t>
      </w:r>
      <w:r w:rsidR="001348F1">
        <w:t>he Categories Table can be filtered according to the parameters that are specified in the filter bars on the left side of the page. You can filter categories using the search criteria, by categories</w:t>
      </w:r>
      <w:r>
        <w:t>. F</w:t>
      </w:r>
      <w:r w:rsidR="001348F1">
        <w:t>or listing categories under a specific parent category, use</w:t>
      </w:r>
      <w:hyperlink w:anchor="_Using_Additional_Filters_2" w:history="1">
        <w:r w:rsidR="001348F1" w:rsidRPr="00E74132">
          <w:rPr>
            <w:rStyle w:val="Hyperlink"/>
          </w:rPr>
          <w:t xml:space="preserve"> Additional Filters</w:t>
        </w:r>
        <w:r w:rsidR="00317060">
          <w:rPr>
            <w:rStyle w:val="Hyperlink"/>
          </w:rPr>
          <w:t xml:space="preserve"> </w:t>
        </w:r>
      </w:hyperlink>
      <w:r>
        <w:t>o</w:t>
      </w:r>
      <w:r w:rsidR="001348F1">
        <w:t xml:space="preserve">r use </w:t>
      </w:r>
      <w:r>
        <w:t xml:space="preserve">the </w:t>
      </w:r>
      <w:r w:rsidR="001348F1">
        <w:t>custom data based filters.</w:t>
      </w:r>
    </w:p>
    <w:p w:rsidR="001348F1" w:rsidRDefault="001348F1" w:rsidP="001348F1">
      <w:pPr>
        <w:pStyle w:val="Heading3"/>
      </w:pPr>
      <w:bookmarkStart w:id="661" w:name="_Toc332632028"/>
      <w:r>
        <w:t>Using Categories as Filters</w:t>
      </w:r>
      <w:bookmarkEnd w:id="661"/>
    </w:p>
    <w:p w:rsidR="001348F1" w:rsidRDefault="001348F1" w:rsidP="00E74132">
      <w:r>
        <w:t>When managing categories, you can filter the categories in the Categories Table by selecting specific categories in the categories filter bar on the le</w:t>
      </w:r>
      <w:r w:rsidR="00CF1910">
        <w:t xml:space="preserve">ft side of the page. </w:t>
      </w:r>
    </w:p>
    <w:p w:rsidR="001348F1" w:rsidRDefault="001348F1" w:rsidP="00E74132">
      <w:pPr>
        <w:pStyle w:val="BodyText"/>
      </w:pPr>
      <w:r>
        <w:t>You can open the Categories Filter Preferences from the preferences icon at the top right corner of the categories filter area. Your pref</w:t>
      </w:r>
      <w:r w:rsidR="00CF1910">
        <w:t>erences impact the behavio</w:t>
      </w:r>
      <w:r>
        <w:t>r of the categories filter.</w:t>
      </w:r>
    </w:p>
    <w:p w:rsidR="001348F1" w:rsidRPr="00AA44DD" w:rsidRDefault="001348F1" w:rsidP="004B518A">
      <w:r>
        <w:rPr>
          <w:noProof/>
          <w:lang w:val="en-US" w:bidi="he-IL"/>
        </w:rPr>
        <w:lastRenderedPageBreak/>
        <w:drawing>
          <wp:inline distT="0" distB="0" distL="0" distR="0" wp14:anchorId="6BB2AFE3" wp14:editId="4112799F">
            <wp:extent cx="4314825" cy="18478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314825" cy="1847850"/>
                    </a:xfrm>
                    <a:prstGeom prst="rect">
                      <a:avLst/>
                    </a:prstGeom>
                  </pic:spPr>
                </pic:pic>
              </a:graphicData>
            </a:graphic>
          </wp:inline>
        </w:drawing>
      </w:r>
    </w:p>
    <w:p w:rsidR="001348F1" w:rsidRDefault="001348F1" w:rsidP="004B518A">
      <w:pPr>
        <w:pStyle w:val="BodyText"/>
      </w:pPr>
      <w:r>
        <w:t>You can navigate within the category tree to select the categories you want to filter the Categories Table by. Each</w:t>
      </w:r>
      <w:r w:rsidRPr="00AC4B76">
        <w:t xml:space="preserve"> selected category </w:t>
      </w:r>
      <w:r>
        <w:t>refresh</w:t>
      </w:r>
      <w:r w:rsidR="00CF1910">
        <w:t>es the Categories t</w:t>
      </w:r>
      <w:r>
        <w:t xml:space="preserve">able. </w:t>
      </w:r>
    </w:p>
    <w:p w:rsidR="001348F1" w:rsidRPr="00E74132" w:rsidRDefault="001348F1" w:rsidP="004B518A">
      <w:pPr>
        <w:pStyle w:val="BodyText"/>
      </w:pPr>
      <w:r>
        <w:t>You may also use the Search Categories field to search for categories you want to filter by</w:t>
      </w:r>
      <w:r w:rsidR="00CF1910">
        <w:t>,</w:t>
      </w:r>
      <w:r>
        <w:t xml:space="preserve"> instead of navigating to t</w:t>
      </w:r>
      <w:r w:rsidR="00CF1910">
        <w:t>he</w:t>
      </w:r>
      <w:r>
        <w:t xml:space="preserve"> catego</w:t>
      </w:r>
      <w:r w:rsidR="00CF1910">
        <w:t xml:space="preserve">ries from the </w:t>
      </w:r>
      <w:r w:rsidR="00317060">
        <w:t>categories tree</w:t>
      </w:r>
      <w:r w:rsidR="00CF1910">
        <w:t>.</w:t>
      </w:r>
    </w:p>
    <w:p w:rsidR="001348F1" w:rsidRDefault="001348F1" w:rsidP="001348F1">
      <w:r>
        <w:rPr>
          <w:noProof/>
          <w:lang w:val="en-US" w:bidi="he-IL"/>
        </w:rPr>
        <w:drawing>
          <wp:inline distT="0" distB="0" distL="0" distR="0" wp14:anchorId="7CD0A0A6" wp14:editId="6AB002FA">
            <wp:extent cx="5231757" cy="4694245"/>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1">
                      <a:extLst>
                        <a:ext uri="{28A0092B-C50C-407E-A947-70E740481C1C}">
                          <a14:useLocalDpi xmlns:a14="http://schemas.microsoft.com/office/drawing/2010/main" val="0"/>
                        </a:ext>
                      </a:extLst>
                    </a:blip>
                    <a:srcRect r="71553" b="54983"/>
                    <a:stretch/>
                  </pic:blipFill>
                  <pic:spPr bwMode="auto">
                    <a:xfrm>
                      <a:off x="0" y="0"/>
                      <a:ext cx="5234417" cy="469663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9134" w:type="dxa"/>
        <w:tblLayout w:type="fixed"/>
        <w:tblCellMar>
          <w:top w:w="3402" w:type="dxa"/>
          <w:left w:w="3402" w:type="dxa"/>
          <w:bottom w:w="3402" w:type="dxa"/>
          <w:right w:w="3402" w:type="dxa"/>
        </w:tblCellMar>
        <w:tblLook w:val="0000" w:firstRow="0" w:lastRow="0" w:firstColumn="0" w:lastColumn="0" w:noHBand="0" w:noVBand="0"/>
      </w:tblPr>
      <w:tblGrid>
        <w:gridCol w:w="1020"/>
        <w:gridCol w:w="8114"/>
      </w:tblGrid>
      <w:tr w:rsidR="00CF1910" w:rsidRPr="00A75990" w:rsidTr="004A7DBD">
        <w:trPr>
          <w:cantSplit/>
        </w:trPr>
        <w:tc>
          <w:tcPr>
            <w:tcW w:w="1020" w:type="dxa"/>
            <w:tcMar>
              <w:top w:w="0" w:type="dxa"/>
              <w:left w:w="62" w:type="dxa"/>
              <w:bottom w:w="0" w:type="dxa"/>
              <w:right w:w="62" w:type="dxa"/>
            </w:tcMar>
          </w:tcPr>
          <w:p w:rsidR="00CF1910" w:rsidRPr="00A75990" w:rsidRDefault="00CF1910" w:rsidP="004A7DBD">
            <w:pPr>
              <w:pStyle w:val="Note"/>
            </w:pPr>
            <w:r>
              <w:rPr>
                <w:noProof/>
                <w:lang w:val="en-US" w:bidi="he-IL"/>
              </w:rPr>
              <w:drawing>
                <wp:inline distT="0" distB="0" distL="0" distR="0" wp14:anchorId="7D6F28A1" wp14:editId="2C769356">
                  <wp:extent cx="469392" cy="440055"/>
                  <wp:effectExtent l="0" t="0" r="698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Icons.png"/>
                          <pic:cNvPicPr/>
                        </pic:nvPicPr>
                        <pic:blipFill>
                          <a:blip r:embed="rId20">
                            <a:extLst>
                              <a:ext uri="{28A0092B-C50C-407E-A947-70E740481C1C}">
                                <a14:useLocalDpi xmlns:a14="http://schemas.microsoft.com/office/drawing/2010/main" val="0"/>
                              </a:ext>
                            </a:extLst>
                          </a:blip>
                          <a:stretch>
                            <a:fillRect/>
                          </a:stretch>
                        </pic:blipFill>
                        <pic:spPr>
                          <a:xfrm>
                            <a:off x="0" y="0"/>
                            <a:ext cx="471233" cy="441781"/>
                          </a:xfrm>
                          <a:prstGeom prst="rect">
                            <a:avLst/>
                          </a:prstGeom>
                        </pic:spPr>
                      </pic:pic>
                    </a:graphicData>
                  </a:graphic>
                </wp:inline>
              </w:drawing>
            </w:r>
          </w:p>
        </w:tc>
        <w:tc>
          <w:tcPr>
            <w:tcW w:w="8114" w:type="dxa"/>
            <w:shd w:val="clear" w:color="auto" w:fill="F2F4D5"/>
            <w:tcMar>
              <w:top w:w="0" w:type="dxa"/>
              <w:left w:w="62" w:type="dxa"/>
              <w:bottom w:w="0" w:type="dxa"/>
              <w:right w:w="62" w:type="dxa"/>
            </w:tcMar>
          </w:tcPr>
          <w:p w:rsidR="00CF1910" w:rsidRPr="00AC4B76" w:rsidRDefault="00CF1910" w:rsidP="004B518A">
            <w:pPr>
              <w:pStyle w:val="BodyText"/>
              <w:rPr>
                <w:b/>
                <w:bCs/>
              </w:rPr>
            </w:pPr>
            <w:r w:rsidRPr="00A75990">
              <w:rPr>
                <w:rStyle w:val="SpecialBold"/>
                <w:rFonts w:asciiTheme="minorBidi" w:hAnsiTheme="minorBidi" w:cstheme="minorBidi"/>
              </w:rPr>
              <w:t>NOTE:</w:t>
            </w:r>
            <w:r>
              <w:rPr>
                <w:rStyle w:val="SpecialBold"/>
                <w:rFonts w:asciiTheme="minorBidi" w:hAnsiTheme="minorBidi" w:cstheme="minorBidi"/>
              </w:rPr>
              <w:t xml:space="preserve"> </w:t>
            </w:r>
            <w:r w:rsidRPr="00AC4B76">
              <w:t>When a category has more than 200 sub categories</w:t>
            </w:r>
            <w:r>
              <w:t xml:space="preserve"> it cannot be expanded in the category tree. </w:t>
            </w:r>
            <w:r w:rsidR="00317060">
              <w:t>Use the</w:t>
            </w:r>
            <w:r>
              <w:t xml:space="preserve"> Search categories </w:t>
            </w:r>
            <w:r w:rsidR="00317060">
              <w:t>option.</w:t>
            </w:r>
          </w:p>
          <w:p w:rsidR="00CF1910" w:rsidRPr="00A75990" w:rsidRDefault="00CF1910" w:rsidP="004A7DBD">
            <w:pPr>
              <w:pStyle w:val="Note"/>
            </w:pPr>
          </w:p>
        </w:tc>
      </w:tr>
    </w:tbl>
    <w:p w:rsidR="001348F1" w:rsidRDefault="001348F1" w:rsidP="004B518A">
      <w:pPr>
        <w:pStyle w:val="Heading3"/>
      </w:pPr>
      <w:bookmarkStart w:id="662" w:name="_Using_Additional_Filters_2"/>
      <w:bookmarkStart w:id="663" w:name="_Toc332632029"/>
      <w:bookmarkEnd w:id="662"/>
      <w:r>
        <w:lastRenderedPageBreak/>
        <w:t>Using</w:t>
      </w:r>
      <w:r>
        <w:rPr>
          <w:rStyle w:val="apple-converted-space"/>
          <w:color w:val="000000"/>
          <w:sz w:val="27"/>
          <w:szCs w:val="27"/>
        </w:rPr>
        <w:t> </w:t>
      </w:r>
      <w:r>
        <w:t>Additional Filters</w:t>
      </w:r>
      <w:bookmarkEnd w:id="663"/>
    </w:p>
    <w:p w:rsidR="001348F1" w:rsidRPr="00391BDC" w:rsidRDefault="001348F1" w:rsidP="009428D3">
      <w:pPr>
        <w:pStyle w:val="Procedure"/>
        <w:pPrChange w:id="664" w:author="Debbie Zioni" w:date="2012-08-15T20:03:00Z">
          <w:pPr>
            <w:pStyle w:val="Procedure"/>
          </w:pPr>
        </w:pPrChange>
      </w:pPr>
      <w:r>
        <w:t>To use additional filters</w:t>
      </w:r>
    </w:p>
    <w:p w:rsidR="001348F1" w:rsidRDefault="001348F1" w:rsidP="001348F1">
      <w:pPr>
        <w:pStyle w:val="ListBullet"/>
      </w:pPr>
      <w:r>
        <w:t>Click "Additional Filters" to open more filter options, including:</w:t>
      </w:r>
    </w:p>
    <w:p w:rsidR="001348F1" w:rsidRDefault="001348F1" w:rsidP="001348F1">
      <w:pPr>
        <w:pStyle w:val="ListBullet2"/>
      </w:pPr>
      <w:r>
        <w:t>Created Between any two specific dates</w:t>
      </w:r>
    </w:p>
    <w:p w:rsidR="001348F1" w:rsidRDefault="001348F1" w:rsidP="001348F1">
      <w:pPr>
        <w:pStyle w:val="ListBullet2"/>
      </w:pPr>
      <w:r>
        <w:t>By content privacy options (available with entitlement configuration only)</w:t>
      </w:r>
    </w:p>
    <w:p w:rsidR="001348F1" w:rsidRDefault="001348F1" w:rsidP="001348F1">
      <w:pPr>
        <w:pStyle w:val="ListBullet2"/>
      </w:pPr>
      <w:r>
        <w:t>By category listings(available with entitlement configuration only)</w:t>
      </w:r>
    </w:p>
    <w:p w:rsidR="001348F1" w:rsidRDefault="001348F1" w:rsidP="001348F1">
      <w:pPr>
        <w:pStyle w:val="ListBullet2"/>
      </w:pPr>
      <w:r>
        <w:t>By contribution policy(available with entitlement configuration only)</w:t>
      </w:r>
    </w:p>
    <w:p w:rsidR="001348F1" w:rsidRDefault="001348F1" w:rsidP="001348F1">
      <w:pPr>
        <w:pStyle w:val="ListBullet2"/>
      </w:pPr>
      <w:r>
        <w:t>By the availability of specific end –user permissions(available with entitlement configuration only)</w:t>
      </w:r>
    </w:p>
    <w:p w:rsidR="001348F1" w:rsidRDefault="001348F1" w:rsidP="004B518A">
      <w:pPr>
        <w:pStyle w:val="Heading3"/>
        <w:keepNext/>
      </w:pPr>
      <w:bookmarkStart w:id="665" w:name="_Toc332632030"/>
      <w:r>
        <w:t>Categories Table Filter Indications</w:t>
      </w:r>
      <w:bookmarkEnd w:id="665"/>
    </w:p>
    <w:p w:rsidR="001348F1" w:rsidRDefault="001348F1" w:rsidP="004B518A">
      <w:pPr>
        <w:pStyle w:val="BodyText"/>
      </w:pPr>
      <w:r>
        <w:t>When the Categories table is filtered by categories, metad</w:t>
      </w:r>
      <w:r w:rsidR="00ED7566">
        <w:t>ata filters or search criteria</w:t>
      </w:r>
      <w:r w:rsidR="00317060">
        <w:t>, indications</w:t>
      </w:r>
      <w:r>
        <w:t xml:space="preserve"> for the selected filters are displayed above the Categories Table. </w:t>
      </w:r>
      <w:r w:rsidR="00ED7566">
        <w:t xml:space="preserve">Click on the X </w:t>
      </w:r>
      <w:r w:rsidR="00EE6B6B">
        <w:t>t</w:t>
      </w:r>
      <w:r>
        <w:t>o remove a filter directly from this display</w:t>
      </w:r>
      <w:r w:rsidR="00ED7566">
        <w:t>.</w:t>
      </w:r>
    </w:p>
    <w:p w:rsidR="001348F1" w:rsidRPr="00E91F21" w:rsidRDefault="001348F1" w:rsidP="001348F1">
      <w:r>
        <w:rPr>
          <w:noProof/>
          <w:lang w:val="en-US" w:bidi="he-IL"/>
        </w:rPr>
        <w:drawing>
          <wp:inline distT="0" distB="0" distL="0" distR="0" wp14:anchorId="0C521473" wp14:editId="43E7459C">
            <wp:extent cx="5943600" cy="7454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745490"/>
                    </a:xfrm>
                    <a:prstGeom prst="rect">
                      <a:avLst/>
                    </a:prstGeom>
                  </pic:spPr>
                </pic:pic>
              </a:graphicData>
            </a:graphic>
          </wp:inline>
        </w:drawing>
      </w:r>
    </w:p>
    <w:p w:rsidR="001348F1" w:rsidRPr="00D03933" w:rsidRDefault="001348F1" w:rsidP="001348F1">
      <w:pPr>
        <w:pStyle w:val="Heading2"/>
      </w:pPr>
      <w:bookmarkStart w:id="666" w:name="_Searching_Playlists_1"/>
      <w:bookmarkStart w:id="667" w:name="_Toc332632031"/>
      <w:bookmarkEnd w:id="666"/>
      <w:r w:rsidRPr="00D03933">
        <w:t xml:space="preserve">Searching </w:t>
      </w:r>
      <w:r w:rsidRPr="00D03933">
        <w:rPr>
          <w:rStyle w:val="apple-converted-space"/>
        </w:rPr>
        <w:t>Playlists</w:t>
      </w:r>
      <w:bookmarkEnd w:id="667"/>
    </w:p>
    <w:p w:rsidR="001348F1" w:rsidRDefault="001348F1" w:rsidP="004B518A">
      <w:pPr>
        <w:pStyle w:val="BodyText"/>
      </w:pPr>
      <w:r w:rsidRPr="00D03933">
        <w:t>Use the Filters pane to search for playlists in your account. You can search for any word in the playlist name, tags or both. You can also filter by date by select a date range or by clicking the calendar icons on the Created between fields.</w:t>
      </w:r>
    </w:p>
    <w:p w:rsidR="002B153C" w:rsidRDefault="002B153C" w:rsidP="004B518A">
      <w:pPr>
        <w:pStyle w:val="BodyText"/>
        <w:sectPr w:rsidR="002B153C" w:rsidSect="00D10A9A">
          <w:pgSz w:w="12240" w:h="15840" w:code="1"/>
          <w:pgMar w:top="1440" w:right="1440" w:bottom="1440" w:left="1440" w:header="720" w:footer="720" w:gutter="0"/>
          <w:cols w:space="720"/>
          <w:docGrid w:linePitch="360"/>
        </w:sectPr>
      </w:pPr>
      <w:bookmarkStart w:id="668" w:name="_Filtering_in_the"/>
      <w:bookmarkStart w:id="669" w:name="_Filtering_Content_in"/>
      <w:bookmarkStart w:id="670" w:name="_Searching_Through_Entries"/>
      <w:bookmarkStart w:id="671" w:name="_Filtering_Content_in_1"/>
      <w:bookmarkStart w:id="672" w:name="_Performing_a_Search"/>
      <w:bookmarkStart w:id="673" w:name="_Using_Additional_Filters"/>
      <w:bookmarkStart w:id="674" w:name="_Filtering_by_Distribution"/>
      <w:bookmarkStart w:id="675" w:name="_Searching_Playlists"/>
      <w:bookmarkEnd w:id="668"/>
      <w:bookmarkEnd w:id="669"/>
      <w:bookmarkEnd w:id="670"/>
      <w:bookmarkEnd w:id="671"/>
      <w:bookmarkEnd w:id="672"/>
      <w:bookmarkEnd w:id="673"/>
      <w:bookmarkEnd w:id="674"/>
      <w:bookmarkEnd w:id="675"/>
    </w:p>
    <w:p w:rsidR="00296B38" w:rsidRDefault="00296B38" w:rsidP="005D5EE7">
      <w:pPr>
        <w:pStyle w:val="SuperHeading"/>
        <w:rPr>
          <w:noProof/>
        </w:rPr>
      </w:pPr>
      <w:commentRangeStart w:id="676"/>
      <w:r w:rsidRPr="00FD26C0">
        <w:lastRenderedPageBreak/>
        <w:t xml:space="preserve">Chapter </w:t>
      </w:r>
      <w:fldSimple w:instr="SEQ &quot;CHAPTER&quot;  \N \* MERGEFORMAT">
        <w:r w:rsidR="00D70539">
          <w:rPr>
            <w:noProof/>
          </w:rPr>
          <w:t>7</w:t>
        </w:r>
      </w:fldSimple>
      <w:commentRangeEnd w:id="676"/>
      <w:r w:rsidR="005D5EE7">
        <w:rPr>
          <w:rStyle w:val="CommentReference"/>
          <w:caps w:val="0"/>
          <w:color w:val="666560"/>
          <w:spacing w:val="0"/>
        </w:rPr>
        <w:commentReference w:id="676"/>
      </w:r>
    </w:p>
    <w:p w:rsidR="002070E2" w:rsidRDefault="002070E2" w:rsidP="005127A9">
      <w:pPr>
        <w:pStyle w:val="Heading1"/>
      </w:pPr>
      <w:bookmarkStart w:id="677" w:name="_Managing_Access_Control"/>
      <w:bookmarkEnd w:id="677"/>
      <w:r>
        <w:t xml:space="preserve">Managing Access Control Profiles </w:t>
      </w:r>
    </w:p>
    <w:p w:rsidR="00FC73AC" w:rsidRDefault="002070E2" w:rsidP="003169AF">
      <w:pPr>
        <w:pStyle w:val="BodyText"/>
      </w:pPr>
      <w:r>
        <w:fldChar w:fldCharType="begin"/>
      </w:r>
      <w:r>
        <w:instrText xml:space="preserve"> TC "</w:instrText>
      </w:r>
      <w:fldSimple w:instr=" STYLEREF  SuperHeading  \* MERGEFORMAT ">
        <w:bookmarkStart w:id="678" w:name="_Toc306049603"/>
        <w:bookmarkStart w:id="679" w:name="_Toc313796610"/>
        <w:bookmarkStart w:id="680" w:name="_Toc332632032"/>
        <w:r w:rsidR="00D70539" w:rsidRPr="00D70539">
          <w:rPr>
            <w:noProof/>
            <w:lang w:val="en-GB"/>
          </w:rPr>
          <w:instrText>Chapter 7</w:instrText>
        </w:r>
      </w:fldSimple>
      <w:r>
        <w:instrText xml:space="preserve"> </w:instrText>
      </w:r>
      <w:r>
        <w:rPr>
          <w:lang w:val="en-GB"/>
        </w:rPr>
        <w:fldChar w:fldCharType="begin"/>
      </w:r>
      <w:r>
        <w:rPr>
          <w:lang w:val="en-GB"/>
        </w:rPr>
        <w:instrText xml:space="preserve"> STYLEREF  "Heading 1" </w:instrText>
      </w:r>
      <w:r>
        <w:rPr>
          <w:lang w:val="en-GB"/>
        </w:rPr>
        <w:fldChar w:fldCharType="separate"/>
      </w:r>
      <w:r w:rsidR="00D70539">
        <w:rPr>
          <w:noProof/>
          <w:lang w:val="en-GB"/>
        </w:rPr>
        <w:instrText>Managing Access Control Profiles</w:instrText>
      </w:r>
      <w:bookmarkEnd w:id="678"/>
      <w:bookmarkEnd w:id="679"/>
      <w:bookmarkEnd w:id="680"/>
      <w:r>
        <w:rPr>
          <w:lang w:val="en-GB"/>
        </w:rPr>
        <w:fldChar w:fldCharType="end"/>
      </w:r>
      <w:r>
        <w:instrText xml:space="preserve">" \f C \l "1" </w:instrText>
      </w:r>
      <w:r>
        <w:fldChar w:fldCharType="end"/>
      </w:r>
      <w:r>
        <w:t xml:space="preserve">This section </w:t>
      </w:r>
      <w:r w:rsidR="00ED116F">
        <w:t>describes access control profiles and how to create and apply access control information to your content.</w:t>
      </w:r>
    </w:p>
    <w:p w:rsidR="002070E2" w:rsidRDefault="002070E2" w:rsidP="00E3369B">
      <w:pPr>
        <w:pStyle w:val="Heading2"/>
      </w:pPr>
      <w:bookmarkStart w:id="681" w:name="_Access_Control_Settings"/>
      <w:bookmarkStart w:id="682" w:name="_Access_Control_Profiles"/>
      <w:bookmarkStart w:id="683" w:name="_Toc306049604"/>
      <w:bookmarkStart w:id="684" w:name="_Toc313796611"/>
      <w:bookmarkStart w:id="685" w:name="_Toc332632033"/>
      <w:bookmarkEnd w:id="681"/>
      <w:bookmarkEnd w:id="682"/>
      <w:r w:rsidRPr="00A33E6C">
        <w:t xml:space="preserve">Access Control </w:t>
      </w:r>
      <w:r>
        <w:t>Profiles</w:t>
      </w:r>
      <w:bookmarkEnd w:id="683"/>
      <w:bookmarkEnd w:id="684"/>
      <w:bookmarkEnd w:id="685"/>
    </w:p>
    <w:p w:rsidR="00AE49B7" w:rsidRDefault="00AE49B7" w:rsidP="00C43F6B">
      <w:pPr>
        <w:pStyle w:val="BodyText"/>
      </w:pPr>
      <w:r>
        <w:t>Kaltura supports several publication restrictions allowing limited access to content when business requirements dictate it. These restrictions can be placed on the entry level but can also be streamlined to be set automatically or on demand, on a group of items based on a set of criteria, during upload via a bulk upload CSV file</w:t>
      </w:r>
      <w:r w:rsidR="00682EAE">
        <w:t>,</w:t>
      </w:r>
      <w:r>
        <w:t xml:space="preserve"> or during an update transaction using Kaltura’s APIs. </w:t>
      </w:r>
      <w:r w:rsidR="00B13A64">
        <w:rPr>
          <w:lang w:bidi="he-IL"/>
        </w:rPr>
        <w:t xml:space="preserve">See </w:t>
      </w:r>
      <w:hyperlink r:id="rId143" w:history="1">
        <w:r w:rsidR="00B13A64" w:rsidRPr="00982E7C">
          <w:rPr>
            <w:rStyle w:val="Hyperlink"/>
          </w:rPr>
          <w:t>Kaltura API</w:t>
        </w:r>
      </w:hyperlink>
      <w:r w:rsidR="00B13A64" w:rsidRPr="00982E7C">
        <w:rPr>
          <w:rStyle w:val="Hyperlink"/>
        </w:rPr>
        <w:t xml:space="preserve"> </w:t>
      </w:r>
      <w:r w:rsidR="00123DCF" w:rsidRPr="00982E7C">
        <w:rPr>
          <w:rStyle w:val="Hyperlink"/>
        </w:rPr>
        <w:t>documentation</w:t>
      </w:r>
      <w:r w:rsidR="00123DCF" w:rsidRPr="00FC73AC" w:rsidDel="00B13A64">
        <w:t>.</w:t>
      </w:r>
    </w:p>
    <w:p w:rsidR="002070E2" w:rsidRDefault="002070E2" w:rsidP="00C43F6B">
      <w:pPr>
        <w:pStyle w:val="BodyText"/>
      </w:pPr>
      <w:r w:rsidRPr="009677D4">
        <w:t xml:space="preserve">An Access Control </w:t>
      </w:r>
      <w:r>
        <w:t>P</w:t>
      </w:r>
      <w:r w:rsidRPr="009677D4">
        <w:t>rofile defines authorized and restricted domains where your content can or cannot</w:t>
      </w:r>
      <w:r>
        <w:t xml:space="preserve"> be displayed</w:t>
      </w:r>
      <w:r w:rsidRPr="009677D4">
        <w:t>, countries from which it can</w:t>
      </w:r>
      <w:r>
        <w:t xml:space="preserve"> or cannot</w:t>
      </w:r>
      <w:r w:rsidRPr="009677D4">
        <w:t xml:space="preserve"> be viewed</w:t>
      </w:r>
      <w:r>
        <w:t>, white and black lists of IP addresses and authorized and unauthorized domains in which your media can be embedded</w:t>
      </w:r>
      <w:r w:rsidRPr="009677D4">
        <w:t xml:space="preserve">. </w:t>
      </w:r>
      <w:r>
        <w:t xml:space="preserve">Use the Access Control </w:t>
      </w:r>
      <w:r w:rsidR="003550FF">
        <w:t>tab</w:t>
      </w:r>
      <w:r>
        <w:t xml:space="preserve"> to </w:t>
      </w:r>
      <w:r w:rsidRPr="009677D4">
        <w:t>view existing profiles and create new ones.</w:t>
      </w:r>
    </w:p>
    <w:p w:rsidR="005D5EB5" w:rsidRDefault="005D5EB5" w:rsidP="00C43F6B">
      <w:pPr>
        <w:pStyle w:val="BodyText"/>
      </w:pPr>
      <w:r w:rsidRPr="00123DCF">
        <w:t>Controlled access provides authentication and authorization capabilities. Developer authentication is done using a combination of the Partner ID and one of two “secrets”, each providing a different set of authorization capabilities. In return, a Kaltura Session token (“KS”) is generated, thro</w:t>
      </w:r>
      <w:r w:rsidR="00682EAE" w:rsidRPr="003C0E24">
        <w:t>ugh which API calls can be made</w:t>
      </w:r>
      <w:r w:rsidRPr="00123DCF">
        <w:t>.</w:t>
      </w:r>
    </w:p>
    <w:p w:rsidR="00ED6EDD" w:rsidRPr="00E54D7D" w:rsidRDefault="00ED6EDD" w:rsidP="00C43F6B">
      <w:pPr>
        <w:pStyle w:val="BodyText"/>
      </w:pPr>
      <w:r>
        <w:t>You can segregate your content based on your various user groups and audiences. You can create content channels to be accessed only by certain users, and allow other content items to be available to all.  Access profiles also allow you to manage groups and users on your own identity.</w:t>
      </w:r>
    </w:p>
    <w:p w:rsidR="002070E2" w:rsidRDefault="002070E2" w:rsidP="009428D3">
      <w:pPr>
        <w:pStyle w:val="Procedure"/>
        <w:pPrChange w:id="686" w:author="Debbie Zioni" w:date="2012-08-15T20:03:00Z">
          <w:pPr>
            <w:pStyle w:val="Procedure"/>
          </w:pPr>
        </w:pPrChange>
      </w:pPr>
      <w:r>
        <w:t xml:space="preserve">To view </w:t>
      </w:r>
      <w:r w:rsidRPr="005B4C21">
        <w:t>Access</w:t>
      </w:r>
      <w:r>
        <w:t xml:space="preserve"> Control settings</w:t>
      </w:r>
    </w:p>
    <w:p w:rsidR="002070E2" w:rsidRDefault="002070E2" w:rsidP="002070E2">
      <w:pPr>
        <w:pStyle w:val="ListBullet"/>
      </w:pPr>
      <w:r>
        <w:t xml:space="preserve">Select the </w:t>
      </w:r>
      <w:r w:rsidRPr="00C51B99">
        <w:rPr>
          <w:b/>
        </w:rPr>
        <w:t>Settings</w:t>
      </w:r>
      <w:r>
        <w:t xml:space="preserve"> tab and then select the </w:t>
      </w:r>
      <w:r w:rsidRPr="00C51B99">
        <w:rPr>
          <w:b/>
        </w:rPr>
        <w:t>Access Control</w:t>
      </w:r>
      <w:r>
        <w:t xml:space="preserve"> tab.</w:t>
      </w:r>
    </w:p>
    <w:p w:rsidR="002070E2" w:rsidRPr="00E54D7D" w:rsidRDefault="002070E2" w:rsidP="00C43F6B">
      <w:pPr>
        <w:pStyle w:val="BodyText"/>
      </w:pPr>
      <w:r>
        <w:t xml:space="preserve">The </w:t>
      </w:r>
      <w:r w:rsidRPr="00C51B99">
        <w:t>Access Control Profiles</w:t>
      </w:r>
      <w:r>
        <w:t xml:space="preserve"> window is displayed.</w:t>
      </w:r>
      <w:r w:rsidR="005B4C21">
        <w:t xml:space="preserve"> </w:t>
      </w:r>
      <w:r>
        <w:t>A default access control profile that permits access to all is configured automatically.</w:t>
      </w:r>
    </w:p>
    <w:p w:rsidR="002070E2" w:rsidRPr="006E76E8" w:rsidRDefault="002070E2" w:rsidP="00C43F6B">
      <w:pPr>
        <w:pStyle w:val="BodyText"/>
      </w:pPr>
      <w:r w:rsidRPr="00E54D7D">
        <w:rPr>
          <w:rFonts w:ascii="Calibri" w:hAnsi="Calibri"/>
          <w:b/>
          <w:bCs/>
          <w:noProof/>
          <w:sz w:val="24"/>
          <w:szCs w:val="24"/>
          <w:lang w:val="en-US" w:bidi="he-IL"/>
        </w:rPr>
        <w:drawing>
          <wp:inline distT="0" distB="0" distL="0" distR="0" wp14:anchorId="2438EEE6" wp14:editId="3731C4C6">
            <wp:extent cx="5895975" cy="2247900"/>
            <wp:effectExtent l="0" t="0" r="9525" b="0"/>
            <wp:docPr id="5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5928441" cy="2260278"/>
                    </a:xfrm>
                    <a:prstGeom prst="rect">
                      <a:avLst/>
                    </a:prstGeom>
                    <a:noFill/>
                    <a:ln w="9525">
                      <a:noFill/>
                      <a:miter lim="800000"/>
                      <a:headEnd/>
                      <a:tailEnd/>
                    </a:ln>
                  </pic:spPr>
                </pic:pic>
              </a:graphicData>
            </a:graphic>
          </wp:inline>
        </w:drawing>
      </w:r>
    </w:p>
    <w:p w:rsidR="002070E2" w:rsidRDefault="002070E2" w:rsidP="00E3369B">
      <w:pPr>
        <w:pStyle w:val="Heading2"/>
      </w:pPr>
      <w:bookmarkStart w:id="687" w:name="_Creating_an_Access"/>
      <w:bookmarkStart w:id="688" w:name="_Toc306049605"/>
      <w:bookmarkStart w:id="689" w:name="_Toc313796613"/>
      <w:bookmarkStart w:id="690" w:name="_Toc332632034"/>
      <w:bookmarkEnd w:id="687"/>
      <w:r>
        <w:lastRenderedPageBreak/>
        <w:t>Creating an Access</w:t>
      </w:r>
      <w:r w:rsidR="00E40CC6">
        <w:t xml:space="preserve"> </w:t>
      </w:r>
      <w:r>
        <w:t>Profile</w:t>
      </w:r>
      <w:bookmarkEnd w:id="688"/>
      <w:bookmarkEnd w:id="689"/>
      <w:bookmarkEnd w:id="690"/>
    </w:p>
    <w:p w:rsidR="002070E2" w:rsidRDefault="002070E2" w:rsidP="009428D3">
      <w:pPr>
        <w:pStyle w:val="Procedure"/>
        <w:pPrChange w:id="691" w:author="Debbie Zioni" w:date="2012-08-15T20:03:00Z">
          <w:pPr>
            <w:pStyle w:val="Procedure"/>
          </w:pPr>
        </w:pPrChange>
      </w:pPr>
      <w:r w:rsidRPr="005B4C21">
        <w:t>To</w:t>
      </w:r>
      <w:r>
        <w:t xml:space="preserve"> create an access control profile</w:t>
      </w:r>
    </w:p>
    <w:p w:rsidR="002070E2" w:rsidRDefault="002070E2" w:rsidP="00292207">
      <w:pPr>
        <w:pStyle w:val="ListNumber"/>
        <w:numPr>
          <w:ilvl w:val="0"/>
          <w:numId w:val="23"/>
        </w:numPr>
      </w:pPr>
      <w:r>
        <w:t xml:space="preserve">Select the </w:t>
      </w:r>
      <w:r w:rsidRPr="005C7B20">
        <w:t>Settings</w:t>
      </w:r>
      <w:r>
        <w:t xml:space="preserve"> tab and then select the </w:t>
      </w:r>
      <w:r w:rsidRPr="005C7B20">
        <w:t>Access Control</w:t>
      </w:r>
      <w:r>
        <w:t xml:space="preserve"> tab.</w:t>
      </w:r>
    </w:p>
    <w:p w:rsidR="002070E2" w:rsidRDefault="002070E2">
      <w:pPr>
        <w:pStyle w:val="ListContinue"/>
      </w:pPr>
      <w:r>
        <w:t xml:space="preserve">The </w:t>
      </w:r>
      <w:r w:rsidRPr="00C51B99">
        <w:t>Access Control Profiles</w:t>
      </w:r>
      <w:r>
        <w:t xml:space="preserve"> window is displayed.</w:t>
      </w:r>
    </w:p>
    <w:p w:rsidR="00251951" w:rsidRDefault="00251951">
      <w:pPr>
        <w:pStyle w:val="ListContinue"/>
      </w:pPr>
      <w:r w:rsidRPr="00BC2A91">
        <w:rPr>
          <w:noProof/>
          <w:lang w:val="en-US" w:bidi="he-IL"/>
        </w:rPr>
        <w:drawing>
          <wp:inline distT="0" distB="0" distL="0" distR="0" wp14:anchorId="69F9199A" wp14:editId="145816F1">
            <wp:extent cx="4686300" cy="2030986"/>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_access_profile.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693225" cy="2033987"/>
                    </a:xfrm>
                    <a:prstGeom prst="rect">
                      <a:avLst/>
                    </a:prstGeom>
                  </pic:spPr>
                </pic:pic>
              </a:graphicData>
            </a:graphic>
          </wp:inline>
        </w:drawing>
      </w:r>
    </w:p>
    <w:p w:rsidR="002070E2" w:rsidRDefault="002070E2" w:rsidP="00123DCF">
      <w:pPr>
        <w:pStyle w:val="ListNumber"/>
      </w:pPr>
      <w:r w:rsidRPr="00AE49B7">
        <w:t>Click</w:t>
      </w:r>
      <w:r>
        <w:t xml:space="preserve"> </w:t>
      </w:r>
      <w:r w:rsidRPr="00AE49B7">
        <w:t>Add Profile</w:t>
      </w:r>
      <w:r>
        <w:t>.</w:t>
      </w:r>
    </w:p>
    <w:p w:rsidR="002070E2" w:rsidRDefault="002070E2">
      <w:pPr>
        <w:pStyle w:val="ListContinue"/>
      </w:pPr>
      <w:r>
        <w:t xml:space="preserve">The </w:t>
      </w:r>
      <w:r w:rsidRPr="00C51B99">
        <w:t xml:space="preserve">New </w:t>
      </w:r>
      <w:r w:rsidRPr="00C13DCD">
        <w:t>A</w:t>
      </w:r>
      <w:r w:rsidRPr="00C51B99">
        <w:t>cce</w:t>
      </w:r>
      <w:r>
        <w:t>ss Control Profile window is displayed.</w:t>
      </w:r>
    </w:p>
    <w:p w:rsidR="002070E2" w:rsidRDefault="00251951" w:rsidP="008F6BDF">
      <w:pPr>
        <w:pStyle w:val="ListContinue"/>
      </w:pPr>
      <w:r w:rsidRPr="008F6BDF">
        <w:rPr>
          <w:noProof/>
          <w:lang w:val="en-US" w:bidi="he-IL"/>
        </w:rPr>
        <w:lastRenderedPageBreak/>
        <w:drawing>
          <wp:inline distT="0" distB="0" distL="0" distR="0" wp14:anchorId="1274E7E8" wp14:editId="29F16648">
            <wp:extent cx="3800000" cy="5066667"/>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new_access.png"/>
                    <pic:cNvPicPr/>
                  </pic:nvPicPr>
                  <pic:blipFill>
                    <a:blip r:embed="rId145">
                      <a:extLst>
                        <a:ext uri="{28A0092B-C50C-407E-A947-70E740481C1C}">
                          <a14:useLocalDpi xmlns:a14="http://schemas.microsoft.com/office/drawing/2010/main" val="0"/>
                        </a:ext>
                      </a:extLst>
                    </a:blip>
                    <a:stretch>
                      <a:fillRect/>
                    </a:stretch>
                  </pic:blipFill>
                  <pic:spPr>
                    <a:xfrm>
                      <a:off x="0" y="0"/>
                      <a:ext cx="3800000" cy="5066667"/>
                    </a:xfrm>
                    <a:prstGeom prst="rect">
                      <a:avLst/>
                    </a:prstGeom>
                  </pic:spPr>
                </pic:pic>
              </a:graphicData>
            </a:graphic>
          </wp:inline>
        </w:drawing>
      </w:r>
    </w:p>
    <w:p w:rsidR="002070E2" w:rsidRPr="00AE49B7" w:rsidRDefault="002070E2" w:rsidP="00123DCF">
      <w:pPr>
        <w:pStyle w:val="ListNumber"/>
      </w:pPr>
      <w:r w:rsidRPr="00AE49B7">
        <w:t xml:space="preserve">Enter </w:t>
      </w:r>
      <w:r w:rsidR="00AE49B7">
        <w:t>an informative</w:t>
      </w:r>
      <w:r w:rsidRPr="00AE49B7">
        <w:t xml:space="preserve"> </w:t>
      </w:r>
      <w:r w:rsidR="00251951">
        <w:t xml:space="preserve">Profile </w:t>
      </w:r>
      <w:r w:rsidRPr="00AE49B7">
        <w:t>Name and Description for the profile.</w:t>
      </w:r>
    </w:p>
    <w:p w:rsidR="002070E2" w:rsidRPr="00AE49B7" w:rsidRDefault="002070E2" w:rsidP="00123DCF">
      <w:pPr>
        <w:pStyle w:val="ListNumber"/>
      </w:pPr>
      <w:r w:rsidRPr="00AE49B7">
        <w:t xml:space="preserve">Configure the Authorized Domains. See </w:t>
      </w:r>
      <w:hyperlink w:anchor="_Domain_Restrictions" w:history="1">
        <w:r w:rsidRPr="00AE49B7">
          <w:rPr>
            <w:rStyle w:val="Hyperlink"/>
          </w:rPr>
          <w:t>Restricting Domains</w:t>
        </w:r>
      </w:hyperlink>
      <w:r w:rsidRPr="00AE49B7">
        <w:t>.</w:t>
      </w:r>
    </w:p>
    <w:p w:rsidR="002070E2" w:rsidRPr="00AE49B7" w:rsidRDefault="002070E2" w:rsidP="00123DCF">
      <w:pPr>
        <w:pStyle w:val="ListNumber"/>
      </w:pPr>
      <w:r w:rsidRPr="00AE49B7">
        <w:t xml:space="preserve">Configure the Authorized Countries. See </w:t>
      </w:r>
      <w:hyperlink w:anchor="_Restricting_Countries_for" w:history="1">
        <w:r w:rsidRPr="00AE49B7">
          <w:rPr>
            <w:rStyle w:val="Hyperlink"/>
          </w:rPr>
          <w:t>Restricting Countries for Viewing</w:t>
        </w:r>
      </w:hyperlink>
      <w:r w:rsidRPr="00AE49B7">
        <w:t>.</w:t>
      </w:r>
    </w:p>
    <w:p w:rsidR="00A9350A" w:rsidRDefault="002070E2" w:rsidP="00A9350A">
      <w:pPr>
        <w:pStyle w:val="ListNumber"/>
      </w:pPr>
      <w:r w:rsidRPr="00AE49B7">
        <w:t xml:space="preserve">Configure the Authorized IP Addresses. See </w:t>
      </w:r>
      <w:hyperlink w:anchor="_Restricting_Views_by" w:history="1">
        <w:r w:rsidRPr="00633ED7">
          <w:rPr>
            <w:rStyle w:val="Hyperlink"/>
          </w:rPr>
          <w:t>Restricting Views by IP Address</w:t>
        </w:r>
      </w:hyperlink>
      <w:r w:rsidR="00A9350A">
        <w:t>.</w:t>
      </w:r>
    </w:p>
    <w:p w:rsidR="002070E2" w:rsidRPr="00A9350A" w:rsidRDefault="002070E2" w:rsidP="00A9350A">
      <w:pPr>
        <w:pStyle w:val="ListNumber"/>
        <w:rPr>
          <w:rStyle w:val="Hyperlink"/>
          <w:rFonts w:cs="Arial"/>
          <w:color w:val="666560"/>
        </w:rPr>
      </w:pPr>
      <w:r w:rsidRPr="00AE49B7">
        <w:t xml:space="preserve">Configure the Advanced Security. See </w:t>
      </w:r>
      <w:hyperlink w:anchor="_Restricting_Views_with" w:history="1">
        <w:r w:rsidRPr="00633ED7">
          <w:rPr>
            <w:rStyle w:val="Hyperlink"/>
          </w:rPr>
          <w:t>Restricting Views with a Server Side Secret</w:t>
        </w:r>
      </w:hyperlink>
    </w:p>
    <w:p w:rsidR="00EA7439" w:rsidRDefault="002070E2">
      <w:pPr>
        <w:pStyle w:val="ListNumber"/>
      </w:pPr>
      <w:r w:rsidRPr="00AE49B7">
        <w:t xml:space="preserve">Click </w:t>
      </w:r>
      <w:r w:rsidRPr="00633ED7">
        <w:t>Create New</w:t>
      </w:r>
      <w:r w:rsidRPr="00AE49B7">
        <w:t>.</w:t>
      </w:r>
    </w:p>
    <w:p w:rsidR="002070E2" w:rsidRPr="00AE49B7" w:rsidRDefault="004D2148" w:rsidP="00E3369B">
      <w:pPr>
        <w:pStyle w:val="Heading2"/>
      </w:pPr>
      <w:bookmarkStart w:id="692" w:name="_Toc332632035"/>
      <w:r>
        <w:t>Editing an</w:t>
      </w:r>
      <w:r w:rsidR="00403F50">
        <w:t xml:space="preserve"> Access P</w:t>
      </w:r>
      <w:r w:rsidR="00EA7439">
        <w:t>rofile</w:t>
      </w:r>
      <w:bookmarkEnd w:id="692"/>
    </w:p>
    <w:p w:rsidR="00662C4D" w:rsidRDefault="00662C4D" w:rsidP="009428D3">
      <w:pPr>
        <w:pStyle w:val="Procedure"/>
        <w:pPrChange w:id="693" w:author="Debbie Zioni" w:date="2012-08-15T20:03:00Z">
          <w:pPr>
            <w:pStyle w:val="Procedure"/>
          </w:pPr>
        </w:pPrChange>
      </w:pPr>
      <w:bookmarkStart w:id="694" w:name="_Domain_Restrictions"/>
      <w:bookmarkStart w:id="695" w:name="_Restricting_Domains"/>
      <w:bookmarkStart w:id="696" w:name="_Toc306049606"/>
      <w:bookmarkStart w:id="697" w:name="_Toc313796614"/>
      <w:bookmarkEnd w:id="694"/>
      <w:bookmarkEnd w:id="695"/>
      <w:r w:rsidRPr="005B4C21">
        <w:t>To</w:t>
      </w:r>
      <w:r>
        <w:t xml:space="preserve"> edit an access control profile</w:t>
      </w:r>
    </w:p>
    <w:p w:rsidR="00662C4D" w:rsidRDefault="00662C4D" w:rsidP="00292207">
      <w:pPr>
        <w:pStyle w:val="ListNumber"/>
        <w:numPr>
          <w:ilvl w:val="0"/>
          <w:numId w:val="161"/>
        </w:numPr>
      </w:pPr>
      <w:r>
        <w:t xml:space="preserve">Select the </w:t>
      </w:r>
      <w:r w:rsidRPr="005C7B20">
        <w:t>Settings</w:t>
      </w:r>
      <w:r>
        <w:t xml:space="preserve"> tab and then select the </w:t>
      </w:r>
      <w:r w:rsidRPr="005C7B20">
        <w:t>Access Control</w:t>
      </w:r>
      <w:r>
        <w:t xml:space="preserve"> tab.</w:t>
      </w:r>
    </w:p>
    <w:p w:rsidR="00662C4D" w:rsidRDefault="00662C4D" w:rsidP="00662C4D">
      <w:pPr>
        <w:pStyle w:val="ListContinue"/>
      </w:pPr>
      <w:r>
        <w:t xml:space="preserve">The </w:t>
      </w:r>
      <w:r w:rsidRPr="00C51B99">
        <w:t>Access Control Profiles</w:t>
      </w:r>
      <w:r>
        <w:t xml:space="preserve"> window is displayed.</w:t>
      </w:r>
    </w:p>
    <w:p w:rsidR="00662C4D" w:rsidRDefault="00662C4D" w:rsidP="00662C4D">
      <w:pPr>
        <w:pStyle w:val="ListNumber"/>
      </w:pPr>
      <w:r>
        <w:t>Select the access profile you want to edit.</w:t>
      </w:r>
    </w:p>
    <w:p w:rsidR="00662C4D" w:rsidRDefault="00662C4D">
      <w:pPr>
        <w:pStyle w:val="ListContinue"/>
      </w:pPr>
      <w:r>
        <w:t xml:space="preserve">The Edit </w:t>
      </w:r>
      <w:r w:rsidRPr="00C13DCD">
        <w:t>A</w:t>
      </w:r>
      <w:r w:rsidRPr="00C51B99">
        <w:t>cce</w:t>
      </w:r>
      <w:r>
        <w:t>ss Control Profile window is displayed.</w:t>
      </w:r>
    </w:p>
    <w:p w:rsidR="00662C4D" w:rsidRDefault="00662C4D">
      <w:pPr>
        <w:pStyle w:val="ListContinue"/>
      </w:pPr>
      <w:r>
        <w:t xml:space="preserve">Modify the profile according to the sections described in </w:t>
      </w:r>
      <w:hyperlink w:anchor="_Creating_an_Access" w:history="1">
        <w:r w:rsidRPr="00662C4D">
          <w:rPr>
            <w:rStyle w:val="Hyperlink"/>
            <w:rFonts w:cs="Arial"/>
          </w:rPr>
          <w:t>Creating an Access Profile</w:t>
        </w:r>
      </w:hyperlink>
      <w:r>
        <w:t xml:space="preserve">. </w:t>
      </w:r>
    </w:p>
    <w:p w:rsidR="002070E2" w:rsidRPr="00EC7B62" w:rsidRDefault="002070E2" w:rsidP="00E3369B">
      <w:pPr>
        <w:pStyle w:val="Heading3"/>
      </w:pPr>
      <w:bookmarkStart w:id="698" w:name="_Toc332632036"/>
      <w:r w:rsidRPr="00EC7B62">
        <w:lastRenderedPageBreak/>
        <w:t>Restricting Domains</w:t>
      </w:r>
      <w:bookmarkEnd w:id="696"/>
      <w:bookmarkEnd w:id="697"/>
      <w:bookmarkEnd w:id="698"/>
    </w:p>
    <w:p w:rsidR="000E4AF8" w:rsidRDefault="000E4AF8" w:rsidP="00C43F6B">
      <w:pPr>
        <w:pStyle w:val="BodyText"/>
      </w:pPr>
      <w:r>
        <w:t xml:space="preserve">Kaltura’s Access Control mechanism provides </w:t>
      </w:r>
      <w:r w:rsidR="00DD6413">
        <w:t xml:space="preserve">the means </w:t>
      </w:r>
      <w:r>
        <w:t>to restrict</w:t>
      </w:r>
      <w:r w:rsidRPr="009804D6">
        <w:t xml:space="preserve"> </w:t>
      </w:r>
      <w:r>
        <w:t>c</w:t>
      </w:r>
      <w:r w:rsidRPr="009804D6">
        <w:t xml:space="preserve">ontent </w:t>
      </w:r>
      <w:r>
        <w:t>playback from</w:t>
      </w:r>
      <w:r w:rsidRPr="009804D6">
        <w:t xml:space="preserve"> </w:t>
      </w:r>
      <w:r>
        <w:t>s</w:t>
      </w:r>
      <w:r w:rsidRPr="009804D6">
        <w:t xml:space="preserve">pecific </w:t>
      </w:r>
      <w:r>
        <w:t>d</w:t>
      </w:r>
      <w:r w:rsidRPr="009804D6">
        <w:t>omains</w:t>
      </w:r>
      <w:r>
        <w:t>. This is useful to prevent scraping of content from your website or re-sharing of content on other sites that are not yours.</w:t>
      </w:r>
    </w:p>
    <w:p w:rsidR="00761831" w:rsidRDefault="00761831" w:rsidP="00C43F6B">
      <w:pPr>
        <w:pStyle w:val="BodyText"/>
      </w:pPr>
      <w:r w:rsidRPr="00A77CE4">
        <w:t>Domain restrictions allow</w:t>
      </w:r>
      <w:r>
        <w:t xml:space="preserve"> you</w:t>
      </w:r>
      <w:r w:rsidRPr="00A77CE4">
        <w:t xml:space="preserve"> to define a “white list” of domains </w:t>
      </w:r>
      <w:r>
        <w:t xml:space="preserve">that allow </w:t>
      </w:r>
      <w:r w:rsidRPr="00A77CE4">
        <w:t>only playback attempts of content placed on these domains to be gr</w:t>
      </w:r>
      <w:r>
        <w:t xml:space="preserve">anted. Any playback attempt via the Kaltura Dynamic Player </w:t>
      </w:r>
      <w:r w:rsidRPr="00A77CE4">
        <w:t xml:space="preserve">placed on a domain </w:t>
      </w:r>
      <w:r w:rsidRPr="00A77CE4">
        <w:rPr>
          <w:i/>
          <w:iCs/>
        </w:rPr>
        <w:t>not</w:t>
      </w:r>
      <w:r w:rsidRPr="00A77CE4">
        <w:t xml:space="preserve"> on this list will be denied. In the same manner a “b</w:t>
      </w:r>
      <w:r w:rsidRPr="00A328AD">
        <w:t>lack list” can be defined perf</w:t>
      </w:r>
      <w:r>
        <w:t>orming the opposite constraint</w:t>
      </w:r>
      <w:r w:rsidR="00A727ED">
        <w:t xml:space="preserve">. </w:t>
      </w:r>
      <w:r>
        <w:t xml:space="preserve"> </w:t>
      </w:r>
      <w:r w:rsidRPr="00A328AD">
        <w:t xml:space="preserve">Any playback attempt from these domains will be denied. </w:t>
      </w:r>
      <w:r>
        <w:t>You can create</w:t>
      </w:r>
      <w:r w:rsidRPr="00A328AD">
        <w:t xml:space="preserve"> a combination of both “white listed” and “black listed” domains.</w:t>
      </w:r>
    </w:p>
    <w:p w:rsidR="002070E2" w:rsidRDefault="002070E2" w:rsidP="009428D3">
      <w:pPr>
        <w:pStyle w:val="Procedure"/>
        <w:pPrChange w:id="699" w:author="Debbie Zioni" w:date="2012-08-15T20:03:00Z">
          <w:pPr>
            <w:pStyle w:val="Procedure"/>
          </w:pPr>
        </w:pPrChange>
      </w:pPr>
      <w:r>
        <w:t>To restrict content to specific domains.</w:t>
      </w:r>
    </w:p>
    <w:p w:rsidR="002070E2" w:rsidRDefault="002070E2">
      <w:pPr>
        <w:pStyle w:val="ListContinue"/>
      </w:pPr>
      <w:r>
        <w:t xml:space="preserve">In the </w:t>
      </w:r>
      <w:r w:rsidRPr="00B32AE5">
        <w:rPr>
          <w:b/>
        </w:rPr>
        <w:t>Authorized Domains</w:t>
      </w:r>
      <w:r>
        <w:t xml:space="preserve"> section, select one of the following options</w:t>
      </w:r>
      <w:r w:rsidR="00A9350A">
        <w:t>:</w:t>
      </w:r>
    </w:p>
    <w:p w:rsidR="002070E2" w:rsidRDefault="002070E2" w:rsidP="00A9350A">
      <w:pPr>
        <w:pStyle w:val="ListBullet"/>
      </w:pPr>
      <w:r>
        <w:t xml:space="preserve">Toggle </w:t>
      </w:r>
      <w:r w:rsidRPr="00C51B99">
        <w:t>All Domains</w:t>
      </w:r>
      <w:r>
        <w:t xml:space="preserve"> – content will display in all domains.</w:t>
      </w:r>
    </w:p>
    <w:p w:rsidR="002070E2" w:rsidRDefault="002070E2" w:rsidP="00A9350A">
      <w:pPr>
        <w:pStyle w:val="ListBullet"/>
      </w:pPr>
      <w:r>
        <w:t xml:space="preserve">Toggle </w:t>
      </w:r>
      <w:r w:rsidRPr="00C51B99">
        <w:t>Only in the following domains</w:t>
      </w:r>
      <w:r>
        <w:t xml:space="preserve"> - enter a site or list of approved sites to display content. See </w:t>
      </w:r>
      <w:hyperlink w:anchor="_Add_or_Remove" w:history="1">
        <w:r>
          <w:rPr>
            <w:rStyle w:val="Hyperlink"/>
          </w:rPr>
          <w:t>Add or Remove a D</w:t>
        </w:r>
        <w:r w:rsidRPr="00D55955">
          <w:rPr>
            <w:rStyle w:val="Hyperlink"/>
          </w:rPr>
          <w:t>omain</w:t>
        </w:r>
      </w:hyperlink>
      <w:r>
        <w:t>.</w:t>
      </w:r>
    </w:p>
    <w:p w:rsidR="00037017" w:rsidRDefault="002070E2" w:rsidP="00A9350A">
      <w:pPr>
        <w:pStyle w:val="ListBullet"/>
      </w:pPr>
      <w:r>
        <w:t xml:space="preserve">Toggle </w:t>
      </w:r>
      <w:r w:rsidRPr="00C51B99">
        <w:t>Block from the following domains</w:t>
      </w:r>
      <w:r>
        <w:t xml:space="preserve"> - enter a domain or list of approved of domains to exclude. See </w:t>
      </w:r>
      <w:hyperlink w:anchor="_Add_or_Remove" w:history="1">
        <w:r>
          <w:rPr>
            <w:rStyle w:val="Hyperlink"/>
          </w:rPr>
          <w:t>Add or Remove a D</w:t>
        </w:r>
        <w:r w:rsidRPr="00D55955">
          <w:rPr>
            <w:rStyle w:val="Hyperlink"/>
          </w:rPr>
          <w:t>omain</w:t>
        </w:r>
      </w:hyperlink>
      <w:r>
        <w:t>.</w:t>
      </w:r>
    </w:p>
    <w:p w:rsidR="002070E2" w:rsidRDefault="002070E2" w:rsidP="00E3369B">
      <w:pPr>
        <w:pStyle w:val="Heading4"/>
      </w:pPr>
      <w:bookmarkStart w:id="700" w:name="_Add_or_Remove"/>
      <w:bookmarkEnd w:id="700"/>
      <w:r>
        <w:t>Add</w:t>
      </w:r>
      <w:r w:rsidR="000F4FAE">
        <w:t>ing</w:t>
      </w:r>
      <w:r>
        <w:t xml:space="preserve"> or Remov</w:t>
      </w:r>
      <w:r w:rsidR="000F4FAE">
        <w:t>ing</w:t>
      </w:r>
      <w:r>
        <w:t xml:space="preserve"> a Domain</w:t>
      </w:r>
    </w:p>
    <w:p w:rsidR="002070E2" w:rsidRDefault="002070E2" w:rsidP="009428D3">
      <w:pPr>
        <w:pStyle w:val="Procedure"/>
        <w:pPrChange w:id="701" w:author="Debbie Zioni" w:date="2012-08-15T20:03:00Z">
          <w:pPr>
            <w:pStyle w:val="Procedure"/>
          </w:pPr>
        </w:pPrChange>
      </w:pPr>
      <w:r>
        <w:t>To add a domain</w:t>
      </w:r>
    </w:p>
    <w:p w:rsidR="002070E2" w:rsidRDefault="002070E2" w:rsidP="00292207">
      <w:pPr>
        <w:pStyle w:val="ListNumber"/>
        <w:numPr>
          <w:ilvl w:val="0"/>
          <w:numId w:val="24"/>
        </w:numPr>
      </w:pPr>
      <w:r>
        <w:t xml:space="preserve">Click </w:t>
      </w:r>
      <w:r w:rsidRPr="00E54D7D">
        <w:t>+ Add</w:t>
      </w:r>
      <w:r w:rsidRPr="004B3D0B">
        <w:t xml:space="preserve"> </w:t>
      </w:r>
      <w:r w:rsidRPr="00E54D7D">
        <w:t>another domain</w:t>
      </w:r>
      <w:r>
        <w:t>.</w:t>
      </w:r>
    </w:p>
    <w:p w:rsidR="002070E2" w:rsidRDefault="00904A6E">
      <w:pPr>
        <w:pStyle w:val="ListContinue"/>
      </w:pPr>
      <w:r>
        <w:rPr>
          <w:noProof/>
          <w:lang w:val="en-US" w:bidi="he-IL"/>
        </w:rPr>
        <w:drawing>
          <wp:inline distT="0" distB="0" distL="0" distR="0" wp14:anchorId="31ED0739" wp14:editId="6D3AEC8C">
            <wp:extent cx="2523810" cy="180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domain.png"/>
                    <pic:cNvPicPr/>
                  </pic:nvPicPr>
                  <pic:blipFill>
                    <a:blip r:embed="rId146">
                      <a:extLst>
                        <a:ext uri="{28A0092B-C50C-407E-A947-70E740481C1C}">
                          <a14:useLocalDpi xmlns:a14="http://schemas.microsoft.com/office/drawing/2010/main" val="0"/>
                        </a:ext>
                      </a:extLst>
                    </a:blip>
                    <a:stretch>
                      <a:fillRect/>
                    </a:stretch>
                  </pic:blipFill>
                  <pic:spPr>
                    <a:xfrm>
                      <a:off x="0" y="0"/>
                      <a:ext cx="2523810" cy="1800000"/>
                    </a:xfrm>
                    <a:prstGeom prst="rect">
                      <a:avLst/>
                    </a:prstGeom>
                  </pic:spPr>
                </pic:pic>
              </a:graphicData>
            </a:graphic>
          </wp:inline>
        </w:drawing>
      </w:r>
    </w:p>
    <w:p w:rsidR="002070E2" w:rsidRPr="00C51B99" w:rsidRDefault="002070E2" w:rsidP="00B0724F">
      <w:pPr>
        <w:pStyle w:val="ListNumber"/>
      </w:pPr>
      <w:r>
        <w:t xml:space="preserve">Enter the domain name in the format of </w:t>
      </w:r>
      <w:r w:rsidRPr="00C51B99">
        <w:rPr>
          <w:i/>
        </w:rPr>
        <w:t>company.com</w:t>
      </w:r>
    </w:p>
    <w:p w:rsidR="002070E2" w:rsidRDefault="002070E2" w:rsidP="009428D3">
      <w:pPr>
        <w:pStyle w:val="Procedure"/>
        <w:pPrChange w:id="702" w:author="Debbie Zioni" w:date="2012-08-15T20:03:00Z">
          <w:pPr>
            <w:pStyle w:val="Procedure"/>
          </w:pPr>
        </w:pPrChange>
      </w:pPr>
      <w:r>
        <w:t>To remove a domain</w:t>
      </w:r>
    </w:p>
    <w:p w:rsidR="002070E2" w:rsidRDefault="002070E2" w:rsidP="00292207">
      <w:pPr>
        <w:pStyle w:val="ListNumber"/>
        <w:numPr>
          <w:ilvl w:val="0"/>
          <w:numId w:val="25"/>
        </w:numPr>
      </w:pPr>
      <w:r>
        <w:t>Select a domain from the listed domains.</w:t>
      </w:r>
    </w:p>
    <w:p w:rsidR="002070E2" w:rsidRDefault="002070E2" w:rsidP="00B0724F">
      <w:pPr>
        <w:pStyle w:val="ListNumber"/>
      </w:pPr>
      <w:r>
        <w:t xml:space="preserve">Click the </w:t>
      </w:r>
      <w:r w:rsidRPr="00C51B99">
        <w:t>Remove selected domains</w:t>
      </w:r>
      <w:r>
        <w:t>.</w:t>
      </w:r>
    </w:p>
    <w:p w:rsidR="002070E2" w:rsidRDefault="002070E2">
      <w:pPr>
        <w:pStyle w:val="ListContinue"/>
      </w:pPr>
      <w:r>
        <w:rPr>
          <w:noProof/>
          <w:lang w:val="en-US" w:bidi="he-IL"/>
        </w:rPr>
        <w:lastRenderedPageBreak/>
        <w:drawing>
          <wp:inline distT="0" distB="0" distL="0" distR="0" wp14:anchorId="4AADF3C3" wp14:editId="0E6D6765">
            <wp:extent cx="2855847" cy="1447619"/>
            <wp:effectExtent l="0" t="0" r="1905"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_domains.png"/>
                    <pic:cNvPicPr/>
                  </pic:nvPicPr>
                  <pic:blipFill>
                    <a:blip r:embed="rId147">
                      <a:extLst>
                        <a:ext uri="{28A0092B-C50C-407E-A947-70E740481C1C}">
                          <a14:useLocalDpi xmlns:a14="http://schemas.microsoft.com/office/drawing/2010/main" val="0"/>
                        </a:ext>
                      </a:extLst>
                    </a:blip>
                    <a:stretch>
                      <a:fillRect/>
                    </a:stretch>
                  </pic:blipFill>
                  <pic:spPr>
                    <a:xfrm>
                      <a:off x="0" y="0"/>
                      <a:ext cx="2855847" cy="1447619"/>
                    </a:xfrm>
                    <a:prstGeom prst="rect">
                      <a:avLst/>
                    </a:prstGeom>
                  </pic:spPr>
                </pic:pic>
              </a:graphicData>
            </a:graphic>
          </wp:inline>
        </w:drawing>
      </w:r>
    </w:p>
    <w:p w:rsidR="002070E2" w:rsidRPr="00E54D7D" w:rsidRDefault="002070E2">
      <w:pPr>
        <w:pStyle w:val="ListNumber"/>
      </w:pPr>
      <w:r>
        <w:t xml:space="preserve">Click </w:t>
      </w:r>
      <w:r w:rsidRPr="00C51B99">
        <w:t>Yes</w:t>
      </w:r>
      <w:r>
        <w:t>.</w:t>
      </w:r>
    </w:p>
    <w:p w:rsidR="002070E2" w:rsidRDefault="002070E2" w:rsidP="00E3369B">
      <w:pPr>
        <w:pStyle w:val="Heading3"/>
      </w:pPr>
      <w:bookmarkStart w:id="703" w:name="_Geographic_Restrictions"/>
      <w:bookmarkStart w:id="704" w:name="_Restricting_Countries_for"/>
      <w:bookmarkStart w:id="705" w:name="_Toc306049607"/>
      <w:bookmarkStart w:id="706" w:name="_Toc313796615"/>
      <w:bookmarkStart w:id="707" w:name="_Toc332632037"/>
      <w:bookmarkEnd w:id="703"/>
      <w:bookmarkEnd w:id="704"/>
      <w:r w:rsidRPr="009804D6">
        <w:t>Restrict</w:t>
      </w:r>
      <w:r>
        <w:t>ing Countries for Viewing</w:t>
      </w:r>
      <w:bookmarkEnd w:id="705"/>
      <w:bookmarkEnd w:id="706"/>
      <w:bookmarkEnd w:id="707"/>
      <w:r w:rsidRPr="009804D6">
        <w:t xml:space="preserve"> </w:t>
      </w:r>
    </w:p>
    <w:p w:rsidR="002070E2" w:rsidRDefault="00761831" w:rsidP="00C43F6B">
      <w:pPr>
        <w:pStyle w:val="BodyText"/>
      </w:pPr>
      <w:r w:rsidRPr="00A328AD">
        <w:t xml:space="preserve">Geographic restrictions, similar to domain restrictions, allow </w:t>
      </w:r>
      <w:r>
        <w:t xml:space="preserve">you </w:t>
      </w:r>
      <w:r w:rsidRPr="00A328AD">
        <w:t xml:space="preserve">to define a “white list” or a “black list” of specific geographical locations, limiting or enabling playback attempts of content for users located in these locations. For example, </w:t>
      </w:r>
      <w:r w:rsidR="00A727ED">
        <w:t xml:space="preserve">a Kaltura Player </w:t>
      </w:r>
      <w:r w:rsidR="000B0543">
        <w:t xml:space="preserve">entry </w:t>
      </w:r>
      <w:r w:rsidRPr="00A328AD">
        <w:t>assigned with geo-restrictions where the white list contains only Spain can be placed on any domain but will only be playab</w:t>
      </w:r>
      <w:r w:rsidR="000B0543">
        <w:t>le by viewers located in Spain.</w:t>
      </w:r>
    </w:p>
    <w:p w:rsidR="002070E2" w:rsidRDefault="002070E2" w:rsidP="009428D3">
      <w:pPr>
        <w:pStyle w:val="Procedure"/>
        <w:pPrChange w:id="708" w:author="Debbie Zioni" w:date="2012-08-15T20:03:00Z">
          <w:pPr>
            <w:pStyle w:val="Procedure"/>
          </w:pPr>
        </w:pPrChange>
      </w:pPr>
      <w:r>
        <w:t>To restrict content to specific countries</w:t>
      </w:r>
    </w:p>
    <w:p w:rsidR="002070E2" w:rsidRDefault="002070E2">
      <w:pPr>
        <w:pStyle w:val="ListContinue"/>
      </w:pPr>
      <w:r>
        <w:t xml:space="preserve">In the </w:t>
      </w:r>
      <w:r w:rsidRPr="00C51B99">
        <w:rPr>
          <w:b/>
        </w:rPr>
        <w:t xml:space="preserve">Authorized </w:t>
      </w:r>
      <w:r>
        <w:rPr>
          <w:b/>
        </w:rPr>
        <w:t xml:space="preserve">Countries </w:t>
      </w:r>
      <w:r>
        <w:t>section, select one of the following options</w:t>
      </w:r>
    </w:p>
    <w:p w:rsidR="002070E2" w:rsidRDefault="002070E2" w:rsidP="005127A9">
      <w:pPr>
        <w:pStyle w:val="ListBullet"/>
      </w:pPr>
      <w:r>
        <w:t>Toggle Anywhere– content will be displayed in all countries.</w:t>
      </w:r>
    </w:p>
    <w:p w:rsidR="002070E2" w:rsidRDefault="002070E2" w:rsidP="005127A9">
      <w:pPr>
        <w:pStyle w:val="ListBullet"/>
      </w:pPr>
      <w:r>
        <w:t xml:space="preserve">Toggle </w:t>
      </w:r>
      <w:r w:rsidRPr="00C51B99">
        <w:t xml:space="preserve">Only </w:t>
      </w:r>
      <w:r>
        <w:t xml:space="preserve">from the </w:t>
      </w:r>
      <w:r w:rsidRPr="00C51B99">
        <w:t xml:space="preserve">following </w:t>
      </w:r>
      <w:r>
        <w:t xml:space="preserve">countries- select a country or list of approved countries that will display content. See </w:t>
      </w:r>
      <w:hyperlink w:anchor="_Add_or_Remove_1" w:history="1">
        <w:r w:rsidRPr="000C070D">
          <w:rPr>
            <w:rStyle w:val="Hyperlink"/>
          </w:rPr>
          <w:t>Add or Remove Geographic Regions (Countries)</w:t>
        </w:r>
      </w:hyperlink>
      <w:r>
        <w:t xml:space="preserve"> .</w:t>
      </w:r>
    </w:p>
    <w:p w:rsidR="002070E2" w:rsidRDefault="002070E2" w:rsidP="005127A9">
      <w:pPr>
        <w:pStyle w:val="ListBullet"/>
      </w:pPr>
      <w:r>
        <w:t>Toggle Block from the following Countries - enter a country or list of approved of countries to exclude.</w:t>
      </w:r>
      <w:r w:rsidRPr="000C070D">
        <w:t xml:space="preserve"> </w:t>
      </w:r>
      <w:r>
        <w:t xml:space="preserve">See </w:t>
      </w:r>
      <w:hyperlink w:anchor="_Add_or_Remove_1" w:history="1">
        <w:r w:rsidRPr="000C070D">
          <w:rPr>
            <w:rStyle w:val="Hyperlink"/>
          </w:rPr>
          <w:t>Add or Remove Geographic Regions (Countries)</w:t>
        </w:r>
      </w:hyperlink>
      <w:r>
        <w:t>.</w:t>
      </w:r>
    </w:p>
    <w:p w:rsidR="002070E2" w:rsidRDefault="002070E2" w:rsidP="00E3369B">
      <w:pPr>
        <w:pStyle w:val="Heading4"/>
      </w:pPr>
      <w:bookmarkStart w:id="709" w:name="_Add_or_Remove_1"/>
      <w:bookmarkEnd w:id="709"/>
      <w:r>
        <w:t>Add</w:t>
      </w:r>
      <w:r w:rsidR="000F4FAE">
        <w:t>ing</w:t>
      </w:r>
      <w:r>
        <w:t xml:space="preserve"> or Remov</w:t>
      </w:r>
      <w:r w:rsidR="000F4FAE">
        <w:t>ing</w:t>
      </w:r>
      <w:r>
        <w:t xml:space="preserve"> Geographic Regions (Countries)</w:t>
      </w:r>
    </w:p>
    <w:p w:rsidR="002070E2" w:rsidRDefault="002070E2" w:rsidP="009428D3">
      <w:pPr>
        <w:pStyle w:val="Procedure"/>
        <w:pPrChange w:id="710" w:author="Debbie Zioni" w:date="2012-08-15T20:03:00Z">
          <w:pPr>
            <w:pStyle w:val="Procedure"/>
          </w:pPr>
        </w:pPrChange>
      </w:pPr>
      <w:r>
        <w:t>To add a geographic region</w:t>
      </w:r>
    </w:p>
    <w:p w:rsidR="002070E2" w:rsidRDefault="002070E2" w:rsidP="00292207">
      <w:pPr>
        <w:pStyle w:val="ListNumber"/>
        <w:numPr>
          <w:ilvl w:val="0"/>
          <w:numId w:val="26"/>
        </w:numPr>
      </w:pPr>
      <w:r>
        <w:t xml:space="preserve">Click </w:t>
      </w:r>
      <w:r w:rsidRPr="00E54D7D">
        <w:t>+ Add</w:t>
      </w:r>
      <w:r w:rsidRPr="004B3D0B">
        <w:t xml:space="preserve"> </w:t>
      </w:r>
      <w:r w:rsidRPr="00E54D7D">
        <w:t>Remove Countries</w:t>
      </w:r>
      <w:r>
        <w:t>.</w:t>
      </w:r>
    </w:p>
    <w:p w:rsidR="002070E2" w:rsidRDefault="00A9350A">
      <w:pPr>
        <w:pStyle w:val="ListContinue"/>
      </w:pPr>
      <w:r>
        <w:rPr>
          <w:noProof/>
          <w:lang w:val="en-US" w:bidi="he-IL"/>
        </w:rPr>
        <w:drawing>
          <wp:inline distT="0" distB="0" distL="0" distR="0" wp14:anchorId="01B9392F" wp14:editId="39D36E02">
            <wp:extent cx="3305175" cy="2592727"/>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country.png"/>
                    <pic:cNvPicPr/>
                  </pic:nvPicPr>
                  <pic:blipFill>
                    <a:blip r:embed="rId148">
                      <a:extLst>
                        <a:ext uri="{28A0092B-C50C-407E-A947-70E740481C1C}">
                          <a14:useLocalDpi xmlns:a14="http://schemas.microsoft.com/office/drawing/2010/main" val="0"/>
                        </a:ext>
                      </a:extLst>
                    </a:blip>
                    <a:stretch>
                      <a:fillRect/>
                    </a:stretch>
                  </pic:blipFill>
                  <pic:spPr>
                    <a:xfrm>
                      <a:off x="0" y="0"/>
                      <a:ext cx="3306163" cy="2593502"/>
                    </a:xfrm>
                    <a:prstGeom prst="rect">
                      <a:avLst/>
                    </a:prstGeom>
                  </pic:spPr>
                </pic:pic>
              </a:graphicData>
            </a:graphic>
          </wp:inline>
        </w:drawing>
      </w:r>
    </w:p>
    <w:p w:rsidR="002070E2" w:rsidRDefault="002070E2" w:rsidP="008F01DA">
      <w:pPr>
        <w:pStyle w:val="ListNumber"/>
      </w:pPr>
      <w:r>
        <w:t xml:space="preserve">Use the scroll (Ctrl button for multiple selections) and select the countries from the </w:t>
      </w:r>
      <w:r w:rsidRPr="00C51B99">
        <w:t>Countries</w:t>
      </w:r>
      <w:r w:rsidR="007702A4">
        <w:t xml:space="preserve"> List.</w:t>
      </w:r>
    </w:p>
    <w:p w:rsidR="002070E2" w:rsidRDefault="002070E2">
      <w:pPr>
        <w:pStyle w:val="ListNumber"/>
      </w:pPr>
      <w:r>
        <w:lastRenderedPageBreak/>
        <w:t>Use the arrow buttons to transfer the</w:t>
      </w:r>
      <w:r w:rsidR="000C3F58">
        <w:t xml:space="preserve"> selected </w:t>
      </w:r>
      <w:r w:rsidR="00C8021F">
        <w:t>countries to</w:t>
      </w:r>
      <w:r>
        <w:t xml:space="preserve"> the </w:t>
      </w:r>
      <w:r w:rsidRPr="00C51B99">
        <w:t>Allowed Countries</w:t>
      </w:r>
      <w:r>
        <w:t>.</w:t>
      </w:r>
    </w:p>
    <w:p w:rsidR="002070E2" w:rsidRPr="00C51B99" w:rsidRDefault="002070E2">
      <w:pPr>
        <w:pStyle w:val="ListNumber"/>
      </w:pPr>
      <w:r>
        <w:t xml:space="preserve">Click </w:t>
      </w:r>
      <w:r w:rsidRPr="00C51B99">
        <w:t>Save</w:t>
      </w:r>
      <w:r>
        <w:t>.</w:t>
      </w:r>
    </w:p>
    <w:p w:rsidR="002070E2" w:rsidRDefault="002070E2" w:rsidP="009428D3">
      <w:pPr>
        <w:pStyle w:val="Procedure"/>
        <w:pPrChange w:id="711" w:author="Debbie Zioni" w:date="2012-08-15T20:03:00Z">
          <w:pPr>
            <w:pStyle w:val="Procedure"/>
          </w:pPr>
        </w:pPrChange>
      </w:pPr>
      <w:r>
        <w:t>To remove a geographic region</w:t>
      </w:r>
    </w:p>
    <w:p w:rsidR="00881A6D" w:rsidRDefault="002070E2" w:rsidP="00292207">
      <w:pPr>
        <w:pStyle w:val="ListNumber"/>
        <w:numPr>
          <w:ilvl w:val="0"/>
          <w:numId w:val="182"/>
        </w:numPr>
      </w:pPr>
      <w:r>
        <w:t>Click</w:t>
      </w:r>
      <w:r w:rsidRPr="00E54D7D">
        <w:t>+ Add</w:t>
      </w:r>
      <w:r w:rsidRPr="004B3D0B">
        <w:t xml:space="preserve"> </w:t>
      </w:r>
      <w:r w:rsidRPr="00E54D7D">
        <w:t>Remove Countrie</w:t>
      </w:r>
      <w:r w:rsidR="006B45C1">
        <w:t>s.</w:t>
      </w:r>
    </w:p>
    <w:p w:rsidR="002070E2" w:rsidRDefault="00881A6D" w:rsidP="00E3369B">
      <w:pPr>
        <w:pStyle w:val="ListContinue"/>
      </w:pPr>
      <w:r w:rsidRPr="00E3369B">
        <w:rPr>
          <w:noProof/>
          <w:lang w:val="en-US" w:bidi="he-IL"/>
        </w:rPr>
        <w:drawing>
          <wp:inline distT="0" distB="0" distL="0" distR="0" wp14:anchorId="6B71FFA4" wp14:editId="0F69204E">
            <wp:extent cx="3704275" cy="2876550"/>
            <wp:effectExtent l="0" t="0" r="0" b="0"/>
            <wp:docPr id="12291" name="Picture 12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ricted_countries.png"/>
                    <pic:cNvPicPr/>
                  </pic:nvPicPr>
                  <pic:blipFill>
                    <a:blip r:embed="rId149">
                      <a:extLst>
                        <a:ext uri="{28A0092B-C50C-407E-A947-70E740481C1C}">
                          <a14:useLocalDpi xmlns:a14="http://schemas.microsoft.com/office/drawing/2010/main" val="0"/>
                        </a:ext>
                      </a:extLst>
                    </a:blip>
                    <a:stretch>
                      <a:fillRect/>
                    </a:stretch>
                  </pic:blipFill>
                  <pic:spPr>
                    <a:xfrm>
                      <a:off x="0" y="0"/>
                      <a:ext cx="3703812" cy="2876191"/>
                    </a:xfrm>
                    <a:prstGeom prst="rect">
                      <a:avLst/>
                    </a:prstGeom>
                  </pic:spPr>
                </pic:pic>
              </a:graphicData>
            </a:graphic>
          </wp:inline>
        </w:drawing>
      </w:r>
      <w:r w:rsidR="000F4FAE" w:rsidRPr="00CF6D17">
        <w:rPr>
          <w:noProof/>
          <w:lang w:val="en-US" w:bidi="he-IL"/>
        </w:rPr>
        <w:t xml:space="preserve"> </w:t>
      </w:r>
    </w:p>
    <w:p w:rsidR="002070E2" w:rsidRDefault="002070E2" w:rsidP="008F01DA">
      <w:pPr>
        <w:pStyle w:val="ListNumber"/>
      </w:pPr>
      <w:r>
        <w:t xml:space="preserve">Use the scroll (Ctrl button for multiple selections) and select the countries from the </w:t>
      </w:r>
      <w:r w:rsidR="000C3F58" w:rsidRPr="00B0117A">
        <w:t>Restricted Co</w:t>
      </w:r>
      <w:r w:rsidR="000C3F58" w:rsidRPr="00C51B99">
        <w:t>untries</w:t>
      </w:r>
      <w:r>
        <w:t>.</w:t>
      </w:r>
    </w:p>
    <w:p w:rsidR="000C3F58" w:rsidRDefault="000C3F58" w:rsidP="000C3F58">
      <w:pPr>
        <w:pStyle w:val="ListNumber"/>
      </w:pPr>
      <w:r>
        <w:t xml:space="preserve">Use the arrow buttons to transfer the selected countries to the </w:t>
      </w:r>
      <w:r w:rsidRPr="00C51B99">
        <w:t>Allowed Countries</w:t>
      </w:r>
      <w:r>
        <w:t>.</w:t>
      </w:r>
    </w:p>
    <w:p w:rsidR="002070E2" w:rsidRDefault="002070E2">
      <w:pPr>
        <w:pStyle w:val="ListNumber"/>
      </w:pPr>
      <w:r>
        <w:t>Click Save.</w:t>
      </w:r>
    </w:p>
    <w:p w:rsidR="002070E2" w:rsidRDefault="002070E2" w:rsidP="00E3369B">
      <w:pPr>
        <w:pStyle w:val="Heading3"/>
      </w:pPr>
      <w:bookmarkStart w:id="712" w:name="_Restricting_Views_by"/>
      <w:bookmarkStart w:id="713" w:name="_Toc306049608"/>
      <w:bookmarkStart w:id="714" w:name="_Toc313796616"/>
      <w:bookmarkStart w:id="715" w:name="_Toc332632038"/>
      <w:bookmarkEnd w:id="712"/>
      <w:r w:rsidRPr="009804D6">
        <w:t>Restrict</w:t>
      </w:r>
      <w:r>
        <w:t>ing Views</w:t>
      </w:r>
      <w:r w:rsidRPr="009804D6">
        <w:t xml:space="preserve"> </w:t>
      </w:r>
      <w:r>
        <w:t>by IP Address</w:t>
      </w:r>
      <w:bookmarkEnd w:id="713"/>
      <w:bookmarkEnd w:id="714"/>
      <w:bookmarkEnd w:id="715"/>
    </w:p>
    <w:p w:rsidR="002070E2" w:rsidRDefault="002070E2" w:rsidP="00C43F6B">
      <w:pPr>
        <w:pStyle w:val="BodyText"/>
      </w:pPr>
      <w:r>
        <w:t>You can restrict content view by IP addresses or ranges and determine which IP ranges will be allowed to view the content.</w:t>
      </w:r>
    </w:p>
    <w:p w:rsidR="00E60402" w:rsidRDefault="00E60402" w:rsidP="009428D3">
      <w:pPr>
        <w:pStyle w:val="Procedure"/>
        <w:pPrChange w:id="716" w:author="Debbie Zioni" w:date="2012-08-15T20:03:00Z">
          <w:pPr>
            <w:pStyle w:val="Procedure"/>
          </w:pPr>
        </w:pPrChange>
      </w:pPr>
      <w:r>
        <w:t xml:space="preserve">To </w:t>
      </w:r>
      <w:r w:rsidR="000C3F58">
        <w:t>r</w:t>
      </w:r>
      <w:r w:rsidRPr="009804D6">
        <w:t>estrict</w:t>
      </w:r>
      <w:r>
        <w:t xml:space="preserve"> Views</w:t>
      </w:r>
      <w:r w:rsidRPr="009804D6">
        <w:t xml:space="preserve"> </w:t>
      </w:r>
      <w:r>
        <w:t>by IP Address</w:t>
      </w:r>
    </w:p>
    <w:p w:rsidR="002070E2" w:rsidRDefault="002070E2" w:rsidP="002070E2">
      <w:pPr>
        <w:pStyle w:val="ListBullet"/>
      </w:pPr>
      <w:r>
        <w:t xml:space="preserve">In the </w:t>
      </w:r>
      <w:r w:rsidRPr="00C51B99">
        <w:rPr>
          <w:b/>
        </w:rPr>
        <w:t xml:space="preserve">Authorized </w:t>
      </w:r>
      <w:r>
        <w:rPr>
          <w:b/>
        </w:rPr>
        <w:t xml:space="preserve">IPs </w:t>
      </w:r>
      <w:r>
        <w:t>section, select one of the following options</w:t>
      </w:r>
    </w:p>
    <w:p w:rsidR="002070E2" w:rsidRDefault="002070E2" w:rsidP="00831E12">
      <w:pPr>
        <w:pStyle w:val="ListBullet2"/>
      </w:pPr>
      <w:r>
        <w:t>Toggle All IPs – content will be displayed for all IP addresses.</w:t>
      </w:r>
    </w:p>
    <w:p w:rsidR="002070E2" w:rsidRDefault="002070E2" w:rsidP="00831E12">
      <w:pPr>
        <w:pStyle w:val="ListBullet2"/>
      </w:pPr>
      <w:r>
        <w:t xml:space="preserve">Toggle </w:t>
      </w:r>
      <w:r w:rsidRPr="001B007F">
        <w:t xml:space="preserve">Only from the following IPs- </w:t>
      </w:r>
      <w:r>
        <w:t xml:space="preserve">select a range of approved IPs that will display content. See </w:t>
      </w:r>
      <w:hyperlink w:anchor="_Add_or_Remove_2" w:history="1">
        <w:r w:rsidRPr="001B007F">
          <w:rPr>
            <w:rStyle w:val="Hyperlink"/>
          </w:rPr>
          <w:t>Add or Remove IP Addresses</w:t>
        </w:r>
      </w:hyperlink>
      <w:r>
        <w:t>.</w:t>
      </w:r>
    </w:p>
    <w:p w:rsidR="002070E2" w:rsidRDefault="002070E2" w:rsidP="00831E12">
      <w:pPr>
        <w:pStyle w:val="ListBullet2"/>
      </w:pPr>
      <w:r>
        <w:t xml:space="preserve">Toggle </w:t>
      </w:r>
      <w:r w:rsidRPr="001B007F">
        <w:t>Block from the following IPs</w:t>
      </w:r>
      <w:r>
        <w:t>- enter a range of approved IPs that should be excluded from content viewing.</w:t>
      </w:r>
      <w:r w:rsidRPr="001B007F">
        <w:t xml:space="preserve"> </w:t>
      </w:r>
      <w:r>
        <w:t xml:space="preserve">See </w:t>
      </w:r>
      <w:hyperlink w:anchor="_Add_or_Remove_2" w:history="1">
        <w:r w:rsidRPr="001B007F">
          <w:rPr>
            <w:rStyle w:val="Hyperlink"/>
          </w:rPr>
          <w:t>Add or Remove IP Addresses</w:t>
        </w:r>
      </w:hyperlink>
      <w:r>
        <w:t>.</w:t>
      </w:r>
    </w:p>
    <w:p w:rsidR="002070E2" w:rsidRDefault="002070E2" w:rsidP="00E3369B">
      <w:pPr>
        <w:pStyle w:val="Heading4"/>
      </w:pPr>
      <w:bookmarkStart w:id="717" w:name="_Add_or_Remove_2"/>
      <w:bookmarkEnd w:id="717"/>
      <w:r>
        <w:t>Add</w:t>
      </w:r>
      <w:r w:rsidR="000F4FAE">
        <w:t>ing</w:t>
      </w:r>
      <w:r>
        <w:t xml:space="preserve"> or Remov</w:t>
      </w:r>
      <w:r w:rsidR="000F4FAE">
        <w:t>ing</w:t>
      </w:r>
      <w:r>
        <w:t xml:space="preserve"> IP Addresses</w:t>
      </w:r>
    </w:p>
    <w:p w:rsidR="002070E2" w:rsidRDefault="002070E2" w:rsidP="009428D3">
      <w:pPr>
        <w:pStyle w:val="Procedure"/>
        <w:pPrChange w:id="718" w:author="Debbie Zioni" w:date="2012-08-15T20:03:00Z">
          <w:pPr>
            <w:pStyle w:val="Procedure"/>
          </w:pPr>
        </w:pPrChange>
      </w:pPr>
      <w:r>
        <w:t>To add or block IP addresses</w:t>
      </w:r>
    </w:p>
    <w:p w:rsidR="002070E2" w:rsidRDefault="002070E2" w:rsidP="00292207">
      <w:pPr>
        <w:pStyle w:val="ListNumber"/>
        <w:numPr>
          <w:ilvl w:val="0"/>
          <w:numId w:val="27"/>
        </w:numPr>
      </w:pPr>
      <w:r>
        <w:t xml:space="preserve">Click </w:t>
      </w:r>
      <w:r w:rsidRPr="00E54D7D">
        <w:t>+ Add Another IP</w:t>
      </w:r>
      <w:r>
        <w:t>.</w:t>
      </w:r>
    </w:p>
    <w:p w:rsidR="002070E2" w:rsidRDefault="002070E2">
      <w:pPr>
        <w:pStyle w:val="ListContinue"/>
      </w:pPr>
      <w:r>
        <w:rPr>
          <w:noProof/>
          <w:lang w:val="en-US" w:bidi="he-IL"/>
        </w:rPr>
        <w:lastRenderedPageBreak/>
        <w:drawing>
          <wp:inline distT="0" distB="0" distL="0" distR="0" wp14:anchorId="310218A4" wp14:editId="38780B58">
            <wp:extent cx="2533334" cy="2466667"/>
            <wp:effectExtent l="0" t="0" r="63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ip.png"/>
                    <pic:cNvPicPr/>
                  </pic:nvPicPr>
                  <pic:blipFill>
                    <a:blip r:embed="rId150">
                      <a:extLst>
                        <a:ext uri="{28A0092B-C50C-407E-A947-70E740481C1C}">
                          <a14:useLocalDpi xmlns:a14="http://schemas.microsoft.com/office/drawing/2010/main" val="0"/>
                        </a:ext>
                      </a:extLst>
                    </a:blip>
                    <a:stretch>
                      <a:fillRect/>
                    </a:stretch>
                  </pic:blipFill>
                  <pic:spPr>
                    <a:xfrm>
                      <a:off x="0" y="0"/>
                      <a:ext cx="2533334" cy="2466667"/>
                    </a:xfrm>
                    <a:prstGeom prst="rect">
                      <a:avLst/>
                    </a:prstGeom>
                  </pic:spPr>
                </pic:pic>
              </a:graphicData>
            </a:graphic>
          </wp:inline>
        </w:drawing>
      </w:r>
    </w:p>
    <w:p w:rsidR="002070E2" w:rsidRDefault="002070E2" w:rsidP="00B0724F">
      <w:pPr>
        <w:pStyle w:val="ListNumber"/>
      </w:pPr>
      <w:r>
        <w:t xml:space="preserve">Use the </w:t>
      </w:r>
      <w:r w:rsidRPr="00890503">
        <w:t>notation</w:t>
      </w:r>
      <w:r>
        <w:t xml:space="preserve"> indicated to enter IP addresses.</w:t>
      </w:r>
    </w:p>
    <w:p w:rsidR="002070E2" w:rsidRPr="00C51B99" w:rsidRDefault="002070E2">
      <w:pPr>
        <w:pStyle w:val="ListNumber"/>
      </w:pPr>
      <w:r w:rsidRPr="00890503">
        <w:t>Click</w:t>
      </w:r>
      <w:r>
        <w:t xml:space="preserve"> </w:t>
      </w:r>
      <w:r w:rsidRPr="00890503">
        <w:t>Save</w:t>
      </w:r>
      <w:r>
        <w:t>.</w:t>
      </w:r>
    </w:p>
    <w:p w:rsidR="002070E2" w:rsidRDefault="002070E2" w:rsidP="009428D3">
      <w:pPr>
        <w:pStyle w:val="Procedure"/>
        <w:pPrChange w:id="719" w:author="Debbie Zioni" w:date="2012-08-15T20:03:00Z">
          <w:pPr>
            <w:pStyle w:val="Procedure"/>
          </w:pPr>
        </w:pPrChange>
      </w:pPr>
      <w:r>
        <w:t xml:space="preserve">To </w:t>
      </w:r>
      <w:r w:rsidR="00123DCF">
        <w:t>remove IP</w:t>
      </w:r>
      <w:r>
        <w:t xml:space="preserve"> addresses</w:t>
      </w:r>
    </w:p>
    <w:p w:rsidR="002070E2" w:rsidRDefault="002070E2" w:rsidP="00292207">
      <w:pPr>
        <w:pStyle w:val="ListNumber"/>
        <w:numPr>
          <w:ilvl w:val="0"/>
          <w:numId w:val="28"/>
        </w:numPr>
      </w:pPr>
      <w:r>
        <w:t>Highlight the IPs you want to remove from the restricted list.</w:t>
      </w:r>
    </w:p>
    <w:p w:rsidR="002070E2" w:rsidRDefault="002070E2" w:rsidP="00B0724F">
      <w:pPr>
        <w:pStyle w:val="ListNumber"/>
      </w:pPr>
      <w:r>
        <w:t xml:space="preserve">Click </w:t>
      </w:r>
      <w:r w:rsidRPr="00C51B99">
        <w:t>+</w:t>
      </w:r>
      <w:r>
        <w:t>Remove Selected IPs.</w:t>
      </w:r>
    </w:p>
    <w:p w:rsidR="00A9350A" w:rsidRDefault="002070E2">
      <w:pPr>
        <w:pStyle w:val="ListContinue"/>
      </w:pPr>
      <w:r>
        <w:t xml:space="preserve">A warning message is displayed. </w:t>
      </w:r>
    </w:p>
    <w:p w:rsidR="002070E2" w:rsidRPr="00742E7B" w:rsidRDefault="002070E2" w:rsidP="00A9350A">
      <w:pPr>
        <w:pStyle w:val="ListNumber"/>
      </w:pPr>
      <w:r>
        <w:t xml:space="preserve">Click </w:t>
      </w:r>
      <w:r w:rsidRPr="00BD44D1">
        <w:t>Yes</w:t>
      </w:r>
      <w:r>
        <w:t>.</w:t>
      </w:r>
    </w:p>
    <w:p w:rsidR="002070E2" w:rsidRDefault="002070E2" w:rsidP="0016475C">
      <w:pPr>
        <w:pStyle w:val="Heading2"/>
      </w:pPr>
      <w:bookmarkStart w:id="720" w:name="_Restricting_Views_with"/>
      <w:bookmarkStart w:id="721" w:name="_Toc306049609"/>
      <w:bookmarkStart w:id="722" w:name="_Toc313796617"/>
      <w:bookmarkStart w:id="723" w:name="_Toc332632039"/>
      <w:bookmarkEnd w:id="720"/>
      <w:r>
        <w:t xml:space="preserve">Restricting Views with a </w:t>
      </w:r>
      <w:bookmarkEnd w:id="721"/>
      <w:r>
        <w:t>Kaltura Session</w:t>
      </w:r>
      <w:bookmarkEnd w:id="722"/>
      <w:bookmarkEnd w:id="723"/>
    </w:p>
    <w:p w:rsidR="009475A6" w:rsidRPr="000B0543" w:rsidRDefault="000B0543" w:rsidP="00DF5422">
      <w:pPr>
        <w:pStyle w:val="BodyText"/>
      </w:pPr>
      <w:r w:rsidRPr="002C65B7">
        <w:t xml:space="preserve">Often, the user authentication/entitlement mechanism </w:t>
      </w:r>
      <w:r>
        <w:t xml:space="preserve">that decides </w:t>
      </w:r>
      <w:r w:rsidRPr="002C65B7">
        <w:t>whether a user is entitled to access a specific media entry or not</w:t>
      </w:r>
      <w:r>
        <w:t>,</w:t>
      </w:r>
      <w:r w:rsidRPr="002C65B7">
        <w:t xml:space="preserve"> will reside outside of Kaltura.</w:t>
      </w:r>
      <w:r>
        <w:t xml:space="preserve"> When the authentication mechanism resides outside Kaltura,</w:t>
      </w:r>
      <w:r w:rsidRPr="002C65B7">
        <w:t xml:space="preserve"> </w:t>
      </w:r>
      <w:r>
        <w:t>we</w:t>
      </w:r>
      <w:r w:rsidRPr="002C65B7">
        <w:t xml:space="preserve"> recommend</w:t>
      </w:r>
      <w:r>
        <w:t xml:space="preserve"> that you </w:t>
      </w:r>
      <w:r w:rsidRPr="002C65B7">
        <w:t xml:space="preserve">use an Advanced Kaltura Session (KS) based Access Control </w:t>
      </w:r>
      <w:r>
        <w:t xml:space="preserve">mechanism, that permits </w:t>
      </w:r>
      <w:r w:rsidRPr="002C65B7">
        <w:t>access to the media only when a valid K</w:t>
      </w:r>
      <w:r w:rsidR="009475A6">
        <w:t xml:space="preserve">altura </w:t>
      </w:r>
      <w:r w:rsidRPr="002C65B7">
        <w:t>S</w:t>
      </w:r>
      <w:r w:rsidR="009475A6">
        <w:t>ession</w:t>
      </w:r>
      <w:r w:rsidRPr="002C65B7">
        <w:t xml:space="preserve"> is provided</w:t>
      </w:r>
      <w:r w:rsidR="009475A6">
        <w:t xml:space="preserve">. </w:t>
      </w:r>
      <w:r>
        <w:t>.</w:t>
      </w:r>
      <w:r w:rsidR="009475A6">
        <w:t>The external entitlement mechanism will then generate the valid Kaltura Session when users should be permitted to view the content.</w:t>
      </w:r>
    </w:p>
    <w:p w:rsidR="002070E2" w:rsidRDefault="00782C22" w:rsidP="00DF5422">
      <w:pPr>
        <w:pStyle w:val="BodyText"/>
      </w:pPr>
      <w:r>
        <w:t xml:space="preserve">The session is created using a secret. </w:t>
      </w:r>
      <w:r w:rsidR="002070E2" w:rsidRPr="002C65B7">
        <w:t>The external entitlement mechanism will then generate the valid KS when users should be permitted to view the content.</w:t>
      </w:r>
      <w:r w:rsidR="002070E2">
        <w:t xml:space="preserve"> Common examples include - </w:t>
      </w:r>
    </w:p>
    <w:p w:rsidR="002070E2" w:rsidRPr="000E367A" w:rsidRDefault="00123DCF" w:rsidP="00DF5422">
      <w:pPr>
        <w:pStyle w:val="BodyText"/>
      </w:pPr>
      <w:r>
        <w:t>When implementing</w:t>
      </w:r>
      <w:r w:rsidR="002070E2" w:rsidRPr="000E367A">
        <w:t xml:space="preserve"> paid content where the payment gateway is not Kaltura</w:t>
      </w:r>
      <w:r w:rsidR="00DD6413">
        <w:t>,</w:t>
      </w:r>
      <w:r w:rsidR="00580EDF">
        <w:t xml:space="preserve"> </w:t>
      </w:r>
      <w:r w:rsidR="00DD6413">
        <w:t>th</w:t>
      </w:r>
      <w:r w:rsidR="002070E2" w:rsidRPr="000E367A">
        <w:t>e server processing the payment will be the mechanism deciding on entitlement. After the payment is processed, the payment server creates a valid Kaltura Session by calling the Kaltura API and passes that KS to the Kaltura player.</w:t>
      </w:r>
    </w:p>
    <w:p w:rsidR="002070E2" w:rsidRPr="000E367A" w:rsidRDefault="002070E2" w:rsidP="00DF5422">
      <w:pPr>
        <w:pStyle w:val="BodyText"/>
      </w:pPr>
      <w:r w:rsidRPr="000E367A">
        <w:t>When implementing a single-sign-on and permissions mechanism using LDAP or other authentication mechanism outside of Kaltura</w:t>
      </w:r>
      <w:r w:rsidR="00F67A4D" w:rsidRPr="000E367A">
        <w:t xml:space="preserve">, </w:t>
      </w:r>
      <w:r w:rsidRPr="000E367A">
        <w:t xml:space="preserve">the server responsible </w:t>
      </w:r>
      <w:r w:rsidR="00123DCF" w:rsidRPr="000E367A">
        <w:t>for user</w:t>
      </w:r>
      <w:r w:rsidRPr="000E367A">
        <w:t xml:space="preserve"> authentication contains the entitlement logic. The authentication server will call the Kaltura API and generate a valid KS when appropriate.</w:t>
      </w:r>
    </w:p>
    <w:p w:rsidR="00F67A4D" w:rsidRPr="000E367A" w:rsidRDefault="00F67A4D" w:rsidP="00DF5422">
      <w:pPr>
        <w:pStyle w:val="BodyText"/>
      </w:pPr>
      <w:r w:rsidRPr="000E367A">
        <w:t xml:space="preserve">A </w:t>
      </w:r>
      <w:r w:rsidR="00B850D4" w:rsidRPr="000E367A">
        <w:t xml:space="preserve">Kaltura Player </w:t>
      </w:r>
      <w:r w:rsidRPr="000E367A">
        <w:t>marked with tokenized access requires a “session token” to be created and provided during every playback. A session token can only be created by a developer possessing valid credentials and expires after a limited amount of time. Thus, even if an attempt to grab the item’s direct URL is successful, the playback session will soon expire and without possession of the valid credentials, regeneration of a new token will not be possible.</w:t>
      </w:r>
    </w:p>
    <w:p w:rsidR="00F67A4D" w:rsidRDefault="00F67A4D" w:rsidP="00DF5422">
      <w:pPr>
        <w:pStyle w:val="BodyText"/>
      </w:pPr>
      <w:r>
        <w:t>This option is useful to prevent scraping of content from your website or re-sharing of content on other sites that are not yours and provides an additional amount of security to content display.</w:t>
      </w:r>
    </w:p>
    <w:p w:rsidR="00014F5C" w:rsidRPr="00E54D7D" w:rsidRDefault="00014F5C" w:rsidP="00E3369B">
      <w:pPr>
        <w:pStyle w:val="Heading3"/>
      </w:pPr>
      <w:bookmarkStart w:id="724" w:name="_Toc313796618"/>
      <w:bookmarkStart w:id="725" w:name="_Toc332632040"/>
      <w:r w:rsidRPr="00E54D7D">
        <w:lastRenderedPageBreak/>
        <w:t>Pay-Per-View</w:t>
      </w:r>
      <w:bookmarkEnd w:id="724"/>
      <w:bookmarkEnd w:id="725"/>
    </w:p>
    <w:p w:rsidR="00F67A4D" w:rsidRPr="00F67A4D" w:rsidRDefault="00014F5C" w:rsidP="00C43F6B">
      <w:pPr>
        <w:pStyle w:val="BodyText"/>
      </w:pPr>
      <w:r>
        <w:t>You can e</w:t>
      </w:r>
      <w:r w:rsidRPr="00E54D7D">
        <w:t>nable paid programming with</w:t>
      </w:r>
      <w:r>
        <w:t xml:space="preserve"> a</w:t>
      </w:r>
      <w:r w:rsidRPr="00E54D7D">
        <w:t xml:space="preserve"> video preview, and easy, on-the-fly payment</w:t>
      </w:r>
      <w:r>
        <w:t xml:space="preserve"> options for full video access.</w:t>
      </w:r>
    </w:p>
    <w:p w:rsidR="002070E2" w:rsidRDefault="002070E2" w:rsidP="009428D3">
      <w:pPr>
        <w:pStyle w:val="Procedure"/>
        <w:pPrChange w:id="726" w:author="Debbie Zioni" w:date="2012-08-15T20:03:00Z">
          <w:pPr>
            <w:pStyle w:val="Procedure"/>
          </w:pPr>
        </w:pPrChange>
      </w:pPr>
      <w:r>
        <w:t>To create a Kaltura Session restriction to view content</w:t>
      </w:r>
    </w:p>
    <w:p w:rsidR="002070E2" w:rsidRPr="008F01DA" w:rsidRDefault="002070E2" w:rsidP="008F01DA">
      <w:pPr>
        <w:pStyle w:val="ListBullet"/>
      </w:pPr>
      <w:r w:rsidRPr="008F01DA">
        <w:t>Check</w:t>
      </w:r>
      <w:r w:rsidR="00A9350A" w:rsidRPr="008F01DA">
        <w:t xml:space="preserve"> Secure </w:t>
      </w:r>
      <w:r w:rsidRPr="008F01DA">
        <w:t xml:space="preserve">viewing of this video with Kaltura </w:t>
      </w:r>
      <w:r w:rsidR="00123DCF" w:rsidRPr="008F01DA">
        <w:t>Session (</w:t>
      </w:r>
      <w:r w:rsidRPr="008F01DA">
        <w:t>KS).</w:t>
      </w:r>
    </w:p>
    <w:p w:rsidR="002070E2" w:rsidRDefault="002070E2" w:rsidP="009428D3">
      <w:pPr>
        <w:pStyle w:val="Procedure"/>
        <w:pPrChange w:id="727" w:author="Debbie Zioni" w:date="2012-08-15T20:03:00Z">
          <w:pPr>
            <w:pStyle w:val="Procedure"/>
          </w:pPr>
        </w:pPrChange>
      </w:pPr>
      <w:r>
        <w:t>To enable a free preview</w:t>
      </w:r>
    </w:p>
    <w:p w:rsidR="002070E2" w:rsidRPr="00EC7B62" w:rsidRDefault="002070E2" w:rsidP="00292207">
      <w:pPr>
        <w:pStyle w:val="ListNumber"/>
        <w:numPr>
          <w:ilvl w:val="0"/>
          <w:numId w:val="29"/>
        </w:numPr>
      </w:pPr>
      <w:r w:rsidRPr="00F67A4D">
        <w:t>Check</w:t>
      </w:r>
      <w:r w:rsidRPr="00EC7B62">
        <w:t xml:space="preserve"> </w:t>
      </w:r>
      <w:r w:rsidRPr="00F67A4D">
        <w:t>Free Preview</w:t>
      </w:r>
      <w:r w:rsidRPr="00EC7B62">
        <w:t>.</w:t>
      </w:r>
    </w:p>
    <w:p w:rsidR="00966C91" w:rsidRPr="005C7B20" w:rsidRDefault="002070E2" w:rsidP="00B0724F">
      <w:pPr>
        <w:pStyle w:val="ListNumber"/>
        <w:rPr>
          <w:rFonts w:ascii="Calibri" w:hAnsi="Calibri"/>
          <w:bCs/>
          <w:sz w:val="24"/>
          <w:szCs w:val="24"/>
        </w:rPr>
      </w:pPr>
      <w:r w:rsidRPr="00EC7B62">
        <w:t xml:space="preserve">Enter </w:t>
      </w:r>
      <w:r w:rsidRPr="00F67A4D">
        <w:t>the</w:t>
      </w:r>
      <w:r w:rsidRPr="00EC7B62">
        <w:t xml:space="preserve"> amount of time in seconds for the free preview display.</w:t>
      </w:r>
    </w:p>
    <w:p w:rsidR="002070E2" w:rsidRDefault="002070E2" w:rsidP="00E3369B">
      <w:pPr>
        <w:pStyle w:val="Heading2"/>
      </w:pPr>
      <w:bookmarkStart w:id="728" w:name="_Assigning_an_Access"/>
      <w:bookmarkStart w:id="729" w:name="_Toc306049610"/>
      <w:bookmarkStart w:id="730" w:name="_Toc313796619"/>
      <w:bookmarkStart w:id="731" w:name="_Toc332632041"/>
      <w:bookmarkEnd w:id="728"/>
      <w:r w:rsidRPr="009804D6">
        <w:t>Assigning an Access Control Profile to an Entry</w:t>
      </w:r>
      <w:bookmarkEnd w:id="729"/>
      <w:bookmarkEnd w:id="730"/>
      <w:bookmarkEnd w:id="731"/>
    </w:p>
    <w:p w:rsidR="009167CD" w:rsidRDefault="002070E2" w:rsidP="00C43F6B">
      <w:pPr>
        <w:pStyle w:val="BodyText"/>
      </w:pPr>
      <w:r w:rsidRPr="00B850D4">
        <w:t>You</w:t>
      </w:r>
      <w:r>
        <w:t xml:space="preserve"> can assign an Access Control Profile to an entry</w:t>
      </w:r>
      <w:bookmarkStart w:id="732" w:name="Assigning_a_profile"/>
      <w:bookmarkEnd w:id="732"/>
      <w:r>
        <w:t>.</w:t>
      </w:r>
    </w:p>
    <w:p w:rsidR="002070E2" w:rsidRPr="00B850D4" w:rsidRDefault="002070E2" w:rsidP="009428D3">
      <w:pPr>
        <w:pStyle w:val="Procedure"/>
        <w:pPrChange w:id="733" w:author="Debbie Zioni" w:date="2012-08-15T20:03:00Z">
          <w:pPr>
            <w:pStyle w:val="Procedure"/>
          </w:pPr>
        </w:pPrChange>
      </w:pPr>
      <w:r w:rsidRPr="00B850D4">
        <w:t>To assign an access control profile to an entry</w:t>
      </w:r>
    </w:p>
    <w:p w:rsidR="002070E2" w:rsidRPr="004B3D0B" w:rsidRDefault="002070E2" w:rsidP="00292207">
      <w:pPr>
        <w:pStyle w:val="ListNumber"/>
        <w:numPr>
          <w:ilvl w:val="0"/>
          <w:numId w:val="30"/>
        </w:numPr>
      </w:pPr>
      <w:r w:rsidRPr="004B3D0B">
        <w:t xml:space="preserve">Go to </w:t>
      </w:r>
      <w:r w:rsidRPr="005C7B20">
        <w:t>Content</w:t>
      </w:r>
      <w:r w:rsidRPr="004B3D0B">
        <w:t xml:space="preserve"> tab and select the </w:t>
      </w:r>
      <w:r w:rsidR="003550FF">
        <w:t>Entries tab</w:t>
      </w:r>
      <w:r w:rsidRPr="004B3D0B">
        <w:t>.</w:t>
      </w:r>
    </w:p>
    <w:p w:rsidR="002070E2" w:rsidRPr="004B3D0B" w:rsidRDefault="002070E2" w:rsidP="00B0724F">
      <w:pPr>
        <w:pStyle w:val="ListNumber"/>
      </w:pPr>
      <w:r w:rsidRPr="004B3D0B">
        <w:t xml:space="preserve">Click on the </w:t>
      </w:r>
      <w:r>
        <w:t>e</w:t>
      </w:r>
      <w:r w:rsidRPr="004B3D0B">
        <w:t xml:space="preserve">ntry to which you want to assign an </w:t>
      </w:r>
      <w:r w:rsidRPr="005C7B20">
        <w:t>Access Control Profile</w:t>
      </w:r>
      <w:r w:rsidRPr="004B3D0B">
        <w:t xml:space="preserve">. </w:t>
      </w:r>
    </w:p>
    <w:p w:rsidR="002070E2" w:rsidRPr="004B3D0B" w:rsidRDefault="002070E2">
      <w:pPr>
        <w:pStyle w:val="ListNumber"/>
      </w:pPr>
      <w:r w:rsidRPr="004B3D0B">
        <w:t xml:space="preserve">Go to the </w:t>
      </w:r>
      <w:r w:rsidRPr="00BD44D1">
        <w:t>Access Control</w:t>
      </w:r>
      <w:r w:rsidRPr="004B3D0B">
        <w:t xml:space="preserve"> tab and select an existing </w:t>
      </w:r>
      <w:r>
        <w:t>p</w:t>
      </w:r>
      <w:r w:rsidRPr="004B3D0B">
        <w:t>rofile from the drop-down menu.</w:t>
      </w:r>
    </w:p>
    <w:p w:rsidR="002070E2" w:rsidRPr="0016475C" w:rsidRDefault="002070E2">
      <w:pPr>
        <w:pStyle w:val="ListNumber"/>
      </w:pPr>
      <w:r w:rsidRPr="004B3D0B">
        <w:t xml:space="preserve">Click </w:t>
      </w:r>
      <w:r w:rsidRPr="00BD44D1">
        <w:t>Save</w:t>
      </w:r>
      <w:r w:rsidR="00881A6D">
        <w:t xml:space="preserve"> &amp; Close to</w:t>
      </w:r>
      <w:r w:rsidRPr="004B3D0B">
        <w:t xml:space="preserve"> complete the process</w:t>
      </w:r>
      <w:r>
        <w:t>.</w:t>
      </w:r>
      <w:r w:rsidRPr="00BD44D1">
        <w:rPr>
          <w:rFonts w:ascii="Calibri" w:hAnsi="Calibri"/>
          <w:bCs/>
          <w:noProof/>
          <w:sz w:val="24"/>
          <w:szCs w:val="24"/>
        </w:rPr>
        <w:t xml:space="preserve"> </w:t>
      </w:r>
    </w:p>
    <w:p w:rsidR="00651367" w:rsidRPr="004B3D0B" w:rsidRDefault="00651367" w:rsidP="0016475C">
      <w:pPr>
        <w:pStyle w:val="ListContinue"/>
      </w:pPr>
      <w:r w:rsidRPr="0016475C">
        <w:rPr>
          <w:noProof/>
          <w:lang w:val="en-US" w:bidi="he-IL"/>
        </w:rPr>
        <w:drawing>
          <wp:inline distT="0" distB="0" distL="0" distR="0" wp14:anchorId="6D3F50F2" wp14:editId="31113B2B">
            <wp:extent cx="3646325" cy="2301498"/>
            <wp:effectExtent l="0" t="0" r="0" b="3810"/>
            <wp:docPr id="12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1" cstate="print">
                      <a:extLst>
                        <a:ext uri="{28A0092B-C50C-407E-A947-70E740481C1C}">
                          <a14:useLocalDpi xmlns:a14="http://schemas.microsoft.com/office/drawing/2010/main" val="0"/>
                        </a:ext>
                      </a:extLst>
                    </a:blip>
                    <a:stretch>
                      <a:fillRect/>
                    </a:stretch>
                  </pic:blipFill>
                  <pic:spPr bwMode="auto">
                    <a:xfrm>
                      <a:off x="0" y="0"/>
                      <a:ext cx="3646325" cy="2301498"/>
                    </a:xfrm>
                    <a:prstGeom prst="rect">
                      <a:avLst/>
                    </a:prstGeom>
                    <a:noFill/>
                    <a:ln w="9525">
                      <a:noFill/>
                      <a:miter lim="800000"/>
                      <a:headEnd/>
                      <a:tailEnd/>
                    </a:ln>
                  </pic:spPr>
                </pic:pic>
              </a:graphicData>
            </a:graphic>
          </wp:inline>
        </w:drawing>
      </w:r>
    </w:p>
    <w:p w:rsidR="00AB40F2" w:rsidRDefault="00AB40F2" w:rsidP="00E3369B">
      <w:pPr>
        <w:pStyle w:val="Heading3"/>
      </w:pPr>
      <w:bookmarkStart w:id="734" w:name="_Content_Scheduling"/>
      <w:bookmarkStart w:id="735" w:name="_Toc313796620"/>
      <w:bookmarkStart w:id="736" w:name="_Toc332632042"/>
      <w:bookmarkStart w:id="737" w:name="_Toc306049611"/>
      <w:bookmarkEnd w:id="734"/>
      <w:r>
        <w:t>Assigning an Access Profile to a Bulk Upload</w:t>
      </w:r>
      <w:bookmarkEnd w:id="735"/>
      <w:bookmarkEnd w:id="736"/>
    </w:p>
    <w:p w:rsidR="00AB40F2" w:rsidRDefault="00AB40F2" w:rsidP="00C43F6B">
      <w:pPr>
        <w:pStyle w:val="BodyText"/>
      </w:pPr>
      <w:r>
        <w:t xml:space="preserve">A default access profile is included with the KMC. After you create an Access Profile, an ID is created and listed in the Access Control page. </w:t>
      </w:r>
    </w:p>
    <w:p w:rsidR="00AB40F2" w:rsidRDefault="00AB40F2" w:rsidP="009428D3">
      <w:pPr>
        <w:pStyle w:val="Procedure"/>
        <w:pPrChange w:id="738" w:author="Debbie Zioni" w:date="2012-08-15T20:03:00Z">
          <w:pPr>
            <w:pStyle w:val="Procedure"/>
          </w:pPr>
        </w:pPrChange>
      </w:pPr>
      <w:r>
        <w:t>To assign an access profile to a bulk upload</w:t>
      </w:r>
    </w:p>
    <w:p w:rsidR="00AB40F2" w:rsidRDefault="00AB40F2" w:rsidP="008631B0">
      <w:pPr>
        <w:pStyle w:val="ListBullet"/>
      </w:pPr>
      <w:r>
        <w:t xml:space="preserve">Set the ID from the Access Control List to the </w:t>
      </w:r>
      <w:r w:rsidR="004546BF">
        <w:t>access</w:t>
      </w:r>
      <w:r w:rsidRPr="0076219F">
        <w:t>ControlProfileId</w:t>
      </w:r>
      <w:r>
        <w:t xml:space="preserve"> in your CSV</w:t>
      </w:r>
    </w:p>
    <w:p w:rsidR="00AB40F2" w:rsidRDefault="00AB40F2" w:rsidP="008631B0">
      <w:pPr>
        <w:pStyle w:val="ListBullet"/>
      </w:pPr>
      <w:r>
        <w:t xml:space="preserve">Set the profile ID from the Access Control List to the </w:t>
      </w:r>
      <w:r w:rsidRPr="00C81601">
        <w:t xml:space="preserve">accessControlId </w:t>
      </w:r>
      <w:r>
        <w:t xml:space="preserve">in your XML file. </w:t>
      </w:r>
    </w:p>
    <w:p w:rsidR="00D771CF" w:rsidRPr="00D771CF" w:rsidRDefault="002070E2" w:rsidP="00A233AF">
      <w:pPr>
        <w:pStyle w:val="Heading2"/>
      </w:pPr>
      <w:bookmarkStart w:id="739" w:name="_Content_Scheduling_1"/>
      <w:bookmarkStart w:id="740" w:name="_Toc313796621"/>
      <w:bookmarkStart w:id="741" w:name="_Toc332632043"/>
      <w:bookmarkEnd w:id="739"/>
      <w:r w:rsidRPr="009804D6">
        <w:lastRenderedPageBreak/>
        <w:t>Content Scheduling</w:t>
      </w:r>
      <w:bookmarkEnd w:id="737"/>
      <w:bookmarkEnd w:id="740"/>
      <w:bookmarkEnd w:id="741"/>
    </w:p>
    <w:p w:rsidR="002070E2" w:rsidRPr="00B850D4" w:rsidRDefault="002070E2">
      <w:r w:rsidRPr="00B850D4">
        <w:t>Content Scheduling det</w:t>
      </w:r>
      <w:r w:rsidRPr="009167CD">
        <w:t xml:space="preserve">ermines when your media entries will be permitted for viewing (“sunrise”) and when access should be automatically discontinued (“sunset”). </w:t>
      </w:r>
      <w:r w:rsidR="00014F5C" w:rsidRPr="009167CD">
        <w:t xml:space="preserve"> You can set specific scheduling parameters for your content. You can set the entry to be available for display at any time (for example, no schedule limitations) or you can set the entry to be available during a limited timeframe (for example, display this video starting on X date with no end time, or display this video only between X date and Y date).  Note that when users try to access a video that is no longer valid (in terms of its scheduling), they will receive an error message explaining that this content is no longer valid.</w:t>
      </w:r>
    </w:p>
    <w:p w:rsidR="002070E2" w:rsidRPr="003D02E8" w:rsidRDefault="002070E2" w:rsidP="009428D3">
      <w:pPr>
        <w:pStyle w:val="Procedure"/>
        <w:pPrChange w:id="742" w:author="Debbie Zioni" w:date="2012-08-15T20:03:00Z">
          <w:pPr>
            <w:pStyle w:val="Procedure"/>
          </w:pPr>
        </w:pPrChange>
      </w:pPr>
      <w:r>
        <w:t>To configure content scheduling</w:t>
      </w:r>
    </w:p>
    <w:p w:rsidR="002070E2" w:rsidRPr="003E7119" w:rsidRDefault="002070E2" w:rsidP="00292207">
      <w:pPr>
        <w:pStyle w:val="ListNumber"/>
        <w:numPr>
          <w:ilvl w:val="0"/>
          <w:numId w:val="231"/>
        </w:numPr>
      </w:pPr>
      <w:r w:rsidRPr="003E7119">
        <w:t xml:space="preserve">Go to Content tab and select the </w:t>
      </w:r>
      <w:r w:rsidR="003550FF" w:rsidRPr="003E7119">
        <w:t>Entries tab</w:t>
      </w:r>
      <w:r w:rsidRPr="003E7119">
        <w:t>.</w:t>
      </w:r>
    </w:p>
    <w:p w:rsidR="002070E2" w:rsidRPr="003E7119" w:rsidRDefault="002070E2">
      <w:pPr>
        <w:pStyle w:val="ListNumber"/>
      </w:pPr>
      <w:r w:rsidRPr="003E7119">
        <w:t>Click on an entry.</w:t>
      </w:r>
    </w:p>
    <w:p w:rsidR="003E7119" w:rsidRPr="003E7119" w:rsidRDefault="002070E2">
      <w:pPr>
        <w:pStyle w:val="ListNumber"/>
      </w:pPr>
      <w:r w:rsidRPr="0016475C">
        <w:t xml:space="preserve">Select the Scheduling </w:t>
      </w:r>
      <w:r w:rsidR="003550FF" w:rsidRPr="0016475C">
        <w:t>tab</w:t>
      </w:r>
      <w:r w:rsidRPr="0016475C">
        <w:t xml:space="preserve"> and select and set your specific time range. </w:t>
      </w:r>
    </w:p>
    <w:p w:rsidR="00300DFF" w:rsidRPr="0016475C" w:rsidRDefault="002070E2" w:rsidP="0016475C">
      <w:pPr>
        <w:pStyle w:val="ListNumber"/>
      </w:pPr>
      <w:r w:rsidRPr="0016475C">
        <w:t xml:space="preserve">Click </w:t>
      </w:r>
      <w:r w:rsidR="00365FB6" w:rsidRPr="0016475C">
        <w:t xml:space="preserve">Save &amp; Close </w:t>
      </w:r>
      <w:r w:rsidRPr="0016475C">
        <w:t xml:space="preserve">to complete the process. </w:t>
      </w:r>
    </w:p>
    <w:p w:rsidR="00BC4511" w:rsidRDefault="00BC4511">
      <w:pPr>
        <w:pStyle w:val="ListContinue"/>
        <w:rPr>
          <w:caps/>
          <w:color w:val="08215C"/>
          <w:spacing w:val="40"/>
          <w:sz w:val="32"/>
        </w:rPr>
      </w:pPr>
      <w:r w:rsidRPr="00AB631E">
        <w:rPr>
          <w:noProof/>
          <w:lang w:val="en-US" w:bidi="he-IL"/>
        </w:rPr>
        <w:drawing>
          <wp:inline distT="0" distB="0" distL="0" distR="0" wp14:anchorId="7A8B95D9" wp14:editId="58009B52">
            <wp:extent cx="4414469" cy="2828318"/>
            <wp:effectExtent l="0" t="0" r="5715" b="0"/>
            <wp:docPr id="48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4414469" cy="2828318"/>
                    </a:xfrm>
                    <a:prstGeom prst="rect">
                      <a:avLst/>
                    </a:prstGeom>
                    <a:noFill/>
                    <a:ln w="9525">
                      <a:noFill/>
                      <a:miter lim="800000"/>
                      <a:headEnd/>
                      <a:tailEnd/>
                    </a:ln>
                  </pic:spPr>
                </pic:pic>
              </a:graphicData>
            </a:graphic>
          </wp:inline>
        </w:drawing>
      </w:r>
      <w:r>
        <w:br w:type="page"/>
      </w:r>
    </w:p>
    <w:p w:rsidR="002B153C" w:rsidRDefault="002B153C" w:rsidP="00BC4511">
      <w:pPr>
        <w:pStyle w:val="SuperHeading"/>
        <w:sectPr w:rsidR="002B153C" w:rsidSect="0093113C">
          <w:pgSz w:w="12240" w:h="15840" w:code="1"/>
          <w:pgMar w:top="1440" w:right="1440" w:bottom="1440" w:left="1440" w:header="720" w:footer="720" w:gutter="0"/>
          <w:cols w:space="720"/>
          <w:docGrid w:linePitch="360"/>
        </w:sectPr>
      </w:pPr>
    </w:p>
    <w:p w:rsidR="0093113C" w:rsidRDefault="0093113C" w:rsidP="005D5EE7">
      <w:pPr>
        <w:pStyle w:val="SuperHeading"/>
        <w:rPr>
          <w:noProof/>
        </w:rPr>
      </w:pPr>
      <w:commentRangeStart w:id="743"/>
      <w:r w:rsidRPr="00FD26C0">
        <w:lastRenderedPageBreak/>
        <w:t xml:space="preserve">Chapter </w:t>
      </w:r>
      <w:fldSimple w:instr="SEQ &quot;CHAPTER&quot;  \N \* MERGEFORMAT">
        <w:r w:rsidR="00D70539">
          <w:rPr>
            <w:noProof/>
          </w:rPr>
          <w:t>8</w:t>
        </w:r>
      </w:fldSimple>
      <w:commentRangeEnd w:id="743"/>
      <w:r w:rsidR="005D5EE7">
        <w:rPr>
          <w:rStyle w:val="CommentReference"/>
          <w:caps w:val="0"/>
          <w:color w:val="666560"/>
          <w:spacing w:val="0"/>
        </w:rPr>
        <w:commentReference w:id="743"/>
      </w:r>
    </w:p>
    <w:p w:rsidR="00F2003D" w:rsidRDefault="00F2003D" w:rsidP="00F2003D">
      <w:pPr>
        <w:pStyle w:val="Heading1"/>
      </w:pPr>
      <w:bookmarkStart w:id="744" w:name="_Content_Entitlement"/>
      <w:bookmarkStart w:id="745" w:name="_Managing_Content_Entitlement"/>
      <w:bookmarkEnd w:id="744"/>
      <w:bookmarkEnd w:id="745"/>
      <w:r>
        <w:t>Managing Content Entitlement</w:t>
      </w:r>
    </w:p>
    <w:p w:rsidR="00F2003D" w:rsidRDefault="00F2003D" w:rsidP="00F2003D">
      <w:r>
        <w:fldChar w:fldCharType="begin"/>
      </w:r>
      <w:r>
        <w:instrText xml:space="preserve"> TC "</w:instrText>
      </w:r>
      <w:fldSimple w:instr=" STYLEREF  SuperHeading  \* MERGEFORMAT ">
        <w:bookmarkStart w:id="746" w:name="_Toc332632044"/>
        <w:r w:rsidR="00D70539" w:rsidRPr="00D70539">
          <w:rPr>
            <w:noProof/>
            <w:lang w:val="en-GB"/>
          </w:rPr>
          <w:instrText>Chapter 8</w:instrText>
        </w:r>
      </w:fldSimple>
      <w:r>
        <w:instrText xml:space="preserve"> </w:instrText>
      </w:r>
      <w:r>
        <w:rPr>
          <w:lang w:val="en-GB"/>
        </w:rPr>
        <w:fldChar w:fldCharType="begin"/>
      </w:r>
      <w:r>
        <w:rPr>
          <w:lang w:val="en-GB"/>
        </w:rPr>
        <w:instrText xml:space="preserve"> STYLEREF  "Heading 1" </w:instrText>
      </w:r>
      <w:r>
        <w:rPr>
          <w:lang w:val="en-GB"/>
        </w:rPr>
        <w:fldChar w:fldCharType="separate"/>
      </w:r>
      <w:r w:rsidR="00D70539">
        <w:rPr>
          <w:noProof/>
          <w:lang w:val="en-GB"/>
        </w:rPr>
        <w:instrText>Managing Content Entitlement</w:instrText>
      </w:r>
      <w:bookmarkEnd w:id="746"/>
      <w:r>
        <w:rPr>
          <w:lang w:val="en-GB"/>
        </w:rPr>
        <w:fldChar w:fldCharType="end"/>
      </w:r>
      <w:r>
        <w:instrText xml:space="preserve">" \f C \l "1" </w:instrText>
      </w:r>
      <w:r>
        <w:fldChar w:fldCharType="end"/>
      </w:r>
      <w:r>
        <w:t>Kaltura provides a built-in infrastructure for controlling and managing end-user entitlements to content. This infrastructure includes the required attributes and permission controls as well as the server utilities for enforcing those controls.</w:t>
      </w:r>
    </w:p>
    <w:p w:rsidR="00F2003D" w:rsidRDefault="00F2003D" w:rsidP="00F2003D">
      <w:pPr>
        <w:pStyle w:val="BodyText"/>
      </w:pPr>
      <w:r>
        <w:t xml:space="preserve">Using Kaltura’s entitlement services, end-user facing applications such as Kaltura </w:t>
      </w:r>
      <w:r w:rsidRPr="0000368E">
        <w:t xml:space="preserve">MediaSpace </w:t>
      </w:r>
      <w:r>
        <w:t xml:space="preserve">can be </w:t>
      </w:r>
      <w:r w:rsidRPr="0000368E">
        <w:t>extended to add the following capabilities</w:t>
      </w:r>
      <w:r>
        <w:t>:</w:t>
      </w:r>
    </w:p>
    <w:p w:rsidR="00F2003D" w:rsidRDefault="00F2003D" w:rsidP="0016475C">
      <w:pPr>
        <w:pStyle w:val="ListBullet"/>
      </w:pPr>
      <w:r w:rsidRPr="00EF2DFA">
        <w:rPr>
          <w:b/>
          <w:bCs/>
        </w:rPr>
        <w:t>Groups’ media channels</w:t>
      </w:r>
      <w:r w:rsidR="002056E7">
        <w:rPr>
          <w:b/>
          <w:bCs/>
        </w:rPr>
        <w:t xml:space="preserve"> - </w:t>
      </w:r>
      <w:r>
        <w:t xml:space="preserve">Provides the ability to set media channels that limit access and contribution of content to members of a specific group of users. </w:t>
      </w:r>
    </w:p>
    <w:p w:rsidR="00F2003D" w:rsidRDefault="00F2003D" w:rsidP="0016475C">
      <w:pPr>
        <w:pStyle w:val="ListBullet"/>
      </w:pPr>
      <w:r w:rsidRPr="00EF2DFA">
        <w:rPr>
          <w:b/>
          <w:bCs/>
        </w:rPr>
        <w:t>Granular control over user permissions to content</w:t>
      </w:r>
      <w:r w:rsidR="002056E7">
        <w:rPr>
          <w:b/>
          <w:bCs/>
        </w:rPr>
        <w:t xml:space="preserve"> - </w:t>
      </w:r>
      <w:r>
        <w:t>Provides the ability to define different privacy and permission levels for accessing and managing content in media channels.</w:t>
      </w:r>
    </w:p>
    <w:p w:rsidR="00F2003D" w:rsidRDefault="00F2003D" w:rsidP="0016475C">
      <w:pPr>
        <w:pStyle w:val="ListBullet"/>
      </w:pPr>
      <w:r w:rsidRPr="00EF2DFA">
        <w:rPr>
          <w:b/>
          <w:bCs/>
        </w:rPr>
        <w:t xml:space="preserve">Personalized </w:t>
      </w:r>
      <w:r>
        <w:rPr>
          <w:b/>
          <w:bCs/>
        </w:rPr>
        <w:t>gl</w:t>
      </w:r>
      <w:r w:rsidRPr="00EF2DFA">
        <w:rPr>
          <w:b/>
          <w:bCs/>
        </w:rPr>
        <w:t xml:space="preserve">obal </w:t>
      </w:r>
      <w:r>
        <w:rPr>
          <w:b/>
          <w:bCs/>
        </w:rPr>
        <w:t>s</w:t>
      </w:r>
      <w:r w:rsidRPr="00EF2DFA">
        <w:rPr>
          <w:b/>
          <w:bCs/>
        </w:rPr>
        <w:t xml:space="preserve">earch </w:t>
      </w:r>
      <w:r>
        <w:rPr>
          <w:b/>
          <w:bCs/>
        </w:rPr>
        <w:t>e</w:t>
      </w:r>
      <w:r w:rsidRPr="00EF2DFA">
        <w:rPr>
          <w:b/>
          <w:bCs/>
        </w:rPr>
        <w:t>ngine</w:t>
      </w:r>
      <w:r w:rsidR="002056E7">
        <w:rPr>
          <w:b/>
          <w:bCs/>
        </w:rPr>
        <w:t xml:space="preserve"> - </w:t>
      </w:r>
      <w:r>
        <w:t xml:space="preserve">Provides the ability for users to easily search and find relevant content from the </w:t>
      </w:r>
      <w:r w:rsidRPr="001E7C85">
        <w:t xml:space="preserve">entire set </w:t>
      </w:r>
      <w:r>
        <w:t xml:space="preserve">of media they are entitled to access. </w:t>
      </w:r>
    </w:p>
    <w:p w:rsidR="00F2003D" w:rsidRDefault="00F2003D" w:rsidP="00F2003D">
      <w:pPr>
        <w:pStyle w:val="Heading3"/>
      </w:pPr>
      <w:bookmarkStart w:id="747" w:name="_Toc332632045"/>
      <w:r>
        <w:t>Kaltura’s Entitlement Model</w:t>
      </w:r>
      <w:bookmarkEnd w:id="747"/>
      <w:r>
        <w:t xml:space="preserve"> </w:t>
      </w:r>
    </w:p>
    <w:p w:rsidR="00F2003D" w:rsidRDefault="00F2003D" w:rsidP="00F2003D">
      <w:pPr>
        <w:pStyle w:val="BodyText"/>
      </w:pPr>
      <w:r>
        <w:t>Kaltura’s entitlement model relies on the extension of Kaltura’s categories.  C</w:t>
      </w:r>
      <w:r w:rsidRPr="002525C9">
        <w:t>ategories may</w:t>
      </w:r>
      <w:r>
        <w:t xml:space="preserve"> hold entitlement settings as well as specific end-user permissions. These entitlement settings and end-user permissions are inherited by media entries associated with these types </w:t>
      </w:r>
      <w:r w:rsidR="00317060">
        <w:t>of categories</w:t>
      </w:r>
      <w:r>
        <w:t xml:space="preserve">.  </w:t>
      </w:r>
    </w:p>
    <w:p w:rsidR="00F2003D" w:rsidRDefault="00F2003D" w:rsidP="00F2003D">
      <w:pPr>
        <w:pStyle w:val="BodyText"/>
      </w:pPr>
      <w:r>
        <w:t>The entitlement model provides a direct association between end-users and the collection of media items they are entitled to access, and enables a simple and efficient way to add entitlement controls to both flat and hierarchal application/website navigation layout.</w:t>
      </w:r>
    </w:p>
    <w:p w:rsidR="00F2003D" w:rsidRPr="00DF339F" w:rsidRDefault="00F2003D" w:rsidP="00F2003D">
      <w:pPr>
        <w:pStyle w:val="Heading2"/>
      </w:pPr>
      <w:bookmarkStart w:id="748" w:name="_Toc332632046"/>
      <w:r w:rsidRPr="00DF339F">
        <w:t>Category’s Entitlements Tab</w:t>
      </w:r>
      <w:bookmarkEnd w:id="748"/>
    </w:p>
    <w:p w:rsidR="00F2003D" w:rsidRDefault="00F2003D" w:rsidP="00F2003D">
      <w:r>
        <w:t xml:space="preserve">Entitlement settings may be set on categories in different ways, for example, from the application, via the CSV or through a Kaltura API. The Category’s Entitlements tab in the KMC is where content entitlement settings are managed by account administrators. The Entitlements tab only appears in KMC accounts that are set with the entitlement feature and in categories that were set to have entitlement settings for an application. </w:t>
      </w:r>
    </w:p>
    <w:tbl>
      <w:tblPr>
        <w:tblW w:w="9134" w:type="dxa"/>
        <w:tblLayout w:type="fixed"/>
        <w:tblCellMar>
          <w:top w:w="3402" w:type="dxa"/>
          <w:left w:w="3402" w:type="dxa"/>
          <w:bottom w:w="3402" w:type="dxa"/>
          <w:right w:w="3402" w:type="dxa"/>
        </w:tblCellMar>
        <w:tblLook w:val="0000" w:firstRow="0" w:lastRow="0" w:firstColumn="0" w:lastColumn="0" w:noHBand="0" w:noVBand="0"/>
      </w:tblPr>
      <w:tblGrid>
        <w:gridCol w:w="1020"/>
        <w:gridCol w:w="8114"/>
      </w:tblGrid>
      <w:tr w:rsidR="00F2003D" w:rsidRPr="00A75990" w:rsidTr="003301AB">
        <w:trPr>
          <w:cantSplit/>
        </w:trPr>
        <w:tc>
          <w:tcPr>
            <w:tcW w:w="1020" w:type="dxa"/>
            <w:tcMar>
              <w:top w:w="0" w:type="dxa"/>
              <w:left w:w="62" w:type="dxa"/>
              <w:bottom w:w="0" w:type="dxa"/>
              <w:right w:w="62" w:type="dxa"/>
            </w:tcMar>
          </w:tcPr>
          <w:p w:rsidR="00F2003D" w:rsidRPr="00A75990" w:rsidRDefault="00F2003D" w:rsidP="003301AB">
            <w:pPr>
              <w:pStyle w:val="Note"/>
            </w:pPr>
            <w:r>
              <w:rPr>
                <w:noProof/>
                <w:lang w:val="en-US" w:bidi="he-IL"/>
              </w:rPr>
              <w:drawing>
                <wp:inline distT="0" distB="0" distL="0" distR="0" wp14:anchorId="2A536B70" wp14:editId="5D4D6893">
                  <wp:extent cx="469392" cy="440055"/>
                  <wp:effectExtent l="0" t="0" r="6985" b="0"/>
                  <wp:docPr id="12333" name="Picture 1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Icons.png"/>
                          <pic:cNvPicPr/>
                        </pic:nvPicPr>
                        <pic:blipFill>
                          <a:blip r:embed="rId20">
                            <a:extLst>
                              <a:ext uri="{28A0092B-C50C-407E-A947-70E740481C1C}">
                                <a14:useLocalDpi xmlns:a14="http://schemas.microsoft.com/office/drawing/2010/main" val="0"/>
                              </a:ext>
                            </a:extLst>
                          </a:blip>
                          <a:stretch>
                            <a:fillRect/>
                          </a:stretch>
                        </pic:blipFill>
                        <pic:spPr>
                          <a:xfrm>
                            <a:off x="0" y="0"/>
                            <a:ext cx="471233" cy="441781"/>
                          </a:xfrm>
                          <a:prstGeom prst="rect">
                            <a:avLst/>
                          </a:prstGeom>
                        </pic:spPr>
                      </pic:pic>
                    </a:graphicData>
                  </a:graphic>
                </wp:inline>
              </w:drawing>
            </w:r>
          </w:p>
        </w:tc>
        <w:tc>
          <w:tcPr>
            <w:tcW w:w="8114" w:type="dxa"/>
            <w:shd w:val="clear" w:color="auto" w:fill="F2F4D5"/>
            <w:tcMar>
              <w:top w:w="0" w:type="dxa"/>
              <w:left w:w="62" w:type="dxa"/>
              <w:bottom w:w="0" w:type="dxa"/>
              <w:right w:w="62" w:type="dxa"/>
            </w:tcMar>
          </w:tcPr>
          <w:p w:rsidR="00F2003D" w:rsidRPr="00A75990" w:rsidRDefault="00F2003D" w:rsidP="003301AB">
            <w:pPr>
              <w:pStyle w:val="Note"/>
            </w:pPr>
            <w:r w:rsidRPr="00A75990">
              <w:rPr>
                <w:rStyle w:val="SpecialBold"/>
                <w:rFonts w:asciiTheme="minorBidi" w:hAnsiTheme="minorBidi" w:cstheme="minorBidi"/>
              </w:rPr>
              <w:t>NOTE:</w:t>
            </w:r>
            <w:r>
              <w:rPr>
                <w:rStyle w:val="SpecialBold"/>
                <w:rFonts w:asciiTheme="minorBidi" w:hAnsiTheme="minorBidi" w:cstheme="minorBidi"/>
              </w:rPr>
              <w:t xml:space="preserve"> </w:t>
            </w:r>
            <w:r>
              <w:t>T</w:t>
            </w:r>
            <w:r w:rsidRPr="00370997">
              <w:t xml:space="preserve">he Entitlement Settings are </w:t>
            </w:r>
            <w:r>
              <w:t xml:space="preserve">added to categories </w:t>
            </w:r>
            <w:r w:rsidRPr="00370997">
              <w:t>as part of the MediaSpace in</w:t>
            </w:r>
            <w:r>
              <w:t xml:space="preserve">stallation. For other purposes entitlement settings can be added to categories from the </w:t>
            </w:r>
            <w:r w:rsidRPr="00370997">
              <w:t>Integration Settings page under the Settings tab.</w:t>
            </w:r>
            <w:r>
              <w:t xml:space="preserve"> See </w:t>
            </w:r>
            <w:hyperlink w:anchor="_Adding_Entitlement_to_1" w:history="1">
              <w:r w:rsidRPr="003301AB">
                <w:rPr>
                  <w:rStyle w:val="Hyperlink"/>
                  <w:rFonts w:cs="Arial"/>
                </w:rPr>
                <w:t>Adding Entitlements to Categories</w:t>
              </w:r>
              <w:r w:rsidRPr="00893481">
                <w:rPr>
                  <w:rStyle w:val="Hyperlink"/>
                  <w:rFonts w:cs="Arial"/>
                </w:rPr>
                <w:t xml:space="preserve"> </w:t>
              </w:r>
            </w:hyperlink>
            <w:r>
              <w:t>for more information.</w:t>
            </w:r>
          </w:p>
        </w:tc>
      </w:tr>
    </w:tbl>
    <w:p w:rsidR="00F2003D" w:rsidRDefault="00F2003D" w:rsidP="00F2003D">
      <w:r>
        <w:t>The following sections describe the different setting options available in the Entitlements tab and their impact on end-user entitlements in applications such as MediaSpace.</w:t>
      </w:r>
    </w:p>
    <w:tbl>
      <w:tblPr>
        <w:tblW w:w="9134" w:type="dxa"/>
        <w:tblLayout w:type="fixed"/>
        <w:tblCellMar>
          <w:left w:w="62" w:type="dxa"/>
          <w:right w:w="62" w:type="dxa"/>
        </w:tblCellMar>
        <w:tblLook w:val="0000" w:firstRow="0" w:lastRow="0" w:firstColumn="0" w:lastColumn="0" w:noHBand="0" w:noVBand="0"/>
      </w:tblPr>
      <w:tblGrid>
        <w:gridCol w:w="1020"/>
        <w:gridCol w:w="8114"/>
      </w:tblGrid>
      <w:tr w:rsidR="00893481" w:rsidRPr="00FD26C0" w:rsidTr="003301AB">
        <w:trPr>
          <w:cantSplit/>
        </w:trPr>
        <w:tc>
          <w:tcPr>
            <w:tcW w:w="1020" w:type="dxa"/>
            <w:tcBorders>
              <w:top w:val="nil"/>
              <w:left w:val="nil"/>
              <w:bottom w:val="nil"/>
              <w:right w:val="nil"/>
            </w:tcBorders>
            <w:tcMar>
              <w:top w:w="0" w:type="dxa"/>
              <w:left w:w="62" w:type="dxa"/>
              <w:bottom w:w="0" w:type="dxa"/>
              <w:right w:w="62" w:type="dxa"/>
            </w:tcMar>
          </w:tcPr>
          <w:p w:rsidR="00893481" w:rsidRPr="00FD26C0" w:rsidRDefault="00893481" w:rsidP="003301AB">
            <w:pPr>
              <w:pStyle w:val="Note"/>
              <w:jc w:val="center"/>
            </w:pPr>
            <w:r>
              <w:rPr>
                <w:noProof/>
                <w:lang w:val="en-US" w:bidi="he-IL"/>
              </w:rPr>
              <w:lastRenderedPageBreak/>
              <w:drawing>
                <wp:inline distT="0" distB="0" distL="0" distR="0" wp14:anchorId="7DB1B4C7" wp14:editId="25712D48">
                  <wp:extent cx="315045" cy="485416"/>
                  <wp:effectExtent l="0" t="0" r="8890" b="0"/>
                  <wp:docPr id="12340" name="Picture 1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4932" cy="485241"/>
                          </a:xfrm>
                          <a:prstGeom prst="rect">
                            <a:avLst/>
                          </a:prstGeom>
                          <a:noFill/>
                          <a:ln>
                            <a:noFill/>
                          </a:ln>
                        </pic:spPr>
                      </pic:pic>
                    </a:graphicData>
                  </a:graphic>
                </wp:inline>
              </w:drawing>
            </w:r>
          </w:p>
        </w:tc>
        <w:tc>
          <w:tcPr>
            <w:tcW w:w="8114" w:type="dxa"/>
            <w:tcBorders>
              <w:top w:val="nil"/>
              <w:left w:val="nil"/>
              <w:bottom w:val="nil"/>
              <w:right w:val="nil"/>
            </w:tcBorders>
            <w:shd w:val="clear" w:color="auto" w:fill="F2F4D5"/>
            <w:tcMar>
              <w:top w:w="0" w:type="dxa"/>
              <w:left w:w="62" w:type="dxa"/>
              <w:bottom w:w="0" w:type="dxa"/>
              <w:right w:w="62" w:type="dxa"/>
            </w:tcMar>
          </w:tcPr>
          <w:p w:rsidR="00893481" w:rsidRDefault="00893481" w:rsidP="003301AB">
            <w:pPr>
              <w:pStyle w:val="Note"/>
              <w:rPr>
                <w:rStyle w:val="SpecialBold"/>
              </w:rPr>
            </w:pPr>
            <w:r>
              <w:rPr>
                <w:rStyle w:val="SpecialBold"/>
              </w:rPr>
              <w:t>Workflow</w:t>
            </w:r>
            <w:r w:rsidR="008F2227">
              <w:rPr>
                <w:rStyle w:val="SpecialBold"/>
              </w:rPr>
              <w:t xml:space="preserve"> to set </w:t>
            </w:r>
            <w:bookmarkStart w:id="749" w:name="entitlement"/>
            <w:bookmarkEnd w:id="749"/>
            <w:r w:rsidR="008F2227">
              <w:rPr>
                <w:rStyle w:val="SpecialBold"/>
              </w:rPr>
              <w:t>Entitlement Settings</w:t>
            </w:r>
          </w:p>
          <w:p w:rsidR="00893481" w:rsidRDefault="00893481" w:rsidP="00292207">
            <w:pPr>
              <w:pStyle w:val="TableListNumber"/>
              <w:numPr>
                <w:ilvl w:val="0"/>
                <w:numId w:val="220"/>
              </w:numPr>
            </w:pPr>
            <w:r>
              <w:t xml:space="preserve">Create a </w:t>
            </w:r>
            <w:r w:rsidR="00317060">
              <w:t>category. See</w:t>
            </w:r>
            <w:r>
              <w:t xml:space="preserve"> </w:t>
            </w:r>
            <w:hyperlink w:anchor="_Adding/Editing_a_Specific" w:history="1">
              <w:r w:rsidRPr="00893481">
                <w:rPr>
                  <w:rStyle w:val="Hyperlink"/>
                  <w:rFonts w:cs="Arial"/>
                </w:rPr>
                <w:t>Adding/Editing a Specific Category</w:t>
              </w:r>
            </w:hyperlink>
            <w:r w:rsidR="008F2227">
              <w:t>.</w:t>
            </w:r>
          </w:p>
          <w:p w:rsidR="008F2227" w:rsidRDefault="008F2227" w:rsidP="003301AB">
            <w:pPr>
              <w:pStyle w:val="TableListNumber"/>
            </w:pPr>
            <w:r>
              <w:t xml:space="preserve">Add Entitlements to categories. See </w:t>
            </w:r>
            <w:hyperlink w:anchor="_Adding_Entitlement_to" w:history="1">
              <w:r w:rsidRPr="008F2227">
                <w:rPr>
                  <w:rStyle w:val="Hyperlink"/>
                  <w:rFonts w:cs="Arial"/>
                </w:rPr>
                <w:t>Adding Entitlement to Categories</w:t>
              </w:r>
            </w:hyperlink>
            <w:r>
              <w:t>.</w:t>
            </w:r>
          </w:p>
          <w:p w:rsidR="008F2227" w:rsidRDefault="008F2227" w:rsidP="003301AB">
            <w:pPr>
              <w:pStyle w:val="TableListNumber"/>
            </w:pPr>
            <w:r>
              <w:t>Go to the Content tab and select the Categories tab.</w:t>
            </w:r>
          </w:p>
          <w:p w:rsidR="008F2227" w:rsidRDefault="008F2227" w:rsidP="008F2227">
            <w:pPr>
              <w:pStyle w:val="TableListNumber"/>
            </w:pPr>
            <w:r>
              <w:t xml:space="preserve">Click on a </w:t>
            </w:r>
            <w:r w:rsidR="00317060">
              <w:t>category</w:t>
            </w:r>
            <w:r>
              <w:t xml:space="preserve"> or select Edit from the Actions drop down menu.</w:t>
            </w:r>
          </w:p>
          <w:p w:rsidR="00893481" w:rsidRDefault="008F2227" w:rsidP="008F2227">
            <w:pPr>
              <w:pStyle w:val="TableListNumber"/>
            </w:pPr>
            <w:r>
              <w:t xml:space="preserve">Select the Entitlements tab. </w:t>
            </w:r>
          </w:p>
          <w:p w:rsidR="008F2227" w:rsidRPr="004E32F1" w:rsidRDefault="009428D3" w:rsidP="008F2227">
            <w:pPr>
              <w:pStyle w:val="TableListNumber"/>
            </w:pPr>
            <w:hyperlink w:anchor="_Setting_the_Entitlement" w:history="1">
              <w:r w:rsidR="008F2227" w:rsidRPr="008F2227">
                <w:rPr>
                  <w:rStyle w:val="Hyperlink"/>
                  <w:rFonts w:cs="Arial"/>
                </w:rPr>
                <w:t>Set the Entitlement Settings.</w:t>
              </w:r>
            </w:hyperlink>
          </w:p>
        </w:tc>
      </w:tr>
    </w:tbl>
    <w:p w:rsidR="00F2003D" w:rsidRDefault="00F2003D" w:rsidP="00F2003D">
      <w:pPr>
        <w:pStyle w:val="Heading3"/>
      </w:pPr>
      <w:bookmarkStart w:id="750" w:name="_Setting_the_Entitlement"/>
      <w:bookmarkStart w:id="751" w:name="_Toc332632047"/>
      <w:bookmarkEnd w:id="750"/>
      <w:r>
        <w:t>Setting the Entitlement Settings</w:t>
      </w:r>
      <w:bookmarkEnd w:id="751"/>
    </w:p>
    <w:p w:rsidR="00F2003D" w:rsidRDefault="00F2003D" w:rsidP="00F2003D">
      <w:r>
        <w:t xml:space="preserve">Perform the tasks in the </w:t>
      </w:r>
      <w:hyperlink w:anchor="entitlement" w:history="1">
        <w:r w:rsidRPr="008F2227">
          <w:rPr>
            <w:rStyle w:val="Hyperlink"/>
            <w:rFonts w:cs="Arial"/>
          </w:rPr>
          <w:t>workflow</w:t>
        </w:r>
      </w:hyperlink>
      <w:r>
        <w:t xml:space="preserve"> to configure the KMC with Entitlement Settings.</w:t>
      </w:r>
    </w:p>
    <w:p w:rsidR="00F2003D" w:rsidRDefault="00F2003D" w:rsidP="009428D3">
      <w:pPr>
        <w:pStyle w:val="Procedure"/>
        <w:pPrChange w:id="752" w:author="Debbie Zioni" w:date="2012-08-15T20:03:00Z">
          <w:pPr>
            <w:pStyle w:val="Procedure"/>
          </w:pPr>
        </w:pPrChange>
      </w:pPr>
      <w:r>
        <w:t>To set Entitlement Settings</w:t>
      </w:r>
    </w:p>
    <w:p w:rsidR="00F2003D" w:rsidRPr="003301AB" w:rsidRDefault="00F2003D" w:rsidP="00292207">
      <w:pPr>
        <w:pStyle w:val="ListNumber"/>
        <w:numPr>
          <w:ilvl w:val="0"/>
          <w:numId w:val="219"/>
        </w:numPr>
      </w:pPr>
      <w:r w:rsidRPr="003301AB">
        <w:t>Set the Conten</w:t>
      </w:r>
      <w:r w:rsidR="008F2227" w:rsidRPr="003301AB">
        <w:t xml:space="preserve">t Privacy. See </w:t>
      </w:r>
      <w:hyperlink w:anchor="_Content_Privacy_1" w:history="1">
        <w:r w:rsidR="008F2227" w:rsidRPr="003301AB">
          <w:rPr>
            <w:rStyle w:val="Hyperlink"/>
            <w:rFonts w:cs="Arial"/>
          </w:rPr>
          <w:t>C</w:t>
        </w:r>
        <w:r w:rsidRPr="003301AB">
          <w:rPr>
            <w:rStyle w:val="Hyperlink"/>
            <w:rFonts w:cs="Arial"/>
          </w:rPr>
          <w:t>ontent Privacy</w:t>
        </w:r>
      </w:hyperlink>
      <w:r w:rsidRPr="003301AB">
        <w:t>.</w:t>
      </w:r>
    </w:p>
    <w:p w:rsidR="00F2003D" w:rsidRPr="003301AB" w:rsidRDefault="00F2003D" w:rsidP="00F2003D">
      <w:pPr>
        <w:pStyle w:val="ListNumber"/>
      </w:pPr>
      <w:r w:rsidRPr="003301AB">
        <w:t xml:space="preserve">Select the </w:t>
      </w:r>
      <w:hyperlink w:anchor="_Category_Listing_1" w:history="1">
        <w:r w:rsidRPr="003301AB">
          <w:rPr>
            <w:rStyle w:val="Hyperlink"/>
            <w:rFonts w:cs="Arial"/>
          </w:rPr>
          <w:t>Category Listing</w:t>
        </w:r>
      </w:hyperlink>
      <w:r w:rsidRPr="003301AB">
        <w:t>.</w:t>
      </w:r>
    </w:p>
    <w:p w:rsidR="00F2003D" w:rsidRPr="003301AB" w:rsidRDefault="00C04E81" w:rsidP="00F2003D">
      <w:pPr>
        <w:pStyle w:val="ListNumber"/>
      </w:pPr>
      <w:r>
        <w:t xml:space="preserve">Select the </w:t>
      </w:r>
      <w:hyperlink w:anchor="_Contribution_Policy" w:history="1">
        <w:r w:rsidRPr="00C04E81">
          <w:rPr>
            <w:rStyle w:val="Hyperlink"/>
            <w:rFonts w:cs="Arial"/>
          </w:rPr>
          <w:t>Contri</w:t>
        </w:r>
        <w:r w:rsidR="00F2003D" w:rsidRPr="003301AB">
          <w:rPr>
            <w:rStyle w:val="Hyperlink"/>
            <w:rFonts w:cs="Arial"/>
          </w:rPr>
          <w:t>bution Policy</w:t>
        </w:r>
      </w:hyperlink>
      <w:r w:rsidR="00F2003D" w:rsidRPr="003301AB">
        <w:t>.</w:t>
      </w:r>
    </w:p>
    <w:p w:rsidR="00F2003D" w:rsidRPr="003301AB" w:rsidRDefault="00F2003D" w:rsidP="00F2003D">
      <w:pPr>
        <w:pStyle w:val="ListNumber"/>
      </w:pPr>
      <w:r w:rsidRPr="003301AB">
        <w:t>Select whether to inherit specific end-user permissions.</w:t>
      </w:r>
    </w:p>
    <w:p w:rsidR="00F2003D" w:rsidRPr="003301AB" w:rsidRDefault="00F2003D" w:rsidP="00F2003D">
      <w:pPr>
        <w:pStyle w:val="ListNumber"/>
      </w:pPr>
      <w:r w:rsidRPr="003301AB">
        <w:t xml:space="preserve">Set </w:t>
      </w:r>
      <w:hyperlink w:anchor="_Specific_End-User_Permissions" w:history="1">
        <w:r w:rsidRPr="003301AB">
          <w:rPr>
            <w:rStyle w:val="Hyperlink"/>
            <w:rFonts w:cs="Arial"/>
          </w:rPr>
          <w:t>Specific End User Permissions</w:t>
        </w:r>
      </w:hyperlink>
      <w:r w:rsidRPr="003301AB">
        <w:t>.</w:t>
      </w:r>
    </w:p>
    <w:p w:rsidR="00F2003D" w:rsidRPr="003301AB" w:rsidRDefault="009428D3" w:rsidP="00292207">
      <w:pPr>
        <w:pStyle w:val="ListNumber20"/>
        <w:numPr>
          <w:ilvl w:val="0"/>
          <w:numId w:val="221"/>
        </w:numPr>
      </w:pPr>
      <w:hyperlink w:anchor="_Change_Category_Owner_1" w:history="1">
        <w:r w:rsidR="00F2003D" w:rsidRPr="00BC3628">
          <w:rPr>
            <w:rStyle w:val="Hyperlink"/>
            <w:rFonts w:cs="Arial"/>
          </w:rPr>
          <w:t>Change Owner</w:t>
        </w:r>
        <w:r w:rsidR="00C04E81" w:rsidRPr="00BC3628">
          <w:rPr>
            <w:rStyle w:val="Hyperlink"/>
            <w:rFonts w:cs="Arial"/>
          </w:rPr>
          <w:t>.</w:t>
        </w:r>
      </w:hyperlink>
    </w:p>
    <w:p w:rsidR="00F2003D" w:rsidRDefault="00F2003D">
      <w:pPr>
        <w:pStyle w:val="ListNumber20"/>
      </w:pPr>
      <w:r w:rsidRPr="003301AB">
        <w:t xml:space="preserve">Click </w:t>
      </w:r>
      <w:hyperlink w:anchor="_Managing_Categories_Specific" w:history="1">
        <w:r w:rsidRPr="003301AB">
          <w:rPr>
            <w:rStyle w:val="Hyperlink"/>
            <w:rFonts w:cs="Arial"/>
          </w:rPr>
          <w:t xml:space="preserve">Manage </w:t>
        </w:r>
      </w:hyperlink>
      <w:r w:rsidRPr="003301AB">
        <w:t>to manage end-user permissions.</w:t>
      </w:r>
    </w:p>
    <w:p w:rsidR="00C04E81" w:rsidRPr="003301AB" w:rsidRDefault="00C04E81">
      <w:pPr>
        <w:pStyle w:val="ListNumber20"/>
      </w:pPr>
      <w:r>
        <w:t>Configure</w:t>
      </w:r>
      <w:r w:rsidR="00785925">
        <w:t xml:space="preserve"> </w:t>
      </w:r>
      <w:hyperlink w:anchor="_Additional_Category_Entitlement_1" w:history="1">
        <w:r w:rsidR="00785925" w:rsidRPr="00785925">
          <w:rPr>
            <w:rStyle w:val="Hyperlink"/>
            <w:rFonts w:cs="Arial"/>
          </w:rPr>
          <w:t>Additional Category Entitlement Settings</w:t>
        </w:r>
      </w:hyperlink>
      <w:r>
        <w:t>.</w:t>
      </w:r>
    </w:p>
    <w:p w:rsidR="00F2003D" w:rsidRPr="003301AB" w:rsidRDefault="00F2003D" w:rsidP="00F2003D">
      <w:pPr>
        <w:pStyle w:val="ListNumber"/>
      </w:pPr>
      <w:r w:rsidRPr="003301AB">
        <w:t xml:space="preserve">Click Save &amp; Close. </w:t>
      </w:r>
    </w:p>
    <w:p w:rsidR="00F2003D" w:rsidRDefault="00F2003D" w:rsidP="00F2003D">
      <w:pPr>
        <w:pStyle w:val="BodyText"/>
        <w:rPr>
          <w:rFonts w:eastAsiaTheme="minorEastAsia"/>
        </w:rPr>
      </w:pPr>
      <w:r>
        <w:rPr>
          <w:noProof/>
          <w:lang w:val="en-US" w:bidi="he-IL"/>
        </w:rPr>
        <w:lastRenderedPageBreak/>
        <w:drawing>
          <wp:inline distT="0" distB="0" distL="0" distR="0" wp14:anchorId="1B9C590B" wp14:editId="5810C3AD">
            <wp:extent cx="5943600" cy="4015740"/>
            <wp:effectExtent l="0" t="0" r="0" b="3810"/>
            <wp:docPr id="12336" name="Picture 1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943600" cy="4015740"/>
                    </a:xfrm>
                    <a:prstGeom prst="rect">
                      <a:avLst/>
                    </a:prstGeom>
                  </pic:spPr>
                </pic:pic>
              </a:graphicData>
            </a:graphic>
          </wp:inline>
        </w:drawing>
      </w:r>
    </w:p>
    <w:p w:rsidR="00F2003D" w:rsidRDefault="00F2003D" w:rsidP="00F2003D">
      <w:pPr>
        <w:pStyle w:val="Heading3"/>
      </w:pPr>
      <w:bookmarkStart w:id="753" w:name="_Content_Privacy_1"/>
      <w:bookmarkStart w:id="754" w:name="_Toc332632048"/>
      <w:bookmarkEnd w:id="753"/>
      <w:r>
        <w:t>Content Privacy</w:t>
      </w:r>
      <w:bookmarkEnd w:id="754"/>
      <w:r>
        <w:t xml:space="preserve"> </w:t>
      </w:r>
    </w:p>
    <w:p w:rsidR="00F2003D" w:rsidRDefault="00F2003D" w:rsidP="00F2003D">
      <w:r>
        <w:t xml:space="preserve">The content privacy defines the visibility of content associated with a category, including its related metadata.  The Content Privacy setting is </w:t>
      </w:r>
      <w:r w:rsidR="00317060">
        <w:t>applied to</w:t>
      </w:r>
      <w:r>
        <w:t>:</w:t>
      </w:r>
    </w:p>
    <w:p w:rsidR="00F2003D" w:rsidRPr="001C31BB" w:rsidRDefault="00F2003D" w:rsidP="00F2003D">
      <w:pPr>
        <w:pStyle w:val="ListBullet"/>
      </w:pPr>
      <w:r w:rsidRPr="001C31BB">
        <w:rPr>
          <w:rFonts w:eastAsiaTheme="minorHAnsi"/>
        </w:rPr>
        <w:t xml:space="preserve">Who has access to content published in </w:t>
      </w:r>
      <w:r>
        <w:rPr>
          <w:rFonts w:eastAsiaTheme="minorHAnsi"/>
        </w:rPr>
        <w:t>channel</w:t>
      </w:r>
      <w:r w:rsidRPr="001C31BB">
        <w:rPr>
          <w:rFonts w:eastAsiaTheme="minorHAnsi"/>
        </w:rPr>
        <w:t xml:space="preserve"> pages</w:t>
      </w:r>
    </w:p>
    <w:p w:rsidR="00F2003D" w:rsidRPr="001C31BB" w:rsidRDefault="00F2003D" w:rsidP="00F2003D">
      <w:pPr>
        <w:pStyle w:val="ListBullet"/>
      </w:pPr>
      <w:r w:rsidRPr="001C31BB">
        <w:rPr>
          <w:rFonts w:eastAsiaTheme="minorHAnsi"/>
        </w:rPr>
        <w:t xml:space="preserve">Which content will be available to the user in the </w:t>
      </w:r>
      <w:r>
        <w:rPr>
          <w:rFonts w:eastAsiaTheme="minorHAnsi"/>
        </w:rPr>
        <w:t>application</w:t>
      </w:r>
      <w:r w:rsidRPr="001C31BB">
        <w:rPr>
          <w:rFonts w:eastAsiaTheme="minorHAnsi"/>
        </w:rPr>
        <w:t xml:space="preserve"> global search results </w:t>
      </w:r>
    </w:p>
    <w:p w:rsidR="00F2003D" w:rsidRDefault="00F2003D" w:rsidP="00F2003D">
      <w:pPr>
        <w:pStyle w:val="ListBullet"/>
      </w:pPr>
      <w:r w:rsidRPr="001C31BB">
        <w:t xml:space="preserve">Who can access to a single media item </w:t>
      </w:r>
      <w:r>
        <w:t>in the application.</w:t>
      </w:r>
    </w:p>
    <w:p w:rsidR="00F2003D" w:rsidRDefault="00F2003D" w:rsidP="00F2003D">
      <w:pPr>
        <w:pStyle w:val="ListParagraph"/>
        <w:ind w:left="0"/>
      </w:pPr>
      <w:r>
        <w:t>The Content Privacy options are:</w:t>
      </w:r>
    </w:p>
    <w:p w:rsidR="00F2003D" w:rsidRDefault="00F2003D" w:rsidP="00F2003D">
      <w:pPr>
        <w:pStyle w:val="ListBullet"/>
      </w:pPr>
      <w:r w:rsidRPr="000D55B7">
        <w:rPr>
          <w:b/>
          <w:bCs/>
        </w:rPr>
        <w:t>No Restriction</w:t>
      </w:r>
      <w:r>
        <w:t xml:space="preserve"> – C</w:t>
      </w:r>
      <w:r w:rsidRPr="00131604">
        <w:t xml:space="preserve">ontent in </w:t>
      </w:r>
      <w:r>
        <w:t>the</w:t>
      </w:r>
      <w:r w:rsidRPr="00131604">
        <w:t xml:space="preserve"> category is visible to everyone with access to the </w:t>
      </w:r>
      <w:r>
        <w:t xml:space="preserve">application page it is published in.   </w:t>
      </w:r>
      <w:r w:rsidRPr="007530E7">
        <w:rPr>
          <w:b/>
          <w:bCs/>
        </w:rPr>
        <w:t>In MediaSpace</w:t>
      </w:r>
      <w:r>
        <w:t xml:space="preserve"> - this option is mostly relevant for setting Media Galleries that are open on the web and can be accessible by everyone, including anonymous viewers.  </w:t>
      </w:r>
    </w:p>
    <w:p w:rsidR="00F2003D" w:rsidRPr="001C31BB" w:rsidRDefault="00F2003D" w:rsidP="00F2003D">
      <w:pPr>
        <w:pStyle w:val="ListBullet"/>
        <w:rPr>
          <w:lang w:val="en-US"/>
        </w:rPr>
      </w:pPr>
      <w:r w:rsidRPr="000D55B7">
        <w:rPr>
          <w:b/>
          <w:bCs/>
        </w:rPr>
        <w:t>Requires Authentication</w:t>
      </w:r>
      <w:r w:rsidRPr="000D55B7">
        <w:t xml:space="preserve"> </w:t>
      </w:r>
      <w:r>
        <w:t>– C</w:t>
      </w:r>
      <w:r w:rsidRPr="002D08EB">
        <w:t xml:space="preserve">ontent in </w:t>
      </w:r>
      <w:r>
        <w:t>the</w:t>
      </w:r>
      <w:r w:rsidRPr="002D08EB">
        <w:t xml:space="preserve"> category is visible only to authenticated end-users</w:t>
      </w:r>
      <w:r>
        <w:t xml:space="preserve"> – </w:t>
      </w:r>
      <w:r w:rsidRPr="007530E7">
        <w:rPr>
          <w:b/>
          <w:bCs/>
        </w:rPr>
        <w:t>In MediaSpace</w:t>
      </w:r>
      <w:r>
        <w:t xml:space="preserve"> this option is mostly relevant for setting Media Galleries or Open/Restricted Media Channels that are available to all authenticated users (users of the company/Institution, customers with login etc.) User authentication is made by MediaSpace against the customer Identity Management system, or with using Kaltura’s authentication services. In both cases, the</w:t>
      </w:r>
      <w:r w:rsidRPr="00716BC7">
        <w:rPr>
          <w:lang w:val="en-US"/>
        </w:rPr>
        <w:t xml:space="preserve"> authenticated user ID is then passed to the Kaltura server through the application session.</w:t>
      </w:r>
      <w:r>
        <w:t xml:space="preserve"> </w:t>
      </w:r>
    </w:p>
    <w:p w:rsidR="00F2003D" w:rsidRDefault="00F2003D" w:rsidP="00F2003D">
      <w:pPr>
        <w:pStyle w:val="ListBullet"/>
      </w:pPr>
      <w:r w:rsidRPr="00957C29">
        <w:rPr>
          <w:b/>
          <w:bCs/>
        </w:rPr>
        <w:t>Private</w:t>
      </w:r>
      <w:r w:rsidRPr="000D55B7">
        <w:t xml:space="preserve"> – </w:t>
      </w:r>
      <w:r>
        <w:t>C</w:t>
      </w:r>
      <w:r w:rsidRPr="00DB252C">
        <w:t>ontent in this category is visible only to users with specific permission to access this category's content</w:t>
      </w:r>
      <w:r>
        <w:t xml:space="preserve"> </w:t>
      </w:r>
      <w:r w:rsidRPr="00716BC7">
        <w:rPr>
          <w:lang w:val="en-US"/>
        </w:rPr>
        <w:t>and to the owner of the content</w:t>
      </w:r>
      <w:r>
        <w:t xml:space="preserve">.  </w:t>
      </w:r>
      <w:r w:rsidRPr="007530E7">
        <w:rPr>
          <w:b/>
          <w:bCs/>
        </w:rPr>
        <w:t>In MediaSpace</w:t>
      </w:r>
      <w:r>
        <w:t xml:space="preserve"> this option is mostly relevant for setting Private Media Channels - available only to a group of users.</w:t>
      </w:r>
    </w:p>
    <w:p w:rsidR="00F2003D" w:rsidRDefault="00F2003D" w:rsidP="00F2003D">
      <w:pPr>
        <w:pStyle w:val="ListBullet"/>
      </w:pPr>
      <w:r>
        <w:t>Note: With any content privacy option the owner of the content is entitled to access and manage his content</w:t>
      </w:r>
    </w:p>
    <w:p w:rsidR="00F2003D" w:rsidRDefault="00F2003D" w:rsidP="00F2003D">
      <w:pPr>
        <w:pStyle w:val="Heading3"/>
      </w:pPr>
      <w:bookmarkStart w:id="755" w:name="_Toc332632049"/>
      <w:r>
        <w:lastRenderedPageBreak/>
        <w:t>Visibility of Content Associated with Multiple Categories</w:t>
      </w:r>
      <w:bookmarkEnd w:id="755"/>
    </w:p>
    <w:p w:rsidR="00F2003D" w:rsidRPr="00E3369B" w:rsidRDefault="00F2003D" w:rsidP="00F2003D">
      <w:pPr>
        <w:ind w:left="45"/>
      </w:pPr>
      <w:r>
        <w:t>For content associated with more than one category, the privacy and visibility of this content via</w:t>
      </w:r>
      <w:r w:rsidRPr="00716BC7">
        <w:t xml:space="preserve"> </w:t>
      </w:r>
      <w:r>
        <w:t>g</w:t>
      </w:r>
      <w:r w:rsidRPr="00716BC7">
        <w:t>lobal search or a direct link to the video page,</w:t>
      </w:r>
      <w:r>
        <w:t xml:space="preserve">  is determined based on the category with the lowest restriction level the content is associated with (</w:t>
      </w:r>
      <w:r w:rsidRPr="001C31BB">
        <w:t xml:space="preserve">within the </w:t>
      </w:r>
      <w:r>
        <w:t>application</w:t>
      </w:r>
      <w:r w:rsidRPr="001C31BB">
        <w:t xml:space="preserve"> category tree</w:t>
      </w:r>
      <w:r>
        <w:t xml:space="preserve">).  </w:t>
      </w:r>
    </w:p>
    <w:p w:rsidR="00F2003D" w:rsidRDefault="00F2003D" w:rsidP="00F2003D">
      <w:pPr>
        <w:pStyle w:val="Heading4"/>
      </w:pPr>
      <w:r>
        <w:t>Examples</w:t>
      </w:r>
    </w:p>
    <w:p w:rsidR="00F2003D" w:rsidRDefault="00F2003D" w:rsidP="00F2003D">
      <w:pPr>
        <w:autoSpaceDE w:val="0"/>
        <w:autoSpaceDN w:val="0"/>
        <w:adjustRightInd w:val="0"/>
      </w:pPr>
      <w:r w:rsidRPr="00FD1654">
        <w:rPr>
          <w:b/>
          <w:bCs/>
        </w:rPr>
        <w:t xml:space="preserve">In a MediaSpace based </w:t>
      </w:r>
      <w:r>
        <w:rPr>
          <w:b/>
          <w:bCs/>
        </w:rPr>
        <w:t>m</w:t>
      </w:r>
      <w:r w:rsidRPr="00FD1654">
        <w:rPr>
          <w:b/>
          <w:bCs/>
        </w:rPr>
        <w:t xml:space="preserve">edia </w:t>
      </w:r>
      <w:r>
        <w:rPr>
          <w:b/>
          <w:bCs/>
        </w:rPr>
        <w:t>p</w:t>
      </w:r>
      <w:r w:rsidRPr="00FD1654">
        <w:rPr>
          <w:b/>
          <w:bCs/>
        </w:rPr>
        <w:t>ortal</w:t>
      </w:r>
      <w:r>
        <w:t>:</w:t>
      </w:r>
    </w:p>
    <w:p w:rsidR="00F2003D" w:rsidRPr="001C31BB" w:rsidRDefault="00F2003D" w:rsidP="00F2003D">
      <w:pPr>
        <w:pStyle w:val="ListBullet"/>
      </w:pPr>
      <w:r w:rsidRPr="001C31BB">
        <w:t xml:space="preserve">A video that is published in a few private channels but also in at least one public gallery (Content Privacy = No Restriction) will be visible to everyone with access to the portal.  Access to this video in this case is available to all from the public gallery page itself, via the portal’s Global Search or via a direct link to the MediaSpace page of this video.      </w:t>
      </w:r>
    </w:p>
    <w:p w:rsidR="00F2003D" w:rsidRDefault="00F2003D" w:rsidP="00F2003D">
      <w:pPr>
        <w:pStyle w:val="ListBullet"/>
      </w:pPr>
      <w:r w:rsidRPr="00F07495">
        <w:t xml:space="preserve">A video that is published in a few private channels but also </w:t>
      </w:r>
      <w:r>
        <w:t>in</w:t>
      </w:r>
      <w:r w:rsidRPr="00F07495">
        <w:t xml:space="preserve"> </w:t>
      </w:r>
      <w:r w:rsidRPr="00FD1654">
        <w:rPr>
          <w:u w:val="single"/>
        </w:rPr>
        <w:t>at least one</w:t>
      </w:r>
      <w:r w:rsidRPr="00F07495">
        <w:t xml:space="preserve"> </w:t>
      </w:r>
      <w:r>
        <w:t>organizational</w:t>
      </w:r>
      <w:r w:rsidRPr="00F07495">
        <w:t xml:space="preserve"> </w:t>
      </w:r>
      <w:r>
        <w:t>shared</w:t>
      </w:r>
      <w:r w:rsidRPr="00F07495">
        <w:t xml:space="preserve"> gallery </w:t>
      </w:r>
      <w:r>
        <w:t xml:space="preserve">(Content Privacy = Requires Authentication), </w:t>
      </w:r>
      <w:r w:rsidRPr="00F07495">
        <w:t xml:space="preserve">will be visible to </w:t>
      </w:r>
      <w:r>
        <w:t>all members of the organization (</w:t>
      </w:r>
      <w:r w:rsidRPr="00F07495">
        <w:t>following login to the portal</w:t>
      </w:r>
      <w:r>
        <w:t>)</w:t>
      </w:r>
      <w:r w:rsidRPr="00F07495">
        <w:t xml:space="preserve"> from the </w:t>
      </w:r>
      <w:r>
        <w:t xml:space="preserve">organizational shared </w:t>
      </w:r>
      <w:r w:rsidRPr="00F07495">
        <w:t xml:space="preserve">gallery page itself, but also via the portal’s Global Search or via a direct link to the MediaSpace page of this video. This content </w:t>
      </w:r>
      <w:r w:rsidRPr="003301AB">
        <w:t>will not be</w:t>
      </w:r>
      <w:r w:rsidRPr="00F07495">
        <w:t xml:space="preserve"> available to anonymous viewers with a direct link to the MediaSpace page of this video </w:t>
      </w:r>
      <w:r>
        <w:t xml:space="preserve">- </w:t>
      </w:r>
      <w:r w:rsidRPr="00F07495">
        <w:t>a login pa</w:t>
      </w:r>
      <w:r>
        <w:t>ge will be prompted in this case.</w:t>
      </w:r>
      <w:r w:rsidRPr="0041369B">
        <w:t xml:space="preserve">  </w:t>
      </w:r>
    </w:p>
    <w:p w:rsidR="00F2003D" w:rsidRDefault="00F2003D" w:rsidP="00317060">
      <w:pPr>
        <w:pStyle w:val="ListBullet"/>
      </w:pPr>
      <w:r w:rsidRPr="007530E7">
        <w:t>A</w:t>
      </w:r>
      <w:r w:rsidRPr="00FD1654">
        <w:t xml:space="preserve"> </w:t>
      </w:r>
      <w:r>
        <w:t>video that is published in a few private channels but is also set in Kaltura categories managed in the KMC account that are not integrated with the media portal (for example, categories integrated with Kaltura extensions to CMS/LMS, categories set by the account KMC administrator for different purposes, etc.). Access to the video via the Media Portal is determined only by the entitlements settings of the categories the Media Portal is integrated with</w:t>
      </w:r>
      <w:r w:rsidR="00317060">
        <w:t>. T</w:t>
      </w:r>
      <w:r>
        <w:t xml:space="preserve">his is controlled by the </w:t>
      </w:r>
      <w:r w:rsidR="00317060">
        <w:t>application specific</w:t>
      </w:r>
      <w:r>
        <w:t xml:space="preserve"> “privacy content” label set to these categories.</w:t>
      </w:r>
    </w:p>
    <w:p w:rsidR="00F2003D" w:rsidRDefault="00F2003D" w:rsidP="00F2003D">
      <w:pPr>
        <w:pStyle w:val="ListBullet"/>
      </w:pPr>
      <w:r w:rsidRPr="00A873A3">
        <w:t>A video that uploaded by an end-user but was not published in any gallery or channel in MediaSpace (private media), could only be accessed by the content owner.</w:t>
      </w:r>
    </w:p>
    <w:p w:rsidR="00F2003D" w:rsidRDefault="00F2003D" w:rsidP="00F2003D">
      <w:pPr>
        <w:pStyle w:val="Heading3"/>
      </w:pPr>
      <w:bookmarkStart w:id="756" w:name="_Toc332632050"/>
      <w:r>
        <w:t>Visibility of Content in Outside of the Application</w:t>
      </w:r>
      <w:bookmarkEnd w:id="756"/>
    </w:p>
    <w:p w:rsidR="00F2003D" w:rsidRDefault="00F2003D" w:rsidP="00F2003D">
      <w:r>
        <w:t>When the entitlement feature is enabled for the account, an internal enforcement level is also set and managed by Kaltura.</w:t>
      </w:r>
    </w:p>
    <w:p w:rsidR="00F2003D" w:rsidRDefault="00F2003D" w:rsidP="00F2003D">
      <w:r>
        <w:t>The options for entitlement enforcement are:</w:t>
      </w:r>
    </w:p>
    <w:p w:rsidR="00F2003D" w:rsidRDefault="00F2003D" w:rsidP="00292207">
      <w:pPr>
        <w:pStyle w:val="ListParagraph"/>
        <w:numPr>
          <w:ilvl w:val="0"/>
          <w:numId w:val="217"/>
        </w:numPr>
        <w:rPr>
          <w:b/>
        </w:rPr>
      </w:pPr>
      <w:r w:rsidRPr="001E7C85">
        <w:rPr>
          <w:b/>
          <w:bCs/>
        </w:rPr>
        <w:t>Entitlement enforcement is enabled by default.</w:t>
      </w:r>
    </w:p>
    <w:p w:rsidR="00F2003D" w:rsidRPr="001E7C85" w:rsidRDefault="00F2003D" w:rsidP="00F2003D">
      <w:pPr>
        <w:pStyle w:val="ListParagraph"/>
      </w:pPr>
      <w:r>
        <w:t xml:space="preserve">When entitlement enforcement is enabled for the account - access to content under categories with entitlement is only possible via applications that implement entitlement and are integrated with these </w:t>
      </w:r>
      <w:r w:rsidR="00317060">
        <w:t xml:space="preserve">categories. </w:t>
      </w:r>
      <w:r w:rsidRPr="001E7C85">
        <w:t>This is the recommended setting in MediaSpace accounts for the highest level of content security.</w:t>
      </w:r>
    </w:p>
    <w:p w:rsidR="00F2003D" w:rsidRDefault="00F2003D" w:rsidP="00F2003D">
      <w:pPr>
        <w:pStyle w:val="ListParagraph"/>
      </w:pPr>
      <w:r w:rsidRPr="001E7C85">
        <w:rPr>
          <w:b/>
          <w:bCs/>
        </w:rPr>
        <w:t>Note</w:t>
      </w:r>
      <w:r>
        <w:t>: that embed codes that are grabbed by authorized users from within the MediaSpace application are bypassing the entitlement enforcement for the specific entry. Thus the entry will become publically available within the grabbed player outside of MediaSpace.</w:t>
      </w:r>
    </w:p>
    <w:p w:rsidR="00F2003D" w:rsidRDefault="00F2003D" w:rsidP="00F2003D">
      <w:pPr>
        <w:pStyle w:val="ListParagraph"/>
      </w:pPr>
    </w:p>
    <w:p w:rsidR="00F2003D" w:rsidRDefault="00F2003D" w:rsidP="00292207">
      <w:pPr>
        <w:pStyle w:val="ListParagraph"/>
        <w:numPr>
          <w:ilvl w:val="0"/>
          <w:numId w:val="217"/>
        </w:numPr>
        <w:rPr>
          <w:b/>
          <w:bCs/>
        </w:rPr>
      </w:pPr>
      <w:r w:rsidRPr="001E7C85">
        <w:rPr>
          <w:b/>
          <w:bCs/>
        </w:rPr>
        <w:t>Entitlement enforcement is disabled by default and enabled by the application.</w:t>
      </w:r>
    </w:p>
    <w:p w:rsidR="00F2003D" w:rsidRPr="001E7C85" w:rsidRDefault="00F2003D" w:rsidP="00F2003D">
      <w:pPr>
        <w:pStyle w:val="ListParagraph"/>
      </w:pPr>
      <w:r w:rsidRPr="00137586">
        <w:t xml:space="preserve">When entitlement enforcement is disabled for account - access to content under categories with entitlement is possible via any </w:t>
      </w:r>
      <w:r>
        <w:t>application,</w:t>
      </w:r>
      <w:r w:rsidRPr="00137586">
        <w:t xml:space="preserve"> including </w:t>
      </w:r>
      <w:r>
        <w:t xml:space="preserve">player </w:t>
      </w:r>
      <w:r w:rsidRPr="00137586">
        <w:t xml:space="preserve">embed codes that are grabbed from the KMC. With this option the application itself activate the entitlement enforcement so entitlement rules are kept within the application but all content in categories the application is </w:t>
      </w:r>
      <w:r w:rsidRPr="00137586">
        <w:lastRenderedPageBreak/>
        <w:t>integrated with can be accessed via other applications as well.</w:t>
      </w:r>
      <w:r w:rsidRPr="001E7C85">
        <w:t xml:space="preserve"> This is the default setting for Kaltura trial accounts.</w:t>
      </w:r>
    </w:p>
    <w:p w:rsidR="00F2003D" w:rsidRDefault="00F2003D" w:rsidP="00F2003D">
      <w:pPr>
        <w:pStyle w:val="ListParagraph"/>
        <w:rPr>
          <w:u w:val="single"/>
        </w:rPr>
      </w:pPr>
    </w:p>
    <w:p w:rsidR="00F2003D" w:rsidRPr="005D4C77" w:rsidRDefault="00F2003D" w:rsidP="00F2003D">
      <w:pPr>
        <w:pStyle w:val="ListParagraph"/>
      </w:pPr>
      <w:r w:rsidRPr="001E7C85">
        <w:t xml:space="preserve">Contact Kaltura to </w:t>
      </w:r>
      <w:r>
        <w:t>change the entitlement enforcement level for your account.</w:t>
      </w:r>
    </w:p>
    <w:p w:rsidR="00F2003D" w:rsidRDefault="00F2003D" w:rsidP="00F2003D">
      <w:pPr>
        <w:pStyle w:val="Heading3"/>
      </w:pPr>
      <w:bookmarkStart w:id="757" w:name="_Category_Listing_1"/>
      <w:bookmarkStart w:id="758" w:name="_Toc332632051"/>
      <w:bookmarkEnd w:id="757"/>
      <w:r>
        <w:t>Category Listing</w:t>
      </w:r>
      <w:bookmarkEnd w:id="758"/>
    </w:p>
    <w:p w:rsidR="00F2003D" w:rsidRDefault="00F2003D" w:rsidP="00F2003D">
      <w:r>
        <w:t>The Category Listing option defines who can see the category's name and metadata in MediaSpace.  The Category Listing options are:</w:t>
      </w:r>
    </w:p>
    <w:p w:rsidR="00F2003D" w:rsidRDefault="00F2003D" w:rsidP="00F2003D">
      <w:pPr>
        <w:pStyle w:val="ListBullet"/>
      </w:pPr>
      <w:r w:rsidRPr="00723320">
        <w:rPr>
          <w:b/>
          <w:bCs/>
        </w:rPr>
        <w:t>No Restriction</w:t>
      </w:r>
      <w:r w:rsidRPr="00723320">
        <w:t xml:space="preserve"> - </w:t>
      </w:r>
      <w:r>
        <w:t xml:space="preserve">With this option, the </w:t>
      </w:r>
      <w:r w:rsidRPr="00131604">
        <w:t xml:space="preserve">category </w:t>
      </w:r>
      <w:r>
        <w:t xml:space="preserve">name and metadata </w:t>
      </w:r>
      <w:r w:rsidRPr="00131604">
        <w:t xml:space="preserve">is visible to everyone with access to the </w:t>
      </w:r>
      <w:r>
        <w:t xml:space="preserve">application page it is listed in.   </w:t>
      </w:r>
      <w:r w:rsidRPr="007530E7">
        <w:rPr>
          <w:b/>
          <w:bCs/>
        </w:rPr>
        <w:t>In MediaSpace</w:t>
      </w:r>
      <w:r>
        <w:t xml:space="preserve"> - this option is used for having MediaSpace Galleries always listed in the top menus and side navigation layout and for having MediaSpace open or restricted channels included in the Channels listing page. </w:t>
      </w:r>
    </w:p>
    <w:p w:rsidR="00F2003D" w:rsidRPr="00F82DAB" w:rsidRDefault="00F2003D" w:rsidP="00F2003D">
      <w:pPr>
        <w:pStyle w:val="ListBullet"/>
      </w:pPr>
      <w:r w:rsidRPr="00E3369B">
        <w:rPr>
          <w:b/>
          <w:bCs/>
        </w:rPr>
        <w:t xml:space="preserve">Private </w:t>
      </w:r>
      <w:r>
        <w:t>– With this option, the category name and metadata are visible</w:t>
      </w:r>
      <w:r w:rsidRPr="00723320">
        <w:t xml:space="preserve"> only to users with permission to access </w:t>
      </w:r>
      <w:r>
        <w:t>the category and its</w:t>
      </w:r>
      <w:r w:rsidRPr="00723320">
        <w:t xml:space="preserve"> content</w:t>
      </w:r>
      <w:r>
        <w:t xml:space="preserve">. In MediaSpace this option is used for having private channels visible </w:t>
      </w:r>
      <w:r w:rsidRPr="001C31BB">
        <w:t>only to group members</w:t>
      </w:r>
      <w:r>
        <w:t>.</w:t>
      </w:r>
      <w:r w:rsidDel="00D72D1A">
        <w:t xml:space="preserve"> </w:t>
      </w:r>
    </w:p>
    <w:p w:rsidR="00F2003D" w:rsidRDefault="00F2003D" w:rsidP="00F2003D">
      <w:pPr>
        <w:pStyle w:val="Heading3"/>
      </w:pPr>
      <w:bookmarkStart w:id="759" w:name="_Contribution_Policy"/>
      <w:bookmarkStart w:id="760" w:name="_Toc332632052"/>
      <w:bookmarkEnd w:id="759"/>
      <w:r>
        <w:t>Contribution Policy</w:t>
      </w:r>
      <w:bookmarkEnd w:id="760"/>
      <w:r>
        <w:t xml:space="preserve"> </w:t>
      </w:r>
    </w:p>
    <w:p w:rsidR="00F2003D" w:rsidRDefault="00F2003D" w:rsidP="00F2003D">
      <w:pPr>
        <w:pStyle w:val="BodyText"/>
      </w:pPr>
      <w:r>
        <w:t>The contribution policy option defines which end-users can add content to this category through applications.</w:t>
      </w:r>
      <w:r w:rsidRPr="001947C8">
        <w:t xml:space="preserve"> The applicative permission </w:t>
      </w:r>
      <w:r>
        <w:t>to publish in MediaSp</w:t>
      </w:r>
      <w:r w:rsidRPr="001947C8">
        <w:t>a</w:t>
      </w:r>
      <w:r>
        <w:t>ce’s</w:t>
      </w:r>
      <w:r w:rsidRPr="001947C8">
        <w:t xml:space="preserve"> shared </w:t>
      </w:r>
      <w:r>
        <w:t>Galleries</w:t>
      </w:r>
      <w:r w:rsidRPr="001947C8">
        <w:t xml:space="preserve"> is set from t</w:t>
      </w:r>
      <w:r>
        <w:t xml:space="preserve">he MediaSpace Application Role of the user. </w:t>
      </w:r>
      <w:r w:rsidR="005536B9">
        <w:t xml:space="preserve">See the </w:t>
      </w:r>
      <w:hyperlink r:id="rId154" w:history="1">
        <w:r w:rsidR="005536B9" w:rsidRPr="005536B9">
          <w:rPr>
            <w:rStyle w:val="Hyperlink"/>
            <w:rFonts w:cs="Arial"/>
          </w:rPr>
          <w:t>Kaltura Medi</w:t>
        </w:r>
        <w:r w:rsidR="00317060">
          <w:rPr>
            <w:rStyle w:val="Hyperlink"/>
            <w:rFonts w:cs="Arial"/>
          </w:rPr>
          <w:t>a</w:t>
        </w:r>
        <w:r w:rsidR="005536B9" w:rsidRPr="005536B9">
          <w:rPr>
            <w:rStyle w:val="Hyperlink"/>
            <w:rFonts w:cs="Arial"/>
          </w:rPr>
          <w:t>Space Setup Guide</w:t>
        </w:r>
      </w:hyperlink>
      <w:r w:rsidR="005536B9">
        <w:t xml:space="preserve"> for more </w:t>
      </w:r>
      <w:r w:rsidR="00317060">
        <w:t>information. The</w:t>
      </w:r>
      <w:r>
        <w:t xml:space="preserve"> category contribution policy adds the ability to have this type of authorization for publishing content in specific galleries/channels.  </w:t>
      </w:r>
    </w:p>
    <w:p w:rsidR="00F2003D" w:rsidRDefault="00F2003D" w:rsidP="00F2003D">
      <w:pPr>
        <w:pStyle w:val="BodyText"/>
      </w:pPr>
      <w:r>
        <w:t>The Category Contribution Policy options are:</w:t>
      </w:r>
    </w:p>
    <w:p w:rsidR="00F2003D" w:rsidRPr="00180B94" w:rsidRDefault="00F2003D" w:rsidP="00F2003D">
      <w:pPr>
        <w:pStyle w:val="ListBullet"/>
        <w:rPr>
          <w:b/>
          <w:bCs/>
        </w:rPr>
      </w:pPr>
      <w:r w:rsidRPr="00175588">
        <w:rPr>
          <w:b/>
          <w:bCs/>
        </w:rPr>
        <w:t xml:space="preserve">No Restriction – </w:t>
      </w:r>
      <w:r>
        <w:t>W</w:t>
      </w:r>
      <w:r w:rsidRPr="00175588">
        <w:t>ith this option</w:t>
      </w:r>
      <w:r>
        <w:t xml:space="preserve">, </w:t>
      </w:r>
      <w:r w:rsidRPr="00175588">
        <w:t>any end-user</w:t>
      </w:r>
      <w:r>
        <w:t xml:space="preserve"> authorized to publish content in MediaSpace can publish content in the gallery/channel associated with this category. </w:t>
      </w:r>
      <w:r w:rsidRPr="001947C8">
        <w:t xml:space="preserve">In MediaSpace this option is used in shared galleries to which every user with a MediaSpace Admin </w:t>
      </w:r>
      <w:r>
        <w:t>A</w:t>
      </w:r>
      <w:r w:rsidRPr="001947C8">
        <w:t>ppli</w:t>
      </w:r>
      <w:r>
        <w:t xml:space="preserve">cation Role can add content to, </w:t>
      </w:r>
      <w:r w:rsidRPr="001947C8">
        <w:t xml:space="preserve">and in Open Channels to which all MediaSpace users with content can add their content to.  </w:t>
      </w:r>
    </w:p>
    <w:p w:rsidR="00F2003D" w:rsidRPr="001E7C85" w:rsidRDefault="00F2003D" w:rsidP="00F2003D">
      <w:pPr>
        <w:pStyle w:val="ListBullet"/>
        <w:rPr>
          <w:rFonts w:eastAsiaTheme="minorEastAsia"/>
        </w:rPr>
      </w:pPr>
      <w:r w:rsidRPr="003E619D">
        <w:rPr>
          <w:b/>
          <w:bCs/>
        </w:rPr>
        <w:t xml:space="preserve">Private - </w:t>
      </w:r>
      <w:r>
        <w:t>With this option, o</w:t>
      </w:r>
      <w:r w:rsidRPr="00180B94">
        <w:t>nly end-users with specific permission to add content to this category</w:t>
      </w:r>
      <w:r>
        <w:t xml:space="preserve"> are able to add content to it. In MediaSpace this option is used in Restricted/Private Channels.</w:t>
      </w:r>
    </w:p>
    <w:p w:rsidR="00F2003D" w:rsidRDefault="00F2003D" w:rsidP="00F2003D">
      <w:pPr>
        <w:pStyle w:val="Heading3"/>
      </w:pPr>
      <w:bookmarkStart w:id="761" w:name="_Specific_End-User_Permissions"/>
      <w:bookmarkStart w:id="762" w:name="_Toc332632053"/>
      <w:bookmarkEnd w:id="761"/>
      <w:r>
        <w:t xml:space="preserve">Specific </w:t>
      </w:r>
      <w:r w:rsidRPr="003E619D">
        <w:t>End-User Permissions</w:t>
      </w:r>
      <w:bookmarkEnd w:id="762"/>
    </w:p>
    <w:p w:rsidR="004C480F" w:rsidRDefault="00F2003D" w:rsidP="004C480F">
      <w:pPr>
        <w:pStyle w:val="BodyText"/>
        <w:sectPr w:rsidR="004C480F" w:rsidSect="00E3369B">
          <w:type w:val="continuous"/>
          <w:pgSz w:w="12240" w:h="15840" w:code="1"/>
          <w:pgMar w:top="1440" w:right="1440" w:bottom="1440" w:left="1440" w:header="720" w:footer="720" w:gutter="0"/>
          <w:cols w:space="720"/>
          <w:docGrid w:linePitch="360"/>
        </w:sectPr>
      </w:pPr>
      <w:r>
        <w:t>When any one of the Category Entitlement Options is set to Private, the respective access level is based on specific end-user permissions.  User permissions to a category and content associated</w:t>
      </w:r>
      <w:r w:rsidR="008A7AB3">
        <w:t xml:space="preserve"> with</w:t>
      </w:r>
      <w:r>
        <w:t xml:space="preserve"> it are set through 4 permission levels: Member, Contributor, Moderator, and Manager.  The basic access permissions listed below are enforced by the Kaltura server. In MediaSpace the permission levels are used to control the availability of the relevant UI controls and user flows</w:t>
      </w:r>
      <w:r w:rsidR="004C480F">
        <w:t>, f</w:t>
      </w:r>
      <w:r>
        <w:t>or example, Channel Settings, Channel’s moderation panel, Publish Module</w:t>
      </w:r>
      <w:r w:rsidR="004C480F">
        <w:t xml:space="preserve"> and others.</w:t>
      </w:r>
    </w:p>
    <w:p w:rsidR="00F2003D" w:rsidRDefault="00F2003D">
      <w:pPr>
        <w:pStyle w:val="BodyText"/>
      </w:pPr>
    </w:p>
    <w:tbl>
      <w:tblPr>
        <w:tblW w:w="9270" w:type="dxa"/>
        <w:tblInd w:w="108" w:type="dxa"/>
        <w:tblBorders>
          <w:top w:val="single" w:sz="4" w:space="0" w:color="C5C5C5"/>
          <w:left w:val="single" w:sz="4" w:space="0" w:color="C5C5C5"/>
          <w:bottom w:val="single" w:sz="4" w:space="0" w:color="C5C5C5"/>
          <w:right w:val="single" w:sz="4" w:space="0" w:color="C5C5C5"/>
          <w:insideH w:val="single" w:sz="4" w:space="0" w:color="C5C5C5"/>
          <w:insideV w:val="single" w:sz="4" w:space="0" w:color="C5C5C5"/>
        </w:tblBorders>
        <w:tblLayout w:type="fixed"/>
        <w:tblLook w:val="04A0" w:firstRow="1" w:lastRow="0" w:firstColumn="1" w:lastColumn="0" w:noHBand="0" w:noVBand="1"/>
      </w:tblPr>
      <w:tblGrid>
        <w:gridCol w:w="2339"/>
        <w:gridCol w:w="1261"/>
        <w:gridCol w:w="1170"/>
        <w:gridCol w:w="1350"/>
        <w:gridCol w:w="1440"/>
        <w:gridCol w:w="1710"/>
      </w:tblGrid>
      <w:tr w:rsidR="00F2003D" w:rsidRPr="00A75990" w:rsidTr="003301AB">
        <w:trPr>
          <w:cantSplit/>
          <w:tblHeader/>
        </w:trPr>
        <w:tc>
          <w:tcPr>
            <w:tcW w:w="2339"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F2003D" w:rsidRDefault="00F2003D" w:rsidP="003301AB">
            <w:pPr>
              <w:pStyle w:val="TableHeading"/>
            </w:pPr>
            <w:r>
              <w:t xml:space="preserve">              Permissions</w:t>
            </w:r>
          </w:p>
          <w:p w:rsidR="00F2003D" w:rsidRDefault="00F2003D" w:rsidP="003301AB">
            <w:pPr>
              <w:pStyle w:val="TableHeading"/>
            </w:pPr>
          </w:p>
          <w:p w:rsidR="00F2003D" w:rsidRDefault="00F2003D" w:rsidP="003301AB">
            <w:pPr>
              <w:pStyle w:val="TableHeading"/>
            </w:pPr>
            <w:r>
              <w:t xml:space="preserve">Permission </w:t>
            </w:r>
          </w:p>
          <w:p w:rsidR="00F2003D" w:rsidRPr="00A75990" w:rsidRDefault="00F2003D" w:rsidP="003301AB">
            <w:pPr>
              <w:pStyle w:val="TableHeading"/>
            </w:pPr>
            <w:r>
              <w:t>Levels</w:t>
            </w:r>
          </w:p>
        </w:tc>
        <w:tc>
          <w:tcPr>
            <w:tcW w:w="1261"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F2003D" w:rsidRPr="00525FF6" w:rsidRDefault="00F2003D" w:rsidP="003301AB">
            <w:pPr>
              <w:pStyle w:val="TableHeading"/>
            </w:pPr>
            <w:r>
              <w:t xml:space="preserve">View Content and Category </w:t>
            </w:r>
          </w:p>
        </w:tc>
        <w:tc>
          <w:tcPr>
            <w:tcW w:w="1170"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F2003D" w:rsidRDefault="00F2003D" w:rsidP="003301AB">
            <w:pPr>
              <w:pStyle w:val="TableHeading"/>
            </w:pPr>
            <w:r>
              <w:t>Add  Remove Content to Category</w:t>
            </w:r>
          </w:p>
          <w:p w:rsidR="00F2003D" w:rsidRPr="00525FF6" w:rsidRDefault="00F2003D" w:rsidP="003301AB">
            <w:pPr>
              <w:pStyle w:val="TableHeading"/>
            </w:pPr>
          </w:p>
        </w:tc>
        <w:tc>
          <w:tcPr>
            <w:tcW w:w="1350"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F2003D" w:rsidRPr="00525FF6" w:rsidRDefault="00F2003D" w:rsidP="003301AB">
            <w:pPr>
              <w:pStyle w:val="TableHeading"/>
            </w:pPr>
            <w:r>
              <w:t>Approve Content added to the category</w:t>
            </w:r>
          </w:p>
        </w:tc>
        <w:tc>
          <w:tcPr>
            <w:tcW w:w="1440"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F2003D" w:rsidRPr="00525FF6" w:rsidRDefault="00F2003D" w:rsidP="003301AB">
            <w:pPr>
              <w:pStyle w:val="TableHeading"/>
            </w:pPr>
            <w:r>
              <w:t>Edit Category’s settings, privacy options and user permissions</w:t>
            </w:r>
          </w:p>
        </w:tc>
        <w:tc>
          <w:tcPr>
            <w:tcW w:w="1710"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F2003D" w:rsidRPr="00525FF6" w:rsidRDefault="00F2003D" w:rsidP="003301AB">
            <w:pPr>
              <w:pStyle w:val="TableHeading"/>
            </w:pPr>
            <w:r>
              <w:t>Remove Category</w:t>
            </w:r>
          </w:p>
        </w:tc>
      </w:tr>
      <w:tr w:rsidR="00F2003D" w:rsidRPr="00A75990" w:rsidTr="003301AB">
        <w:tc>
          <w:tcPr>
            <w:tcW w:w="2339" w:type="dxa"/>
            <w:tcBorders>
              <w:top w:val="single" w:sz="4" w:space="0" w:color="C5C5C5"/>
              <w:bottom w:val="single" w:sz="4" w:space="0" w:color="C5C5C5"/>
            </w:tcBorders>
          </w:tcPr>
          <w:p w:rsidR="00F2003D" w:rsidRPr="00A75990" w:rsidRDefault="00F2003D" w:rsidP="003301AB">
            <w:pPr>
              <w:pStyle w:val="TableBodyText"/>
            </w:pPr>
            <w:r>
              <w:t>Member</w:t>
            </w:r>
          </w:p>
        </w:tc>
        <w:tc>
          <w:tcPr>
            <w:tcW w:w="1261" w:type="dxa"/>
            <w:tcBorders>
              <w:top w:val="single" w:sz="4" w:space="0" w:color="C5C5C5"/>
              <w:bottom w:val="single" w:sz="4" w:space="0" w:color="C5C5C5"/>
            </w:tcBorders>
          </w:tcPr>
          <w:p w:rsidR="00F2003D" w:rsidRPr="00A75990" w:rsidRDefault="00F2003D" w:rsidP="003301AB">
            <w:pPr>
              <w:pStyle w:val="TableBodyText"/>
            </w:pPr>
            <w:r>
              <w:t>X</w:t>
            </w:r>
          </w:p>
        </w:tc>
        <w:tc>
          <w:tcPr>
            <w:tcW w:w="1170" w:type="dxa"/>
            <w:tcBorders>
              <w:top w:val="single" w:sz="4" w:space="0" w:color="C5C5C5"/>
              <w:bottom w:val="single" w:sz="4" w:space="0" w:color="C5C5C5"/>
            </w:tcBorders>
          </w:tcPr>
          <w:p w:rsidR="00F2003D" w:rsidRPr="00A75990" w:rsidRDefault="00F2003D" w:rsidP="003301AB">
            <w:pPr>
              <w:pStyle w:val="TableBodyText"/>
            </w:pPr>
          </w:p>
        </w:tc>
        <w:tc>
          <w:tcPr>
            <w:tcW w:w="1350" w:type="dxa"/>
            <w:tcBorders>
              <w:top w:val="single" w:sz="4" w:space="0" w:color="C5C5C5"/>
              <w:bottom w:val="single" w:sz="4" w:space="0" w:color="C5C5C5"/>
            </w:tcBorders>
          </w:tcPr>
          <w:p w:rsidR="00F2003D" w:rsidRPr="00A75990" w:rsidRDefault="00F2003D" w:rsidP="003301AB">
            <w:pPr>
              <w:pStyle w:val="TableBodyText"/>
            </w:pPr>
          </w:p>
        </w:tc>
        <w:tc>
          <w:tcPr>
            <w:tcW w:w="1440" w:type="dxa"/>
            <w:tcBorders>
              <w:top w:val="single" w:sz="4" w:space="0" w:color="C5C5C5"/>
              <w:bottom w:val="single" w:sz="4" w:space="0" w:color="C5C5C5"/>
            </w:tcBorders>
          </w:tcPr>
          <w:p w:rsidR="00F2003D" w:rsidRPr="00A75990" w:rsidRDefault="00F2003D" w:rsidP="003301AB">
            <w:pPr>
              <w:pStyle w:val="TableBodyText"/>
            </w:pPr>
          </w:p>
        </w:tc>
        <w:tc>
          <w:tcPr>
            <w:tcW w:w="1710" w:type="dxa"/>
            <w:tcBorders>
              <w:top w:val="single" w:sz="4" w:space="0" w:color="C5C5C5"/>
              <w:bottom w:val="single" w:sz="4" w:space="0" w:color="C5C5C5"/>
            </w:tcBorders>
          </w:tcPr>
          <w:p w:rsidR="00F2003D" w:rsidRPr="00A75990" w:rsidRDefault="00F2003D" w:rsidP="003301AB">
            <w:pPr>
              <w:pStyle w:val="TableBodyText"/>
            </w:pPr>
          </w:p>
        </w:tc>
      </w:tr>
      <w:tr w:rsidR="00F2003D" w:rsidRPr="00A75990" w:rsidTr="003301AB">
        <w:tc>
          <w:tcPr>
            <w:tcW w:w="2339" w:type="dxa"/>
            <w:tcBorders>
              <w:top w:val="single" w:sz="4" w:space="0" w:color="C5C5C5"/>
              <w:bottom w:val="single" w:sz="4" w:space="0" w:color="C5C5C5"/>
            </w:tcBorders>
          </w:tcPr>
          <w:p w:rsidR="00F2003D" w:rsidRPr="00A75990" w:rsidRDefault="00F2003D" w:rsidP="003301AB">
            <w:pPr>
              <w:pStyle w:val="TableBodyText"/>
            </w:pPr>
            <w:r>
              <w:t>Contributor</w:t>
            </w:r>
          </w:p>
        </w:tc>
        <w:tc>
          <w:tcPr>
            <w:tcW w:w="1261" w:type="dxa"/>
            <w:tcBorders>
              <w:top w:val="single" w:sz="4" w:space="0" w:color="C5C5C5"/>
              <w:bottom w:val="single" w:sz="4" w:space="0" w:color="C5C5C5"/>
            </w:tcBorders>
          </w:tcPr>
          <w:p w:rsidR="00F2003D" w:rsidRPr="00A75990" w:rsidRDefault="00F2003D" w:rsidP="003301AB">
            <w:pPr>
              <w:pStyle w:val="TableBodyText"/>
            </w:pPr>
            <w:r>
              <w:t>X</w:t>
            </w:r>
          </w:p>
        </w:tc>
        <w:tc>
          <w:tcPr>
            <w:tcW w:w="1170" w:type="dxa"/>
            <w:tcBorders>
              <w:top w:val="single" w:sz="4" w:space="0" w:color="C5C5C5"/>
              <w:bottom w:val="single" w:sz="4" w:space="0" w:color="C5C5C5"/>
            </w:tcBorders>
          </w:tcPr>
          <w:p w:rsidR="00F2003D" w:rsidRPr="00A75990" w:rsidRDefault="00F2003D" w:rsidP="003301AB">
            <w:pPr>
              <w:pStyle w:val="TableBodyText"/>
            </w:pPr>
            <w:r>
              <w:t>X</w:t>
            </w:r>
          </w:p>
        </w:tc>
        <w:tc>
          <w:tcPr>
            <w:tcW w:w="1350" w:type="dxa"/>
            <w:tcBorders>
              <w:top w:val="single" w:sz="4" w:space="0" w:color="C5C5C5"/>
              <w:bottom w:val="single" w:sz="4" w:space="0" w:color="C5C5C5"/>
            </w:tcBorders>
          </w:tcPr>
          <w:p w:rsidR="00F2003D" w:rsidRPr="00A75990" w:rsidRDefault="00F2003D" w:rsidP="003301AB">
            <w:pPr>
              <w:pStyle w:val="TableBodyText"/>
            </w:pPr>
          </w:p>
        </w:tc>
        <w:tc>
          <w:tcPr>
            <w:tcW w:w="1440" w:type="dxa"/>
            <w:tcBorders>
              <w:top w:val="single" w:sz="4" w:space="0" w:color="C5C5C5"/>
              <w:bottom w:val="single" w:sz="4" w:space="0" w:color="C5C5C5"/>
            </w:tcBorders>
          </w:tcPr>
          <w:p w:rsidR="00F2003D" w:rsidRPr="00A75990" w:rsidRDefault="00F2003D" w:rsidP="003301AB">
            <w:pPr>
              <w:pStyle w:val="TableBodyText"/>
            </w:pPr>
          </w:p>
        </w:tc>
        <w:tc>
          <w:tcPr>
            <w:tcW w:w="1710" w:type="dxa"/>
            <w:tcBorders>
              <w:top w:val="single" w:sz="4" w:space="0" w:color="C5C5C5"/>
              <w:bottom w:val="single" w:sz="4" w:space="0" w:color="C5C5C5"/>
            </w:tcBorders>
          </w:tcPr>
          <w:p w:rsidR="00F2003D" w:rsidRPr="00A75990" w:rsidRDefault="00F2003D" w:rsidP="003301AB">
            <w:pPr>
              <w:pStyle w:val="TableBodyText"/>
            </w:pPr>
          </w:p>
        </w:tc>
      </w:tr>
      <w:tr w:rsidR="00F2003D" w:rsidRPr="00A75990" w:rsidTr="003301AB">
        <w:tc>
          <w:tcPr>
            <w:tcW w:w="2339" w:type="dxa"/>
            <w:tcBorders>
              <w:top w:val="single" w:sz="4" w:space="0" w:color="C5C5C5"/>
              <w:bottom w:val="single" w:sz="4" w:space="0" w:color="C5C5C5"/>
            </w:tcBorders>
          </w:tcPr>
          <w:p w:rsidR="00F2003D" w:rsidRPr="00A75990" w:rsidRDefault="00F2003D" w:rsidP="003301AB">
            <w:pPr>
              <w:pStyle w:val="TableBodyText"/>
            </w:pPr>
            <w:r>
              <w:t>Moderator</w:t>
            </w:r>
          </w:p>
        </w:tc>
        <w:tc>
          <w:tcPr>
            <w:tcW w:w="1261" w:type="dxa"/>
            <w:tcBorders>
              <w:top w:val="single" w:sz="4" w:space="0" w:color="C5C5C5"/>
              <w:bottom w:val="single" w:sz="4" w:space="0" w:color="C5C5C5"/>
            </w:tcBorders>
          </w:tcPr>
          <w:p w:rsidR="00F2003D" w:rsidRPr="00A75990" w:rsidRDefault="00F2003D" w:rsidP="003301AB">
            <w:pPr>
              <w:pStyle w:val="TableBodyText"/>
            </w:pPr>
            <w:r>
              <w:t>X</w:t>
            </w:r>
          </w:p>
        </w:tc>
        <w:tc>
          <w:tcPr>
            <w:tcW w:w="1170" w:type="dxa"/>
            <w:tcBorders>
              <w:top w:val="single" w:sz="4" w:space="0" w:color="C5C5C5"/>
              <w:bottom w:val="single" w:sz="4" w:space="0" w:color="C5C5C5"/>
            </w:tcBorders>
          </w:tcPr>
          <w:p w:rsidR="00F2003D" w:rsidRPr="00A75990" w:rsidRDefault="00F2003D" w:rsidP="003301AB">
            <w:pPr>
              <w:pStyle w:val="TableBodyText"/>
            </w:pPr>
            <w:r>
              <w:t>X</w:t>
            </w:r>
          </w:p>
        </w:tc>
        <w:tc>
          <w:tcPr>
            <w:tcW w:w="1350" w:type="dxa"/>
            <w:tcBorders>
              <w:top w:val="single" w:sz="4" w:space="0" w:color="C5C5C5"/>
              <w:bottom w:val="single" w:sz="4" w:space="0" w:color="C5C5C5"/>
            </w:tcBorders>
          </w:tcPr>
          <w:p w:rsidR="00F2003D" w:rsidRPr="00A75990" w:rsidRDefault="00F2003D" w:rsidP="003301AB">
            <w:pPr>
              <w:pStyle w:val="TableBodyText"/>
            </w:pPr>
            <w:r>
              <w:t>X</w:t>
            </w:r>
          </w:p>
        </w:tc>
        <w:tc>
          <w:tcPr>
            <w:tcW w:w="1440" w:type="dxa"/>
            <w:tcBorders>
              <w:top w:val="single" w:sz="4" w:space="0" w:color="C5C5C5"/>
              <w:bottom w:val="single" w:sz="4" w:space="0" w:color="C5C5C5"/>
            </w:tcBorders>
          </w:tcPr>
          <w:p w:rsidR="00F2003D" w:rsidRPr="00A75990" w:rsidRDefault="00F2003D" w:rsidP="003301AB">
            <w:pPr>
              <w:pStyle w:val="TableBodyText"/>
            </w:pPr>
          </w:p>
        </w:tc>
        <w:tc>
          <w:tcPr>
            <w:tcW w:w="1710" w:type="dxa"/>
            <w:tcBorders>
              <w:top w:val="single" w:sz="4" w:space="0" w:color="C5C5C5"/>
              <w:bottom w:val="single" w:sz="4" w:space="0" w:color="C5C5C5"/>
            </w:tcBorders>
          </w:tcPr>
          <w:p w:rsidR="00F2003D" w:rsidRPr="00A75990" w:rsidRDefault="00F2003D" w:rsidP="003301AB">
            <w:pPr>
              <w:pStyle w:val="TableBodyText"/>
            </w:pPr>
          </w:p>
        </w:tc>
      </w:tr>
      <w:tr w:rsidR="00F2003D" w:rsidRPr="00A75990" w:rsidTr="003301AB">
        <w:tc>
          <w:tcPr>
            <w:tcW w:w="2339" w:type="dxa"/>
            <w:tcBorders>
              <w:top w:val="single" w:sz="4" w:space="0" w:color="C5C5C5"/>
              <w:bottom w:val="single" w:sz="4" w:space="0" w:color="C5C5C5"/>
            </w:tcBorders>
          </w:tcPr>
          <w:p w:rsidR="00F2003D" w:rsidRPr="00A75990" w:rsidRDefault="00F2003D" w:rsidP="003301AB">
            <w:pPr>
              <w:pStyle w:val="TableBodyText"/>
            </w:pPr>
            <w:r>
              <w:t>Manager</w:t>
            </w:r>
          </w:p>
        </w:tc>
        <w:tc>
          <w:tcPr>
            <w:tcW w:w="1261" w:type="dxa"/>
            <w:tcBorders>
              <w:top w:val="single" w:sz="4" w:space="0" w:color="C5C5C5"/>
              <w:bottom w:val="single" w:sz="4" w:space="0" w:color="C5C5C5"/>
            </w:tcBorders>
          </w:tcPr>
          <w:p w:rsidR="00F2003D" w:rsidRPr="00A75990" w:rsidRDefault="00F2003D" w:rsidP="003301AB">
            <w:pPr>
              <w:pStyle w:val="TableBodyText"/>
            </w:pPr>
            <w:r>
              <w:t>X</w:t>
            </w:r>
          </w:p>
        </w:tc>
        <w:tc>
          <w:tcPr>
            <w:tcW w:w="1170" w:type="dxa"/>
            <w:tcBorders>
              <w:top w:val="single" w:sz="4" w:space="0" w:color="C5C5C5"/>
              <w:bottom w:val="single" w:sz="4" w:space="0" w:color="C5C5C5"/>
            </w:tcBorders>
          </w:tcPr>
          <w:p w:rsidR="00F2003D" w:rsidRPr="00A75990" w:rsidRDefault="00F2003D" w:rsidP="003301AB">
            <w:pPr>
              <w:pStyle w:val="TableBodyText"/>
            </w:pPr>
            <w:r>
              <w:t>X</w:t>
            </w:r>
          </w:p>
        </w:tc>
        <w:tc>
          <w:tcPr>
            <w:tcW w:w="1350" w:type="dxa"/>
            <w:tcBorders>
              <w:top w:val="single" w:sz="4" w:space="0" w:color="C5C5C5"/>
              <w:bottom w:val="single" w:sz="4" w:space="0" w:color="C5C5C5"/>
            </w:tcBorders>
          </w:tcPr>
          <w:p w:rsidR="00F2003D" w:rsidRPr="00A75990" w:rsidRDefault="00F2003D" w:rsidP="003301AB">
            <w:pPr>
              <w:pStyle w:val="TableBodyText"/>
            </w:pPr>
            <w:r>
              <w:t>X</w:t>
            </w:r>
          </w:p>
        </w:tc>
        <w:tc>
          <w:tcPr>
            <w:tcW w:w="1440" w:type="dxa"/>
            <w:tcBorders>
              <w:top w:val="single" w:sz="4" w:space="0" w:color="C5C5C5"/>
              <w:bottom w:val="single" w:sz="4" w:space="0" w:color="C5C5C5"/>
            </w:tcBorders>
          </w:tcPr>
          <w:p w:rsidR="00F2003D" w:rsidRPr="00A75990" w:rsidRDefault="00F2003D" w:rsidP="003301AB">
            <w:pPr>
              <w:pStyle w:val="TableBodyText"/>
            </w:pPr>
            <w:r>
              <w:t>X</w:t>
            </w:r>
          </w:p>
        </w:tc>
        <w:tc>
          <w:tcPr>
            <w:tcW w:w="1710" w:type="dxa"/>
            <w:tcBorders>
              <w:top w:val="single" w:sz="4" w:space="0" w:color="C5C5C5"/>
              <w:bottom w:val="single" w:sz="4" w:space="0" w:color="C5C5C5"/>
            </w:tcBorders>
          </w:tcPr>
          <w:p w:rsidR="00F2003D" w:rsidRPr="00A75990" w:rsidRDefault="00F2003D" w:rsidP="003301AB">
            <w:pPr>
              <w:pStyle w:val="TableBodyText"/>
            </w:pPr>
            <w:r>
              <w:t>X</w:t>
            </w:r>
          </w:p>
        </w:tc>
      </w:tr>
    </w:tbl>
    <w:p w:rsidR="008A7AB3" w:rsidRDefault="00F2003D" w:rsidP="00F2003D">
      <w:pPr>
        <w:pStyle w:val="BodyText"/>
      </w:pPr>
      <w:r>
        <w:t xml:space="preserve">The settings of end-user permissions can be made from the KMC, in Bulk Process via a CSV formatted schema, or via Kaltura APIs.   </w:t>
      </w:r>
    </w:p>
    <w:p w:rsidR="00F2003D" w:rsidRDefault="00F2003D" w:rsidP="00F2003D">
      <w:pPr>
        <w:pStyle w:val="BodyText"/>
      </w:pPr>
      <w:r w:rsidRPr="001E7C85">
        <w:rPr>
          <w:b/>
          <w:bCs/>
        </w:rPr>
        <w:t>In MediaSpace:</w:t>
      </w:r>
      <w:r>
        <w:t xml:space="preserve">  Channel Managers are able to set their channel’s groups members and may assign different permission levels to members of their group.</w:t>
      </w:r>
    </w:p>
    <w:p w:rsidR="00F2003D" w:rsidRDefault="00F2003D" w:rsidP="00F2003D">
      <w:pPr>
        <w:pStyle w:val="BodyText"/>
      </w:pPr>
      <w:r w:rsidRPr="001E7C85">
        <w:rPr>
          <w:b/>
          <w:bCs/>
        </w:rPr>
        <w:t>Note:</w:t>
      </w:r>
      <w:r>
        <w:t xml:space="preserve"> the content owner has always full access and editing permissions to his own content. He is also able to remove his content from any category, regardless of the category’s settings. </w:t>
      </w:r>
    </w:p>
    <w:p w:rsidR="00F2003D" w:rsidRPr="00FE4747" w:rsidRDefault="00F2003D" w:rsidP="00F2003D">
      <w:pPr>
        <w:pStyle w:val="BodyText"/>
      </w:pPr>
      <w:r>
        <w:rPr>
          <w:b/>
          <w:bCs/>
        </w:rPr>
        <w:t>Tip</w:t>
      </w:r>
      <w:r w:rsidRPr="001E7C85">
        <w:rPr>
          <w:b/>
          <w:bCs/>
        </w:rPr>
        <w:t>:</w:t>
      </w:r>
      <w:r>
        <w:rPr>
          <w:b/>
          <w:bCs/>
        </w:rPr>
        <w:t xml:space="preserve"> </w:t>
      </w:r>
      <w:r w:rsidRPr="001E7C85">
        <w:t>the category end-user permissions may also be used by applications</w:t>
      </w:r>
      <w:r>
        <w:t xml:space="preserve"> when the category is not set as private – for granting category specific applicative permissions to specific users.  </w:t>
      </w:r>
      <w:r w:rsidRPr="001E7C85">
        <w:rPr>
          <w:b/>
          <w:bCs/>
        </w:rPr>
        <w:t>In MediaSpace:</w:t>
      </w:r>
      <w:r>
        <w:t xml:space="preserve"> users that is not set to with an Admin Application Role can still be granted with permission to publish content in specific galleries.  In this case the category’s contribution policy is set to </w:t>
      </w:r>
      <w:r w:rsidRPr="001E7C85">
        <w:rPr>
          <w:b/>
          <w:bCs/>
        </w:rPr>
        <w:t>No Restriction</w:t>
      </w:r>
      <w:r>
        <w:rPr>
          <w:b/>
          <w:bCs/>
        </w:rPr>
        <w:t xml:space="preserve"> </w:t>
      </w:r>
      <w:r>
        <w:t xml:space="preserve">while ability to publish content in the respective gallery is granted by the application to all MediaSpace </w:t>
      </w:r>
      <w:r w:rsidRPr="001E7C85">
        <w:rPr>
          <w:b/>
          <w:bCs/>
        </w:rPr>
        <w:t>Admin</w:t>
      </w:r>
      <w:r>
        <w:t xml:space="preserve"> users, but also to a few specific users that are set as contributors in the category.</w:t>
      </w:r>
    </w:p>
    <w:p w:rsidR="00F2003D" w:rsidRPr="009750F4" w:rsidRDefault="00F2003D" w:rsidP="00F2003D">
      <w:pPr>
        <w:pStyle w:val="Heading4"/>
      </w:pPr>
      <w:bookmarkStart w:id="763" w:name="_End-User_Permission_Attributes"/>
      <w:bookmarkEnd w:id="763"/>
      <w:r>
        <w:t>End-User Permission Attributes</w:t>
      </w:r>
    </w:p>
    <w:p w:rsidR="00F2003D" w:rsidRDefault="00F2003D" w:rsidP="00F2003D">
      <w:pPr>
        <w:pStyle w:val="ListBullet"/>
      </w:pPr>
      <w:r w:rsidRPr="00A349DE">
        <w:rPr>
          <w:b/>
          <w:bCs/>
        </w:rPr>
        <w:t xml:space="preserve">Status – </w:t>
      </w:r>
      <w:r w:rsidRPr="00A349DE">
        <w:t xml:space="preserve">indication to the state </w:t>
      </w:r>
      <w:r>
        <w:t xml:space="preserve">of the </w:t>
      </w:r>
      <w:r w:rsidRPr="00A349DE">
        <w:t xml:space="preserve">user permission </w:t>
      </w:r>
      <w:r>
        <w:t>set to the</w:t>
      </w:r>
      <w:r w:rsidRPr="00A349DE">
        <w:t xml:space="preserve"> category</w:t>
      </w:r>
      <w:r>
        <w:t>. This attribute may be used for supporting different applicative flows.</w:t>
      </w:r>
    </w:p>
    <w:p w:rsidR="00F2003D" w:rsidRPr="00A349DE" w:rsidRDefault="00F2003D" w:rsidP="00F2003D">
      <w:pPr>
        <w:pStyle w:val="ListBullet2"/>
      </w:pPr>
      <w:r w:rsidRPr="001C31BB">
        <w:rPr>
          <w:b/>
          <w:bCs/>
        </w:rPr>
        <w:t>Active</w:t>
      </w:r>
      <w:r w:rsidRPr="00A349DE">
        <w:t xml:space="preserve"> – </w:t>
      </w:r>
      <w:r>
        <w:t xml:space="preserve">Access </w:t>
      </w:r>
      <w:r w:rsidRPr="00A349DE">
        <w:t xml:space="preserve">permission </w:t>
      </w:r>
      <w:r>
        <w:t>is active</w:t>
      </w:r>
      <w:r w:rsidRPr="00A349DE">
        <w:t xml:space="preserve"> and enforced</w:t>
      </w:r>
    </w:p>
    <w:p w:rsidR="00F2003D" w:rsidRDefault="00F2003D" w:rsidP="00F2003D">
      <w:pPr>
        <w:pStyle w:val="ListBullet2"/>
      </w:pPr>
      <w:r w:rsidRPr="001C31BB">
        <w:rPr>
          <w:b/>
          <w:bCs/>
        </w:rPr>
        <w:t xml:space="preserve">Deactivated </w:t>
      </w:r>
      <w:r>
        <w:t>– Access permission is not active anymore. (can be activated again)</w:t>
      </w:r>
    </w:p>
    <w:p w:rsidR="00F2003D" w:rsidRPr="007530E7" w:rsidRDefault="00F2003D" w:rsidP="00F2003D">
      <w:pPr>
        <w:pStyle w:val="ListBullet"/>
      </w:pPr>
      <w:r w:rsidRPr="006B4499">
        <w:rPr>
          <w:b/>
          <w:bCs/>
        </w:rPr>
        <w:t>Update Method</w:t>
      </w:r>
      <w:r w:rsidRPr="007530E7">
        <w:t xml:space="preserve"> - indication on how a specific end-user permission is updated, this may be used  for supporting automatic processes for setting </w:t>
      </w:r>
      <w:r w:rsidRPr="006B4499">
        <w:t xml:space="preserve">permissions </w:t>
      </w:r>
      <w:r>
        <w:t xml:space="preserve">to channels from groups managed in on </w:t>
      </w:r>
      <w:r w:rsidRPr="006B4499">
        <w:t xml:space="preserve">organizational </w:t>
      </w:r>
      <w:r>
        <w:t xml:space="preserve">information </w:t>
      </w:r>
      <w:r w:rsidRPr="006B4499">
        <w:t>systems</w:t>
      </w:r>
      <w:r>
        <w:t>,</w:t>
      </w:r>
      <w:r w:rsidRPr="006B4499">
        <w:t xml:space="preserve"> while being able to set manual overrides to specific end-user permissions.</w:t>
      </w:r>
    </w:p>
    <w:p w:rsidR="00F2003D" w:rsidRPr="009750F4" w:rsidRDefault="00F2003D" w:rsidP="00F2003D">
      <w:pPr>
        <w:pStyle w:val="ListBullet2"/>
        <w:rPr>
          <w:b/>
          <w:bCs/>
        </w:rPr>
      </w:pPr>
      <w:r w:rsidRPr="001C31BB">
        <w:rPr>
          <w:b/>
          <w:bCs/>
        </w:rPr>
        <w:t>Automatic</w:t>
      </w:r>
      <w:r w:rsidRPr="00DC6F3F">
        <w:rPr>
          <w:b/>
          <w:bCs/>
        </w:rPr>
        <w:t xml:space="preserve"> -</w:t>
      </w:r>
      <w:r w:rsidRPr="009750F4">
        <w:t xml:space="preserve"> user permission is updated via an automatic process</w:t>
      </w:r>
      <w:r>
        <w:t xml:space="preserve"> (either via a CSV formatted schema or an API based integration). User permission level may be updated by the automatic process.</w:t>
      </w:r>
    </w:p>
    <w:p w:rsidR="00F2003D" w:rsidRPr="009750F4" w:rsidRDefault="00F2003D" w:rsidP="00F2003D">
      <w:pPr>
        <w:pStyle w:val="ListBullet2"/>
      </w:pPr>
      <w:r w:rsidRPr="001C31BB">
        <w:rPr>
          <w:b/>
          <w:bCs/>
        </w:rPr>
        <w:t>Manual –</w:t>
      </w:r>
      <w:r>
        <w:rPr>
          <w:b/>
          <w:bCs/>
        </w:rPr>
        <w:t xml:space="preserve"> </w:t>
      </w:r>
      <w:r w:rsidRPr="009750F4">
        <w:t>user permission is updated manually only</w:t>
      </w:r>
      <w:r>
        <w:t xml:space="preserve"> and will not be updated by an automatic process.</w:t>
      </w:r>
    </w:p>
    <w:p w:rsidR="00F2003D" w:rsidRDefault="00F2003D" w:rsidP="00F2003D">
      <w:pPr>
        <w:pStyle w:val="Heading3"/>
      </w:pPr>
      <w:bookmarkStart w:id="764" w:name="_Managing_Categories_Specific"/>
      <w:bookmarkStart w:id="765" w:name="_Toc332632054"/>
      <w:bookmarkEnd w:id="764"/>
      <w:r>
        <w:t>Managing Categories Specific End-User Permissions</w:t>
      </w:r>
      <w:bookmarkEnd w:id="765"/>
      <w:r>
        <w:t xml:space="preserve"> </w:t>
      </w:r>
    </w:p>
    <w:p w:rsidR="00F2003D" w:rsidRDefault="00F2003D" w:rsidP="009428D3">
      <w:pPr>
        <w:pStyle w:val="Procedure"/>
        <w:pPrChange w:id="766" w:author="Debbie Zioni" w:date="2012-08-15T20:03:00Z">
          <w:pPr>
            <w:pStyle w:val="Procedure"/>
          </w:pPr>
        </w:pPrChange>
      </w:pPr>
      <w:r>
        <w:lastRenderedPageBreak/>
        <w:t>To manage categories specific end-user permissions</w:t>
      </w:r>
    </w:p>
    <w:p w:rsidR="00F2003D" w:rsidRDefault="009428D3" w:rsidP="00292207">
      <w:pPr>
        <w:pStyle w:val="ListNumber"/>
        <w:numPr>
          <w:ilvl w:val="0"/>
          <w:numId w:val="218"/>
        </w:numPr>
      </w:pPr>
      <w:hyperlink w:anchor="_Setting_the_Entitlement" w:history="1">
        <w:r w:rsidR="00F2003D" w:rsidRPr="00F857C6">
          <w:rPr>
            <w:rStyle w:val="Hyperlink"/>
            <w:rFonts w:cs="Arial"/>
          </w:rPr>
          <w:t>Set the Entitlement Settings</w:t>
        </w:r>
      </w:hyperlink>
      <w:r w:rsidR="00F2003D">
        <w:t>.</w:t>
      </w:r>
    </w:p>
    <w:p w:rsidR="00F2003D" w:rsidRDefault="00F2003D" w:rsidP="00F2003D">
      <w:pPr>
        <w:pStyle w:val="ListContinue"/>
      </w:pPr>
      <w:r>
        <w:t>The Specific End-User Permissions window is displayed.</w:t>
      </w:r>
    </w:p>
    <w:p w:rsidR="00F2003D" w:rsidRPr="001E7C85" w:rsidRDefault="00F2003D" w:rsidP="00F2003D">
      <w:pPr>
        <w:pStyle w:val="ListNumber"/>
      </w:pPr>
      <w:r>
        <w:t>Click Add Users.</w:t>
      </w:r>
    </w:p>
    <w:p w:rsidR="00F2003D" w:rsidRPr="0028606A" w:rsidRDefault="00F2003D" w:rsidP="00F2003D">
      <w:pPr>
        <w:pStyle w:val="ListContinue"/>
      </w:pPr>
      <w:r w:rsidRPr="00406B65">
        <w:rPr>
          <w:noProof/>
          <w:lang w:val="en-US" w:bidi="he-IL"/>
        </w:rPr>
        <w:drawing>
          <wp:inline distT="0" distB="0" distL="0" distR="0" wp14:anchorId="5E86092E" wp14:editId="571B10E3">
            <wp:extent cx="5943600" cy="3147060"/>
            <wp:effectExtent l="0" t="0" r="0" b="0"/>
            <wp:docPr id="12337" name="Picture 12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3147060"/>
                    </a:xfrm>
                    <a:prstGeom prst="rect">
                      <a:avLst/>
                    </a:prstGeom>
                  </pic:spPr>
                </pic:pic>
              </a:graphicData>
            </a:graphic>
          </wp:inline>
        </w:drawing>
      </w:r>
    </w:p>
    <w:p w:rsidR="00F2003D" w:rsidRPr="001E7C85" w:rsidRDefault="00F2003D" w:rsidP="00F2003D">
      <w:pPr>
        <w:pStyle w:val="ListNumber"/>
      </w:pPr>
      <w:r>
        <w:rPr>
          <w:noProof/>
          <w:lang w:val="en-US" w:bidi="he-IL"/>
        </w:rPr>
        <w:t xml:space="preserve">Select the Permission Level. See </w:t>
      </w:r>
      <w:hyperlink w:anchor="_Specific_End-User_Permissions" w:history="1">
        <w:r w:rsidRPr="003301AB">
          <w:rPr>
            <w:rStyle w:val="Hyperlink"/>
            <w:rFonts w:cs="Arial"/>
            <w:noProof/>
            <w:lang w:val="en-US" w:bidi="he-IL"/>
          </w:rPr>
          <w:t>Specific End-Users Permissions</w:t>
        </w:r>
      </w:hyperlink>
      <w:r>
        <w:rPr>
          <w:noProof/>
          <w:lang w:val="en-US" w:bidi="he-IL"/>
        </w:rPr>
        <w:t>.</w:t>
      </w:r>
    </w:p>
    <w:p w:rsidR="00F2003D" w:rsidRPr="001E7C85" w:rsidRDefault="00F2003D" w:rsidP="00F2003D">
      <w:pPr>
        <w:pStyle w:val="ListNumber"/>
      </w:pPr>
      <w:r>
        <w:rPr>
          <w:noProof/>
          <w:lang w:val="en-US" w:bidi="he-IL"/>
        </w:rPr>
        <w:t xml:space="preserve">Select the Update Method. See </w:t>
      </w:r>
      <w:hyperlink w:anchor="_End-User_Permission_Attributes" w:history="1">
        <w:r w:rsidR="008F2227" w:rsidRPr="003301AB">
          <w:rPr>
            <w:rStyle w:val="Hyperlink"/>
            <w:rFonts w:cs="Arial"/>
            <w:noProof/>
            <w:lang w:val="en-US" w:bidi="he-IL"/>
          </w:rPr>
          <w:t>End User P</w:t>
        </w:r>
        <w:r w:rsidR="00F857C6" w:rsidRPr="00CC20E4">
          <w:rPr>
            <w:rStyle w:val="Hyperlink"/>
            <w:rFonts w:cs="Arial"/>
            <w:noProof/>
            <w:lang w:val="en-US" w:bidi="he-IL"/>
          </w:rPr>
          <w:t>ermission A</w:t>
        </w:r>
        <w:r w:rsidRPr="003301AB">
          <w:rPr>
            <w:rStyle w:val="Hyperlink"/>
            <w:rFonts w:cs="Arial"/>
            <w:noProof/>
            <w:lang w:val="en-US" w:bidi="he-IL"/>
          </w:rPr>
          <w:t>ttributes</w:t>
        </w:r>
      </w:hyperlink>
      <w:r w:rsidRPr="003301AB">
        <w:rPr>
          <w:noProof/>
          <w:lang w:val="en-US" w:bidi="he-IL"/>
        </w:rPr>
        <w:t>.</w:t>
      </w:r>
      <w:r>
        <w:rPr>
          <w:noProof/>
          <w:lang w:val="en-US" w:bidi="he-IL"/>
        </w:rPr>
        <w:t xml:space="preserve"> </w:t>
      </w:r>
    </w:p>
    <w:p w:rsidR="00F2003D" w:rsidRPr="001E7C85" w:rsidRDefault="00F2003D" w:rsidP="00F2003D">
      <w:pPr>
        <w:pStyle w:val="ListNumber"/>
      </w:pPr>
      <w:r>
        <w:rPr>
          <w:noProof/>
          <w:lang w:val="en-US" w:bidi="he-IL"/>
        </w:rPr>
        <w:t>Select End Users. Enter user names.</w:t>
      </w:r>
    </w:p>
    <w:p w:rsidR="00F2003D" w:rsidRPr="001E7C85" w:rsidRDefault="00F2003D" w:rsidP="00F2003D">
      <w:pPr>
        <w:pStyle w:val="ListNumber"/>
      </w:pPr>
      <w:r>
        <w:rPr>
          <w:noProof/>
          <w:lang w:val="en-US" w:bidi="he-IL"/>
        </w:rPr>
        <w:t>Click Save &amp; Close.</w:t>
      </w:r>
    </w:p>
    <w:p w:rsidR="00F2003D" w:rsidRPr="00641D7D" w:rsidRDefault="00F2003D" w:rsidP="00F2003D">
      <w:pPr>
        <w:pStyle w:val="ListContinue"/>
      </w:pPr>
      <w:r>
        <w:rPr>
          <w:noProof/>
          <w:lang w:val="en-US" w:bidi="he-IL"/>
        </w:rPr>
        <w:drawing>
          <wp:inline distT="0" distB="0" distL="0" distR="0" wp14:anchorId="4463B2E0" wp14:editId="3FD2101F">
            <wp:extent cx="5943600" cy="3079750"/>
            <wp:effectExtent l="0" t="0" r="0" b="6350"/>
            <wp:docPr id="12338" name="Picture 1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3079750"/>
                    </a:xfrm>
                    <a:prstGeom prst="rect">
                      <a:avLst/>
                    </a:prstGeom>
                  </pic:spPr>
                </pic:pic>
              </a:graphicData>
            </a:graphic>
          </wp:inline>
        </w:drawing>
      </w:r>
    </w:p>
    <w:p w:rsidR="00E746B3" w:rsidRDefault="00E746B3" w:rsidP="00F2003D">
      <w:pPr>
        <w:pStyle w:val="Heading3"/>
      </w:pPr>
      <w:bookmarkStart w:id="767" w:name="_Additional_Category_Entitlement"/>
      <w:bookmarkStart w:id="768" w:name="_Toc332632055"/>
      <w:bookmarkEnd w:id="767"/>
      <w:r>
        <w:lastRenderedPageBreak/>
        <w:t>Bulk Actions for Managing Categories Specific End-User Permissions</w:t>
      </w:r>
      <w:bookmarkEnd w:id="768"/>
    </w:p>
    <w:p w:rsidR="00610AD0" w:rsidRPr="00610AD0" w:rsidRDefault="00610AD0" w:rsidP="009428D3">
      <w:pPr>
        <w:pStyle w:val="Procedure"/>
        <w:pPrChange w:id="769" w:author="Debbie Zioni" w:date="2012-08-15T20:03:00Z">
          <w:pPr>
            <w:pStyle w:val="Procedure"/>
          </w:pPr>
        </w:pPrChange>
      </w:pPr>
      <w:r>
        <w:t xml:space="preserve">To </w:t>
      </w:r>
      <w:r w:rsidR="00317060">
        <w:t>perform</w:t>
      </w:r>
      <w:r>
        <w:t xml:space="preserve"> bulk </w:t>
      </w:r>
      <w:r w:rsidR="00317060">
        <w:t>actions</w:t>
      </w:r>
      <w:r>
        <w:t xml:space="preserve"> on specific end-user permissions</w:t>
      </w:r>
    </w:p>
    <w:p w:rsidR="00CF0455" w:rsidRDefault="00610AD0" w:rsidP="00292207">
      <w:pPr>
        <w:pStyle w:val="ListNumber"/>
        <w:numPr>
          <w:ilvl w:val="0"/>
          <w:numId w:val="222"/>
        </w:numPr>
      </w:pPr>
      <w:r>
        <w:t xml:space="preserve">Check the box or multiple boxes next to the user </w:t>
      </w:r>
      <w:r w:rsidR="00317060">
        <w:t>name and</w:t>
      </w:r>
      <w:r w:rsidR="00E746B3">
        <w:t xml:space="preserve"> select Bulk Actions on the bottom of the page.</w:t>
      </w:r>
    </w:p>
    <w:p w:rsidR="00E746B3" w:rsidRDefault="00CF0455" w:rsidP="00292207">
      <w:pPr>
        <w:pStyle w:val="ListNumber"/>
        <w:numPr>
          <w:ilvl w:val="0"/>
          <w:numId w:val="222"/>
        </w:numPr>
      </w:pPr>
      <w:r>
        <w:t>Select one of the</w:t>
      </w:r>
      <w:r w:rsidR="00E746B3">
        <w:t xml:space="preserve"> following options  </w:t>
      </w:r>
    </w:p>
    <w:p w:rsidR="00E746B3" w:rsidRDefault="00E746B3" w:rsidP="00E74132">
      <w:pPr>
        <w:pStyle w:val="ListBullet2"/>
      </w:pPr>
      <w:r>
        <w:t>Deactivate – deactivates the specific end user</w:t>
      </w:r>
      <w:r w:rsidR="00380802">
        <w:t xml:space="preserve"> permissions for the category</w:t>
      </w:r>
    </w:p>
    <w:p w:rsidR="00E746B3" w:rsidRDefault="00E746B3" w:rsidP="00E74132">
      <w:pPr>
        <w:pStyle w:val="ListBullet2"/>
      </w:pPr>
      <w:r>
        <w:t>Activate – activates the specific end user</w:t>
      </w:r>
      <w:r w:rsidR="00380802">
        <w:t xml:space="preserve"> permissions for the category</w:t>
      </w:r>
    </w:p>
    <w:p w:rsidR="00E746B3" w:rsidRDefault="00E746B3" w:rsidP="00E74132">
      <w:pPr>
        <w:pStyle w:val="ListBullet2"/>
      </w:pPr>
      <w:r>
        <w:t xml:space="preserve">Set permission levels- </w:t>
      </w:r>
      <w:r w:rsidRPr="00E746B3">
        <w:t>override</w:t>
      </w:r>
      <w:r w:rsidR="00610AD0">
        <w:t>s</w:t>
      </w:r>
      <w:r w:rsidRPr="00E746B3">
        <w:t xml:space="preserve"> the permission level of all selected end-users</w:t>
      </w:r>
    </w:p>
    <w:p w:rsidR="00E746B3" w:rsidRDefault="00E746B3" w:rsidP="00E74132">
      <w:pPr>
        <w:pStyle w:val="ListBullet2"/>
      </w:pPr>
      <w:r>
        <w:t>Set to manual update method</w:t>
      </w:r>
      <w:r w:rsidR="00610AD0">
        <w:t xml:space="preserve">. See </w:t>
      </w:r>
      <w:hyperlink w:anchor="_End-User_Permission_Attributes" w:history="1">
        <w:r w:rsidR="00610AD0" w:rsidRPr="00610AD0">
          <w:rPr>
            <w:rStyle w:val="Hyperlink"/>
            <w:rFonts w:cs="Arial"/>
          </w:rPr>
          <w:t>End-User Permission Attributes</w:t>
        </w:r>
      </w:hyperlink>
      <w:r w:rsidR="00610AD0">
        <w:t>.</w:t>
      </w:r>
    </w:p>
    <w:p w:rsidR="00E746B3" w:rsidRDefault="00610AD0" w:rsidP="00E74132">
      <w:pPr>
        <w:pStyle w:val="ListBullet2"/>
      </w:pPr>
      <w:r>
        <w:t>Set to automatic</w:t>
      </w:r>
      <w:r w:rsidR="00E746B3">
        <w:t xml:space="preserve"> update method</w:t>
      </w:r>
      <w:r>
        <w:t xml:space="preserve">.  See </w:t>
      </w:r>
      <w:hyperlink w:anchor="_End-User_Permission_Attributes" w:history="1">
        <w:r w:rsidRPr="00610AD0">
          <w:rPr>
            <w:rStyle w:val="Hyperlink"/>
            <w:rFonts w:cs="Arial"/>
          </w:rPr>
          <w:t>End-User Permission Attributes</w:t>
        </w:r>
      </w:hyperlink>
      <w:r>
        <w:t>.</w:t>
      </w:r>
    </w:p>
    <w:p w:rsidR="00E746B3" w:rsidRDefault="00E746B3" w:rsidP="00E74132">
      <w:pPr>
        <w:pStyle w:val="ListBullet2"/>
      </w:pPr>
      <w:r>
        <w:t>Delete</w:t>
      </w:r>
      <w:r w:rsidR="00610AD0">
        <w:t xml:space="preserve">- deletes </w:t>
      </w:r>
      <w:r w:rsidR="00317060">
        <w:t>specific</w:t>
      </w:r>
      <w:r w:rsidR="00610AD0">
        <w:t xml:space="preserve"> end-user permission</w:t>
      </w:r>
      <w:r w:rsidR="00380802">
        <w:t xml:space="preserve"> for the category.</w:t>
      </w:r>
    </w:p>
    <w:p w:rsidR="00E746B3" w:rsidRPr="00E746B3" w:rsidRDefault="00CF0455" w:rsidP="00E74132">
      <w:pPr>
        <w:pStyle w:val="ListNumber"/>
      </w:pPr>
      <w:r>
        <w:t>Click Close.</w:t>
      </w:r>
    </w:p>
    <w:p w:rsidR="00F2003D" w:rsidRDefault="00F2003D" w:rsidP="00F2003D">
      <w:pPr>
        <w:pStyle w:val="Heading3"/>
      </w:pPr>
      <w:bookmarkStart w:id="770" w:name="_Additional_Category_Entitlement_1"/>
      <w:bookmarkStart w:id="771" w:name="_Toc332632056"/>
      <w:bookmarkEnd w:id="770"/>
      <w:r>
        <w:t>Additional Category Entitlement Settings</w:t>
      </w:r>
      <w:bookmarkEnd w:id="771"/>
      <w:r>
        <w:t xml:space="preserve"> </w:t>
      </w:r>
    </w:p>
    <w:p w:rsidR="00F2003D" w:rsidRDefault="00F2003D" w:rsidP="00580ACD">
      <w:r>
        <w:t>The following additional setting</w:t>
      </w:r>
      <w:r w:rsidR="00580ACD">
        <w:t>s are</w:t>
      </w:r>
      <w:r>
        <w:t xml:space="preserve"> available at the lower part of the </w:t>
      </w:r>
      <w:r w:rsidR="00580ACD">
        <w:t>E</w:t>
      </w:r>
      <w:r>
        <w:t>ntitlements tab:</w:t>
      </w:r>
    </w:p>
    <w:p w:rsidR="00F2003D" w:rsidRPr="00F748BA" w:rsidRDefault="00F2003D" w:rsidP="00F2003D">
      <w:r w:rsidRPr="00406B65">
        <w:rPr>
          <w:noProof/>
          <w:lang w:val="en-US" w:bidi="he-IL"/>
        </w:rPr>
        <w:drawing>
          <wp:inline distT="0" distB="0" distL="0" distR="0" wp14:anchorId="18E89708" wp14:editId="2DF6DEE8">
            <wp:extent cx="5949280" cy="3990975"/>
            <wp:effectExtent l="19050" t="19050" r="13970" b="9525"/>
            <wp:docPr id="12339" name="Picture 1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949280" cy="3990975"/>
                    </a:xfrm>
                    <a:prstGeom prst="rect">
                      <a:avLst/>
                    </a:prstGeom>
                    <a:ln>
                      <a:solidFill>
                        <a:schemeClr val="accent1"/>
                      </a:solidFill>
                    </a:ln>
                  </pic:spPr>
                </pic:pic>
              </a:graphicData>
            </a:graphic>
          </wp:inline>
        </w:drawing>
      </w:r>
    </w:p>
    <w:p w:rsidR="00F2003D" w:rsidRPr="007530E7" w:rsidRDefault="00F2003D" w:rsidP="00F2003D">
      <w:pPr>
        <w:pStyle w:val="ListBullet"/>
        <w:spacing w:before="360" w:after="240"/>
        <w:outlineLvl w:val="2"/>
      </w:pPr>
      <w:r w:rsidRPr="007530E7">
        <w:rPr>
          <w:b/>
          <w:bCs/>
        </w:rPr>
        <w:t>Category Owner</w:t>
      </w:r>
      <w:r w:rsidRPr="007530E7">
        <w:t xml:space="preserve"> – a category attribute, for setting one of the channel managers as the </w:t>
      </w:r>
      <w:r w:rsidRPr="007530E7">
        <w:lastRenderedPageBreak/>
        <w:t>channel o</w:t>
      </w:r>
      <w:r>
        <w:t>wner for any applicative need. The category owner is automatically set with a manager permission level for the category.</w:t>
      </w:r>
      <w:r w:rsidR="00C04E81">
        <w:t xml:space="preserve"> See </w:t>
      </w:r>
      <w:hyperlink w:anchor="_Change_Category_Owner_1" w:history="1">
        <w:r w:rsidR="00F857C6" w:rsidRPr="00F857C6">
          <w:rPr>
            <w:rStyle w:val="Hyperlink"/>
            <w:rFonts w:cs="Arial"/>
          </w:rPr>
          <w:t>C</w:t>
        </w:r>
        <w:r w:rsidR="00C04E81" w:rsidRPr="00F857C6">
          <w:rPr>
            <w:rStyle w:val="Hyperlink"/>
            <w:rFonts w:cs="Arial"/>
          </w:rPr>
          <w:t>hange Owner</w:t>
        </w:r>
      </w:hyperlink>
      <w:r w:rsidR="00C04E81">
        <w:t>.</w:t>
      </w:r>
    </w:p>
    <w:p w:rsidR="00F857C6" w:rsidRDefault="00F2003D" w:rsidP="003301AB">
      <w:pPr>
        <w:pStyle w:val="ListBullet"/>
        <w:spacing w:before="360" w:after="240"/>
        <w:outlineLvl w:val="2"/>
      </w:pPr>
      <w:r w:rsidRPr="007530E7">
        <w:rPr>
          <w:b/>
          <w:bCs/>
        </w:rPr>
        <w:t xml:space="preserve">Default Permission Level </w:t>
      </w:r>
      <w:r w:rsidRPr="007530E7">
        <w:t>– a category attribute for setting a specific default permission level to the category, for supporting different applicative flows.</w:t>
      </w:r>
    </w:p>
    <w:p w:rsidR="00910704" w:rsidRDefault="00F2003D" w:rsidP="004B518A">
      <w:pPr>
        <w:pStyle w:val="ListBullet"/>
        <w:spacing w:before="360" w:after="240"/>
        <w:outlineLvl w:val="2"/>
      </w:pPr>
      <w:r w:rsidRPr="003301AB">
        <w:rPr>
          <w:b/>
          <w:bCs/>
        </w:rPr>
        <w:t>Moderate Content</w:t>
      </w:r>
      <w:r w:rsidRPr="007530E7">
        <w:t xml:space="preserve"> - a category attribute, for supporting the moderation of content prior it</w:t>
      </w:r>
      <w:r>
        <w:t>’s publishing in the channel. (M</w:t>
      </w:r>
      <w:r w:rsidRPr="007530E7">
        <w:t xml:space="preserve">oderation is </w:t>
      </w:r>
      <w:r>
        <w:t>configured</w:t>
      </w:r>
      <w:r w:rsidRPr="007530E7">
        <w:t xml:space="preserve"> through MediaS</w:t>
      </w:r>
      <w:r w:rsidR="00CF0455">
        <w:t>pace.)</w:t>
      </w:r>
      <w:bookmarkStart w:id="772" w:name="_D2HList_427_97_2_1_18_0_23"/>
      <w:bookmarkStart w:id="773" w:name="_D2HList_428_97_2_1_18_0_23_ListContinue"/>
      <w:bookmarkStart w:id="774" w:name="_D2HList_429_97_2_1_18_0_23_ListContinue"/>
      <w:bookmarkStart w:id="775" w:name="_D2HList_424_97_2_1_18_1_23"/>
      <w:bookmarkStart w:id="776" w:name="_D2HList_425_97_2_1_18_1_23_ListContinue"/>
      <w:bookmarkStart w:id="777" w:name="_D2HList_426_97_2_1_18_1_23_ListContinue"/>
      <w:bookmarkStart w:id="778" w:name="_D2HList_421_97_2_1_18_1_23"/>
      <w:bookmarkStart w:id="779" w:name="_D2HList_422_97_2_1_18_1_23_ListContinue"/>
      <w:bookmarkStart w:id="780" w:name="_D2HList_423_97_2_1_18_1_23_ListContinue"/>
      <w:bookmarkStart w:id="781" w:name="_D2HList_419_97_2_1_18_1_23"/>
      <w:bookmarkStart w:id="782" w:name="_D2HList_420_97_2_1_18_1_23_ListContinue"/>
      <w:bookmarkStart w:id="783" w:name="_D2HList_411_96_2_1_18_0_23"/>
      <w:bookmarkStart w:id="784" w:name="_D2HList_410_96_2_1_18_1_23"/>
      <w:bookmarkStart w:id="785" w:name="_D2HList_409_96_2_1_18_1_23"/>
      <w:bookmarkStart w:id="786" w:name="_D2HList_417_97_2_1_18_0_23"/>
      <w:bookmarkStart w:id="787" w:name="_D2HList_418_97_2_1_18_0_23_ListContinue"/>
      <w:bookmarkStart w:id="788" w:name="_D2HList_415_97_2_1_18_1_23"/>
      <w:bookmarkStart w:id="789" w:name="_D2HList_416_97_2_1_18_1_23_ListContinue"/>
      <w:bookmarkStart w:id="790" w:name="_D2HList_414_97_2_2_54_0_23"/>
      <w:bookmarkStart w:id="791" w:name="_D2HList_413_97_2_2_54_1_23"/>
      <w:bookmarkStart w:id="792" w:name="_D2HList_412_97_2_2_54_1_23"/>
      <w:bookmarkStart w:id="793" w:name="_D2HList_408_95_2_1_36_0_23"/>
      <w:bookmarkStart w:id="794" w:name="_D2HList_407_95_2_1_36_1_23"/>
      <w:bookmarkStart w:id="795" w:name="_D2HList_406_95_2_1_36_1_23"/>
      <w:bookmarkStart w:id="796" w:name="_D2HList_405_95_2_2_72_0_23"/>
      <w:bookmarkStart w:id="797" w:name="_D2HList_404_95_2_2_72_1_23"/>
      <w:bookmarkStart w:id="798" w:name="_D2HList_1219_175_2_1_37_1_23"/>
      <w:bookmarkStart w:id="799" w:name="_D2HList_1218_175_2_1_37_1_23"/>
      <w:bookmarkStart w:id="800" w:name="_D2HList_1217_175_2_1_37_1_23"/>
      <w:bookmarkStart w:id="801" w:name="_D2HList_1216_175_2_1_37_1_23"/>
      <w:bookmarkStart w:id="802" w:name="_Toc326444565"/>
      <w:bookmarkStart w:id="803" w:name="_Toc326444566"/>
      <w:bookmarkStart w:id="804" w:name="_Content_Privacy"/>
      <w:bookmarkStart w:id="805" w:name="_D2HList_403_94_2_1_18_0_23"/>
      <w:bookmarkStart w:id="806" w:name="_D2HList_402_94_2_1_18_1_23"/>
      <w:bookmarkStart w:id="807" w:name="_D2HList_401_94_2_1_18_1_23"/>
      <w:bookmarkStart w:id="808" w:name="_D2HList_400_94_2_1_18_1_23"/>
      <w:bookmarkStart w:id="809" w:name="_D2HList_399_94_2_1_18_1_23"/>
      <w:bookmarkStart w:id="810" w:name="_D2HList_398_94_2_1_18_1_23"/>
      <w:bookmarkStart w:id="811" w:name="_Toc326444567"/>
      <w:bookmarkStart w:id="812" w:name="_D2HList_397_93_2_1_20_0_23"/>
      <w:bookmarkStart w:id="813" w:name="_D2HList_396_93_2_1_20_1_23"/>
      <w:bookmarkStart w:id="814" w:name="_D2HList_395_93_2_1_20_1_23"/>
      <w:bookmarkStart w:id="815" w:name="_Toc326444568"/>
      <w:bookmarkStart w:id="816" w:name="_D2HList_394_92_2_1_18_0_23"/>
      <w:bookmarkStart w:id="817" w:name="_D2HList_393_92_2_1_18_1_23"/>
      <w:bookmarkStart w:id="818" w:name="_Toc326444569"/>
      <w:bookmarkStart w:id="819" w:name="_Category_Listing"/>
      <w:bookmarkStart w:id="820" w:name="_D2HList_392_91_2_1_36_0_23"/>
      <w:bookmarkStart w:id="821" w:name="_D2HList_391_91_2_1_36_1_23"/>
      <w:bookmarkStart w:id="822" w:name="_Toc326444570"/>
      <w:bookmarkStart w:id="823" w:name="_D2HList_390_90_2_1_36_0_23"/>
      <w:bookmarkStart w:id="824" w:name="_Toc326444571"/>
      <w:bookmarkStart w:id="825" w:name="_D2HList_389_89_2_1_18_0_23"/>
      <w:bookmarkStart w:id="826" w:name="_D2HList_381_88_3_2_54_0_0"/>
      <w:bookmarkStart w:id="827" w:name="_D2HList_380_88_3_2_54_2_0"/>
      <w:bookmarkStart w:id="828" w:name="_D2HList_379_88_3_2_54_2_0"/>
      <w:bookmarkStart w:id="829" w:name="_D2HList_388_89_2_1_36_2_23"/>
      <w:bookmarkStart w:id="830" w:name="_D2HList_387_89_3_2_72_0_0"/>
      <w:bookmarkStart w:id="831" w:name="_D2HList_386_89_3_2_72_2_0"/>
      <w:bookmarkStart w:id="832" w:name="_Toc326444572"/>
      <w:bookmarkStart w:id="833" w:name="_D2HList_385_89_2_1_36_2_23"/>
      <w:bookmarkStart w:id="834" w:name="_D2HList_384_89_2_1_36_2_23"/>
      <w:bookmarkStart w:id="835" w:name="_The_Categories_Tab"/>
      <w:bookmarkStart w:id="836" w:name="_Toc326444573"/>
      <w:bookmarkStart w:id="837" w:name="_Toc326457765"/>
      <w:bookmarkStart w:id="838" w:name="_Toc326517570"/>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r w:rsidR="00910704">
        <w:br w:type="page"/>
      </w:r>
    </w:p>
    <w:p w:rsidR="00910704" w:rsidRDefault="00910704" w:rsidP="005D5EE7">
      <w:pPr>
        <w:pStyle w:val="SuperHeading"/>
        <w:rPr>
          <w:noProof/>
        </w:rPr>
      </w:pPr>
      <w:commentRangeStart w:id="839"/>
      <w:r w:rsidRPr="00FD26C0">
        <w:lastRenderedPageBreak/>
        <w:t xml:space="preserve">Chapter </w:t>
      </w:r>
      <w:fldSimple w:instr="SEQ &quot;CHAPTER&quot;  \N \* MERGEFORMAT">
        <w:r w:rsidR="00D70539">
          <w:rPr>
            <w:noProof/>
          </w:rPr>
          <w:t>9</w:t>
        </w:r>
      </w:fldSimple>
      <w:commentRangeEnd w:id="839"/>
      <w:r w:rsidR="005D5EE7">
        <w:rPr>
          <w:rStyle w:val="CommentReference"/>
          <w:caps w:val="0"/>
          <w:color w:val="666560"/>
          <w:spacing w:val="0"/>
        </w:rPr>
        <w:commentReference w:id="839"/>
      </w:r>
    </w:p>
    <w:p w:rsidR="0093113C" w:rsidRDefault="00695311" w:rsidP="008F6BDF">
      <w:pPr>
        <w:pStyle w:val="Heading1"/>
      </w:pPr>
      <w:bookmarkStart w:id="840" w:name="_Managing_Categories"/>
      <w:bookmarkEnd w:id="840"/>
      <w:r>
        <w:t xml:space="preserve">Managing </w:t>
      </w:r>
      <w:r w:rsidR="0093113C">
        <w:t xml:space="preserve">Categories </w:t>
      </w:r>
      <w:bookmarkEnd w:id="836"/>
      <w:bookmarkEnd w:id="837"/>
      <w:bookmarkEnd w:id="838"/>
    </w:p>
    <w:p w:rsidR="00070453" w:rsidRDefault="00070453" w:rsidP="00070453">
      <w:pPr>
        <w:pStyle w:val="BodyText"/>
      </w:pPr>
      <w:r>
        <w:fldChar w:fldCharType="begin"/>
      </w:r>
      <w:r>
        <w:instrText xml:space="preserve"> TC "</w:instrText>
      </w:r>
      <w:fldSimple w:instr=" STYLEREF  SuperHeading  \* MERGEFORMAT ">
        <w:bookmarkStart w:id="841" w:name="_Toc332632057"/>
        <w:r w:rsidR="00D70539" w:rsidRPr="00D70539">
          <w:rPr>
            <w:noProof/>
            <w:lang w:val="en-GB"/>
          </w:rPr>
          <w:instrText>Chapter 9</w:instrText>
        </w:r>
      </w:fldSimple>
      <w:r>
        <w:instrText xml:space="preserve"> </w:instrText>
      </w:r>
      <w:r>
        <w:rPr>
          <w:lang w:val="en-GB"/>
        </w:rPr>
        <w:fldChar w:fldCharType="begin"/>
      </w:r>
      <w:r>
        <w:rPr>
          <w:lang w:val="en-GB"/>
        </w:rPr>
        <w:instrText xml:space="preserve"> STYLEREF  "Heading 1" </w:instrText>
      </w:r>
      <w:r>
        <w:rPr>
          <w:lang w:val="en-GB"/>
        </w:rPr>
        <w:fldChar w:fldCharType="separate"/>
      </w:r>
      <w:r w:rsidR="00D70539">
        <w:rPr>
          <w:noProof/>
          <w:lang w:val="en-GB"/>
        </w:rPr>
        <w:instrText>Managing Categories</w:instrText>
      </w:r>
      <w:bookmarkEnd w:id="841"/>
      <w:r>
        <w:rPr>
          <w:lang w:val="en-GB"/>
        </w:rPr>
        <w:fldChar w:fldCharType="end"/>
      </w:r>
      <w:r>
        <w:instrText xml:space="preserve">" \f C \l "1" </w:instrText>
      </w:r>
      <w:r>
        <w:fldChar w:fldCharType="end"/>
      </w:r>
      <w:r>
        <w:t xml:space="preserve">Media entries may be divided into categories. The different categories are built in a tree-like hierarchy where each category can include multiple sub-categories. </w:t>
      </w:r>
    </w:p>
    <w:p w:rsidR="00070453" w:rsidRPr="00070453" w:rsidRDefault="00070453" w:rsidP="009C04F1">
      <w:pPr>
        <w:rPr>
          <w:rStyle w:val="Hyperlink"/>
        </w:rPr>
      </w:pPr>
      <w:r>
        <w:t xml:space="preserve">Categories provide a logical structure for your site and assist with content management. You can use categories, along with metadata and filters to create manually or dynamically generated playlists.  </w:t>
      </w:r>
      <w:r>
        <w:rPr>
          <w:rFonts w:cs="Times New Roman"/>
        </w:rPr>
        <w:t>Categories may also be used for setting content entitlements to end-</w:t>
      </w:r>
      <w:r w:rsidR="00317060">
        <w:rPr>
          <w:rFonts w:cs="Times New Roman"/>
        </w:rPr>
        <w:t>users in</w:t>
      </w:r>
      <w:r>
        <w:rPr>
          <w:rFonts w:cs="Times New Roman"/>
        </w:rPr>
        <w:t xml:space="preserve"> various applications.  </w:t>
      </w:r>
      <w:r w:rsidRPr="00D03933">
        <w:rPr>
          <w:rFonts w:cs="Times New Roman"/>
        </w:rPr>
        <w:t>See</w:t>
      </w:r>
      <w:r>
        <w:rPr>
          <w:rFonts w:cs="Times New Roman"/>
        </w:rPr>
        <w:fldChar w:fldCharType="begin"/>
      </w:r>
      <w:r>
        <w:rPr>
          <w:rFonts w:cs="Times New Roman"/>
        </w:rPr>
        <w:instrText xml:space="preserve"> HYPERLINK  \l "_Entitlement_Settings" </w:instrText>
      </w:r>
      <w:r>
        <w:rPr>
          <w:rFonts w:cs="Times New Roman"/>
        </w:rPr>
        <w:fldChar w:fldCharType="separate"/>
      </w:r>
      <w:r w:rsidRPr="00070453">
        <w:rPr>
          <w:rStyle w:val="Hyperlink"/>
        </w:rPr>
        <w:t xml:space="preserve"> Entitlement Settings.</w:t>
      </w:r>
    </w:p>
    <w:p w:rsidR="00A54786" w:rsidRDefault="00070453" w:rsidP="003301AB">
      <w:pPr>
        <w:pStyle w:val="Heading2"/>
      </w:pPr>
      <w:r>
        <w:rPr>
          <w:rFonts w:cs="Times New Roman"/>
        </w:rPr>
        <w:fldChar w:fldCharType="end"/>
      </w:r>
      <w:bookmarkStart w:id="842" w:name="_Toc332632058"/>
      <w:r w:rsidR="00A54786">
        <w:t>Defining and Assigning Entry</w:t>
      </w:r>
      <w:r w:rsidR="00A54786">
        <w:rPr>
          <w:rStyle w:val="apple-converted-space"/>
          <w:color w:val="000000"/>
          <w:sz w:val="27"/>
          <w:szCs w:val="27"/>
        </w:rPr>
        <w:t> </w:t>
      </w:r>
      <w:r w:rsidR="00A54786">
        <w:t>Categories</w:t>
      </w:r>
      <w:bookmarkEnd w:id="842"/>
    </w:p>
    <w:p w:rsidR="00070453" w:rsidRDefault="00070453" w:rsidP="00070453">
      <w:pPr>
        <w:pStyle w:val="BodyText"/>
      </w:pPr>
      <w:r>
        <w:t>Categories are built in a tree-like hierarchy where each category can include multiple sub-categories. You can add, remove and edit categories from the Categories Tab. You can assign a media entry to a specific category from the Entries Tab.</w:t>
      </w:r>
    </w:p>
    <w:p w:rsidR="00070453" w:rsidRDefault="00070453" w:rsidP="009428D3">
      <w:pPr>
        <w:pStyle w:val="Procedure"/>
        <w:pPrChange w:id="843" w:author="Debbie Zioni" w:date="2012-08-15T20:03:00Z">
          <w:pPr>
            <w:pStyle w:val="Procedure"/>
          </w:pPr>
        </w:pPrChange>
      </w:pPr>
      <w:r>
        <w:t>To assign an entry to a specific category</w:t>
      </w:r>
    </w:p>
    <w:p w:rsidR="00070453" w:rsidRDefault="00070453" w:rsidP="00292207">
      <w:pPr>
        <w:pStyle w:val="ListNumber"/>
        <w:numPr>
          <w:ilvl w:val="0"/>
          <w:numId w:val="201"/>
        </w:numPr>
      </w:pPr>
      <w:r>
        <w:t>Go to the Content tab and select the Entries tab.</w:t>
      </w:r>
    </w:p>
    <w:p w:rsidR="00070453" w:rsidRPr="00D57044" w:rsidRDefault="00070453" w:rsidP="00070453">
      <w:pPr>
        <w:pStyle w:val="ListNumber"/>
      </w:pPr>
      <w:r w:rsidRPr="00D57044">
        <w:t xml:space="preserve">Click on the Entry. </w:t>
      </w:r>
    </w:p>
    <w:p w:rsidR="00070453" w:rsidRPr="00D57044" w:rsidRDefault="00070453" w:rsidP="00070453">
      <w:pPr>
        <w:pStyle w:val="ListNumber"/>
      </w:pPr>
      <w:r w:rsidRPr="00D57044">
        <w:t>Enter the C</w:t>
      </w:r>
      <w:r>
        <w:t>ategory</w:t>
      </w:r>
      <w:r w:rsidRPr="00D57044">
        <w:t xml:space="preserve"> in the Metadata tab.  </w:t>
      </w:r>
    </w:p>
    <w:p w:rsidR="00070453" w:rsidRPr="0054448D" w:rsidRDefault="00070453" w:rsidP="00070453">
      <w:pPr>
        <w:pStyle w:val="ListNumber"/>
      </w:pPr>
      <w:r w:rsidRPr="00D57044">
        <w:t>Click Save and Close</w:t>
      </w:r>
      <w:r>
        <w:t>.</w:t>
      </w:r>
    </w:p>
    <w:p w:rsidR="00070453" w:rsidRDefault="00070453" w:rsidP="009428D3">
      <w:pPr>
        <w:pStyle w:val="Procedure"/>
        <w:pPrChange w:id="844" w:author="Debbie Zioni" w:date="2012-08-15T20:03:00Z">
          <w:pPr>
            <w:pStyle w:val="Procedure"/>
          </w:pPr>
        </w:pPrChange>
      </w:pPr>
      <w:r>
        <w:t>To remove an entry from a category</w:t>
      </w:r>
    </w:p>
    <w:p w:rsidR="00070453" w:rsidRDefault="00070453" w:rsidP="00292207">
      <w:pPr>
        <w:pStyle w:val="ListNumber"/>
        <w:numPr>
          <w:ilvl w:val="0"/>
          <w:numId w:val="202"/>
        </w:numPr>
      </w:pPr>
      <w:r>
        <w:t>Go to the Content tab and select the Entries tab.</w:t>
      </w:r>
    </w:p>
    <w:p w:rsidR="00070453" w:rsidRPr="00D57044" w:rsidRDefault="00070453" w:rsidP="004B518A">
      <w:pPr>
        <w:pStyle w:val="ListNumber"/>
      </w:pPr>
      <w:r w:rsidRPr="00D57044">
        <w:t xml:space="preserve">Click on the Entry. </w:t>
      </w:r>
    </w:p>
    <w:p w:rsidR="00070453" w:rsidRDefault="00070453" w:rsidP="00070453">
      <w:pPr>
        <w:pStyle w:val="ListNumber"/>
      </w:pPr>
      <w:r>
        <w:t>Remove the category settings in the Metadata tab.</w:t>
      </w:r>
    </w:p>
    <w:p w:rsidR="00070453" w:rsidRDefault="00070453" w:rsidP="00070453">
      <w:pPr>
        <w:pStyle w:val="ListNumber"/>
      </w:pPr>
      <w:r>
        <w:t>Click Save.</w:t>
      </w:r>
    </w:p>
    <w:tbl>
      <w:tblPr>
        <w:tblW w:w="8714" w:type="dxa"/>
        <w:tblLayout w:type="fixed"/>
        <w:tblCellMar>
          <w:left w:w="62" w:type="dxa"/>
          <w:right w:w="62" w:type="dxa"/>
        </w:tblCellMar>
        <w:tblLook w:val="0000" w:firstRow="0" w:lastRow="0" w:firstColumn="0" w:lastColumn="0" w:noHBand="0" w:noVBand="0"/>
      </w:tblPr>
      <w:tblGrid>
        <w:gridCol w:w="929"/>
        <w:gridCol w:w="7785"/>
      </w:tblGrid>
      <w:tr w:rsidR="00070453" w:rsidRPr="00FD26C0" w:rsidTr="00D129A8">
        <w:trPr>
          <w:cantSplit/>
          <w:trHeight w:val="778"/>
        </w:trPr>
        <w:tc>
          <w:tcPr>
            <w:tcW w:w="929" w:type="dxa"/>
            <w:tcBorders>
              <w:top w:val="nil"/>
              <w:left w:val="nil"/>
              <w:bottom w:val="nil"/>
              <w:right w:val="nil"/>
            </w:tcBorders>
            <w:tcMar>
              <w:top w:w="0" w:type="dxa"/>
              <w:left w:w="62" w:type="dxa"/>
              <w:bottom w:w="0" w:type="dxa"/>
              <w:right w:w="62" w:type="dxa"/>
            </w:tcMar>
          </w:tcPr>
          <w:p w:rsidR="00070453" w:rsidRPr="00FD26C0" w:rsidRDefault="00070453" w:rsidP="00D129A8">
            <w:pPr>
              <w:pStyle w:val="BodyText"/>
            </w:pPr>
            <w:r>
              <w:rPr>
                <w:noProof/>
                <w:lang w:val="en-US" w:bidi="he-IL"/>
              </w:rPr>
              <w:drawing>
                <wp:inline distT="0" distB="0" distL="0" distR="0" wp14:anchorId="170DEF09" wp14:editId="0C97EDE9">
                  <wp:extent cx="568960" cy="53340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Icons.png"/>
                          <pic:cNvPicPr/>
                        </pic:nvPicPr>
                        <pic:blipFill>
                          <a:blip r:embed="rId20">
                            <a:extLst>
                              <a:ext uri="{28A0092B-C50C-407E-A947-70E740481C1C}">
                                <a14:useLocalDpi xmlns:a14="http://schemas.microsoft.com/office/drawing/2010/main" val="0"/>
                              </a:ext>
                            </a:extLst>
                          </a:blip>
                          <a:stretch>
                            <a:fillRect/>
                          </a:stretch>
                        </pic:blipFill>
                        <pic:spPr>
                          <a:xfrm>
                            <a:off x="0" y="0"/>
                            <a:ext cx="568960" cy="533400"/>
                          </a:xfrm>
                          <a:prstGeom prst="rect">
                            <a:avLst/>
                          </a:prstGeom>
                        </pic:spPr>
                      </pic:pic>
                    </a:graphicData>
                  </a:graphic>
                </wp:inline>
              </w:drawing>
            </w:r>
          </w:p>
        </w:tc>
        <w:tc>
          <w:tcPr>
            <w:tcW w:w="7785" w:type="dxa"/>
            <w:tcBorders>
              <w:top w:val="nil"/>
              <w:left w:val="nil"/>
              <w:bottom w:val="nil"/>
              <w:right w:val="nil"/>
            </w:tcBorders>
            <w:shd w:val="clear" w:color="auto" w:fill="E6E6E6"/>
            <w:tcMar>
              <w:top w:w="0" w:type="dxa"/>
              <w:left w:w="62" w:type="dxa"/>
              <w:bottom w:w="0" w:type="dxa"/>
              <w:right w:w="62" w:type="dxa"/>
            </w:tcMar>
          </w:tcPr>
          <w:p w:rsidR="00070453" w:rsidRPr="00FD26C0" w:rsidRDefault="00070453" w:rsidP="00D129A8">
            <w:pPr>
              <w:pStyle w:val="BodyText"/>
            </w:pPr>
            <w:r w:rsidRPr="00FD26C0">
              <w:rPr>
                <w:rStyle w:val="SpecialBold"/>
              </w:rPr>
              <w:t>NOTE:</w:t>
            </w:r>
            <w:r w:rsidRPr="00FD26C0">
              <w:t xml:space="preserve"> </w:t>
            </w:r>
            <w:r>
              <w:t xml:space="preserve">When you click Delete in the Entries </w:t>
            </w:r>
            <w:r w:rsidR="000A6838">
              <w:t>table, t</w:t>
            </w:r>
            <w:r>
              <w:t>he entry will be deleted from the account and not only from the category that is currently selected. See</w:t>
            </w:r>
            <w:hyperlink w:anchor="_Delete_Multiple_Entries" w:history="1">
              <w:r w:rsidRPr="003301AB">
                <w:rPr>
                  <w:rStyle w:val="Hyperlink"/>
                  <w:rFonts w:cs="Arial"/>
                </w:rPr>
                <w:t xml:space="preserve"> </w:t>
              </w:r>
              <w:r w:rsidRPr="003301AB">
                <w:rPr>
                  <w:rStyle w:val="Hyperlink"/>
                </w:rPr>
                <w:t>Delete Entry</w:t>
              </w:r>
            </w:hyperlink>
            <w:r w:rsidRPr="003301AB">
              <w:rPr>
                <w:rStyle w:val="Hyperlink"/>
              </w:rPr>
              <w:t>.</w:t>
            </w:r>
          </w:p>
        </w:tc>
      </w:tr>
    </w:tbl>
    <w:p w:rsidR="00070453" w:rsidRPr="00391BDC" w:rsidRDefault="00070453" w:rsidP="00070453">
      <w:pPr>
        <w:pStyle w:val="Heading2"/>
      </w:pPr>
      <w:bookmarkStart w:id="845" w:name="_Toc332632059"/>
      <w:r>
        <w:t xml:space="preserve">Categories </w:t>
      </w:r>
      <w:r w:rsidRPr="00391BDC">
        <w:t>Table</w:t>
      </w:r>
      <w:bookmarkEnd w:id="845"/>
    </w:p>
    <w:p w:rsidR="00070453" w:rsidRDefault="00070453" w:rsidP="00070453">
      <w:pPr>
        <w:pStyle w:val="BodyText"/>
      </w:pPr>
      <w:r>
        <w:t xml:space="preserve">The Categories Table lists the categories in your account and provides a way to edit the category’s specific metadata and entitlement settings. You can edit each a specific category from the Edit Category window or apply actions on several categories simultaneously from the Bulk Actions Menu. </w:t>
      </w:r>
    </w:p>
    <w:p w:rsidR="00070453" w:rsidRDefault="00070453" w:rsidP="00070453">
      <w:pPr>
        <w:pStyle w:val="Heading3"/>
        <w:keepNext/>
      </w:pPr>
      <w:bookmarkStart w:id="846" w:name="_Adding/Editing_a_Specific"/>
      <w:bookmarkStart w:id="847" w:name="_Toc332632060"/>
      <w:bookmarkEnd w:id="846"/>
      <w:r>
        <w:lastRenderedPageBreak/>
        <w:t>Adding/Editing a Specific Category</w:t>
      </w:r>
      <w:bookmarkEnd w:id="847"/>
    </w:p>
    <w:p w:rsidR="00070453" w:rsidRDefault="00070453" w:rsidP="009428D3">
      <w:pPr>
        <w:pStyle w:val="Procedure"/>
        <w:pPrChange w:id="848" w:author="Debbie Zioni" w:date="2012-08-15T20:03:00Z">
          <w:pPr>
            <w:pStyle w:val="Procedure"/>
          </w:pPr>
        </w:pPrChange>
      </w:pPr>
      <w:r>
        <w:t xml:space="preserve">To add a category </w:t>
      </w:r>
    </w:p>
    <w:p w:rsidR="00070453" w:rsidRDefault="00070453" w:rsidP="00292207">
      <w:pPr>
        <w:pStyle w:val="ListNumber"/>
        <w:numPr>
          <w:ilvl w:val="0"/>
          <w:numId w:val="203"/>
        </w:numPr>
      </w:pPr>
      <w:r>
        <w:t>Select the Content tab and then select the Categories tab.</w:t>
      </w:r>
    </w:p>
    <w:p w:rsidR="00070453" w:rsidRDefault="00070453" w:rsidP="004B518A">
      <w:pPr>
        <w:pStyle w:val="ListNumber"/>
      </w:pPr>
      <w:r>
        <w:t>Select Add Category.</w:t>
      </w:r>
    </w:p>
    <w:p w:rsidR="00070453" w:rsidRPr="003B0FEB" w:rsidRDefault="00070453" w:rsidP="00070453">
      <w:pPr>
        <w:pStyle w:val="ListContinue"/>
      </w:pPr>
      <w:r>
        <w:t>The New Category window is displayed.</w:t>
      </w:r>
    </w:p>
    <w:p w:rsidR="00070453" w:rsidRDefault="00070453" w:rsidP="00070453">
      <w:pPr>
        <w:pStyle w:val="ListContinue"/>
        <w:rPr>
          <w:rFonts w:eastAsiaTheme="minorEastAsia"/>
        </w:rPr>
      </w:pPr>
      <w:r w:rsidRPr="003301AB">
        <w:rPr>
          <w:rFonts w:eastAsiaTheme="minorEastAsia"/>
          <w:noProof/>
          <w:lang w:val="en-US" w:bidi="he-IL"/>
        </w:rPr>
        <w:drawing>
          <wp:inline distT="0" distB="0" distL="0" distR="0" wp14:anchorId="207F5CD8" wp14:editId="51199CAA">
            <wp:extent cx="5429064" cy="3621405"/>
            <wp:effectExtent l="0" t="0" r="63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categories_add.png"/>
                    <pic:cNvPicPr/>
                  </pic:nvPicPr>
                  <pic:blipFill>
                    <a:blip r:embed="rId158">
                      <a:extLst>
                        <a:ext uri="{28A0092B-C50C-407E-A947-70E740481C1C}">
                          <a14:useLocalDpi xmlns:a14="http://schemas.microsoft.com/office/drawing/2010/main" val="0"/>
                        </a:ext>
                      </a:extLst>
                    </a:blip>
                    <a:stretch>
                      <a:fillRect/>
                    </a:stretch>
                  </pic:blipFill>
                  <pic:spPr>
                    <a:xfrm>
                      <a:off x="0" y="0"/>
                      <a:ext cx="5429064" cy="3621405"/>
                    </a:xfrm>
                    <a:prstGeom prst="rect">
                      <a:avLst/>
                    </a:prstGeom>
                  </pic:spPr>
                </pic:pic>
              </a:graphicData>
            </a:graphic>
          </wp:inline>
        </w:drawing>
      </w:r>
    </w:p>
    <w:p w:rsidR="00070453" w:rsidRDefault="00070453" w:rsidP="00070453">
      <w:pPr>
        <w:pStyle w:val="ListNumber"/>
        <w:rPr>
          <w:rFonts w:eastAsiaTheme="minorEastAsia"/>
        </w:rPr>
      </w:pPr>
      <w:r>
        <w:rPr>
          <w:rFonts w:eastAsiaTheme="minorEastAsia"/>
        </w:rPr>
        <w:t xml:space="preserve">Select No Parent if you want the category to be at the top level or select the parent category under which the new category should be created and select Next. We recommend that you minimize </w:t>
      </w:r>
      <w:r w:rsidR="00317060">
        <w:rPr>
          <w:rFonts w:eastAsiaTheme="minorEastAsia"/>
        </w:rPr>
        <w:t>categories</w:t>
      </w:r>
      <w:r>
        <w:rPr>
          <w:rFonts w:eastAsiaTheme="minorEastAsia"/>
        </w:rPr>
        <w:t xml:space="preserve"> at the top level. The New Category window is displayed.</w:t>
      </w:r>
    </w:p>
    <w:p w:rsidR="00070453" w:rsidRDefault="00070453" w:rsidP="00070453">
      <w:pPr>
        <w:pStyle w:val="ListContinue"/>
      </w:pPr>
      <w:r w:rsidRPr="003301AB">
        <w:rPr>
          <w:rFonts w:eastAsiaTheme="minorEastAsia"/>
          <w:noProof/>
          <w:lang w:val="en-US" w:bidi="he-IL"/>
        </w:rPr>
        <w:lastRenderedPageBreak/>
        <w:drawing>
          <wp:inline distT="0" distB="0" distL="0" distR="0" wp14:anchorId="5E9C0990" wp14:editId="2327B10E">
            <wp:extent cx="5943600" cy="3904615"/>
            <wp:effectExtent l="0" t="0" r="0" b="635"/>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new_cat.png"/>
                    <pic:cNvPicPr/>
                  </pic:nvPicPr>
                  <pic:blipFill>
                    <a:blip r:embed="rId159">
                      <a:extLst>
                        <a:ext uri="{28A0092B-C50C-407E-A947-70E740481C1C}">
                          <a14:useLocalDpi xmlns:a14="http://schemas.microsoft.com/office/drawing/2010/main" val="0"/>
                        </a:ext>
                      </a:extLst>
                    </a:blip>
                    <a:stretch>
                      <a:fillRect/>
                    </a:stretch>
                  </pic:blipFill>
                  <pic:spPr>
                    <a:xfrm>
                      <a:off x="0" y="0"/>
                      <a:ext cx="5943600" cy="3904615"/>
                    </a:xfrm>
                    <a:prstGeom prst="rect">
                      <a:avLst/>
                    </a:prstGeom>
                  </pic:spPr>
                </pic:pic>
              </a:graphicData>
            </a:graphic>
          </wp:inline>
        </w:drawing>
      </w:r>
    </w:p>
    <w:p w:rsidR="00070453" w:rsidRDefault="009428D3">
      <w:pPr>
        <w:pStyle w:val="ListNumber"/>
      </w:pPr>
      <w:hyperlink w:anchor="_Adding_Metadata_to_1" w:history="1">
        <w:r w:rsidR="00312897" w:rsidRPr="003301AB">
          <w:rPr>
            <w:rStyle w:val="Hyperlink"/>
            <w:rFonts w:cs="Arial"/>
          </w:rPr>
          <w:t>Add metadata</w:t>
        </w:r>
      </w:hyperlink>
      <w:r w:rsidR="00312897">
        <w:t xml:space="preserve"> and</w:t>
      </w:r>
      <w:r w:rsidR="00070453">
        <w:t xml:space="preserve"> click Save &amp; Close.</w:t>
      </w:r>
    </w:p>
    <w:p w:rsidR="00070453" w:rsidRDefault="00070453" w:rsidP="00070453">
      <w:pPr>
        <w:pStyle w:val="Heading3"/>
      </w:pPr>
      <w:bookmarkStart w:id="849" w:name="_Adding_Metadata_to_1"/>
      <w:bookmarkStart w:id="850" w:name="_Toc332632061"/>
      <w:bookmarkEnd w:id="849"/>
      <w:r>
        <w:t>Adding Metadata to a Category</w:t>
      </w:r>
      <w:bookmarkEnd w:id="850"/>
    </w:p>
    <w:p w:rsidR="00070453" w:rsidRDefault="00070453" w:rsidP="00070453">
      <w:r>
        <w:t>You can add or edit metadata to a category or to multiple categories.</w:t>
      </w:r>
    </w:p>
    <w:p w:rsidR="00070453" w:rsidRDefault="00070453" w:rsidP="009428D3">
      <w:pPr>
        <w:pStyle w:val="Procedure"/>
        <w:pPrChange w:id="851" w:author="Debbie Zioni" w:date="2012-08-15T20:03:00Z">
          <w:pPr>
            <w:pStyle w:val="Procedure"/>
          </w:pPr>
        </w:pPrChange>
      </w:pPr>
      <w:r>
        <w:t>To add/edit metadata to a category</w:t>
      </w:r>
    </w:p>
    <w:p w:rsidR="00070453" w:rsidRDefault="00070453" w:rsidP="00292207">
      <w:pPr>
        <w:pStyle w:val="ListNumber"/>
        <w:numPr>
          <w:ilvl w:val="0"/>
          <w:numId w:val="204"/>
        </w:numPr>
      </w:pPr>
      <w:r>
        <w:t>Select the Content tab and then select the Categories tab.</w:t>
      </w:r>
    </w:p>
    <w:p w:rsidR="00070453" w:rsidRDefault="00070453" w:rsidP="00070453">
      <w:pPr>
        <w:pStyle w:val="ListNumber"/>
      </w:pPr>
      <w:r>
        <w:t>Click on a category. Edit Category window is displayed.</w:t>
      </w:r>
    </w:p>
    <w:p w:rsidR="00070453" w:rsidRDefault="00070453" w:rsidP="00070453">
      <w:pPr>
        <w:pStyle w:val="ListNumber"/>
      </w:pPr>
      <w:r w:rsidRPr="00391A9A">
        <w:t>In</w:t>
      </w:r>
      <w:r>
        <w:t xml:space="preserve"> the </w:t>
      </w:r>
      <w:r w:rsidRPr="00B1251C">
        <w:t>Metadata</w:t>
      </w:r>
      <w:r>
        <w:t xml:space="preserve"> tab, add or edit the metadata information. Enter a </w:t>
      </w:r>
    </w:p>
    <w:p w:rsidR="00070453" w:rsidRDefault="00070453" w:rsidP="00292207">
      <w:pPr>
        <w:pStyle w:val="ListNumber20"/>
        <w:numPr>
          <w:ilvl w:val="0"/>
          <w:numId w:val="205"/>
        </w:numPr>
      </w:pPr>
      <w:r>
        <w:t xml:space="preserve">Name </w:t>
      </w:r>
    </w:p>
    <w:p w:rsidR="00070453" w:rsidRDefault="00070453" w:rsidP="00292207">
      <w:pPr>
        <w:pStyle w:val="ListNumber2"/>
        <w:numPr>
          <w:ilvl w:val="0"/>
          <w:numId w:val="104"/>
        </w:numPr>
      </w:pPr>
      <w:r>
        <w:t>Description (Optional).</w:t>
      </w:r>
    </w:p>
    <w:p w:rsidR="00070453" w:rsidRDefault="00070453" w:rsidP="00292207">
      <w:pPr>
        <w:pStyle w:val="ListNumber2"/>
        <w:numPr>
          <w:ilvl w:val="0"/>
          <w:numId w:val="104"/>
        </w:numPr>
      </w:pPr>
      <w:r>
        <w:t>Tags.(Optional)</w:t>
      </w:r>
    </w:p>
    <w:p w:rsidR="00070453" w:rsidRDefault="00070453" w:rsidP="00292207">
      <w:pPr>
        <w:pStyle w:val="ListNumber2"/>
        <w:numPr>
          <w:ilvl w:val="0"/>
          <w:numId w:val="104"/>
        </w:numPr>
      </w:pPr>
      <w:r w:rsidRPr="00B1251C">
        <w:t>Reference ID</w:t>
      </w:r>
      <w:r>
        <w:t xml:space="preserve"> (Optional). </w:t>
      </w:r>
    </w:p>
    <w:p w:rsidR="00070453" w:rsidRDefault="00070453" w:rsidP="00070453">
      <w:pPr>
        <w:pStyle w:val="ListContinue"/>
      </w:pPr>
      <w:r>
        <w:rPr>
          <w:noProof/>
          <w:lang w:val="en-US" w:bidi="he-IL"/>
        </w:rPr>
        <w:lastRenderedPageBreak/>
        <w:drawing>
          <wp:inline distT="0" distB="0" distL="0" distR="0" wp14:anchorId="5B89C62C" wp14:editId="4F8460CC">
            <wp:extent cx="5934075" cy="3962400"/>
            <wp:effectExtent l="0" t="0" r="9525" b="0"/>
            <wp:docPr id="12297" name="Picture 1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34075" cy="3962400"/>
                    </a:xfrm>
                    <a:prstGeom prst="rect">
                      <a:avLst/>
                    </a:prstGeom>
                    <a:noFill/>
                    <a:ln>
                      <a:noFill/>
                    </a:ln>
                  </pic:spPr>
                </pic:pic>
              </a:graphicData>
            </a:graphic>
          </wp:inline>
        </w:drawing>
      </w:r>
    </w:p>
    <w:p w:rsidR="00070453" w:rsidRDefault="00070453" w:rsidP="00B861C9">
      <w:pPr>
        <w:pStyle w:val="ListNumber"/>
      </w:pPr>
      <w:r>
        <w:t>If you have Custom Data for categories, you can edit the Custom Data fields for the category. For multiple schemas, use the drop down Jump To menu to select the schema values you want to edit for the category. See</w:t>
      </w:r>
      <w:r w:rsidR="00B861C9">
        <w:t xml:space="preserve"> </w:t>
      </w:r>
      <w:hyperlink w:anchor="_Managing_Schemas_2" w:history="1">
        <w:r w:rsidR="00B861C9" w:rsidRPr="00B861C9">
          <w:rPr>
            <w:rStyle w:val="Hyperlink"/>
          </w:rPr>
          <w:t>Managing Schemas</w:t>
        </w:r>
      </w:hyperlink>
      <w:r>
        <w:t xml:space="preserve"> for more information.</w:t>
      </w:r>
    </w:p>
    <w:p w:rsidR="00070453" w:rsidRDefault="00070453" w:rsidP="00070453">
      <w:pPr>
        <w:pStyle w:val="ListNumber"/>
      </w:pPr>
      <w:r>
        <w:t xml:space="preserve">Click </w:t>
      </w:r>
      <w:r w:rsidRPr="00B1251C">
        <w:t xml:space="preserve">Save </w:t>
      </w:r>
      <w:r>
        <w:t xml:space="preserve">&amp; </w:t>
      </w:r>
      <w:r w:rsidRPr="00B1251C">
        <w:t>Close</w:t>
      </w:r>
      <w:r>
        <w:t>.</w:t>
      </w:r>
    </w:p>
    <w:p w:rsidR="00070453" w:rsidRDefault="00070453" w:rsidP="00070453">
      <w:pPr>
        <w:pStyle w:val="Heading3"/>
      </w:pPr>
      <w:bookmarkStart w:id="852" w:name="_Toc332632062"/>
      <w:r>
        <w:t>Editing the Entitlement Settings of a Category</w:t>
      </w:r>
      <w:bookmarkEnd w:id="852"/>
    </w:p>
    <w:p w:rsidR="00070453" w:rsidRDefault="00070453" w:rsidP="003301AB">
      <w:r>
        <w:t xml:space="preserve">When a category is set to have entitlement settings for an application, the category’s Entitlements tab is displayed for editing.  See </w:t>
      </w:r>
      <w:r w:rsidRPr="00A05F94">
        <w:t xml:space="preserve">Managing Content </w:t>
      </w:r>
      <w:r w:rsidR="00317060" w:rsidRPr="00A05F94">
        <w:t>Entitlement</w:t>
      </w:r>
      <w:r w:rsidR="00317060">
        <w:t xml:space="preserve"> for</w:t>
      </w:r>
      <w:r>
        <w:t xml:space="preserve"> more information.</w:t>
      </w:r>
    </w:p>
    <w:p w:rsidR="00070453" w:rsidRDefault="00070453" w:rsidP="00070453"/>
    <w:tbl>
      <w:tblPr>
        <w:tblW w:w="9570" w:type="dxa"/>
        <w:tblLayout w:type="fixed"/>
        <w:tblCellMar>
          <w:top w:w="3402" w:type="dxa"/>
          <w:left w:w="3402" w:type="dxa"/>
          <w:bottom w:w="3402" w:type="dxa"/>
          <w:right w:w="3402" w:type="dxa"/>
        </w:tblCellMar>
        <w:tblLook w:val="0000" w:firstRow="0" w:lastRow="0" w:firstColumn="0" w:lastColumn="0" w:noHBand="0" w:noVBand="0"/>
      </w:tblPr>
      <w:tblGrid>
        <w:gridCol w:w="1020"/>
        <w:gridCol w:w="8550"/>
      </w:tblGrid>
      <w:tr w:rsidR="00070453" w:rsidRPr="00A75990" w:rsidTr="00D129A8">
        <w:trPr>
          <w:cantSplit/>
        </w:trPr>
        <w:tc>
          <w:tcPr>
            <w:tcW w:w="1020" w:type="dxa"/>
            <w:tcMar>
              <w:top w:w="0" w:type="dxa"/>
              <w:left w:w="62" w:type="dxa"/>
              <w:bottom w:w="0" w:type="dxa"/>
              <w:right w:w="62" w:type="dxa"/>
            </w:tcMar>
          </w:tcPr>
          <w:p w:rsidR="00070453" w:rsidRPr="00A75990" w:rsidRDefault="00070453" w:rsidP="00D129A8">
            <w:pPr>
              <w:pStyle w:val="Note"/>
            </w:pPr>
            <w:r>
              <w:rPr>
                <w:noProof/>
                <w:lang w:val="en-US" w:bidi="he-IL"/>
              </w:rPr>
              <w:drawing>
                <wp:inline distT="0" distB="0" distL="0" distR="0" wp14:anchorId="248251A5" wp14:editId="3682F11F">
                  <wp:extent cx="469392" cy="440055"/>
                  <wp:effectExtent l="0" t="0" r="6985" b="0"/>
                  <wp:docPr id="12298" name="Picture 1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Icons.png"/>
                          <pic:cNvPicPr/>
                        </pic:nvPicPr>
                        <pic:blipFill>
                          <a:blip r:embed="rId20">
                            <a:extLst>
                              <a:ext uri="{28A0092B-C50C-407E-A947-70E740481C1C}">
                                <a14:useLocalDpi xmlns:a14="http://schemas.microsoft.com/office/drawing/2010/main" val="0"/>
                              </a:ext>
                            </a:extLst>
                          </a:blip>
                          <a:stretch>
                            <a:fillRect/>
                          </a:stretch>
                        </pic:blipFill>
                        <pic:spPr>
                          <a:xfrm>
                            <a:off x="0" y="0"/>
                            <a:ext cx="471233" cy="441781"/>
                          </a:xfrm>
                          <a:prstGeom prst="rect">
                            <a:avLst/>
                          </a:prstGeom>
                        </pic:spPr>
                      </pic:pic>
                    </a:graphicData>
                  </a:graphic>
                </wp:inline>
              </w:drawing>
            </w:r>
          </w:p>
        </w:tc>
        <w:tc>
          <w:tcPr>
            <w:tcW w:w="8550" w:type="dxa"/>
            <w:shd w:val="clear" w:color="auto" w:fill="F2F4D5"/>
            <w:tcMar>
              <w:top w:w="0" w:type="dxa"/>
              <w:left w:w="62" w:type="dxa"/>
              <w:bottom w:w="0" w:type="dxa"/>
              <w:right w:w="62" w:type="dxa"/>
            </w:tcMar>
          </w:tcPr>
          <w:p w:rsidR="00070453" w:rsidRPr="00A75990" w:rsidRDefault="00070453" w:rsidP="00D129A8">
            <w:pPr>
              <w:pStyle w:val="Note"/>
            </w:pPr>
            <w:r w:rsidRPr="00A75990">
              <w:rPr>
                <w:rStyle w:val="SpecialBold"/>
                <w:rFonts w:asciiTheme="minorBidi" w:hAnsiTheme="minorBidi" w:cstheme="minorBidi"/>
              </w:rPr>
              <w:t>NOTE:</w:t>
            </w:r>
            <w:r>
              <w:t xml:space="preserve"> </w:t>
            </w:r>
            <w:r w:rsidRPr="00370997">
              <w:t xml:space="preserve">Entitlement Settings are </w:t>
            </w:r>
            <w:r>
              <w:t xml:space="preserve">added to categories </w:t>
            </w:r>
            <w:r w:rsidRPr="00370997">
              <w:t>as part of the MediaSpace in</w:t>
            </w:r>
            <w:r>
              <w:t xml:space="preserve">stallation. For other purposes, Entitlement Settings can be added to categories from the </w:t>
            </w:r>
            <w:hyperlink w:anchor="_Integration_Settings_1" w:history="1">
              <w:r w:rsidR="00165B85" w:rsidRPr="00165B85">
                <w:rPr>
                  <w:rStyle w:val="Hyperlink"/>
                  <w:rFonts w:cs="Arial"/>
                </w:rPr>
                <w:t>Integration Settings</w:t>
              </w:r>
            </w:hyperlink>
            <w:r w:rsidR="00165B85">
              <w:t xml:space="preserve"> </w:t>
            </w:r>
            <w:r w:rsidR="00165B85" w:rsidRPr="00661DBE">
              <w:t>page under the Settings tab.</w:t>
            </w:r>
          </w:p>
        </w:tc>
      </w:tr>
    </w:tbl>
    <w:p w:rsidR="00070453" w:rsidRDefault="00070453" w:rsidP="00070453">
      <w:pPr>
        <w:pStyle w:val="BodyText"/>
      </w:pPr>
    </w:p>
    <w:p w:rsidR="00070453" w:rsidRDefault="00070453" w:rsidP="009428D3">
      <w:pPr>
        <w:pStyle w:val="Procedure"/>
        <w:pPrChange w:id="853" w:author="Debbie Zioni" w:date="2012-08-15T20:03:00Z">
          <w:pPr>
            <w:pStyle w:val="Procedure"/>
          </w:pPr>
        </w:pPrChange>
      </w:pPr>
      <w:r>
        <w:t>To edit Entitlement Settings of  a category</w:t>
      </w:r>
    </w:p>
    <w:p w:rsidR="00070453" w:rsidRDefault="00070453" w:rsidP="00292207">
      <w:pPr>
        <w:pStyle w:val="ListNumber"/>
        <w:numPr>
          <w:ilvl w:val="0"/>
          <w:numId w:val="206"/>
        </w:numPr>
      </w:pPr>
      <w:r>
        <w:t>Select the Content tab and then select the Categories tab.</w:t>
      </w:r>
    </w:p>
    <w:p w:rsidR="00070453" w:rsidRDefault="00070453" w:rsidP="00070453">
      <w:pPr>
        <w:pStyle w:val="ListNumber"/>
      </w:pPr>
      <w:r>
        <w:t>Click on a category. The Edit Category window is displayed.</w:t>
      </w:r>
    </w:p>
    <w:p w:rsidR="00070453" w:rsidRDefault="00070453" w:rsidP="00070453">
      <w:pPr>
        <w:pStyle w:val="ListNumber"/>
      </w:pPr>
      <w:r w:rsidRPr="00391A9A">
        <w:t>In</w:t>
      </w:r>
      <w:r>
        <w:t xml:space="preserve"> the Entitlements tab, edit the Entitlement Settings options, set a category owner and any specific end-user permissions you want to set to the category for your application. Informative tooltips are available for each one of the options.  See </w:t>
      </w:r>
      <w:hyperlink w:anchor="_Content_Entitlement" w:history="1">
        <w:r w:rsidRPr="00A05F94">
          <w:rPr>
            <w:rStyle w:val="Hyperlink"/>
            <w:rFonts w:cs="Arial"/>
          </w:rPr>
          <w:t>Managing Content Entitlement</w:t>
        </w:r>
      </w:hyperlink>
      <w:r w:rsidR="00A05F94">
        <w:t xml:space="preserve"> </w:t>
      </w:r>
      <w:r>
        <w:t>for more information.</w:t>
      </w:r>
    </w:p>
    <w:p w:rsidR="00070453" w:rsidRDefault="00070453" w:rsidP="00070453">
      <w:pPr>
        <w:pStyle w:val="ListNumber"/>
      </w:pPr>
      <w:r>
        <w:t xml:space="preserve">Click </w:t>
      </w:r>
      <w:r w:rsidRPr="00B1251C">
        <w:t xml:space="preserve">Save </w:t>
      </w:r>
      <w:r>
        <w:t xml:space="preserve">&amp; </w:t>
      </w:r>
      <w:r w:rsidRPr="00B1251C">
        <w:t>Close</w:t>
      </w:r>
      <w:r>
        <w:t>.</w:t>
      </w:r>
    </w:p>
    <w:p w:rsidR="00070453" w:rsidRPr="008D2A36" w:rsidRDefault="00D129A8" w:rsidP="003301AB">
      <w:pPr>
        <w:pStyle w:val="ListContinue"/>
      </w:pPr>
      <w:r w:rsidRPr="006D57DE">
        <w:rPr>
          <w:noProof/>
          <w:lang w:val="en-US" w:bidi="he-IL"/>
        </w:rPr>
        <w:lastRenderedPageBreak/>
        <w:drawing>
          <wp:inline distT="0" distB="0" distL="0" distR="0" wp14:anchorId="7FF0CA95" wp14:editId="5398A4F2">
            <wp:extent cx="5943600" cy="4015740"/>
            <wp:effectExtent l="0" t="0" r="0" b="3810"/>
            <wp:docPr id="12306" name="Picture 1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943600" cy="4015740"/>
                    </a:xfrm>
                    <a:prstGeom prst="rect">
                      <a:avLst/>
                    </a:prstGeom>
                  </pic:spPr>
                </pic:pic>
              </a:graphicData>
            </a:graphic>
          </wp:inline>
        </w:drawing>
      </w:r>
    </w:p>
    <w:p w:rsidR="00070453" w:rsidRDefault="00070453" w:rsidP="00070453">
      <w:pPr>
        <w:pStyle w:val="Heading3"/>
      </w:pPr>
      <w:bookmarkStart w:id="854" w:name="_Toc332632063"/>
      <w:r>
        <w:t>Reorder</w:t>
      </w:r>
      <w:r w:rsidR="00F41B0B">
        <w:t>ing</w:t>
      </w:r>
      <w:r>
        <w:t xml:space="preserve"> Sub Categories</w:t>
      </w:r>
      <w:bookmarkEnd w:id="854"/>
    </w:p>
    <w:p w:rsidR="00070453" w:rsidRDefault="00070453" w:rsidP="00070453">
      <w:r>
        <w:t>When a category has up to 50 sub-categories the Sub-Categor</w:t>
      </w:r>
      <w:r w:rsidR="00D129A8">
        <w:t>ies t</w:t>
      </w:r>
      <w:r>
        <w:t xml:space="preserve">ab is available for editing. Use the Sub </w:t>
      </w:r>
      <w:r w:rsidR="00317060">
        <w:t>Categories</w:t>
      </w:r>
      <w:r>
        <w:t xml:space="preserve"> tab to order the sub categories. Sub Categories will appear in the </w:t>
      </w:r>
      <w:r w:rsidR="00317060">
        <w:t>application as</w:t>
      </w:r>
      <w:r>
        <w:t xml:space="preserve"> they are ordered.</w:t>
      </w:r>
    </w:p>
    <w:p w:rsidR="00070453" w:rsidRDefault="00070453" w:rsidP="00070453">
      <w:r>
        <w:t xml:space="preserve">Use </w:t>
      </w:r>
      <w:r w:rsidR="00317060">
        <w:t>the Sub</w:t>
      </w:r>
      <w:r>
        <w:t>- Categories tab to order MediaSpace Galleries. For other applications: the ordering set through the Sub- Categories tab can be used through the Kaltura API while</w:t>
      </w:r>
      <w:hyperlink r:id="rId161" w:history="1">
        <w:r w:rsidRPr="00E5664E">
          <w:rPr>
            <w:rStyle w:val="Hyperlink"/>
            <w:rFonts w:cs="Arial"/>
          </w:rPr>
          <w:t xml:space="preserve"> </w:t>
        </w:r>
        <w:r w:rsidRPr="00E5664E">
          <w:rPr>
            <w:rStyle w:val="Hyperlink"/>
          </w:rPr>
          <w:t>ordering category lists</w:t>
        </w:r>
      </w:hyperlink>
      <w:r>
        <w:t xml:space="preserve"> based on the </w:t>
      </w:r>
      <w:r w:rsidRPr="002B313F">
        <w:t>partnerSortValue</w:t>
      </w:r>
      <w:r>
        <w:t xml:space="preserve"> category attribute.</w:t>
      </w:r>
    </w:p>
    <w:p w:rsidR="00070453" w:rsidRDefault="00F41B0B" w:rsidP="009428D3">
      <w:pPr>
        <w:pStyle w:val="Procedure"/>
        <w:pPrChange w:id="855" w:author="Debbie Zioni" w:date="2012-08-15T20:03:00Z">
          <w:pPr>
            <w:pStyle w:val="Procedure"/>
          </w:pPr>
        </w:pPrChange>
      </w:pPr>
      <w:r>
        <w:t>To reorder sub categories</w:t>
      </w:r>
    </w:p>
    <w:p w:rsidR="00070453" w:rsidRDefault="00070453" w:rsidP="00292207">
      <w:pPr>
        <w:pStyle w:val="ListNumber"/>
        <w:numPr>
          <w:ilvl w:val="0"/>
          <w:numId w:val="207"/>
        </w:numPr>
      </w:pPr>
      <w:r>
        <w:t>Select the Content tab and then select the Categories tab.</w:t>
      </w:r>
    </w:p>
    <w:p w:rsidR="00070453" w:rsidRDefault="00070453" w:rsidP="00070453">
      <w:pPr>
        <w:pStyle w:val="ListNumber"/>
      </w:pPr>
      <w:r>
        <w:t>Click on a category. The Edit Category window is displayed.</w:t>
      </w:r>
    </w:p>
    <w:p w:rsidR="00070453" w:rsidRDefault="00070453" w:rsidP="00070453">
      <w:pPr>
        <w:pStyle w:val="ListNumber"/>
      </w:pPr>
      <w:r>
        <w:t>Select the  Sub-Categories Tab,</w:t>
      </w:r>
    </w:p>
    <w:p w:rsidR="00070453" w:rsidRDefault="00070453" w:rsidP="00070453">
      <w:pPr>
        <w:pStyle w:val="ListNumber"/>
      </w:pPr>
      <w:r>
        <w:t xml:space="preserve">Set the order </w:t>
      </w:r>
      <w:r w:rsidR="00317060">
        <w:t>of the</w:t>
      </w:r>
      <w:r>
        <w:t xml:space="preserve"> sub-categories. Position the sub </w:t>
      </w:r>
      <w:r w:rsidR="00317060">
        <w:t>categories as</w:t>
      </w:r>
      <w:r>
        <w:t xml:space="preserve"> you want them to be ordered in your application.</w:t>
      </w:r>
    </w:p>
    <w:p w:rsidR="00070453" w:rsidRDefault="00070453" w:rsidP="00070453">
      <w:pPr>
        <w:pStyle w:val="ListNumber"/>
      </w:pPr>
      <w:r>
        <w:t xml:space="preserve">Click </w:t>
      </w:r>
      <w:r w:rsidRPr="00B1251C">
        <w:t xml:space="preserve">Save </w:t>
      </w:r>
      <w:r>
        <w:t xml:space="preserve">&amp; </w:t>
      </w:r>
      <w:r w:rsidRPr="00B1251C">
        <w:t>Close</w:t>
      </w:r>
      <w:r>
        <w:t>.</w:t>
      </w:r>
    </w:p>
    <w:p w:rsidR="00070453" w:rsidRPr="001D4E16" w:rsidRDefault="00070453" w:rsidP="00070453">
      <w:r w:rsidRPr="006D57DE">
        <w:rPr>
          <w:noProof/>
          <w:lang w:val="en-US" w:bidi="he-IL"/>
        </w:rPr>
        <w:lastRenderedPageBreak/>
        <w:drawing>
          <wp:inline distT="0" distB="0" distL="0" distR="0" wp14:anchorId="019EE8D1" wp14:editId="4856411D">
            <wp:extent cx="5943600" cy="3980180"/>
            <wp:effectExtent l="0" t="0" r="0" b="1270"/>
            <wp:docPr id="12307" name="Picture 1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943600" cy="3980180"/>
                    </a:xfrm>
                    <a:prstGeom prst="rect">
                      <a:avLst/>
                    </a:prstGeom>
                  </pic:spPr>
                </pic:pic>
              </a:graphicData>
            </a:graphic>
          </wp:inline>
        </w:drawing>
      </w:r>
    </w:p>
    <w:p w:rsidR="00070453" w:rsidRPr="00312897" w:rsidRDefault="00070453">
      <w:pPr>
        <w:pStyle w:val="Heading3"/>
      </w:pPr>
      <w:bookmarkStart w:id="856" w:name="_Toc332632064"/>
      <w:r>
        <w:t>Editing Multiple Categories in Bulk</w:t>
      </w:r>
      <w:bookmarkEnd w:id="856"/>
    </w:p>
    <w:p w:rsidR="00070453" w:rsidRDefault="00070453" w:rsidP="00070453">
      <w:pPr>
        <w:pStyle w:val="BodyText"/>
      </w:pPr>
      <w:r>
        <w:t xml:space="preserve">You can edit multiple categories in </w:t>
      </w:r>
      <w:r w:rsidR="002B7BC5">
        <w:t>b</w:t>
      </w:r>
      <w:r>
        <w:t>ulk.</w:t>
      </w:r>
    </w:p>
    <w:p w:rsidR="00070453" w:rsidRDefault="00070453" w:rsidP="009428D3">
      <w:pPr>
        <w:pStyle w:val="Procedure"/>
        <w:pPrChange w:id="857" w:author="Debbie Zioni" w:date="2012-08-15T20:03:00Z">
          <w:pPr>
            <w:pStyle w:val="Procedure"/>
          </w:pPr>
        </w:pPrChange>
      </w:pPr>
      <w:r>
        <w:t>To edit multiple categories in bulk</w:t>
      </w:r>
    </w:p>
    <w:p w:rsidR="00070453" w:rsidRDefault="00070453" w:rsidP="00292207">
      <w:pPr>
        <w:pStyle w:val="ListNumber"/>
        <w:numPr>
          <w:ilvl w:val="0"/>
          <w:numId w:val="208"/>
        </w:numPr>
      </w:pPr>
      <w:r>
        <w:t>Select the Content tab and then select the Categories tab.</w:t>
      </w:r>
    </w:p>
    <w:p w:rsidR="00070453" w:rsidRDefault="00070453" w:rsidP="004B518A">
      <w:pPr>
        <w:pStyle w:val="ListNumber"/>
      </w:pPr>
      <w:r>
        <w:t xml:space="preserve">Check the boxes near the names of the categories you want to </w:t>
      </w:r>
      <w:r w:rsidR="00317060">
        <w:t>edit.</w:t>
      </w:r>
    </w:p>
    <w:p w:rsidR="00070453" w:rsidRDefault="00070453" w:rsidP="004B518A">
      <w:pPr>
        <w:pStyle w:val="ListNumber"/>
      </w:pPr>
      <w:r>
        <w:t xml:space="preserve">Select Bulk Actions at bottom of the list. </w:t>
      </w:r>
    </w:p>
    <w:p w:rsidR="00070453" w:rsidRPr="00604156" w:rsidRDefault="00070453" w:rsidP="00CB3D67">
      <w:pPr>
        <w:pStyle w:val="BodyText"/>
      </w:pPr>
      <w:r>
        <w:rPr>
          <w:noProof/>
          <w:lang w:val="en-US" w:bidi="he-IL"/>
        </w:rPr>
        <w:lastRenderedPageBreak/>
        <w:drawing>
          <wp:inline distT="0" distB="0" distL="0" distR="0" wp14:anchorId="3F1B3CC5" wp14:editId="12F7153B">
            <wp:extent cx="5943600" cy="2797810"/>
            <wp:effectExtent l="0" t="0" r="0" b="2540"/>
            <wp:docPr id="12309" name="Picture 1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categories_screen.png"/>
                    <pic:cNvPicPr/>
                  </pic:nvPicPr>
                  <pic:blipFill>
                    <a:blip r:embed="rId163">
                      <a:extLst>
                        <a:ext uri="{28A0092B-C50C-407E-A947-70E740481C1C}">
                          <a14:useLocalDpi xmlns:a14="http://schemas.microsoft.com/office/drawing/2010/main" val="0"/>
                        </a:ext>
                      </a:extLst>
                    </a:blip>
                    <a:stretch>
                      <a:fillRect/>
                    </a:stretch>
                  </pic:blipFill>
                  <pic:spPr>
                    <a:xfrm>
                      <a:off x="0" y="0"/>
                      <a:ext cx="5943600" cy="2797810"/>
                    </a:xfrm>
                    <a:prstGeom prst="rect">
                      <a:avLst/>
                    </a:prstGeom>
                  </pic:spPr>
                </pic:pic>
              </a:graphicData>
            </a:graphic>
          </wp:inline>
        </w:drawing>
      </w:r>
    </w:p>
    <w:p w:rsidR="00F57CF7" w:rsidRDefault="0020402B" w:rsidP="00F57CF7">
      <w:pPr>
        <w:pStyle w:val="BodyText"/>
      </w:pPr>
      <w:r>
        <w:t>Use the Categories tab to</w:t>
      </w:r>
      <w:r w:rsidR="00910704">
        <w:t>:</w:t>
      </w:r>
    </w:p>
    <w:p w:rsidR="002B7BC5" w:rsidRPr="00AC573A" w:rsidRDefault="009428D3" w:rsidP="00E52A47">
      <w:pPr>
        <w:pStyle w:val="ListBullet"/>
      </w:pPr>
      <w:hyperlink w:anchor="_Add_Junk" w:history="1">
        <w:r w:rsidR="002B7BC5" w:rsidRPr="001D3A0C">
          <w:rPr>
            <w:rStyle w:val="Hyperlink"/>
          </w:rPr>
          <w:t xml:space="preserve">Add </w:t>
        </w:r>
        <w:r w:rsidR="00E52A47">
          <w:rPr>
            <w:rStyle w:val="Hyperlink"/>
          </w:rPr>
          <w:t>Tags</w:t>
        </w:r>
      </w:hyperlink>
    </w:p>
    <w:p w:rsidR="00E1290E" w:rsidRDefault="009428D3" w:rsidP="00500F7A">
      <w:pPr>
        <w:pStyle w:val="ListBullet"/>
      </w:pPr>
      <w:hyperlink w:anchor="_Remove_Tags_from" w:history="1">
        <w:r w:rsidR="00E1290E" w:rsidRPr="00173A62">
          <w:rPr>
            <w:rStyle w:val="Hyperlink"/>
            <w:rFonts w:cs="Arial"/>
          </w:rPr>
          <w:t>Remove Tags</w:t>
        </w:r>
      </w:hyperlink>
    </w:p>
    <w:p w:rsidR="00E1290E" w:rsidRDefault="009428D3" w:rsidP="00CB3D67">
      <w:pPr>
        <w:pStyle w:val="ListBullet"/>
      </w:pPr>
      <w:hyperlink w:anchor="_Move_Categories_1" w:history="1">
        <w:r w:rsidR="00E1290E" w:rsidRPr="00BE1228">
          <w:rPr>
            <w:rStyle w:val="Hyperlink"/>
            <w:rFonts w:cs="Arial"/>
          </w:rPr>
          <w:t>Move Categories</w:t>
        </w:r>
      </w:hyperlink>
    </w:p>
    <w:p w:rsidR="00BE1228" w:rsidRDefault="009428D3" w:rsidP="00CB3D67">
      <w:pPr>
        <w:pStyle w:val="ListBullet"/>
      </w:pPr>
      <w:hyperlink w:anchor="_Change_Content_Privacy_1" w:history="1">
        <w:r w:rsidR="00BE1228" w:rsidRPr="00E92A1E">
          <w:rPr>
            <w:rStyle w:val="Hyperlink"/>
            <w:rFonts w:cs="Arial"/>
          </w:rPr>
          <w:t>Change Content Privacy</w:t>
        </w:r>
      </w:hyperlink>
      <w:r w:rsidR="00BE1228">
        <w:t xml:space="preserve"> (available with entitlement configuration only</w:t>
      </w:r>
    </w:p>
    <w:p w:rsidR="00910704" w:rsidRPr="00A233AF" w:rsidRDefault="009428D3" w:rsidP="00910704">
      <w:pPr>
        <w:pStyle w:val="ListBullet"/>
        <w:rPr>
          <w:rStyle w:val="Hyperlink"/>
          <w:rFonts w:cs="Arial"/>
          <w:color w:val="666560"/>
        </w:rPr>
      </w:pPr>
      <w:hyperlink w:anchor="_Change_Category_Listing" w:history="1">
        <w:r w:rsidR="00910704" w:rsidRPr="007E7130">
          <w:rPr>
            <w:rStyle w:val="Hyperlink"/>
            <w:rFonts w:cs="Arial"/>
          </w:rPr>
          <w:t>Change</w:t>
        </w:r>
        <w:r w:rsidR="00910704">
          <w:rPr>
            <w:rStyle w:val="Hyperlink"/>
            <w:rFonts w:cs="Arial"/>
          </w:rPr>
          <w:t xml:space="preserve"> Category</w:t>
        </w:r>
        <w:r w:rsidR="00910704" w:rsidRPr="007E7130">
          <w:rPr>
            <w:rStyle w:val="Hyperlink"/>
            <w:rFonts w:cs="Arial"/>
          </w:rPr>
          <w:t xml:space="preserve"> Listing</w:t>
        </w:r>
      </w:hyperlink>
      <w:r w:rsidR="00C1489A">
        <w:rPr>
          <w:rStyle w:val="Hyperlink"/>
          <w:rFonts w:cs="Arial"/>
        </w:rPr>
        <w:t xml:space="preserve"> </w:t>
      </w:r>
      <w:r w:rsidR="00C1489A">
        <w:t>(available with entitlement configuration only)</w:t>
      </w:r>
    </w:p>
    <w:p w:rsidR="00910704" w:rsidRDefault="009428D3" w:rsidP="00910704">
      <w:pPr>
        <w:pStyle w:val="ListBullet"/>
      </w:pPr>
      <w:hyperlink w:anchor="_Change_Contribution_Policy_1" w:history="1">
        <w:r w:rsidR="00910704" w:rsidRPr="00A233AF">
          <w:rPr>
            <w:rStyle w:val="Hyperlink"/>
            <w:rFonts w:cs="Arial"/>
          </w:rPr>
          <w:t>Change Contribution Policy</w:t>
        </w:r>
        <w:r w:rsidR="00C1489A" w:rsidRPr="001A221A">
          <w:rPr>
            <w:rStyle w:val="Hyperlink"/>
            <w:rFonts w:cs="Arial"/>
          </w:rPr>
          <w:t>(</w:t>
        </w:r>
      </w:hyperlink>
      <w:r w:rsidR="00C1489A">
        <w:t>available with entitlement configuration only)</w:t>
      </w:r>
    </w:p>
    <w:p w:rsidR="00910704" w:rsidRDefault="009428D3" w:rsidP="0020402B">
      <w:pPr>
        <w:pStyle w:val="ListBullet"/>
      </w:pPr>
      <w:hyperlink w:anchor="_Change_Category_Owner_1" w:history="1">
        <w:r w:rsidR="00910704" w:rsidRPr="007E7130">
          <w:rPr>
            <w:rStyle w:val="Hyperlink"/>
            <w:rFonts w:cs="Arial"/>
          </w:rPr>
          <w:t xml:space="preserve">Change </w:t>
        </w:r>
        <w:r w:rsidR="00910704">
          <w:rPr>
            <w:rStyle w:val="Hyperlink"/>
            <w:rFonts w:cs="Arial"/>
          </w:rPr>
          <w:t>C</w:t>
        </w:r>
        <w:r w:rsidR="0020402B">
          <w:rPr>
            <w:rStyle w:val="Hyperlink"/>
            <w:rFonts w:cs="Arial"/>
          </w:rPr>
          <w:t>ategory</w:t>
        </w:r>
        <w:r w:rsidR="00910704">
          <w:rPr>
            <w:rStyle w:val="Hyperlink"/>
            <w:rFonts w:cs="Arial"/>
          </w:rPr>
          <w:t xml:space="preserve"> </w:t>
        </w:r>
        <w:r w:rsidR="00910704" w:rsidRPr="007E7130">
          <w:rPr>
            <w:rStyle w:val="Hyperlink"/>
            <w:rFonts w:cs="Arial"/>
          </w:rPr>
          <w:t>Owner</w:t>
        </w:r>
      </w:hyperlink>
      <w:r w:rsidR="00C1489A">
        <w:rPr>
          <w:rStyle w:val="Hyperlink"/>
          <w:rFonts w:cs="Arial"/>
        </w:rPr>
        <w:t xml:space="preserve"> </w:t>
      </w:r>
      <w:r w:rsidR="00C1489A">
        <w:t>(available with entitlement configuration only)</w:t>
      </w:r>
    </w:p>
    <w:p w:rsidR="00910704" w:rsidRPr="00906C42" w:rsidRDefault="00906C42" w:rsidP="00910704">
      <w:pPr>
        <w:pStyle w:val="ListBullet"/>
        <w:rPr>
          <w:rStyle w:val="Hyperlink"/>
          <w:rFonts w:cs="Arial"/>
        </w:rPr>
      </w:pPr>
      <w:r>
        <w:fldChar w:fldCharType="begin"/>
      </w:r>
      <w:r>
        <w:instrText xml:space="preserve"> HYPERLINK  \l "_Delete_Categories" </w:instrText>
      </w:r>
      <w:r>
        <w:fldChar w:fldCharType="separate"/>
      </w:r>
      <w:r w:rsidR="00910704" w:rsidRPr="00906C42">
        <w:rPr>
          <w:rStyle w:val="Hyperlink"/>
          <w:rFonts w:cs="Arial"/>
        </w:rPr>
        <w:t>Delete Categories</w:t>
      </w:r>
    </w:p>
    <w:bookmarkStart w:id="858" w:name="_D2HList_1215_175_2_1_37_1_23"/>
    <w:bookmarkStart w:id="859" w:name="_D2HList_1214_175_2_1_37_1_23"/>
    <w:bookmarkStart w:id="860" w:name="_Toc326444574"/>
    <w:bookmarkStart w:id="861" w:name="_Add_a_Category"/>
    <w:bookmarkStart w:id="862" w:name="_Add_Tags_to"/>
    <w:bookmarkStart w:id="863" w:name="_Toc326457766"/>
    <w:bookmarkStart w:id="864" w:name="_Toc326517571"/>
    <w:bookmarkEnd w:id="858"/>
    <w:bookmarkEnd w:id="859"/>
    <w:bookmarkEnd w:id="860"/>
    <w:bookmarkEnd w:id="861"/>
    <w:bookmarkEnd w:id="862"/>
    <w:p w:rsidR="002B7BC5" w:rsidRPr="002B7BC5" w:rsidRDefault="00906C42" w:rsidP="00E52A47">
      <w:pPr>
        <w:pStyle w:val="Heading3"/>
      </w:pPr>
      <w:r>
        <w:rPr>
          <w:bCs w:val="0"/>
          <w:szCs w:val="22"/>
        </w:rPr>
        <w:fldChar w:fldCharType="end"/>
      </w:r>
      <w:bookmarkStart w:id="865" w:name="_junk"/>
      <w:bookmarkStart w:id="866" w:name="_Add_Junk"/>
      <w:bookmarkStart w:id="867" w:name="_Toc332632065"/>
      <w:bookmarkEnd w:id="863"/>
      <w:bookmarkEnd w:id="864"/>
      <w:bookmarkEnd w:id="865"/>
      <w:bookmarkEnd w:id="866"/>
      <w:r w:rsidR="002B7BC5" w:rsidRPr="002B7BC5">
        <w:rPr>
          <w:bCs w:val="0"/>
        </w:rPr>
        <w:t xml:space="preserve">Add </w:t>
      </w:r>
      <w:r w:rsidR="00E52A47">
        <w:rPr>
          <w:bCs w:val="0"/>
        </w:rPr>
        <w:t>Tags to Categories</w:t>
      </w:r>
      <w:bookmarkEnd w:id="867"/>
    </w:p>
    <w:p w:rsidR="00D129A8" w:rsidRDefault="00D129A8" w:rsidP="00D129A8">
      <w:r>
        <w:t xml:space="preserve">You can add tags to categories in the KMC that will propagate to other applications. </w:t>
      </w:r>
    </w:p>
    <w:p w:rsidR="00D129A8" w:rsidRPr="00880DFC" w:rsidRDefault="00D129A8" w:rsidP="009428D3">
      <w:pPr>
        <w:pStyle w:val="Procedure"/>
        <w:pPrChange w:id="868" w:author="Debbie Zioni" w:date="2012-08-15T20:03:00Z">
          <w:pPr>
            <w:pStyle w:val="Procedure"/>
          </w:pPr>
        </w:pPrChange>
      </w:pPr>
      <w:r w:rsidRPr="00AB6C3C">
        <w:t xml:space="preserve">To </w:t>
      </w:r>
      <w:r>
        <w:t xml:space="preserve">add tags to a </w:t>
      </w:r>
      <w:r w:rsidRPr="00AB6C3C">
        <w:t>category listing</w:t>
      </w:r>
    </w:p>
    <w:p w:rsidR="00D129A8" w:rsidRDefault="00D129A8" w:rsidP="00292207">
      <w:pPr>
        <w:pStyle w:val="ListNumber"/>
        <w:numPr>
          <w:ilvl w:val="0"/>
          <w:numId w:val="209"/>
        </w:numPr>
      </w:pPr>
      <w:r>
        <w:t>Select the Content tab and then select the Categories tab.</w:t>
      </w:r>
    </w:p>
    <w:p w:rsidR="00D129A8" w:rsidRDefault="00D129A8" w:rsidP="00D129A8">
      <w:pPr>
        <w:pStyle w:val="ListNumber"/>
      </w:pPr>
      <w:r>
        <w:t>Select a category or multiple categories and select Bulk Actions on the bottom of the page.</w:t>
      </w:r>
    </w:p>
    <w:p w:rsidR="00D129A8" w:rsidRDefault="00D129A8" w:rsidP="00D129A8">
      <w:pPr>
        <w:pStyle w:val="ListNumber"/>
      </w:pPr>
      <w:r>
        <w:t>Select Add Tags from the drop-down menu.</w:t>
      </w:r>
    </w:p>
    <w:p w:rsidR="00D129A8" w:rsidRDefault="00D129A8" w:rsidP="00D129A8">
      <w:pPr>
        <w:pStyle w:val="ListNumber"/>
      </w:pPr>
      <w:r>
        <w:t>Enter tags to append to all selected categories.</w:t>
      </w:r>
    </w:p>
    <w:p w:rsidR="00D129A8" w:rsidRDefault="00D129A8" w:rsidP="00D129A8">
      <w:pPr>
        <w:pStyle w:val="ListNumber"/>
      </w:pPr>
      <w:r>
        <w:t>Click Save Changes.</w:t>
      </w:r>
    </w:p>
    <w:p w:rsidR="00D129A8" w:rsidRPr="00F82DAB" w:rsidRDefault="00D129A8" w:rsidP="00D129A8">
      <w:pPr>
        <w:pStyle w:val="ListContinue"/>
      </w:pPr>
      <w:r w:rsidRPr="00E3369B">
        <w:rPr>
          <w:noProof/>
          <w:lang w:val="en-US" w:bidi="he-IL"/>
        </w:rPr>
        <w:drawing>
          <wp:inline distT="0" distB="0" distL="0" distR="0" wp14:anchorId="0C98E6AE" wp14:editId="60D64B78">
            <wp:extent cx="2495238" cy="1473203"/>
            <wp:effectExtent l="0" t="0" r="635" b="0"/>
            <wp:docPr id="12312" name="Picture 1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add_cat_tags.png"/>
                    <pic:cNvPicPr/>
                  </pic:nvPicPr>
                  <pic:blipFill>
                    <a:blip r:embed="rId164">
                      <a:extLst>
                        <a:ext uri="{28A0092B-C50C-407E-A947-70E740481C1C}">
                          <a14:useLocalDpi xmlns:a14="http://schemas.microsoft.com/office/drawing/2010/main" val="0"/>
                        </a:ext>
                      </a:extLst>
                    </a:blip>
                    <a:stretch>
                      <a:fillRect/>
                    </a:stretch>
                  </pic:blipFill>
                  <pic:spPr>
                    <a:xfrm>
                      <a:off x="0" y="0"/>
                      <a:ext cx="2495238" cy="1473203"/>
                    </a:xfrm>
                    <a:prstGeom prst="rect">
                      <a:avLst/>
                    </a:prstGeom>
                  </pic:spPr>
                </pic:pic>
              </a:graphicData>
            </a:graphic>
          </wp:inline>
        </w:drawing>
      </w:r>
    </w:p>
    <w:p w:rsidR="00D129A8" w:rsidRDefault="00D129A8" w:rsidP="00D129A8">
      <w:pPr>
        <w:pStyle w:val="Heading3"/>
      </w:pPr>
      <w:bookmarkStart w:id="869" w:name="_Remove_Tags_from"/>
      <w:bookmarkStart w:id="870" w:name="_Toc332632066"/>
      <w:bookmarkEnd w:id="869"/>
      <w:r>
        <w:lastRenderedPageBreak/>
        <w:t>Remove Tags from Categories</w:t>
      </w:r>
      <w:bookmarkEnd w:id="870"/>
    </w:p>
    <w:p w:rsidR="00D129A8" w:rsidRDefault="00D129A8" w:rsidP="00D129A8">
      <w:r>
        <w:t xml:space="preserve">You can remove tags from categories in the KMC. Tag deletion will propagate to other applications. </w:t>
      </w:r>
    </w:p>
    <w:p w:rsidR="00D129A8" w:rsidRPr="00AB6C3C" w:rsidRDefault="00D129A8" w:rsidP="009428D3">
      <w:pPr>
        <w:pStyle w:val="Procedure"/>
        <w:pPrChange w:id="871" w:author="Debbie Zioni" w:date="2012-08-15T20:03:00Z">
          <w:pPr>
            <w:pStyle w:val="Procedure"/>
          </w:pPr>
        </w:pPrChange>
      </w:pPr>
      <w:r w:rsidRPr="00AB6C3C">
        <w:t xml:space="preserve">To </w:t>
      </w:r>
      <w:r>
        <w:t xml:space="preserve">remove  tags from a </w:t>
      </w:r>
      <w:r w:rsidRPr="00AB6C3C">
        <w:t>category listing</w:t>
      </w:r>
    </w:p>
    <w:p w:rsidR="00D129A8" w:rsidRDefault="00D129A8" w:rsidP="00292207">
      <w:pPr>
        <w:pStyle w:val="ListNumber"/>
        <w:numPr>
          <w:ilvl w:val="0"/>
          <w:numId w:val="210"/>
        </w:numPr>
      </w:pPr>
      <w:r>
        <w:t>Select the Content tab and then select the Categories tab.</w:t>
      </w:r>
    </w:p>
    <w:p w:rsidR="00D129A8" w:rsidRDefault="00D129A8" w:rsidP="00D129A8">
      <w:pPr>
        <w:pStyle w:val="ListNumber"/>
      </w:pPr>
      <w:r>
        <w:t>Select a category or multiple categories and select Bulk Actions on the bottom of the page.</w:t>
      </w:r>
    </w:p>
    <w:p w:rsidR="00D129A8" w:rsidRDefault="00D129A8" w:rsidP="00D129A8">
      <w:pPr>
        <w:pStyle w:val="ListNumber"/>
      </w:pPr>
      <w:r>
        <w:t>Select Remove Tags from the drop-down menu.</w:t>
      </w:r>
    </w:p>
    <w:p w:rsidR="00D129A8" w:rsidRDefault="00D129A8" w:rsidP="00D129A8">
      <w:pPr>
        <w:pStyle w:val="ListNumber"/>
      </w:pPr>
      <w:r>
        <w:t>Select the tags to remove from the selected categories.</w:t>
      </w:r>
    </w:p>
    <w:p w:rsidR="00D129A8" w:rsidRDefault="00D129A8" w:rsidP="00D129A8">
      <w:pPr>
        <w:pStyle w:val="ListNumber"/>
      </w:pPr>
      <w:r>
        <w:t>Click Remove.</w:t>
      </w:r>
    </w:p>
    <w:p w:rsidR="00D129A8" w:rsidRPr="00F82DAB" w:rsidRDefault="00D129A8" w:rsidP="00D129A8">
      <w:pPr>
        <w:pStyle w:val="ListContinue"/>
      </w:pPr>
      <w:r w:rsidRPr="00CF6D17">
        <w:rPr>
          <w:noProof/>
          <w:lang w:val="en-US" w:bidi="he-IL"/>
        </w:rPr>
        <w:drawing>
          <wp:inline distT="0" distB="0" distL="0" distR="0" wp14:anchorId="49C35345" wp14:editId="655E4EC3">
            <wp:extent cx="3025630" cy="2785361"/>
            <wp:effectExtent l="0" t="0" r="3810" b="0"/>
            <wp:docPr id="12313" name="Picture 1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cat_tags_remove.png"/>
                    <pic:cNvPicPr/>
                  </pic:nvPicPr>
                  <pic:blipFill>
                    <a:blip r:embed="rId165">
                      <a:extLst>
                        <a:ext uri="{28A0092B-C50C-407E-A947-70E740481C1C}">
                          <a14:useLocalDpi xmlns:a14="http://schemas.microsoft.com/office/drawing/2010/main" val="0"/>
                        </a:ext>
                      </a:extLst>
                    </a:blip>
                    <a:stretch>
                      <a:fillRect/>
                    </a:stretch>
                  </pic:blipFill>
                  <pic:spPr>
                    <a:xfrm>
                      <a:off x="0" y="0"/>
                      <a:ext cx="3025630" cy="2785361"/>
                    </a:xfrm>
                    <a:prstGeom prst="rect">
                      <a:avLst/>
                    </a:prstGeom>
                  </pic:spPr>
                </pic:pic>
              </a:graphicData>
            </a:graphic>
          </wp:inline>
        </w:drawing>
      </w:r>
    </w:p>
    <w:p w:rsidR="00027838" w:rsidRDefault="00027838" w:rsidP="00027838">
      <w:pPr>
        <w:pStyle w:val="Heading3"/>
      </w:pPr>
      <w:bookmarkStart w:id="872" w:name="_Move_Categories_1"/>
      <w:bookmarkStart w:id="873" w:name="_Toc332632067"/>
      <w:bookmarkEnd w:id="872"/>
      <w:r>
        <w:t>Move Categories</w:t>
      </w:r>
      <w:bookmarkEnd w:id="873"/>
    </w:p>
    <w:p w:rsidR="00027838" w:rsidRDefault="00027838" w:rsidP="00027838">
      <w:r>
        <w:t>You can move categories from one level to another.</w:t>
      </w:r>
    </w:p>
    <w:p w:rsidR="00027838" w:rsidRDefault="00027838" w:rsidP="009428D3">
      <w:pPr>
        <w:pStyle w:val="Procedure"/>
        <w:pPrChange w:id="874" w:author="Debbie Zioni" w:date="2012-08-15T20:03:00Z">
          <w:pPr>
            <w:pStyle w:val="Procedure"/>
          </w:pPr>
        </w:pPrChange>
      </w:pPr>
      <w:r>
        <w:t>To move a category to another parent category</w:t>
      </w:r>
    </w:p>
    <w:p w:rsidR="00027838" w:rsidRDefault="00027838" w:rsidP="00292207">
      <w:pPr>
        <w:pStyle w:val="ListNumber"/>
        <w:numPr>
          <w:ilvl w:val="0"/>
          <w:numId w:val="215"/>
        </w:numPr>
      </w:pPr>
      <w:r>
        <w:t>Select the Content tab and then select the Categories tab.</w:t>
      </w:r>
    </w:p>
    <w:p w:rsidR="00027838" w:rsidRDefault="00027838" w:rsidP="004B518A">
      <w:pPr>
        <w:pStyle w:val="ListNumber"/>
      </w:pPr>
      <w:r>
        <w:t>Select a category or multiple categories that area currently under the same parent category and select Bulk Actions on the bottom of the page.</w:t>
      </w:r>
    </w:p>
    <w:p w:rsidR="00027838" w:rsidRDefault="00027838" w:rsidP="004B518A">
      <w:pPr>
        <w:pStyle w:val="ListNumber"/>
      </w:pPr>
      <w:r>
        <w:t>Select Move Categories from the Bulk Actions options.</w:t>
      </w:r>
    </w:p>
    <w:p w:rsidR="00027838" w:rsidRDefault="00027838" w:rsidP="004B518A">
      <w:pPr>
        <w:pStyle w:val="ListNumber"/>
      </w:pPr>
      <w:r w:rsidRPr="006B049A">
        <w:t xml:space="preserve">Select the </w:t>
      </w:r>
      <w:r>
        <w:t xml:space="preserve">new </w:t>
      </w:r>
      <w:r w:rsidRPr="006B049A">
        <w:t xml:space="preserve">parent category under which the selected </w:t>
      </w:r>
      <w:r>
        <w:t xml:space="preserve">categories </w:t>
      </w:r>
      <w:r w:rsidRPr="006B049A">
        <w:t>will appear.</w:t>
      </w:r>
    </w:p>
    <w:p w:rsidR="00027838" w:rsidRDefault="00027838" w:rsidP="004B518A">
      <w:pPr>
        <w:pStyle w:val="ListNumber"/>
      </w:pPr>
      <w:r>
        <w:t>Click Apply.</w:t>
      </w:r>
    </w:p>
    <w:p w:rsidR="00027838" w:rsidRDefault="00027838" w:rsidP="00027838">
      <w:pPr>
        <w:pStyle w:val="ListContinue"/>
      </w:pPr>
      <w:r w:rsidRPr="003301AB">
        <w:rPr>
          <w:noProof/>
          <w:lang w:val="en-US" w:bidi="he-IL"/>
        </w:rPr>
        <w:lastRenderedPageBreak/>
        <w:drawing>
          <wp:inline distT="0" distB="0" distL="0" distR="0" wp14:anchorId="52A59534" wp14:editId="3559C368">
            <wp:extent cx="2828572" cy="2828572"/>
            <wp:effectExtent l="0" t="0" r="0" b="0"/>
            <wp:docPr id="12314" name="Picture 1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bulk_cat_move.png"/>
                    <pic:cNvPicPr/>
                  </pic:nvPicPr>
                  <pic:blipFill>
                    <a:blip r:embed="rId166">
                      <a:extLst>
                        <a:ext uri="{28A0092B-C50C-407E-A947-70E740481C1C}">
                          <a14:useLocalDpi xmlns:a14="http://schemas.microsoft.com/office/drawing/2010/main" val="0"/>
                        </a:ext>
                      </a:extLst>
                    </a:blip>
                    <a:stretch>
                      <a:fillRect/>
                    </a:stretch>
                  </pic:blipFill>
                  <pic:spPr>
                    <a:xfrm>
                      <a:off x="0" y="0"/>
                      <a:ext cx="2828572" cy="2828572"/>
                    </a:xfrm>
                    <a:prstGeom prst="rect">
                      <a:avLst/>
                    </a:prstGeom>
                  </pic:spPr>
                </pic:pic>
              </a:graphicData>
            </a:graphic>
          </wp:inline>
        </w:drawing>
      </w:r>
    </w:p>
    <w:p w:rsidR="00027838" w:rsidRDefault="00027838" w:rsidP="00027838">
      <w:pPr>
        <w:pStyle w:val="ListContinue"/>
      </w:pPr>
    </w:p>
    <w:p w:rsidR="00A05F94" w:rsidRDefault="00A05F94" w:rsidP="008142CC">
      <w:pPr>
        <w:pStyle w:val="BodyText"/>
      </w:pPr>
      <w:r>
        <w:t>Following a Move Categories action, the c</w:t>
      </w:r>
      <w:r w:rsidRPr="00AF4F9D">
        <w:t xml:space="preserve">ategory tree </w:t>
      </w:r>
      <w:r>
        <w:t>is</w:t>
      </w:r>
      <w:r w:rsidRPr="00AF4F9D">
        <w:t xml:space="preserve"> updated </w:t>
      </w:r>
      <w:r>
        <w:t>on the Kaltura backend</w:t>
      </w:r>
      <w:r w:rsidRPr="00AF4F9D">
        <w:t xml:space="preserve">. </w:t>
      </w:r>
      <w:r>
        <w:t>When more than a few categories are affected, this</w:t>
      </w:r>
      <w:r w:rsidRPr="00AF4F9D">
        <w:t xml:space="preserve"> operation may take a few minute</w:t>
      </w:r>
      <w:r>
        <w:t>s.  Until</w:t>
      </w:r>
      <w:r w:rsidR="008142CC">
        <w:t xml:space="preserve"> the completion of this process, </w:t>
      </w:r>
      <w:r>
        <w:t xml:space="preserve">the </w:t>
      </w:r>
      <w:r w:rsidRPr="001277F0">
        <w:t xml:space="preserve">editing options </w:t>
      </w:r>
      <w:r>
        <w:t xml:space="preserve">in the Categories page are disabled and </w:t>
      </w:r>
      <w:r w:rsidR="008142CC">
        <w:t xml:space="preserve">are </w:t>
      </w:r>
      <w:r>
        <w:t xml:space="preserve">automatically </w:t>
      </w:r>
      <w:r w:rsidRPr="001277F0">
        <w:t xml:space="preserve">released when </w:t>
      </w:r>
      <w:r w:rsidR="008142CC">
        <w:t>the update process is</w:t>
      </w:r>
      <w:r w:rsidRPr="001277F0">
        <w:t xml:space="preserve"> completed.</w:t>
      </w:r>
      <w:r w:rsidRPr="00AF4F9D">
        <w:t xml:space="preserve"> </w:t>
      </w:r>
    </w:p>
    <w:p w:rsidR="00027838" w:rsidRDefault="00027838" w:rsidP="00027838">
      <w:pPr>
        <w:pStyle w:val="Heading3"/>
      </w:pPr>
      <w:bookmarkStart w:id="875" w:name="_Change_Content_Privacy_1"/>
      <w:bookmarkStart w:id="876" w:name="_Toc332632068"/>
      <w:bookmarkEnd w:id="875"/>
      <w:r>
        <w:t>Change Content Privacy</w:t>
      </w:r>
      <w:bookmarkEnd w:id="876"/>
    </w:p>
    <w:p w:rsidR="00027838" w:rsidRDefault="00027838" w:rsidP="00027838">
      <w:pPr>
        <w:pStyle w:val="BodyText"/>
      </w:pPr>
      <w:r>
        <w:t xml:space="preserve">Content privacy is a category entitlement setting option that defines the visibility of content associated with a category.  For more information see </w:t>
      </w:r>
      <w:hyperlink w:anchor="_Content_Privacy_1" w:history="1">
        <w:r w:rsidRPr="00AC75B0">
          <w:rPr>
            <w:rStyle w:val="Hyperlink"/>
          </w:rPr>
          <w:t>Content Privacy</w:t>
        </w:r>
      </w:hyperlink>
      <w:r>
        <w:t xml:space="preserve">. </w:t>
      </w:r>
    </w:p>
    <w:p w:rsidR="00027838" w:rsidRPr="00E3369B" w:rsidRDefault="00027838" w:rsidP="00027838">
      <w:pPr>
        <w:pStyle w:val="BodyText"/>
        <w:rPr>
          <w:rFonts w:eastAsiaTheme="minorEastAsia"/>
        </w:rPr>
      </w:pPr>
      <w:r>
        <w:t>This option is available with entitlement configuration only.</w:t>
      </w:r>
    </w:p>
    <w:p w:rsidR="00027838" w:rsidRPr="00F82DAB" w:rsidRDefault="00027838" w:rsidP="009428D3">
      <w:pPr>
        <w:pStyle w:val="Procedure"/>
        <w:pPrChange w:id="877" w:author="Debbie Zioni" w:date="2012-08-15T20:03:00Z">
          <w:pPr>
            <w:pStyle w:val="Procedure"/>
          </w:pPr>
        </w:pPrChange>
      </w:pPr>
      <w:r>
        <w:t>To change the content privacy</w:t>
      </w:r>
    </w:p>
    <w:p w:rsidR="00027838" w:rsidRDefault="00027838" w:rsidP="00292207">
      <w:pPr>
        <w:pStyle w:val="ListNumber"/>
        <w:numPr>
          <w:ilvl w:val="0"/>
          <w:numId w:val="214"/>
        </w:numPr>
      </w:pPr>
      <w:r>
        <w:t>Select the Content tab and then select the Categories tab.</w:t>
      </w:r>
    </w:p>
    <w:p w:rsidR="00027838" w:rsidRDefault="00027838" w:rsidP="00027838">
      <w:pPr>
        <w:pStyle w:val="ListNumber"/>
      </w:pPr>
      <w:r>
        <w:t>Select a category or multiple categories.</w:t>
      </w:r>
    </w:p>
    <w:p w:rsidR="00027838" w:rsidRDefault="00027838" w:rsidP="00027838">
      <w:pPr>
        <w:pStyle w:val="ListParagraph"/>
      </w:pPr>
      <w:r>
        <w:t xml:space="preserve">Select Bulk Actions on the bottom of the page and then select Change Content Privacy from the drop-down </w:t>
      </w:r>
      <w:r w:rsidR="00317060">
        <w:t>menu. The</w:t>
      </w:r>
      <w:r>
        <w:t xml:space="preserve"> content privacy options are:</w:t>
      </w:r>
    </w:p>
    <w:p w:rsidR="00027838" w:rsidRDefault="00027838" w:rsidP="00027838">
      <w:pPr>
        <w:pStyle w:val="ListBullet"/>
      </w:pPr>
      <w:r>
        <w:rPr>
          <w:b/>
          <w:bCs/>
        </w:rPr>
        <w:t>No Restriction</w:t>
      </w:r>
      <w:r>
        <w:t xml:space="preserve"> – Content in this category is visible to everyone with access to the </w:t>
      </w:r>
      <w:r w:rsidR="00317060">
        <w:t>application page</w:t>
      </w:r>
      <w:r>
        <w:t xml:space="preserve"> it is published in.     </w:t>
      </w:r>
    </w:p>
    <w:p w:rsidR="00027838" w:rsidRDefault="00027838" w:rsidP="00027838">
      <w:pPr>
        <w:pStyle w:val="ListBullet"/>
      </w:pPr>
      <w:r>
        <w:rPr>
          <w:b/>
          <w:bCs/>
        </w:rPr>
        <w:t>Requires Authentication</w:t>
      </w:r>
      <w:r>
        <w:t xml:space="preserve"> – Content in this category is visible only to authenticated end-users. User authentication is made by the application against the customer Identity Management system, or using Kaltura’s authentication services. In both cases access to content in this category requires that an authenticated user ID is passed to the Kaltura server through the application session.  </w:t>
      </w:r>
    </w:p>
    <w:p w:rsidR="00027838" w:rsidRDefault="00027838" w:rsidP="00027838">
      <w:pPr>
        <w:pStyle w:val="ListBullet"/>
      </w:pPr>
      <w:r>
        <w:rPr>
          <w:b/>
          <w:bCs/>
        </w:rPr>
        <w:t>Private</w:t>
      </w:r>
      <w:r>
        <w:t xml:space="preserve"> – Content in this category is visible only to users with specific permission to access this category's content.</w:t>
      </w:r>
    </w:p>
    <w:p w:rsidR="00027838" w:rsidRPr="00A63C53" w:rsidRDefault="00027838" w:rsidP="003301AB">
      <w:pPr>
        <w:pStyle w:val="ListNumber"/>
      </w:pPr>
      <w:r>
        <w:t>Click Apply.</w:t>
      </w:r>
    </w:p>
    <w:p w:rsidR="00027838" w:rsidRDefault="00027838" w:rsidP="00027838">
      <w:pPr>
        <w:pStyle w:val="ListContinue"/>
      </w:pPr>
      <w:r w:rsidRPr="00D468F8">
        <w:rPr>
          <w:noProof/>
          <w:lang w:val="en-US" w:bidi="he-IL"/>
        </w:rPr>
        <w:lastRenderedPageBreak/>
        <w:drawing>
          <wp:inline distT="0" distB="0" distL="0" distR="0" wp14:anchorId="5B90843A" wp14:editId="522D837B">
            <wp:extent cx="3836209" cy="2138858"/>
            <wp:effectExtent l="0" t="0" r="0" b="0"/>
            <wp:docPr id="12316" name="Picture 1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bwMode="auto">
                    <a:xfrm>
                      <a:off x="0" y="0"/>
                      <a:ext cx="3836209" cy="2138858"/>
                    </a:xfrm>
                    <a:prstGeom prst="rect">
                      <a:avLst/>
                    </a:prstGeom>
                    <a:ln>
                      <a:noFill/>
                    </a:ln>
                    <a:extLst>
                      <a:ext uri="{53640926-AAD7-44D8-BBD7-CCE9431645EC}">
                        <a14:shadowObscured xmlns:a14="http://schemas.microsoft.com/office/drawing/2010/main"/>
                      </a:ext>
                    </a:extLst>
                  </pic:spPr>
                </pic:pic>
              </a:graphicData>
            </a:graphic>
          </wp:inline>
        </w:drawing>
      </w:r>
    </w:p>
    <w:p w:rsidR="00027838" w:rsidRDefault="00027838" w:rsidP="00027838">
      <w:pPr>
        <w:pStyle w:val="ListContinue"/>
      </w:pPr>
    </w:p>
    <w:p w:rsidR="00027838" w:rsidRPr="00641D7D" w:rsidRDefault="00027838" w:rsidP="00027838">
      <w:pPr>
        <w:pStyle w:val="ListContinue"/>
      </w:pPr>
      <w:r>
        <w:t>Note that the Changing the Content Privacy will only apply to categories that have entitlement settings.</w:t>
      </w:r>
    </w:p>
    <w:p w:rsidR="00027838" w:rsidRDefault="00027838" w:rsidP="00027838">
      <w:pPr>
        <w:pStyle w:val="Heading3"/>
      </w:pPr>
      <w:bookmarkStart w:id="878" w:name="_Change_Contribution_Policy_1"/>
      <w:bookmarkStart w:id="879" w:name="_Toc332632069"/>
      <w:bookmarkEnd w:id="878"/>
      <w:r>
        <w:t>Change Contribution Policy</w:t>
      </w:r>
      <w:bookmarkEnd w:id="879"/>
    </w:p>
    <w:p w:rsidR="00027838" w:rsidRDefault="00027838" w:rsidP="00027838">
      <w:pPr>
        <w:pStyle w:val="BodyText"/>
      </w:pPr>
      <w:r>
        <w:t>The contribution policy is a category entitlement setting option that defines which end-users can add content to a category through applications.</w:t>
      </w:r>
      <w:r w:rsidRPr="001947C8">
        <w:t xml:space="preserve"> </w:t>
      </w:r>
      <w:r>
        <w:t xml:space="preserve">For more information see </w:t>
      </w:r>
      <w:hyperlink w:anchor="_Contribution_Policy" w:history="1">
        <w:r w:rsidR="008142CC">
          <w:rPr>
            <w:rStyle w:val="Hyperlink"/>
            <w:rFonts w:cs="Arial"/>
          </w:rPr>
          <w:t>Change Cont</w:t>
        </w:r>
        <w:r w:rsidR="00317060">
          <w:rPr>
            <w:rStyle w:val="Hyperlink"/>
            <w:rFonts w:cs="Arial"/>
          </w:rPr>
          <w:t>ri</w:t>
        </w:r>
        <w:r w:rsidR="008142CC">
          <w:rPr>
            <w:rStyle w:val="Hyperlink"/>
            <w:rFonts w:cs="Arial"/>
          </w:rPr>
          <w:t>bution Policy</w:t>
        </w:r>
      </w:hyperlink>
      <w:r w:rsidR="008142CC">
        <w:t xml:space="preserve">. </w:t>
      </w:r>
      <w:r>
        <w:t>This option is available with entitlement configuration only</w:t>
      </w:r>
      <w:r w:rsidR="00317060">
        <w:t>.</w:t>
      </w:r>
    </w:p>
    <w:p w:rsidR="00027838" w:rsidRPr="00F82DAB" w:rsidRDefault="00027838" w:rsidP="009428D3">
      <w:pPr>
        <w:pStyle w:val="Procedure"/>
        <w:pPrChange w:id="880" w:author="Debbie Zioni" w:date="2012-08-15T20:03:00Z">
          <w:pPr>
            <w:pStyle w:val="Procedure"/>
          </w:pPr>
        </w:pPrChange>
      </w:pPr>
      <w:r>
        <w:t>To change the contribution policy</w:t>
      </w:r>
    </w:p>
    <w:p w:rsidR="00027838" w:rsidRDefault="00027838" w:rsidP="00292207">
      <w:pPr>
        <w:pStyle w:val="ListNumber"/>
        <w:numPr>
          <w:ilvl w:val="0"/>
          <w:numId w:val="213"/>
        </w:numPr>
      </w:pPr>
      <w:r>
        <w:t>Select the Content tab and then select the Categories tab.</w:t>
      </w:r>
    </w:p>
    <w:p w:rsidR="00027838" w:rsidRDefault="00027838" w:rsidP="00027838">
      <w:pPr>
        <w:pStyle w:val="ListNumber"/>
      </w:pPr>
      <w:r>
        <w:t>Select a category or multiple categories and select Bulk Actions on the bottom of the page.</w:t>
      </w:r>
    </w:p>
    <w:p w:rsidR="00027838" w:rsidRDefault="00027838" w:rsidP="00027838">
      <w:pPr>
        <w:pStyle w:val="ListNumber"/>
      </w:pPr>
      <w:r>
        <w:t>Select Change Contribution Policy from the drop-down menu.</w:t>
      </w:r>
    </w:p>
    <w:p w:rsidR="00027838" w:rsidRDefault="00027838" w:rsidP="00027838">
      <w:pPr>
        <w:pStyle w:val="ListNumber"/>
      </w:pPr>
      <w:r>
        <w:t>Select one of the following options:</w:t>
      </w:r>
    </w:p>
    <w:p w:rsidR="00027838" w:rsidRPr="00180B94" w:rsidRDefault="00027838" w:rsidP="00027838">
      <w:pPr>
        <w:pStyle w:val="ListBullet"/>
        <w:rPr>
          <w:b/>
          <w:bCs/>
        </w:rPr>
      </w:pPr>
      <w:r w:rsidRPr="00175588">
        <w:rPr>
          <w:b/>
          <w:bCs/>
        </w:rPr>
        <w:t xml:space="preserve">No Restriction – </w:t>
      </w:r>
      <w:r>
        <w:t>W</w:t>
      </w:r>
      <w:r w:rsidRPr="00175588">
        <w:t>ith this option</w:t>
      </w:r>
      <w:r>
        <w:t xml:space="preserve">, </w:t>
      </w:r>
      <w:r w:rsidRPr="00175588">
        <w:t>any end-user</w:t>
      </w:r>
      <w:r>
        <w:t xml:space="preserve"> authorized by the application can add content to this category</w:t>
      </w:r>
    </w:p>
    <w:p w:rsidR="00027838" w:rsidRPr="008F6BDF" w:rsidRDefault="00027838" w:rsidP="00027838">
      <w:pPr>
        <w:pStyle w:val="ListBullet"/>
        <w:rPr>
          <w:rFonts w:eastAsiaTheme="minorEastAsia"/>
        </w:rPr>
      </w:pPr>
      <w:r w:rsidRPr="003E619D">
        <w:rPr>
          <w:b/>
          <w:bCs/>
        </w:rPr>
        <w:t xml:space="preserve">Private - </w:t>
      </w:r>
      <w:r>
        <w:t>With this option, o</w:t>
      </w:r>
      <w:r w:rsidRPr="00180B94">
        <w:t>nly end-users with specific permission to add content to this category</w:t>
      </w:r>
      <w:r>
        <w:t xml:space="preserve"> are able to add content to it</w:t>
      </w:r>
      <w:r w:rsidR="00317060">
        <w:t>.</w:t>
      </w:r>
    </w:p>
    <w:p w:rsidR="00027838" w:rsidRPr="008F6BDF" w:rsidRDefault="00027838" w:rsidP="00027838">
      <w:pPr>
        <w:pStyle w:val="ListNumber"/>
      </w:pPr>
      <w:r>
        <w:t>Click Apply.</w:t>
      </w:r>
    </w:p>
    <w:p w:rsidR="00027838" w:rsidRDefault="00027838" w:rsidP="00027838">
      <w:pPr>
        <w:pStyle w:val="ListNumber"/>
        <w:numPr>
          <w:ilvl w:val="0"/>
          <w:numId w:val="0"/>
        </w:numPr>
        <w:ind w:left="720"/>
      </w:pPr>
      <w:r>
        <w:rPr>
          <w:noProof/>
          <w:lang w:val="en-US" w:bidi="he-IL"/>
        </w:rPr>
        <w:drawing>
          <wp:inline distT="0" distB="0" distL="0" distR="0" wp14:anchorId="1BB8B659" wp14:editId="18382CB8">
            <wp:extent cx="4247619" cy="1771429"/>
            <wp:effectExtent l="0" t="0" r="635" b="635"/>
            <wp:docPr id="12328" name="Picture 1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cat_chg_contribution.png"/>
                    <pic:cNvPicPr/>
                  </pic:nvPicPr>
                  <pic:blipFill>
                    <a:blip r:embed="rId168">
                      <a:extLst>
                        <a:ext uri="{28A0092B-C50C-407E-A947-70E740481C1C}">
                          <a14:useLocalDpi xmlns:a14="http://schemas.microsoft.com/office/drawing/2010/main" val="0"/>
                        </a:ext>
                      </a:extLst>
                    </a:blip>
                    <a:stretch>
                      <a:fillRect/>
                    </a:stretch>
                  </pic:blipFill>
                  <pic:spPr>
                    <a:xfrm>
                      <a:off x="0" y="0"/>
                      <a:ext cx="4247619" cy="1771429"/>
                    </a:xfrm>
                    <a:prstGeom prst="rect">
                      <a:avLst/>
                    </a:prstGeom>
                  </pic:spPr>
                </pic:pic>
              </a:graphicData>
            </a:graphic>
          </wp:inline>
        </w:drawing>
      </w:r>
    </w:p>
    <w:p w:rsidR="00027838" w:rsidRDefault="00027838" w:rsidP="00027838">
      <w:pPr>
        <w:pStyle w:val="ListNumber"/>
        <w:numPr>
          <w:ilvl w:val="0"/>
          <w:numId w:val="0"/>
        </w:numPr>
        <w:ind w:left="720"/>
      </w:pPr>
    </w:p>
    <w:p w:rsidR="00027838" w:rsidRDefault="00027838" w:rsidP="003301AB">
      <w:pPr>
        <w:pStyle w:val="ListContinue"/>
        <w:ind w:left="0"/>
      </w:pPr>
      <w:r>
        <w:t>Note that the Change Category Contribution Policy action will only apply on categories that have entitlement settings.</w:t>
      </w:r>
    </w:p>
    <w:p w:rsidR="00027838" w:rsidRDefault="00906C42" w:rsidP="00027838">
      <w:pPr>
        <w:pStyle w:val="Heading3"/>
      </w:pPr>
      <w:bookmarkStart w:id="881" w:name="_Change_Category_Listing"/>
      <w:bookmarkStart w:id="882" w:name="_Toc332632070"/>
      <w:bookmarkEnd w:id="881"/>
      <w:r>
        <w:lastRenderedPageBreak/>
        <w:t>Change Cate</w:t>
      </w:r>
      <w:r w:rsidR="00027838">
        <w:t>g</w:t>
      </w:r>
      <w:r>
        <w:t>or</w:t>
      </w:r>
      <w:r w:rsidR="00027838">
        <w:t>y Listing</w:t>
      </w:r>
      <w:bookmarkEnd w:id="882"/>
      <w:r w:rsidR="00027838">
        <w:t xml:space="preserve"> </w:t>
      </w:r>
    </w:p>
    <w:p w:rsidR="00027838" w:rsidRDefault="00027838" w:rsidP="00027838">
      <w:pPr>
        <w:pStyle w:val="BodyText"/>
      </w:pPr>
      <w:r>
        <w:t xml:space="preserve">The category listing is a category entitlement setting option </w:t>
      </w:r>
      <w:r w:rsidR="00317060">
        <w:t>that defines</w:t>
      </w:r>
      <w:r>
        <w:t xml:space="preserve"> who can see the category's name and metadata in the application’s category menus, navigations and listing or anywhere a category list is present. See</w:t>
      </w:r>
      <w:hyperlink w:anchor="_Category_Listing_1" w:history="1">
        <w:r w:rsidRPr="00027838">
          <w:rPr>
            <w:rStyle w:val="Hyperlink"/>
            <w:rFonts w:cs="Arial"/>
          </w:rPr>
          <w:t xml:space="preserve"> </w:t>
        </w:r>
        <w:r w:rsidRPr="00027838">
          <w:rPr>
            <w:rStyle w:val="Hyperlink"/>
          </w:rPr>
          <w:t>Category Listing</w:t>
        </w:r>
      </w:hyperlink>
      <w:r>
        <w:t xml:space="preserve"> for more information. </w:t>
      </w:r>
    </w:p>
    <w:p w:rsidR="00027838" w:rsidRDefault="00027838" w:rsidP="00027838">
      <w:pPr>
        <w:pStyle w:val="BodyText"/>
      </w:pPr>
      <w:r>
        <w:t>This option is available with entitlement configuration only.</w:t>
      </w:r>
    </w:p>
    <w:p w:rsidR="00027838" w:rsidRPr="00F82DAB" w:rsidRDefault="00027838" w:rsidP="009428D3">
      <w:pPr>
        <w:pStyle w:val="Procedure"/>
        <w:pPrChange w:id="883" w:author="Debbie Zioni" w:date="2012-08-15T20:03:00Z">
          <w:pPr>
            <w:pStyle w:val="Procedure"/>
          </w:pPr>
        </w:pPrChange>
      </w:pPr>
      <w:r>
        <w:t>To change a category listing</w:t>
      </w:r>
    </w:p>
    <w:p w:rsidR="00027838" w:rsidRDefault="00027838" w:rsidP="00292207">
      <w:pPr>
        <w:pStyle w:val="ListNumber"/>
        <w:numPr>
          <w:ilvl w:val="0"/>
          <w:numId w:val="212"/>
        </w:numPr>
      </w:pPr>
      <w:r>
        <w:t>Select the Content tab and then select the Categories tab.</w:t>
      </w:r>
    </w:p>
    <w:p w:rsidR="00027838" w:rsidRDefault="00027838" w:rsidP="00027838">
      <w:pPr>
        <w:pStyle w:val="ListNumber"/>
      </w:pPr>
      <w:r>
        <w:t>Click on a category. The Edit Category window is displayed.</w:t>
      </w:r>
    </w:p>
    <w:p w:rsidR="00027838" w:rsidRDefault="00027838" w:rsidP="00027838">
      <w:pPr>
        <w:pStyle w:val="ListNumber"/>
      </w:pPr>
      <w:r>
        <w:t>Select a category or multiple categories and select Bulk Actions on the bottom of the page.</w:t>
      </w:r>
    </w:p>
    <w:p w:rsidR="00027838" w:rsidRDefault="00027838" w:rsidP="00027838">
      <w:pPr>
        <w:pStyle w:val="ListNumber"/>
      </w:pPr>
      <w:r>
        <w:t>Select Change Category Listing from the drop-down menu.</w:t>
      </w:r>
    </w:p>
    <w:p w:rsidR="00027838" w:rsidRPr="00E3369B" w:rsidRDefault="00027838" w:rsidP="00027838">
      <w:pPr>
        <w:pStyle w:val="ListNumber"/>
      </w:pPr>
      <w:r>
        <w:t>Select one of the following options:</w:t>
      </w:r>
    </w:p>
    <w:p w:rsidR="00027838" w:rsidRDefault="00027838" w:rsidP="00027838">
      <w:pPr>
        <w:pStyle w:val="ListBullet"/>
      </w:pPr>
      <w:r>
        <w:rPr>
          <w:b/>
          <w:bCs/>
        </w:rPr>
        <w:t>No Restriction</w:t>
      </w:r>
      <w:r>
        <w:t xml:space="preserve"> - The category name and metadata is visible to everyone with access to the application page it is listed in.  </w:t>
      </w:r>
    </w:p>
    <w:p w:rsidR="00027838" w:rsidRDefault="00027838" w:rsidP="00027838">
      <w:pPr>
        <w:pStyle w:val="ListBullet"/>
      </w:pPr>
      <w:r w:rsidRPr="007E7130">
        <w:rPr>
          <w:b/>
          <w:bCs/>
        </w:rPr>
        <w:t xml:space="preserve">Private </w:t>
      </w:r>
      <w:r>
        <w:t xml:space="preserve">– The category name and metadata are visible only to users with permission to access the category and its content. </w:t>
      </w:r>
    </w:p>
    <w:p w:rsidR="00027838" w:rsidRDefault="00027838" w:rsidP="00027838">
      <w:pPr>
        <w:pStyle w:val="ListNumber"/>
      </w:pPr>
      <w:r>
        <w:t>Click Apply</w:t>
      </w:r>
      <w:r w:rsidRPr="00E3369B">
        <w:t>.</w:t>
      </w:r>
    </w:p>
    <w:p w:rsidR="00027838" w:rsidRDefault="00027838" w:rsidP="00027838">
      <w:pPr>
        <w:pStyle w:val="ListContinue"/>
      </w:pPr>
      <w:r>
        <w:t> </w:t>
      </w:r>
      <w:r>
        <w:rPr>
          <w:noProof/>
          <w:lang w:val="en-US" w:bidi="he-IL"/>
        </w:rPr>
        <w:drawing>
          <wp:inline distT="0" distB="0" distL="0" distR="0" wp14:anchorId="0D4710A6" wp14:editId="7A567563">
            <wp:extent cx="3790476" cy="1785438"/>
            <wp:effectExtent l="0" t="0" r="635" b="5715"/>
            <wp:docPr id="12329" name="Picture 1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cat_change_list.png"/>
                    <pic:cNvPicPr/>
                  </pic:nvPicPr>
                  <pic:blipFill>
                    <a:blip r:embed="rId169">
                      <a:extLst>
                        <a:ext uri="{28A0092B-C50C-407E-A947-70E740481C1C}">
                          <a14:useLocalDpi xmlns:a14="http://schemas.microsoft.com/office/drawing/2010/main" val="0"/>
                        </a:ext>
                      </a:extLst>
                    </a:blip>
                    <a:stretch>
                      <a:fillRect/>
                    </a:stretch>
                  </pic:blipFill>
                  <pic:spPr>
                    <a:xfrm>
                      <a:off x="0" y="0"/>
                      <a:ext cx="3790476" cy="1785438"/>
                    </a:xfrm>
                    <a:prstGeom prst="rect">
                      <a:avLst/>
                    </a:prstGeom>
                  </pic:spPr>
                </pic:pic>
              </a:graphicData>
            </a:graphic>
          </wp:inline>
        </w:drawing>
      </w:r>
    </w:p>
    <w:p w:rsidR="00027838" w:rsidRDefault="00027838" w:rsidP="00027838">
      <w:pPr>
        <w:pStyle w:val="ListContinue"/>
      </w:pPr>
    </w:p>
    <w:p w:rsidR="00027838" w:rsidRDefault="00027838" w:rsidP="001506C8">
      <w:pPr>
        <w:pStyle w:val="ListContinue"/>
        <w:ind w:left="0"/>
      </w:pPr>
      <w:r>
        <w:t>Note that the Change Category Listing action will only apply on categories that have entitlement settings.</w:t>
      </w:r>
    </w:p>
    <w:p w:rsidR="00027838" w:rsidRDefault="00027838" w:rsidP="00027838">
      <w:pPr>
        <w:pStyle w:val="Heading3"/>
      </w:pPr>
      <w:bookmarkStart w:id="884" w:name="_Change_Category_Owner_1"/>
      <w:bookmarkStart w:id="885" w:name="_Toc332632071"/>
      <w:bookmarkEnd w:id="884"/>
      <w:r>
        <w:t>Change Category Owner</w:t>
      </w:r>
      <w:bookmarkEnd w:id="885"/>
    </w:p>
    <w:p w:rsidR="00027838" w:rsidRDefault="00027838" w:rsidP="00027838">
      <w:r>
        <w:t xml:space="preserve">The Category Owner is a category entitlement option </w:t>
      </w:r>
      <w:r w:rsidR="00317060">
        <w:t>supporting applicative</w:t>
      </w:r>
      <w:r>
        <w:t xml:space="preserve"> case in which an end-user should be set as the owner of the category. This will automatically set the user with a manager permission level for this category and enable him to manage the category settings from the application. </w:t>
      </w:r>
    </w:p>
    <w:p w:rsidR="00027838" w:rsidRDefault="00027838" w:rsidP="00027838">
      <w:pPr>
        <w:pStyle w:val="BodyText"/>
      </w:pPr>
      <w:r>
        <w:t>This option is available with entitlement configuration only</w:t>
      </w:r>
    </w:p>
    <w:p w:rsidR="00027838" w:rsidRPr="006A1D1F" w:rsidRDefault="00027838" w:rsidP="009428D3">
      <w:pPr>
        <w:pStyle w:val="Procedure"/>
        <w:pPrChange w:id="886" w:author="Debbie Zioni" w:date="2012-08-15T20:03:00Z">
          <w:pPr>
            <w:pStyle w:val="Procedure"/>
          </w:pPr>
        </w:pPrChange>
      </w:pPr>
      <w:r w:rsidRPr="00880DFC">
        <w:t xml:space="preserve">To change the ownership on a </w:t>
      </w:r>
      <w:r w:rsidRPr="007668B7">
        <w:t>category listing</w:t>
      </w:r>
    </w:p>
    <w:p w:rsidR="00027838" w:rsidRDefault="00027838" w:rsidP="00292207">
      <w:pPr>
        <w:pStyle w:val="ListNumber"/>
        <w:numPr>
          <w:ilvl w:val="0"/>
          <w:numId w:val="211"/>
        </w:numPr>
      </w:pPr>
      <w:r>
        <w:t>Select the Content tab and then select the Categories tab.</w:t>
      </w:r>
    </w:p>
    <w:p w:rsidR="00027838" w:rsidRDefault="00027838" w:rsidP="00027838">
      <w:pPr>
        <w:pStyle w:val="ListNumber"/>
      </w:pPr>
      <w:r>
        <w:t>Select a category or multiple categories and select Bulk Actions on the bottom of the page.</w:t>
      </w:r>
    </w:p>
    <w:p w:rsidR="00027838" w:rsidRDefault="00027838" w:rsidP="00027838">
      <w:pPr>
        <w:pStyle w:val="ListNumber"/>
      </w:pPr>
      <w:r>
        <w:t>Select Change Category Owner from the drop-down menu.</w:t>
      </w:r>
    </w:p>
    <w:p w:rsidR="00027838" w:rsidRDefault="00027838" w:rsidP="00027838">
      <w:pPr>
        <w:pStyle w:val="ListNumber"/>
      </w:pPr>
      <w:r>
        <w:t>Enter the new owner’s User Name or User ID.</w:t>
      </w:r>
    </w:p>
    <w:p w:rsidR="00027838" w:rsidRDefault="00027838">
      <w:pPr>
        <w:pStyle w:val="ListContinue"/>
      </w:pPr>
      <w:r w:rsidRPr="00604156">
        <w:rPr>
          <w:noProof/>
          <w:lang w:val="en-US" w:bidi="he-IL"/>
        </w:rPr>
        <w:lastRenderedPageBreak/>
        <w:drawing>
          <wp:inline distT="0" distB="0" distL="0" distR="0" wp14:anchorId="4C3CB3E6" wp14:editId="4FCE6AAD">
            <wp:extent cx="3838575" cy="1628775"/>
            <wp:effectExtent l="0" t="0" r="0" b="0"/>
            <wp:docPr id="12330" name="Picture 1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838575" cy="1628775"/>
                    </a:xfrm>
                    <a:prstGeom prst="rect">
                      <a:avLst/>
                    </a:prstGeom>
                  </pic:spPr>
                </pic:pic>
              </a:graphicData>
            </a:graphic>
          </wp:inline>
        </w:drawing>
      </w:r>
    </w:p>
    <w:p w:rsidR="00027838" w:rsidRDefault="00027838" w:rsidP="003301AB">
      <w:pPr>
        <w:pStyle w:val="ListNumber"/>
        <w:numPr>
          <w:ilvl w:val="0"/>
          <w:numId w:val="0"/>
        </w:numPr>
        <w:ind w:left="720"/>
      </w:pPr>
    </w:p>
    <w:p w:rsidR="00027838" w:rsidRDefault="00027838">
      <w:pPr>
        <w:pStyle w:val="ListContinue"/>
      </w:pPr>
      <w:r w:rsidRPr="00604156">
        <w:rPr>
          <w:noProof/>
          <w:lang w:val="en-US" w:bidi="he-IL"/>
        </w:rPr>
        <w:drawing>
          <wp:inline distT="0" distB="0" distL="0" distR="0" wp14:anchorId="3CDF4CCF" wp14:editId="5D92727F">
            <wp:extent cx="3819525" cy="1638300"/>
            <wp:effectExtent l="0" t="0" r="0" b="0"/>
            <wp:docPr id="12331" name="Picture 12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819525" cy="1638300"/>
                    </a:xfrm>
                    <a:prstGeom prst="rect">
                      <a:avLst/>
                    </a:prstGeom>
                  </pic:spPr>
                </pic:pic>
              </a:graphicData>
            </a:graphic>
          </wp:inline>
        </w:drawing>
      </w:r>
    </w:p>
    <w:p w:rsidR="00027838" w:rsidRPr="00641D7D" w:rsidRDefault="00027838" w:rsidP="00027838">
      <w:pPr>
        <w:pStyle w:val="ListContinue"/>
      </w:pPr>
    </w:p>
    <w:p w:rsidR="00027838" w:rsidRDefault="00027838" w:rsidP="00027838">
      <w:pPr>
        <w:pStyle w:val="ListContinue"/>
      </w:pPr>
      <w:r>
        <w:t xml:space="preserve">When the selected user is already listed in Kaltura, the </w:t>
      </w:r>
      <w:r w:rsidR="00317060">
        <w:t>user’s ID</w:t>
      </w:r>
      <w:r>
        <w:t xml:space="preserve"> or name appears in </w:t>
      </w:r>
      <w:r w:rsidR="00317060">
        <w:t xml:space="preserve">blue. </w:t>
      </w:r>
      <w:r>
        <w:t>When the selected user is not listed in Kaltura the typed text appears in red shape and after Saving, the user is added to Kaltura as the user ID.</w:t>
      </w:r>
    </w:p>
    <w:p w:rsidR="001506C8" w:rsidRDefault="00027838" w:rsidP="001506C8">
      <w:pPr>
        <w:pStyle w:val="ListNumber"/>
      </w:pPr>
      <w:r>
        <w:t>Click Save.</w:t>
      </w:r>
      <w:bookmarkStart w:id="887" w:name="_Delete_Categories"/>
      <w:bookmarkEnd w:id="887"/>
    </w:p>
    <w:p w:rsidR="00027838" w:rsidRDefault="00027838" w:rsidP="00F57CF7">
      <w:pPr>
        <w:pStyle w:val="Heading3"/>
      </w:pPr>
      <w:bookmarkStart w:id="888" w:name="_Toc332632072"/>
      <w:r>
        <w:t>Delete Categories</w:t>
      </w:r>
      <w:bookmarkEnd w:id="888"/>
    </w:p>
    <w:p w:rsidR="00027838" w:rsidRDefault="00027838" w:rsidP="003301AB">
      <w:pPr>
        <w:pStyle w:val="BodyText"/>
      </w:pPr>
      <w:r>
        <w:t xml:space="preserve">You can delete categories in the KMC. Category deletion is propagated to other applications. </w:t>
      </w:r>
    </w:p>
    <w:p w:rsidR="00027838" w:rsidRDefault="00027838" w:rsidP="003301AB">
      <w:pPr>
        <w:pStyle w:val="BodyText"/>
      </w:pPr>
      <w:r>
        <w:t>When categories are deleted from the KMC, the entries in these categories are automatically added to the parent of the deleted category.</w:t>
      </w:r>
    </w:p>
    <w:p w:rsidR="00027838" w:rsidRPr="00AB6C3C" w:rsidRDefault="00027838" w:rsidP="009428D3">
      <w:pPr>
        <w:pStyle w:val="Procedure"/>
        <w:pPrChange w:id="889" w:author="Debbie Zioni" w:date="2012-08-15T20:03:00Z">
          <w:pPr>
            <w:pStyle w:val="Procedure"/>
          </w:pPr>
        </w:pPrChange>
      </w:pPr>
      <w:r w:rsidRPr="00AB6C3C">
        <w:t xml:space="preserve">To </w:t>
      </w:r>
      <w:r>
        <w:t xml:space="preserve">delete categories </w:t>
      </w:r>
    </w:p>
    <w:p w:rsidR="00027838" w:rsidRPr="00C5094F" w:rsidRDefault="00027838" w:rsidP="00292207">
      <w:pPr>
        <w:pStyle w:val="ListNumber"/>
        <w:numPr>
          <w:ilvl w:val="0"/>
          <w:numId w:val="216"/>
        </w:numPr>
      </w:pPr>
      <w:r w:rsidRPr="00C5094F">
        <w:t>Select the Content tab and then select the Categories tab.</w:t>
      </w:r>
    </w:p>
    <w:p w:rsidR="00027838" w:rsidRPr="00C5094F" w:rsidRDefault="00027838">
      <w:pPr>
        <w:pStyle w:val="ListNumber"/>
      </w:pPr>
      <w:r w:rsidRPr="00C5094F">
        <w:t>Select a category or multiple categories and select Bulk Actions on the bottom of the page.</w:t>
      </w:r>
    </w:p>
    <w:p w:rsidR="00C5094F" w:rsidRDefault="00027838" w:rsidP="003301AB">
      <w:pPr>
        <w:pStyle w:val="ListNumber"/>
      </w:pPr>
      <w:r w:rsidRPr="00604156">
        <w:t>Select Delete from the drop-down menu.</w:t>
      </w:r>
    </w:p>
    <w:p w:rsidR="00C5094F" w:rsidRDefault="00027838" w:rsidP="003301AB">
      <w:pPr>
        <w:pStyle w:val="ListNumber"/>
      </w:pPr>
      <w:r w:rsidRPr="00604156">
        <w:t>Select the categories to remove.</w:t>
      </w:r>
    </w:p>
    <w:p w:rsidR="00C5094F" w:rsidRPr="00C5094F" w:rsidRDefault="00027838" w:rsidP="003301AB">
      <w:pPr>
        <w:pStyle w:val="ListContinue"/>
      </w:pPr>
      <w:r w:rsidRPr="00C5094F">
        <w:t>A warning message is displayed.</w:t>
      </w:r>
    </w:p>
    <w:p w:rsidR="001B3BCE" w:rsidRDefault="00C5094F" w:rsidP="003301AB">
      <w:pPr>
        <w:pStyle w:val="ListNumber"/>
      </w:pPr>
      <w:r w:rsidRPr="00604156">
        <w:t>Click Remove.</w:t>
      </w:r>
      <w:bookmarkStart w:id="890" w:name="_Toc326444575"/>
      <w:bookmarkStart w:id="891" w:name="_Submit_a_Catagories"/>
      <w:bookmarkStart w:id="892" w:name="_Change_Content_Privacy"/>
      <w:bookmarkStart w:id="893" w:name="_Change_Contribution_Policy"/>
      <w:bookmarkStart w:id="894" w:name="_Change_Listing"/>
      <w:bookmarkStart w:id="895" w:name="_Toc326444576"/>
      <w:bookmarkStart w:id="896" w:name="_Submit_Category_Permissions"/>
      <w:bookmarkStart w:id="897" w:name="_Change_Access"/>
      <w:bookmarkStart w:id="898" w:name="_Move_Categories"/>
      <w:bookmarkStart w:id="899" w:name="_Delete_Catagories"/>
      <w:bookmarkStart w:id="900" w:name="_Submit_a_Catagories_1"/>
      <w:bookmarkStart w:id="901" w:name="_D2HList_912_173_6_1_36_1_249"/>
      <w:bookmarkEnd w:id="890"/>
      <w:bookmarkEnd w:id="891"/>
      <w:bookmarkEnd w:id="892"/>
      <w:bookmarkEnd w:id="893"/>
      <w:bookmarkEnd w:id="894"/>
      <w:bookmarkEnd w:id="895"/>
      <w:bookmarkEnd w:id="896"/>
      <w:bookmarkEnd w:id="897"/>
      <w:bookmarkEnd w:id="898"/>
      <w:bookmarkEnd w:id="899"/>
      <w:bookmarkEnd w:id="900"/>
      <w:bookmarkEnd w:id="901"/>
    </w:p>
    <w:p w:rsidR="001B3BCE" w:rsidRDefault="001B3BCE" w:rsidP="001B3BCE">
      <w:pPr>
        <w:pStyle w:val="Heading3"/>
      </w:pPr>
      <w:bookmarkStart w:id="902" w:name="_Toc332632073"/>
      <w:r>
        <w:t>Updating Categories’ State</w:t>
      </w:r>
      <w:bookmarkEnd w:id="902"/>
    </w:p>
    <w:p w:rsidR="001B3BCE" w:rsidRDefault="001B3BCE" w:rsidP="001B3BCE">
      <w:r>
        <w:t>Some of the category related actions taken in the KMC may trigger a category update process on the Kaltura backend.  This is mainly to allow continuous work through the KMC interface even when actions affect large portions of the category tree or apply on a very high number of categories.</w:t>
      </w:r>
    </w:p>
    <w:p w:rsidR="001B3BCE" w:rsidRDefault="001B3BCE" w:rsidP="001B3BCE">
      <w:r>
        <w:t xml:space="preserve">While the Kaltura backend process is running, an ‘Updating Categories’ indication is set on the top right </w:t>
      </w:r>
      <w:r>
        <w:lastRenderedPageBreak/>
        <w:t xml:space="preserve">corner of the categories filter bar. </w:t>
      </w:r>
    </w:p>
    <w:p w:rsidR="001B3BCE" w:rsidRDefault="001B3BCE" w:rsidP="001B3BCE">
      <w:r w:rsidRPr="000B79FB">
        <w:rPr>
          <w:noProof/>
          <w:lang w:val="en-US" w:bidi="he-IL"/>
        </w:rPr>
        <w:drawing>
          <wp:inline distT="0" distB="0" distL="0" distR="0" wp14:anchorId="08C4998A" wp14:editId="7942F63B">
            <wp:extent cx="3695700" cy="1943100"/>
            <wp:effectExtent l="0" t="0" r="0" b="0"/>
            <wp:docPr id="12341" name="Picture 1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695700" cy="1943100"/>
                    </a:xfrm>
                    <a:prstGeom prst="rect">
                      <a:avLst/>
                    </a:prstGeom>
                  </pic:spPr>
                </pic:pic>
              </a:graphicData>
            </a:graphic>
          </wp:inline>
        </w:drawing>
      </w:r>
    </w:p>
    <w:p w:rsidR="001B3BCE" w:rsidRDefault="001B3BCE" w:rsidP="001B3BCE"/>
    <w:p w:rsidR="001B3BCE" w:rsidRDefault="001B3BCE" w:rsidP="001B3BCE">
      <w:pPr>
        <w:pStyle w:val="BodyText"/>
      </w:pPr>
      <w:r>
        <w:t xml:space="preserve">The ‘Updating Categories’ state may last a few minutes and until its completion. Some category settings and tree displays in the KMC may not be fully updated. </w:t>
      </w:r>
    </w:p>
    <w:p w:rsidR="00A079F1" w:rsidRDefault="00AC573A" w:rsidP="00A079F1">
      <w:pPr>
        <w:pStyle w:val="BodyText"/>
      </w:pPr>
      <w:r>
        <w:t>After</w:t>
      </w:r>
      <w:r w:rsidR="001B3BCE">
        <w:t xml:space="preserve"> the updating process is completed the ‘Updating Categories’ indication automatically disappears.</w:t>
      </w:r>
      <w:r w:rsidR="00A079F1" w:rsidRPr="00AF4F9D">
        <w:t xml:space="preserve"> </w:t>
      </w:r>
    </w:p>
    <w:p w:rsidR="00A079F1" w:rsidRDefault="00A079F1" w:rsidP="001B3BCE">
      <w:pPr>
        <w:pStyle w:val="BodyText"/>
      </w:pPr>
    </w:p>
    <w:p w:rsidR="0093113C" w:rsidRDefault="0093113C" w:rsidP="00E74132">
      <w:pPr>
        <w:pStyle w:val="BodyText"/>
      </w:pPr>
      <w:r>
        <w:br w:type="page"/>
      </w:r>
    </w:p>
    <w:p w:rsidR="00B16A5F" w:rsidRPr="0093113C" w:rsidRDefault="00B16A5F">
      <w:pPr>
        <w:pStyle w:val="SuperHeading"/>
      </w:pPr>
      <w:commentRangeStart w:id="903"/>
      <w:r w:rsidRPr="0093113C">
        <w:lastRenderedPageBreak/>
        <w:t xml:space="preserve">Chapter </w:t>
      </w:r>
      <w:r w:rsidR="0093113C" w:rsidRPr="00E3369B">
        <w:fldChar w:fldCharType="begin"/>
      </w:r>
      <w:r w:rsidR="0093113C" w:rsidRPr="0093113C">
        <w:instrText>SEQ "CHAPTER"  \N \* MERGEFORMAT</w:instrText>
      </w:r>
      <w:r w:rsidR="0093113C" w:rsidRPr="00E3369B">
        <w:fldChar w:fldCharType="separate"/>
      </w:r>
      <w:r w:rsidR="00D70539">
        <w:rPr>
          <w:noProof/>
        </w:rPr>
        <w:t>10</w:t>
      </w:r>
      <w:r w:rsidR="0093113C" w:rsidRPr="00E3369B">
        <w:fldChar w:fldCharType="end"/>
      </w:r>
      <w:commentRangeEnd w:id="903"/>
      <w:r w:rsidR="005D5EE7">
        <w:rPr>
          <w:rStyle w:val="CommentReference"/>
          <w:caps w:val="0"/>
          <w:color w:val="666560"/>
          <w:spacing w:val="0"/>
        </w:rPr>
        <w:commentReference w:id="903"/>
      </w:r>
    </w:p>
    <w:p w:rsidR="00B16A5F" w:rsidRPr="004E5523" w:rsidRDefault="00B16A5F" w:rsidP="00B16A5F">
      <w:pPr>
        <w:pStyle w:val="Heading1"/>
      </w:pPr>
      <w:bookmarkStart w:id="904" w:name="_KMC_Users_and"/>
      <w:bookmarkEnd w:id="904"/>
      <w:r>
        <w:rPr>
          <w:rStyle w:val="Strong"/>
          <w:b/>
          <w:bCs w:val="0"/>
        </w:rPr>
        <w:t>KMC Users and Roles</w:t>
      </w:r>
    </w:p>
    <w:p w:rsidR="00B16A5F" w:rsidRPr="003169AF" w:rsidRDefault="00B16A5F" w:rsidP="003169AF">
      <w:pPr>
        <w:pStyle w:val="BodyText"/>
      </w:pPr>
      <w:r>
        <w:fldChar w:fldCharType="begin"/>
      </w:r>
      <w:r>
        <w:instrText xml:space="preserve"> TC "</w:instrText>
      </w:r>
      <w:fldSimple w:instr=" STYLEREF  SuperHeading  \* MERGEFORMAT ">
        <w:bookmarkStart w:id="905" w:name="_Toc332632074"/>
        <w:r w:rsidR="00D70539" w:rsidRPr="00D70539">
          <w:rPr>
            <w:noProof/>
            <w:lang w:val="en-GB"/>
          </w:rPr>
          <w:instrText>Chapter 10</w:instrText>
        </w:r>
      </w:fldSimple>
      <w:r>
        <w:instrText xml:space="preserve"> </w:instrText>
      </w:r>
      <w:r>
        <w:rPr>
          <w:lang w:val="en-GB"/>
        </w:rPr>
        <w:fldChar w:fldCharType="begin"/>
      </w:r>
      <w:r>
        <w:rPr>
          <w:lang w:val="en-GB"/>
        </w:rPr>
        <w:instrText xml:space="preserve"> STYLEREF  "Heading 1" </w:instrText>
      </w:r>
      <w:r>
        <w:rPr>
          <w:lang w:val="en-GB"/>
        </w:rPr>
        <w:fldChar w:fldCharType="separate"/>
      </w:r>
      <w:r w:rsidR="00D70539">
        <w:rPr>
          <w:noProof/>
          <w:lang w:val="en-GB"/>
        </w:rPr>
        <w:instrText>KMC Users and Roles</w:instrText>
      </w:r>
      <w:bookmarkEnd w:id="905"/>
      <w:r>
        <w:rPr>
          <w:lang w:val="en-GB"/>
        </w:rPr>
        <w:fldChar w:fldCharType="end"/>
      </w:r>
      <w:r>
        <w:instrText xml:space="preserve">" \f C \l "1" </w:instrText>
      </w:r>
      <w:r>
        <w:fldChar w:fldCharType="end"/>
      </w:r>
      <w:r>
        <w:t>This section</w:t>
      </w:r>
      <w:r w:rsidR="00ED116F">
        <w:t xml:space="preserve"> descirbes the KMC User </w:t>
      </w:r>
      <w:hyperlink w:anchor="_Roles_and_Permissions" w:history="1">
        <w:r w:rsidRPr="003169AF">
          <w:rPr>
            <w:rStyle w:val="Hyperlink"/>
            <w:rFonts w:cs="Arial"/>
            <w:color w:val="666560"/>
          </w:rPr>
          <w:t>Roles and Permissions</w:t>
        </w:r>
      </w:hyperlink>
      <w:r w:rsidR="00ED116F">
        <w:rPr>
          <w:rStyle w:val="Hyperlink"/>
          <w:rFonts w:cs="Arial"/>
          <w:color w:val="666560"/>
        </w:rPr>
        <w:t>.</w:t>
      </w:r>
      <w:r w:rsidR="00ED116F" w:rsidRPr="003169AF">
        <w:rPr>
          <w:rStyle w:val="Hyperlink"/>
          <w:rFonts w:cs="Arial"/>
          <w:color w:val="666560"/>
        </w:rPr>
        <w:t xml:space="preserve"> </w:t>
      </w:r>
    </w:p>
    <w:p w:rsidR="00B16A5F" w:rsidRDefault="00B16A5F" w:rsidP="00E3369B">
      <w:pPr>
        <w:pStyle w:val="Heading2"/>
      </w:pPr>
      <w:bookmarkStart w:id="906" w:name="_Toc332632075"/>
      <w:r>
        <w:t>Roles and Permissions</w:t>
      </w:r>
      <w:bookmarkEnd w:id="906"/>
    </w:p>
    <w:p w:rsidR="00B16A5F" w:rsidRPr="00903F3A" w:rsidRDefault="00B16A5F" w:rsidP="001C467F">
      <w:pPr>
        <w:pStyle w:val="BodyText"/>
      </w:pPr>
      <w:r w:rsidRPr="00903F3A">
        <w:t>Roles and permissions enable organizations to define a user's ability t</w:t>
      </w:r>
      <w:r>
        <w:t xml:space="preserve">o perform actions based on the </w:t>
      </w:r>
      <w:r w:rsidRPr="00903F3A">
        <w:t>user's responsibilities.</w:t>
      </w:r>
      <w:r>
        <w:t xml:space="preserve"> Only users with admin permissions can add users, create roles and define permissions.</w:t>
      </w:r>
    </w:p>
    <w:p w:rsidR="00B16A5F" w:rsidRDefault="00B16A5F" w:rsidP="001C467F">
      <w:pPr>
        <w:pStyle w:val="BodyText"/>
      </w:pPr>
      <w:r w:rsidRPr="00903F3A">
        <w:t>A publisher uses the roles and permissions infrastructure to specify actions that a user is allowed to perform.</w:t>
      </w:r>
      <w:r>
        <w:t xml:space="preserve"> </w:t>
      </w:r>
      <w:r w:rsidRPr="00903F3A">
        <w:t xml:space="preserve">User roles define </w:t>
      </w:r>
      <w:r w:rsidRPr="00137402">
        <w:t>permissions granted to the user for the different KMC functionalities.</w:t>
      </w:r>
    </w:p>
    <w:p w:rsidR="00B16A5F" w:rsidRDefault="00B16A5F" w:rsidP="00E3369B">
      <w:pPr>
        <w:pStyle w:val="Heading3"/>
      </w:pPr>
      <w:bookmarkStart w:id="907" w:name="_Toc332632076"/>
      <w:r>
        <w:t>Adding a User</w:t>
      </w:r>
      <w:bookmarkEnd w:id="907"/>
    </w:p>
    <w:p w:rsidR="00B16A5F" w:rsidRDefault="00B16A5F" w:rsidP="001C467F">
      <w:pPr>
        <w:pStyle w:val="BodyText"/>
        <w:rPr>
          <w:rStyle w:val="Hyperlink"/>
        </w:rPr>
      </w:pPr>
      <w:r w:rsidRPr="00E54D7D">
        <w:t xml:space="preserve">The following </w:t>
      </w:r>
      <w:r>
        <w:t xml:space="preserve">table lists the </w:t>
      </w:r>
      <w:r w:rsidRPr="00E54D7D">
        <w:t xml:space="preserve">information </w:t>
      </w:r>
      <w:r>
        <w:t xml:space="preserve">that </w:t>
      </w:r>
      <w:r w:rsidRPr="00E54D7D">
        <w:t>should be provided for adding a new KMC admin user. Please note that a limited number of users are allocated by default to each KMC account. If you reached the KMC users quota for your account and need to set additional users, please contact Kaltura with a</w:t>
      </w:r>
      <w:r w:rsidRPr="00E54D7D">
        <w:rPr>
          <w:rStyle w:val="apple-converted-space"/>
        </w:rPr>
        <w:t> </w:t>
      </w:r>
      <w:hyperlink r:id="rId173" w:tgtFrame="_blank" w:history="1">
        <w:r w:rsidRPr="00610A6B">
          <w:rPr>
            <w:rStyle w:val="Hyperlink"/>
          </w:rPr>
          <w:t>request for additional KMC admin users</w:t>
        </w:r>
      </w:hyperlink>
      <w:r w:rsidRPr="00610A6B">
        <w:rPr>
          <w:rStyle w:val="Hyperlink"/>
        </w:rPr>
        <w:t>.</w:t>
      </w:r>
    </w:p>
    <w:tbl>
      <w:tblPr>
        <w:tblW w:w="9498" w:type="dxa"/>
        <w:tblInd w:w="108" w:type="dxa"/>
        <w:tblBorders>
          <w:top w:val="single" w:sz="4" w:space="0" w:color="C5C5C5"/>
          <w:left w:val="single" w:sz="4" w:space="0" w:color="C5C5C5"/>
          <w:bottom w:val="single" w:sz="4" w:space="0" w:color="C5C5C5"/>
          <w:right w:val="single" w:sz="4" w:space="0" w:color="C5C5C5"/>
          <w:insideH w:val="single" w:sz="4" w:space="0" w:color="C5C5C5"/>
          <w:insideV w:val="single" w:sz="4" w:space="0" w:color="C5C5C5"/>
        </w:tblBorders>
        <w:tblLook w:val="04A0" w:firstRow="1" w:lastRow="0" w:firstColumn="1" w:lastColumn="0" w:noHBand="0" w:noVBand="1"/>
      </w:tblPr>
      <w:tblGrid>
        <w:gridCol w:w="2977"/>
        <w:gridCol w:w="6521"/>
      </w:tblGrid>
      <w:tr w:rsidR="00E420E9" w:rsidRPr="00A75990" w:rsidTr="00E420E9">
        <w:trPr>
          <w:cantSplit/>
          <w:tblHeader/>
        </w:trPr>
        <w:tc>
          <w:tcPr>
            <w:tcW w:w="2977"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E420E9" w:rsidRPr="00141D6C" w:rsidRDefault="00E420E9">
            <w:pPr>
              <w:pStyle w:val="TableHeading"/>
            </w:pPr>
            <w:r w:rsidRPr="00141D6C">
              <w:rPr>
                <w:rStyle w:val="Hyperlink"/>
                <w:rFonts w:cs="Arial"/>
                <w:color w:val="484848"/>
              </w:rPr>
              <w:t>Field</w:t>
            </w:r>
          </w:p>
        </w:tc>
        <w:tc>
          <w:tcPr>
            <w:tcW w:w="6521"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E420E9" w:rsidRPr="00141D6C" w:rsidRDefault="00E420E9">
            <w:pPr>
              <w:pStyle w:val="TableHeading"/>
            </w:pPr>
            <w:r w:rsidRPr="00141D6C">
              <w:t>Description</w:t>
            </w:r>
          </w:p>
        </w:tc>
      </w:tr>
      <w:tr w:rsidR="00E420E9" w:rsidRPr="00A75990" w:rsidTr="00E420E9">
        <w:tc>
          <w:tcPr>
            <w:tcW w:w="2977" w:type="dxa"/>
            <w:tcBorders>
              <w:top w:val="single" w:sz="4" w:space="0" w:color="C5C5C5"/>
              <w:bottom w:val="single" w:sz="4" w:space="0" w:color="C5C5C5"/>
            </w:tcBorders>
          </w:tcPr>
          <w:p w:rsidR="00E420E9" w:rsidRPr="001C467F" w:rsidRDefault="00E420E9">
            <w:pPr>
              <w:pStyle w:val="TableBodyText"/>
            </w:pPr>
            <w:r w:rsidRPr="001C467F">
              <w:rPr>
                <w:rStyle w:val="Strong"/>
                <w:b w:val="0"/>
                <w:bCs w:val="0"/>
              </w:rPr>
              <w:t>Email address</w:t>
            </w:r>
            <w:r w:rsidRPr="001C467F">
              <w:rPr>
                <w:rStyle w:val="apple-converted-space"/>
              </w:rPr>
              <w:t> </w:t>
            </w:r>
          </w:p>
        </w:tc>
        <w:tc>
          <w:tcPr>
            <w:tcW w:w="6521" w:type="dxa"/>
            <w:tcBorders>
              <w:top w:val="single" w:sz="4" w:space="0" w:color="C5C5C5"/>
              <w:bottom w:val="single" w:sz="4" w:space="0" w:color="C5C5C5"/>
            </w:tcBorders>
          </w:tcPr>
          <w:p w:rsidR="00E420E9" w:rsidRPr="001C467F" w:rsidRDefault="00E420E9" w:rsidP="00E3369B">
            <w:pPr>
              <w:pStyle w:val="TableBodyText"/>
            </w:pPr>
            <w:r w:rsidRPr="001C467F">
              <w:t>The user’s email address serves as a unique identifier of the user in the Kaltura system, as the user login username and as a recipient address for system-generated messages. Upon the creation of a new user account, a welcome email notification will be sent to this email address with a link for setting the initial password.</w:t>
            </w:r>
            <w:r w:rsidRPr="001C467F">
              <w:br/>
            </w:r>
          </w:p>
        </w:tc>
      </w:tr>
      <w:tr w:rsidR="00E420E9" w:rsidRPr="00A75990" w:rsidTr="00E420E9">
        <w:tc>
          <w:tcPr>
            <w:tcW w:w="2977" w:type="dxa"/>
            <w:tcBorders>
              <w:top w:val="single" w:sz="4" w:space="0" w:color="C5C5C5"/>
            </w:tcBorders>
          </w:tcPr>
          <w:p w:rsidR="00E420E9" w:rsidRPr="001C467F" w:rsidRDefault="00E420E9" w:rsidP="00E3369B">
            <w:pPr>
              <w:pStyle w:val="TableBodyText"/>
            </w:pPr>
            <w:r w:rsidRPr="001C467F">
              <w:rPr>
                <w:rStyle w:val="Strong"/>
                <w:b w:val="0"/>
                <w:bCs w:val="0"/>
              </w:rPr>
              <w:t>First name, Last name</w:t>
            </w:r>
            <w:r w:rsidRPr="001C467F">
              <w:rPr>
                <w:rStyle w:val="apple-converted-space"/>
              </w:rPr>
              <w:t> </w:t>
            </w:r>
          </w:p>
        </w:tc>
        <w:tc>
          <w:tcPr>
            <w:tcW w:w="6521" w:type="dxa"/>
            <w:tcBorders>
              <w:top w:val="single" w:sz="4" w:space="0" w:color="C5C5C5"/>
            </w:tcBorders>
          </w:tcPr>
          <w:p w:rsidR="00E420E9" w:rsidRPr="001C467F" w:rsidRDefault="00E420E9" w:rsidP="00E3369B">
            <w:pPr>
              <w:pStyle w:val="TableBodyText"/>
            </w:pPr>
            <w:r w:rsidRPr="001C467F">
              <w:t>User’s name</w:t>
            </w:r>
          </w:p>
        </w:tc>
      </w:tr>
      <w:tr w:rsidR="00E420E9" w:rsidRPr="00A75990" w:rsidTr="00E420E9">
        <w:tc>
          <w:tcPr>
            <w:tcW w:w="2977" w:type="dxa"/>
            <w:tcBorders>
              <w:top w:val="single" w:sz="4" w:space="0" w:color="C5C5C5"/>
            </w:tcBorders>
          </w:tcPr>
          <w:p w:rsidR="00E420E9" w:rsidRPr="001C467F" w:rsidRDefault="00E420E9" w:rsidP="00E3369B">
            <w:pPr>
              <w:pStyle w:val="TableBodyText"/>
              <w:rPr>
                <w:rStyle w:val="Strong"/>
                <w:b w:val="0"/>
                <w:bCs w:val="0"/>
              </w:rPr>
            </w:pPr>
            <w:r w:rsidRPr="001C467F">
              <w:rPr>
                <w:rStyle w:val="Strong"/>
                <w:b w:val="0"/>
                <w:bCs w:val="0"/>
              </w:rPr>
              <w:t>Publisher ID (Optional)</w:t>
            </w:r>
            <w:r w:rsidRPr="001C467F">
              <w:rPr>
                <w:rStyle w:val="apple-converted-space"/>
              </w:rPr>
              <w:t> </w:t>
            </w:r>
          </w:p>
        </w:tc>
        <w:tc>
          <w:tcPr>
            <w:tcW w:w="6521" w:type="dxa"/>
            <w:tcBorders>
              <w:top w:val="single" w:sz="4" w:space="0" w:color="C5C5C5"/>
            </w:tcBorders>
          </w:tcPr>
          <w:p w:rsidR="00E420E9" w:rsidRPr="001C467F" w:rsidRDefault="00E420E9" w:rsidP="00E3369B">
            <w:pPr>
              <w:pStyle w:val="TableBodyText"/>
            </w:pPr>
            <w:r w:rsidRPr="001C467F">
              <w:t>A unique identifier that may be in use by the publisher in different systems. This will serve as the KMC user identifier as content contributor in all KMC-related locations. When a publisher ID is not provided, the user email address will be used as a default value.</w:t>
            </w:r>
          </w:p>
        </w:tc>
      </w:tr>
      <w:tr w:rsidR="00E420E9" w:rsidRPr="00A75990" w:rsidTr="00E420E9">
        <w:tc>
          <w:tcPr>
            <w:tcW w:w="2977" w:type="dxa"/>
            <w:tcBorders>
              <w:top w:val="single" w:sz="4" w:space="0" w:color="C5C5C5"/>
            </w:tcBorders>
          </w:tcPr>
          <w:p w:rsidR="00E420E9" w:rsidRPr="001C467F" w:rsidRDefault="00E420E9" w:rsidP="00E3369B">
            <w:pPr>
              <w:pStyle w:val="TableBodyText"/>
              <w:rPr>
                <w:rStyle w:val="Strong"/>
                <w:b w:val="0"/>
                <w:bCs w:val="0"/>
              </w:rPr>
            </w:pPr>
            <w:r w:rsidRPr="001C467F">
              <w:rPr>
                <w:rStyle w:val="Strong"/>
                <w:b w:val="0"/>
                <w:bCs w:val="0"/>
              </w:rPr>
              <w:t>User Role</w:t>
            </w:r>
            <w:r w:rsidRPr="001C467F">
              <w:rPr>
                <w:rStyle w:val="apple-converted-space"/>
              </w:rPr>
              <w:t> </w:t>
            </w:r>
          </w:p>
        </w:tc>
        <w:tc>
          <w:tcPr>
            <w:tcW w:w="6521" w:type="dxa"/>
            <w:tcBorders>
              <w:top w:val="single" w:sz="4" w:space="0" w:color="C5C5C5"/>
            </w:tcBorders>
          </w:tcPr>
          <w:p w:rsidR="00E420E9" w:rsidRPr="0050202E" w:rsidRDefault="00E420E9" w:rsidP="00E3369B">
            <w:pPr>
              <w:pStyle w:val="TableBodyText"/>
            </w:pPr>
            <w:r w:rsidRPr="001C467F">
              <w:t>Defines the set of permissions granted to the user for the different KMC functionalities. This role should be set according to the tasks that the user needs to work on and the functionalities that the user needs access to within the KMC. The different KMC user roles are set (by users who are granted with permission to do so) from the KMC Roles page (under the Administration tab).</w:t>
            </w:r>
          </w:p>
        </w:tc>
      </w:tr>
    </w:tbl>
    <w:p w:rsidR="00B16A5F" w:rsidRPr="00E54D7D" w:rsidRDefault="00B16A5F" w:rsidP="009428D3">
      <w:pPr>
        <w:pStyle w:val="Procedure"/>
        <w:pPrChange w:id="908" w:author="Debbie Zioni" w:date="2012-08-15T20:03:00Z">
          <w:pPr>
            <w:pStyle w:val="Procedure"/>
          </w:pPr>
        </w:pPrChange>
      </w:pPr>
      <w:r>
        <w:t>To add a user</w:t>
      </w:r>
    </w:p>
    <w:p w:rsidR="00B16A5F" w:rsidRPr="00014F5C" w:rsidRDefault="00B16A5F" w:rsidP="00292207">
      <w:pPr>
        <w:pStyle w:val="ListNumber"/>
        <w:numPr>
          <w:ilvl w:val="0"/>
          <w:numId w:val="52"/>
        </w:numPr>
      </w:pPr>
      <w:r>
        <w:t xml:space="preserve">Go to the </w:t>
      </w:r>
      <w:r w:rsidRPr="005C7B20">
        <w:t>Administration</w:t>
      </w:r>
      <w:r>
        <w:t xml:space="preserve"> tab and select </w:t>
      </w:r>
      <w:r w:rsidR="003550FF">
        <w:t xml:space="preserve">the </w:t>
      </w:r>
      <w:r w:rsidRPr="005C7B20">
        <w:t>Users</w:t>
      </w:r>
      <w:r>
        <w:t xml:space="preserve"> </w:t>
      </w:r>
      <w:r w:rsidR="003550FF">
        <w:t>tab</w:t>
      </w:r>
      <w:r>
        <w:t>.</w:t>
      </w:r>
    </w:p>
    <w:p w:rsidR="00B16A5F" w:rsidRDefault="00B16A5F" w:rsidP="00292207">
      <w:pPr>
        <w:pStyle w:val="ListNumber"/>
        <w:numPr>
          <w:ilvl w:val="0"/>
          <w:numId w:val="52"/>
        </w:numPr>
      </w:pPr>
      <w:r w:rsidRPr="00903F3A">
        <w:t xml:space="preserve">Click </w:t>
      </w:r>
      <w:r w:rsidRPr="005C7B20">
        <w:t>Add User</w:t>
      </w:r>
      <w:r w:rsidRPr="00903F3A">
        <w:t>, and fill in the</w:t>
      </w:r>
      <w:r>
        <w:t xml:space="preserve"> details in the Add User</w:t>
      </w:r>
      <w:r w:rsidRPr="00903F3A">
        <w:t xml:space="preserve"> window. </w:t>
      </w:r>
    </w:p>
    <w:p w:rsidR="00B16A5F" w:rsidRDefault="00B16A5F" w:rsidP="00292207">
      <w:pPr>
        <w:pStyle w:val="ListNumber"/>
        <w:numPr>
          <w:ilvl w:val="0"/>
          <w:numId w:val="52"/>
        </w:numPr>
      </w:pPr>
      <w:r w:rsidRPr="00903F3A">
        <w:t xml:space="preserve">Select a </w:t>
      </w:r>
      <w:r w:rsidRPr="005C7B20">
        <w:t>User Role</w:t>
      </w:r>
      <w:r w:rsidRPr="00903F3A">
        <w:t xml:space="preserve"> </w:t>
      </w:r>
      <w:r>
        <w:t xml:space="preserve">from the </w:t>
      </w:r>
      <w:r w:rsidRPr="00903F3A">
        <w:t>drop-down menu.</w:t>
      </w:r>
    </w:p>
    <w:p w:rsidR="00B16A5F" w:rsidRPr="00140FB3" w:rsidRDefault="00B16A5F">
      <w:pPr>
        <w:pStyle w:val="ListContinue"/>
      </w:pPr>
      <w:r>
        <w:rPr>
          <w:noProof/>
          <w:lang w:val="en-US" w:bidi="he-IL"/>
        </w:rPr>
        <w:lastRenderedPageBreak/>
        <w:drawing>
          <wp:inline distT="0" distB="0" distL="0" distR="0" wp14:anchorId="0C5DD1C4" wp14:editId="06450D9F">
            <wp:extent cx="5732780" cy="278892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user_role.png"/>
                    <pic:cNvPicPr/>
                  </pic:nvPicPr>
                  <pic:blipFill>
                    <a:blip r:embed="rId174">
                      <a:extLst>
                        <a:ext uri="{28A0092B-C50C-407E-A947-70E740481C1C}">
                          <a14:useLocalDpi xmlns:a14="http://schemas.microsoft.com/office/drawing/2010/main" val="0"/>
                        </a:ext>
                      </a:extLst>
                    </a:blip>
                    <a:stretch>
                      <a:fillRect/>
                    </a:stretch>
                  </pic:blipFill>
                  <pic:spPr>
                    <a:xfrm>
                      <a:off x="0" y="0"/>
                      <a:ext cx="5732780" cy="2788920"/>
                    </a:xfrm>
                    <a:prstGeom prst="rect">
                      <a:avLst/>
                    </a:prstGeom>
                  </pic:spPr>
                </pic:pic>
              </a:graphicData>
            </a:graphic>
          </wp:inline>
        </w:drawing>
      </w:r>
    </w:p>
    <w:p w:rsidR="00B16A5F" w:rsidRDefault="00B16A5F" w:rsidP="00B16A5F">
      <w:pPr>
        <w:pStyle w:val="ListNumber"/>
      </w:pPr>
      <w:r>
        <w:t xml:space="preserve">Select a User Role from the drop down menu. </w:t>
      </w:r>
    </w:p>
    <w:p w:rsidR="00B16A5F" w:rsidRDefault="00B16A5F" w:rsidP="00B16A5F">
      <w:pPr>
        <w:pStyle w:val="ListNumber"/>
      </w:pPr>
      <w:r>
        <w:t xml:space="preserve">(Optional) Click Add Role to create a custom role. See </w:t>
      </w:r>
      <w:hyperlink w:anchor="_Creating_Custom_Roles" w:history="1">
        <w:r w:rsidRPr="00CB3D67">
          <w:rPr>
            <w:rStyle w:val="Hyperlink"/>
            <w:rFonts w:cs="Arial"/>
          </w:rPr>
          <w:t>Creating Custom Roles.</w:t>
        </w:r>
      </w:hyperlink>
    </w:p>
    <w:p w:rsidR="00B16A5F" w:rsidRDefault="00B16A5F" w:rsidP="00B16A5F">
      <w:pPr>
        <w:pStyle w:val="ListNumber"/>
      </w:pPr>
      <w:r>
        <w:t>Click Save.</w:t>
      </w:r>
    </w:p>
    <w:p w:rsidR="00B16A5F" w:rsidRPr="00B80033" w:rsidRDefault="007C57E6" w:rsidP="00B16A5F">
      <w:r>
        <w:t>When a</w:t>
      </w:r>
      <w:r w:rsidR="00B16A5F">
        <w:t xml:space="preserve"> user is created, an email will be sent to the specified email address containing a link to set the account password. </w:t>
      </w:r>
    </w:p>
    <w:p w:rsidR="00B16A5F" w:rsidRPr="00E54D7D" w:rsidRDefault="00B16A5F" w:rsidP="00E3369B">
      <w:pPr>
        <w:pStyle w:val="Heading3"/>
      </w:pPr>
      <w:bookmarkStart w:id="909" w:name="_Toc332632077"/>
      <w:r w:rsidRPr="00E54D7D">
        <w:t>Editing a User</w:t>
      </w:r>
      <w:bookmarkEnd w:id="909"/>
    </w:p>
    <w:p w:rsidR="00B16A5F" w:rsidRDefault="00B16A5F" w:rsidP="00B16A5F">
      <w:r>
        <w:t xml:space="preserve">After a user account is set in the system, the user’s personal details can only be set by the user personally, from the </w:t>
      </w:r>
      <w:r w:rsidRPr="00E54D7D">
        <w:rPr>
          <w:b/>
        </w:rPr>
        <w:t>My User Settings</w:t>
      </w:r>
      <w:r>
        <w:t xml:space="preserve"> page in the </w:t>
      </w:r>
      <w:r w:rsidRPr="00E54D7D">
        <w:rPr>
          <w:b/>
        </w:rPr>
        <w:t>Settings</w:t>
      </w:r>
      <w:r>
        <w:t xml:space="preserve"> tab.  See </w:t>
      </w:r>
      <w:hyperlink w:anchor="_My_User_Settings" w:history="1">
        <w:r w:rsidRPr="00D9785A">
          <w:rPr>
            <w:rStyle w:val="Hyperlink"/>
          </w:rPr>
          <w:t>My User Settings</w:t>
        </w:r>
      </w:hyperlink>
      <w:r>
        <w:rPr>
          <w:rStyle w:val="Hyperlink"/>
        </w:rPr>
        <w:t>.</w:t>
      </w:r>
      <w:r w:rsidRPr="00D9785A">
        <w:rPr>
          <w:rStyle w:val="Hyperlink"/>
        </w:rPr>
        <w:t xml:space="preserve"> </w:t>
      </w:r>
    </w:p>
    <w:p w:rsidR="00B16A5F" w:rsidRDefault="00B16A5F" w:rsidP="009428D3">
      <w:pPr>
        <w:pStyle w:val="Procedure"/>
        <w:pPrChange w:id="910" w:author="Debbie Zioni" w:date="2012-08-15T20:03:00Z">
          <w:pPr>
            <w:pStyle w:val="Procedure"/>
          </w:pPr>
        </w:pPrChange>
      </w:pPr>
      <w:r>
        <w:t>To edit user information</w:t>
      </w:r>
    </w:p>
    <w:p w:rsidR="00B16A5F" w:rsidRPr="00014F5C" w:rsidRDefault="00B16A5F" w:rsidP="00292207">
      <w:pPr>
        <w:pStyle w:val="ListNumber"/>
        <w:numPr>
          <w:ilvl w:val="0"/>
          <w:numId w:val="56"/>
        </w:numPr>
      </w:pPr>
      <w:r>
        <w:t xml:space="preserve">Go to the </w:t>
      </w:r>
      <w:r w:rsidRPr="005C7B20">
        <w:t>Administration</w:t>
      </w:r>
      <w:r>
        <w:t xml:space="preserve"> tab and select </w:t>
      </w:r>
      <w:r w:rsidR="003550FF">
        <w:t xml:space="preserve">the </w:t>
      </w:r>
      <w:r w:rsidRPr="005C7B20">
        <w:t>Users</w:t>
      </w:r>
      <w:r>
        <w:t xml:space="preserve"> </w:t>
      </w:r>
      <w:r w:rsidR="003550FF">
        <w:t>tab</w:t>
      </w:r>
      <w:r>
        <w:t>.</w:t>
      </w:r>
    </w:p>
    <w:p w:rsidR="00B16A5F" w:rsidRPr="00014F5C" w:rsidRDefault="00B16A5F" w:rsidP="00292207">
      <w:pPr>
        <w:pStyle w:val="ListNumber"/>
        <w:numPr>
          <w:ilvl w:val="0"/>
          <w:numId w:val="52"/>
        </w:numPr>
      </w:pPr>
      <w:r w:rsidRPr="00903F3A">
        <w:t>Click</w:t>
      </w:r>
      <w:r>
        <w:t xml:space="preserve"> on a User and then select </w:t>
      </w:r>
      <w:r w:rsidRPr="005C7B20">
        <w:t>Edit</w:t>
      </w:r>
      <w:r>
        <w:t xml:space="preserve"> from the drop down </w:t>
      </w:r>
      <w:r w:rsidR="003550FF">
        <w:t>tab</w:t>
      </w:r>
      <w:r>
        <w:t>.</w:t>
      </w:r>
      <w:r w:rsidRPr="00903F3A">
        <w:t xml:space="preserve"> </w:t>
      </w:r>
    </w:p>
    <w:p w:rsidR="00B16A5F" w:rsidRDefault="00B16A5F" w:rsidP="00B16A5F">
      <w:r>
        <w:t>Only the Publisher User ID and the User Role may be edited in Edit User window. Please note that it is not possible to edit the user role that is defined as the Account Owner. In addition, a KMC user with access to user management functionalities cannot edit the user role selection in their account.</w:t>
      </w:r>
    </w:p>
    <w:p w:rsidR="00B16A5F" w:rsidRDefault="00B16A5F" w:rsidP="00E3369B">
      <w:pPr>
        <w:pStyle w:val="Heading3"/>
      </w:pPr>
      <w:bookmarkStart w:id="911" w:name="_Toc332632078"/>
      <w:r>
        <w:t>Deleting and Blocking Users</w:t>
      </w:r>
      <w:bookmarkEnd w:id="911"/>
    </w:p>
    <w:p w:rsidR="00B16A5F" w:rsidRDefault="00B16A5F" w:rsidP="00B16A5F">
      <w:r>
        <w:t>You can prevent users from logging into the KMC temporarily or permanently.</w:t>
      </w:r>
      <w:r w:rsidRPr="001E16C7">
        <w:t xml:space="preserve"> </w:t>
      </w:r>
      <w:r>
        <w:t>Blocking a user will prevent the user from logging into the KMC. This restriction can be removed by applying the unblock action.</w:t>
      </w:r>
    </w:p>
    <w:p w:rsidR="00B16A5F" w:rsidRPr="00E54D7D" w:rsidRDefault="00B16A5F" w:rsidP="00B16A5F">
      <w:r>
        <w:t>Deleting a user is a permanent action. The deleted user's content contribution records will be kept in the system.</w:t>
      </w:r>
    </w:p>
    <w:p w:rsidR="00B16A5F" w:rsidRDefault="00B16A5F" w:rsidP="009428D3">
      <w:pPr>
        <w:pStyle w:val="Procedure"/>
        <w:pPrChange w:id="912" w:author="Debbie Zioni" w:date="2012-08-15T20:03:00Z">
          <w:pPr>
            <w:pStyle w:val="Procedure"/>
          </w:pPr>
        </w:pPrChange>
      </w:pPr>
      <w:r>
        <w:t>To block or unblock a user</w:t>
      </w:r>
    </w:p>
    <w:p w:rsidR="00B16A5F" w:rsidRDefault="00B16A5F" w:rsidP="00292207">
      <w:pPr>
        <w:pStyle w:val="ListNumber"/>
        <w:numPr>
          <w:ilvl w:val="0"/>
          <w:numId w:val="53"/>
        </w:numPr>
      </w:pPr>
      <w:r>
        <w:t xml:space="preserve">Select the </w:t>
      </w:r>
      <w:r w:rsidRPr="005C7B20">
        <w:t>Administration</w:t>
      </w:r>
      <w:r>
        <w:t xml:space="preserve"> tab and select the </w:t>
      </w:r>
      <w:r w:rsidRPr="005C7B20">
        <w:t>Users</w:t>
      </w:r>
      <w:r>
        <w:t xml:space="preserve"> </w:t>
      </w:r>
      <w:r w:rsidR="003550FF">
        <w:t>tab</w:t>
      </w:r>
      <w:r>
        <w:t>.</w:t>
      </w:r>
    </w:p>
    <w:p w:rsidR="00B16A5F" w:rsidRDefault="00B16A5F" w:rsidP="00B16A5F">
      <w:pPr>
        <w:pStyle w:val="ListNumber"/>
      </w:pPr>
      <w:r>
        <w:t>Click on a User Name.</w:t>
      </w:r>
    </w:p>
    <w:p w:rsidR="00B16A5F" w:rsidRDefault="00B16A5F" w:rsidP="00B16A5F">
      <w:pPr>
        <w:pStyle w:val="ListNumber"/>
      </w:pPr>
      <w:r>
        <w:t xml:space="preserve">Select </w:t>
      </w:r>
      <w:r w:rsidRPr="00E54D7D">
        <w:t>Block/Unblock</w:t>
      </w:r>
      <w:r>
        <w:t xml:space="preserve"> from the </w:t>
      </w:r>
      <w:r w:rsidRPr="00E54D7D">
        <w:t>Select Action</w:t>
      </w:r>
      <w:r>
        <w:t xml:space="preserve"> drop-down menu to block a user temporarily.</w:t>
      </w:r>
    </w:p>
    <w:p w:rsidR="00B16A5F" w:rsidRDefault="00B16A5F" w:rsidP="00B16A5F">
      <w:pPr>
        <w:pStyle w:val="ListNumber"/>
      </w:pPr>
      <w:r>
        <w:lastRenderedPageBreak/>
        <w:t xml:space="preserve">Select Delete from the </w:t>
      </w:r>
      <w:r w:rsidRPr="00544DA1">
        <w:t>Select Action</w:t>
      </w:r>
      <w:r>
        <w:t xml:space="preserve"> drop-down menu to remove a user permanently.</w:t>
      </w:r>
    </w:p>
    <w:p w:rsidR="00D40AE8" w:rsidRPr="00D9785A" w:rsidRDefault="00D40AE8" w:rsidP="00927D1E">
      <w:pPr>
        <w:pStyle w:val="ListContinue"/>
      </w:pPr>
      <w:r w:rsidRPr="00927D1E">
        <w:rPr>
          <w:noProof/>
          <w:lang w:val="en-US" w:bidi="he-IL"/>
        </w:rPr>
        <w:drawing>
          <wp:inline distT="0" distB="0" distL="0" distR="0" wp14:anchorId="531F0C4B" wp14:editId="69277242">
            <wp:extent cx="5732780" cy="1084946"/>
            <wp:effectExtent l="0" t="0" r="1270" b="1270"/>
            <wp:docPr id="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5" cstate="print"/>
                    <a:srcRect/>
                    <a:stretch>
                      <a:fillRect/>
                    </a:stretch>
                  </pic:blipFill>
                  <pic:spPr bwMode="auto">
                    <a:xfrm>
                      <a:off x="0" y="0"/>
                      <a:ext cx="5732780" cy="1084946"/>
                    </a:xfrm>
                    <a:prstGeom prst="rect">
                      <a:avLst/>
                    </a:prstGeom>
                    <a:noFill/>
                    <a:ln w="9525">
                      <a:noFill/>
                      <a:miter lim="800000"/>
                      <a:headEnd/>
                      <a:tailEnd/>
                    </a:ln>
                  </pic:spPr>
                </pic:pic>
              </a:graphicData>
            </a:graphic>
          </wp:inline>
        </w:drawing>
      </w:r>
    </w:p>
    <w:p w:rsidR="00B16A5F" w:rsidRPr="002031DD" w:rsidRDefault="00B16A5F" w:rsidP="00E3369B">
      <w:pPr>
        <w:pStyle w:val="Heading3"/>
        <w:rPr>
          <w:color w:val="31849B" w:themeColor="accent5" w:themeShade="BF"/>
          <w:u w:val="single"/>
        </w:rPr>
      </w:pPr>
      <w:bookmarkStart w:id="913" w:name="_Toc332632079"/>
      <w:r w:rsidRPr="002031DD">
        <w:t>Purchasing a License for Additional Users</w:t>
      </w:r>
      <w:bookmarkEnd w:id="913"/>
    </w:p>
    <w:p w:rsidR="00B16A5F" w:rsidRDefault="00B16A5F" w:rsidP="00B16A5F">
      <w:r>
        <w:t xml:space="preserve">Each </w:t>
      </w:r>
      <w:r w:rsidRPr="00C46F79">
        <w:t xml:space="preserve">KMC account is allocated three users. </w:t>
      </w:r>
    </w:p>
    <w:p w:rsidR="00B16A5F" w:rsidRDefault="00B16A5F" w:rsidP="009428D3">
      <w:pPr>
        <w:pStyle w:val="Procedure"/>
        <w:pPrChange w:id="914" w:author="Debbie Zioni" w:date="2012-08-15T20:03:00Z">
          <w:pPr>
            <w:pStyle w:val="Procedure"/>
          </w:pPr>
        </w:pPrChange>
      </w:pPr>
      <w:r w:rsidRPr="00C46F79">
        <w:t>To request additional users</w:t>
      </w:r>
    </w:p>
    <w:p w:rsidR="00B16A5F" w:rsidRDefault="00B16A5F" w:rsidP="00292207">
      <w:pPr>
        <w:pStyle w:val="ListNumber"/>
        <w:numPr>
          <w:ilvl w:val="0"/>
          <w:numId w:val="54"/>
        </w:numPr>
      </w:pPr>
      <w:r>
        <w:t xml:space="preserve">Select the </w:t>
      </w:r>
      <w:r w:rsidRPr="005C7B20">
        <w:t>Administration</w:t>
      </w:r>
      <w:r>
        <w:t xml:space="preserve"> tab and then select the </w:t>
      </w:r>
      <w:r w:rsidRPr="005C7B20">
        <w:t>Users</w:t>
      </w:r>
      <w:r>
        <w:t xml:space="preserve"> </w:t>
      </w:r>
      <w:r w:rsidR="003550FF">
        <w:t>tab</w:t>
      </w:r>
      <w:r>
        <w:t xml:space="preserve"> </w:t>
      </w:r>
    </w:p>
    <w:p w:rsidR="00B16A5F" w:rsidRDefault="00B16A5F">
      <w:pPr>
        <w:pStyle w:val="ListContinue"/>
      </w:pPr>
      <w:r>
        <w:t>The Current Status lists the number of KMC users and the number of available users.</w:t>
      </w:r>
    </w:p>
    <w:p w:rsidR="00B16A5F" w:rsidRDefault="00B16A5F" w:rsidP="00292207">
      <w:pPr>
        <w:pStyle w:val="ListNumber"/>
        <w:numPr>
          <w:ilvl w:val="0"/>
          <w:numId w:val="54"/>
        </w:numPr>
      </w:pPr>
      <w:r>
        <w:t xml:space="preserve">Click on the </w:t>
      </w:r>
      <w:r w:rsidRPr="00E54D7D">
        <w:t>Click here</w:t>
      </w:r>
      <w:r>
        <w:t xml:space="preserve"> </w:t>
      </w:r>
      <w:r w:rsidRPr="00E54D7D">
        <w:t>to upgrade your account</w:t>
      </w:r>
      <w:r>
        <w:t xml:space="preserve"> link</w:t>
      </w:r>
      <w:r w:rsidRPr="00C46F79">
        <w:t>.</w:t>
      </w:r>
    </w:p>
    <w:p w:rsidR="00B16A5F" w:rsidRPr="00AF7F90" w:rsidRDefault="00B16A5F">
      <w:pPr>
        <w:pStyle w:val="ListContinue"/>
      </w:pPr>
      <w:r w:rsidRPr="00E54D7D">
        <w:rPr>
          <w:rFonts w:ascii="Calibri" w:hAnsi="Calibri"/>
          <w:noProof/>
          <w:color w:val="000000" w:themeColor="text1"/>
          <w:lang w:val="en-US" w:bidi="he-IL"/>
        </w:rPr>
        <w:drawing>
          <wp:inline distT="0" distB="0" distL="0" distR="0" wp14:anchorId="745158E9" wp14:editId="6FCCC59F">
            <wp:extent cx="5943600" cy="2145876"/>
            <wp:effectExtent l="0" t="0" r="0" b="6985"/>
            <wp:docPr id="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6" cstate="print"/>
                    <a:srcRect/>
                    <a:stretch>
                      <a:fillRect/>
                    </a:stretch>
                  </pic:blipFill>
                  <pic:spPr bwMode="auto">
                    <a:xfrm>
                      <a:off x="0" y="0"/>
                      <a:ext cx="5943600" cy="2145876"/>
                    </a:xfrm>
                    <a:prstGeom prst="rect">
                      <a:avLst/>
                    </a:prstGeom>
                    <a:noFill/>
                    <a:ln w="9525">
                      <a:noFill/>
                      <a:miter lim="800000"/>
                      <a:headEnd/>
                      <a:tailEnd/>
                    </a:ln>
                  </pic:spPr>
                </pic:pic>
              </a:graphicData>
            </a:graphic>
          </wp:inline>
        </w:drawing>
      </w:r>
      <w:r w:rsidRPr="00C46F79">
        <w:t xml:space="preserve"> </w:t>
      </w:r>
    </w:p>
    <w:p w:rsidR="00B16A5F" w:rsidRDefault="00B16A5F" w:rsidP="00E3369B">
      <w:pPr>
        <w:pStyle w:val="Heading3"/>
      </w:pPr>
      <w:bookmarkStart w:id="915" w:name="_Creating_Custom_Roles"/>
      <w:bookmarkStart w:id="916" w:name="_Toc332632080"/>
      <w:bookmarkEnd w:id="915"/>
      <w:r>
        <w:t>Creating Custom Roles</w:t>
      </w:r>
      <w:bookmarkEnd w:id="916"/>
    </w:p>
    <w:p w:rsidR="00B16A5F" w:rsidRDefault="00B16A5F" w:rsidP="00B16A5F">
      <w:r>
        <w:t xml:space="preserve">When you add </w:t>
      </w:r>
      <w:r w:rsidRPr="00137402">
        <w:t xml:space="preserve">a KMC admin user role to a specific publisher account, </w:t>
      </w:r>
      <w:r>
        <w:t xml:space="preserve">you should add </w:t>
      </w:r>
      <w:r w:rsidRPr="00137402">
        <w:t xml:space="preserve">the relevant set of permissions </w:t>
      </w:r>
      <w:r>
        <w:t xml:space="preserve">in the </w:t>
      </w:r>
      <w:r w:rsidRPr="00E54D7D">
        <w:rPr>
          <w:b/>
        </w:rPr>
        <w:t>Add Role</w:t>
      </w:r>
      <w:r w:rsidRPr="00137402">
        <w:t xml:space="preserve"> window. </w:t>
      </w:r>
      <w:r>
        <w:t>You can select which KMC functionalities are available to users with the defined role. Clicking the checkmark next to each permission group name will toggle the permission level for the specific KMC functionality to the following modes:</w:t>
      </w:r>
    </w:p>
    <w:p w:rsidR="00B16A5F" w:rsidRPr="00B850D4" w:rsidRDefault="00B16A5F" w:rsidP="00B16A5F">
      <w:pPr>
        <w:pStyle w:val="ListBullet"/>
      </w:pPr>
      <w:r w:rsidRPr="008F01DA">
        <w:rPr>
          <w:rStyle w:val="Strong"/>
        </w:rPr>
        <w:t xml:space="preserve">Full Permission </w:t>
      </w:r>
      <w:r w:rsidRPr="00123DCF">
        <w:rPr>
          <w:rStyle w:val="Strong"/>
          <w:b w:val="0"/>
          <w:bCs w:val="0"/>
        </w:rPr>
        <w:t>(checked)</w:t>
      </w:r>
      <w:r w:rsidRPr="00123DCF">
        <w:rPr>
          <w:rStyle w:val="apple-converted-space"/>
        </w:rPr>
        <w:t> </w:t>
      </w:r>
      <w:r w:rsidRPr="00B850D4">
        <w:t>– Grants access to all KMC functionalities listed under the permission group.</w:t>
      </w:r>
    </w:p>
    <w:p w:rsidR="00B16A5F" w:rsidRPr="009167CD" w:rsidRDefault="00B16A5F" w:rsidP="00B16A5F">
      <w:pPr>
        <w:pStyle w:val="ListBullet"/>
      </w:pPr>
      <w:r w:rsidRPr="008F01DA">
        <w:rPr>
          <w:rStyle w:val="Strong"/>
        </w:rPr>
        <w:t>View-Only Permission</w:t>
      </w:r>
      <w:r w:rsidRPr="00123DCF">
        <w:rPr>
          <w:rStyle w:val="Strong"/>
          <w:b w:val="0"/>
          <w:bCs w:val="0"/>
        </w:rPr>
        <w:t xml:space="preserve"> (partially checked)</w:t>
      </w:r>
      <w:r w:rsidRPr="00123DCF">
        <w:rPr>
          <w:rStyle w:val="apple-converted-space"/>
        </w:rPr>
        <w:t> </w:t>
      </w:r>
      <w:r w:rsidRPr="00B850D4">
        <w:t>–</w:t>
      </w:r>
      <w:r>
        <w:t>Only part of the functionality listed in the group is selecte</w:t>
      </w:r>
      <w:r w:rsidR="000C3F58">
        <w:t>d.</w:t>
      </w:r>
    </w:p>
    <w:p w:rsidR="00B16A5F" w:rsidRPr="00B850D4" w:rsidRDefault="00B16A5F" w:rsidP="00B16A5F">
      <w:pPr>
        <w:pStyle w:val="ListBullet"/>
      </w:pPr>
      <w:r w:rsidRPr="008F01DA">
        <w:rPr>
          <w:rStyle w:val="Strong"/>
        </w:rPr>
        <w:t xml:space="preserve">No Permission </w:t>
      </w:r>
      <w:r w:rsidRPr="00123DCF">
        <w:rPr>
          <w:rStyle w:val="Strong"/>
          <w:b w:val="0"/>
          <w:bCs w:val="0"/>
        </w:rPr>
        <w:t>(unchecked)</w:t>
      </w:r>
      <w:r w:rsidRPr="00123DCF">
        <w:rPr>
          <w:rStyle w:val="apple-converted-space"/>
        </w:rPr>
        <w:t> </w:t>
      </w:r>
      <w:r w:rsidRPr="00B850D4">
        <w:t>– No access to the KMC pages that are relevant to the KMC functionalities listed under the permission group.</w:t>
      </w:r>
    </w:p>
    <w:p w:rsidR="00B16A5F" w:rsidRPr="00E54D7D" w:rsidRDefault="00B16A5F" w:rsidP="009428D3">
      <w:pPr>
        <w:pStyle w:val="Procedure"/>
        <w:pPrChange w:id="917" w:author="Debbie Zioni" w:date="2012-08-15T20:03:00Z">
          <w:pPr>
            <w:pStyle w:val="Procedure"/>
          </w:pPr>
        </w:pPrChange>
      </w:pPr>
      <w:r>
        <w:t>To create custom roles</w:t>
      </w:r>
    </w:p>
    <w:p w:rsidR="00B16A5F" w:rsidRPr="00014F5C" w:rsidRDefault="00B16A5F" w:rsidP="00292207">
      <w:pPr>
        <w:pStyle w:val="ListNumber"/>
        <w:numPr>
          <w:ilvl w:val="0"/>
          <w:numId w:val="55"/>
        </w:numPr>
      </w:pPr>
      <w:r>
        <w:t xml:space="preserve">Go to the </w:t>
      </w:r>
      <w:r w:rsidRPr="005C7B20">
        <w:t>Administration</w:t>
      </w:r>
      <w:r>
        <w:t xml:space="preserve"> tab and select the </w:t>
      </w:r>
      <w:r w:rsidRPr="005C7B20">
        <w:t>Roles</w:t>
      </w:r>
      <w:r w:rsidRPr="00203009">
        <w:t xml:space="preserve"> </w:t>
      </w:r>
      <w:r w:rsidR="003550FF">
        <w:t>tab</w:t>
      </w:r>
      <w:r w:rsidRPr="00203009">
        <w:t>.</w:t>
      </w:r>
    </w:p>
    <w:p w:rsidR="00B16A5F" w:rsidRDefault="00B16A5F" w:rsidP="00B16A5F">
      <w:pPr>
        <w:pStyle w:val="ListNumber"/>
      </w:pPr>
      <w:r>
        <w:lastRenderedPageBreak/>
        <w:t xml:space="preserve">Click </w:t>
      </w:r>
      <w:r w:rsidRPr="00E54D7D">
        <w:t>Add Role</w:t>
      </w:r>
      <w:r>
        <w:t xml:space="preserve"> to create a custom role.</w:t>
      </w:r>
    </w:p>
    <w:p w:rsidR="00B16A5F" w:rsidRDefault="00B16A5F">
      <w:pPr>
        <w:pStyle w:val="ListContinue"/>
      </w:pPr>
      <w:r w:rsidRPr="00E54D7D">
        <w:rPr>
          <w:noProof/>
          <w:lang w:val="en-US" w:bidi="he-IL"/>
        </w:rPr>
        <w:drawing>
          <wp:inline distT="0" distB="0" distL="0" distR="0" wp14:anchorId="5BB067B3" wp14:editId="1987340B">
            <wp:extent cx="5732780" cy="3171789"/>
            <wp:effectExtent l="0" t="0" r="1270" b="0"/>
            <wp:docPr id="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7" cstate="print"/>
                    <a:srcRect/>
                    <a:stretch>
                      <a:fillRect/>
                    </a:stretch>
                  </pic:blipFill>
                  <pic:spPr bwMode="auto">
                    <a:xfrm>
                      <a:off x="0" y="0"/>
                      <a:ext cx="5732780" cy="3171789"/>
                    </a:xfrm>
                    <a:prstGeom prst="rect">
                      <a:avLst/>
                    </a:prstGeom>
                    <a:noFill/>
                    <a:ln w="9525">
                      <a:noFill/>
                      <a:miter lim="800000"/>
                      <a:headEnd/>
                      <a:tailEnd/>
                    </a:ln>
                  </pic:spPr>
                </pic:pic>
              </a:graphicData>
            </a:graphic>
          </wp:inline>
        </w:drawing>
      </w:r>
    </w:p>
    <w:p w:rsidR="00B16A5F" w:rsidRDefault="00B16A5F" w:rsidP="00B16A5F">
      <w:pPr>
        <w:pStyle w:val="ListNumber"/>
      </w:pPr>
      <w:r>
        <w:t xml:space="preserve">Enter the </w:t>
      </w:r>
      <w:r w:rsidRPr="00E54D7D">
        <w:t>Role Name</w:t>
      </w:r>
      <w:r>
        <w:t xml:space="preserve"> and provide a description. </w:t>
      </w:r>
    </w:p>
    <w:p w:rsidR="00B16A5F" w:rsidRPr="00FF0389" w:rsidRDefault="00B16A5F">
      <w:pPr>
        <w:pStyle w:val="ListContinue"/>
      </w:pPr>
      <w:r w:rsidRPr="00FF0389">
        <w:t xml:space="preserve">After naming the role and providing a description you will be able to select the specific permissions required. </w:t>
      </w:r>
    </w:p>
    <w:p w:rsidR="00B16A5F" w:rsidRDefault="00B16A5F" w:rsidP="00B16A5F">
      <w:pPr>
        <w:pStyle w:val="ListNumber"/>
      </w:pPr>
      <w:r w:rsidRPr="00E54D7D">
        <w:t>Most of the permissions are organized under KMC high-level functionalities.</w:t>
      </w:r>
      <w:r>
        <w:t xml:space="preserve"> For granular permissions within each category click </w:t>
      </w:r>
      <w:r w:rsidRPr="00E54D7D">
        <w:t>Expand All</w:t>
      </w:r>
      <w:r>
        <w:t xml:space="preserve">. Or click </w:t>
      </w:r>
      <w:r w:rsidRPr="00E54D7D">
        <w:t>Advanced</w:t>
      </w:r>
      <w:r>
        <w:t xml:space="preserve"> to open a more detailed list of the specific KMC functionalities related to the group.</w:t>
      </w:r>
    </w:p>
    <w:p w:rsidR="00B16A5F" w:rsidRDefault="00B16A5F" w:rsidP="00B16A5F">
      <w:pPr>
        <w:pStyle w:val="ListNumber"/>
      </w:pPr>
      <w:r>
        <w:t xml:space="preserve">Click </w:t>
      </w:r>
      <w:r w:rsidRPr="00E54D7D">
        <w:t>Save</w:t>
      </w:r>
      <w:r>
        <w:t>.</w:t>
      </w:r>
    </w:p>
    <w:p w:rsidR="00B16A5F" w:rsidRDefault="00B16A5F" w:rsidP="008F01DA">
      <w:pPr>
        <w:pStyle w:val="BodyText"/>
      </w:pPr>
      <w:r>
        <w:t xml:space="preserve">You can edit, duplicate or delete any existing role via the using the </w:t>
      </w:r>
      <w:r w:rsidRPr="00E54D7D">
        <w:t>Select action</w:t>
      </w:r>
      <w:r>
        <w:t xml:space="preserve"> drop-down menu. </w:t>
      </w:r>
    </w:p>
    <w:p w:rsidR="00B16A5F" w:rsidRDefault="00B16A5F" w:rsidP="00E3369B">
      <w:pPr>
        <w:pStyle w:val="Heading3"/>
      </w:pPr>
      <w:bookmarkStart w:id="918" w:name="_Toc332632081"/>
      <w:r>
        <w:t>Role Management</w:t>
      </w:r>
      <w:bookmarkEnd w:id="918"/>
    </w:p>
    <w:p w:rsidR="00B16A5F" w:rsidRDefault="00B16A5F" w:rsidP="00B16A5F">
      <w:r>
        <w:t>After you create roles you can:</w:t>
      </w:r>
    </w:p>
    <w:p w:rsidR="00B16A5F" w:rsidRDefault="00B16A5F" w:rsidP="00B16A5F">
      <w:pPr>
        <w:pStyle w:val="ListBullet"/>
      </w:pPr>
      <w:r>
        <w:t>Edit a role</w:t>
      </w:r>
    </w:p>
    <w:p w:rsidR="00B16A5F" w:rsidRDefault="00B16A5F" w:rsidP="00B16A5F">
      <w:pPr>
        <w:pStyle w:val="ListBullet"/>
      </w:pPr>
      <w:r>
        <w:t>Duplicate a role.</w:t>
      </w:r>
    </w:p>
    <w:p w:rsidR="00B16A5F" w:rsidRDefault="00B16A5F" w:rsidP="00B16A5F">
      <w:pPr>
        <w:pStyle w:val="ListBullet"/>
      </w:pPr>
      <w:r>
        <w:t>Delete a role.</w:t>
      </w:r>
    </w:p>
    <w:p w:rsidR="00B16A5F" w:rsidRPr="00137402" w:rsidRDefault="00B16A5F" w:rsidP="009428D3">
      <w:pPr>
        <w:pStyle w:val="Procedure"/>
        <w:pPrChange w:id="919" w:author="Debbie Zioni" w:date="2012-08-15T20:03:00Z">
          <w:pPr>
            <w:pStyle w:val="Procedure"/>
          </w:pPr>
        </w:pPrChange>
      </w:pPr>
      <w:r>
        <w:t>To modify roles</w:t>
      </w:r>
    </w:p>
    <w:p w:rsidR="00B16A5F" w:rsidRPr="00014F5C" w:rsidRDefault="00B16A5F" w:rsidP="00292207">
      <w:pPr>
        <w:pStyle w:val="ListNumber"/>
        <w:numPr>
          <w:ilvl w:val="0"/>
          <w:numId w:val="122"/>
        </w:numPr>
      </w:pPr>
      <w:r>
        <w:t xml:space="preserve">Go to the </w:t>
      </w:r>
      <w:r w:rsidRPr="005C7B20">
        <w:t>Administration</w:t>
      </w:r>
      <w:r>
        <w:t xml:space="preserve"> tab and select the </w:t>
      </w:r>
      <w:r w:rsidRPr="005C7B20">
        <w:t>Roles</w:t>
      </w:r>
      <w:r w:rsidRPr="00203009">
        <w:t xml:space="preserve"> </w:t>
      </w:r>
      <w:r w:rsidR="003550FF">
        <w:t>tab</w:t>
      </w:r>
      <w:r w:rsidRPr="00203009">
        <w:t>.</w:t>
      </w:r>
    </w:p>
    <w:p w:rsidR="00B16A5F" w:rsidRPr="00014F5C" w:rsidRDefault="00B16A5F" w:rsidP="00292207">
      <w:pPr>
        <w:pStyle w:val="ListNumber"/>
        <w:numPr>
          <w:ilvl w:val="0"/>
          <w:numId w:val="121"/>
        </w:numPr>
      </w:pPr>
      <w:r>
        <w:t>Click on a role.</w:t>
      </w:r>
    </w:p>
    <w:p w:rsidR="00B16A5F" w:rsidRPr="00014F5C" w:rsidRDefault="00B16A5F" w:rsidP="00292207">
      <w:pPr>
        <w:pStyle w:val="ListNumber"/>
        <w:numPr>
          <w:ilvl w:val="0"/>
          <w:numId w:val="121"/>
        </w:numPr>
      </w:pPr>
      <w:r>
        <w:t xml:space="preserve">Select an option from the </w:t>
      </w:r>
      <w:r w:rsidRPr="005C7B20">
        <w:t>Actions</w:t>
      </w:r>
      <w:r>
        <w:t xml:space="preserve"> menu. </w:t>
      </w:r>
    </w:p>
    <w:p w:rsidR="00B16A5F" w:rsidRPr="00C75E37" w:rsidRDefault="00B16A5F" w:rsidP="00B16A5F">
      <w:pPr>
        <w:pStyle w:val="ListBullet"/>
      </w:pPr>
      <w:r w:rsidRPr="00E54D7D">
        <w:rPr>
          <w:b/>
        </w:rPr>
        <w:t>Edit a role</w:t>
      </w:r>
    </w:p>
    <w:p w:rsidR="00B16A5F" w:rsidRDefault="00B16A5F">
      <w:pPr>
        <w:pStyle w:val="ListContinue"/>
      </w:pPr>
      <w:r>
        <w:t>Editing a user role affects the access level of the KMC user associated with this role only after the user logs in to the KMC. We recommend that you edit an “in-use” role when users associated with this role are not logged into the KMC.</w:t>
      </w:r>
    </w:p>
    <w:p w:rsidR="00B16A5F" w:rsidRPr="00E54D7D" w:rsidRDefault="00B16A5F" w:rsidP="00B16A5F">
      <w:pPr>
        <w:pStyle w:val="ListBullet"/>
        <w:rPr>
          <w:b/>
        </w:rPr>
      </w:pPr>
      <w:r w:rsidRPr="00E54D7D">
        <w:rPr>
          <w:b/>
        </w:rPr>
        <w:t>Duplicate a role</w:t>
      </w:r>
    </w:p>
    <w:p w:rsidR="00B16A5F" w:rsidRDefault="00B16A5F">
      <w:pPr>
        <w:pStyle w:val="ListContinue"/>
      </w:pPr>
      <w:r>
        <w:t xml:space="preserve">Duplicating a role is a quick way to create a new KMC user role with a similar, but not identical, </w:t>
      </w:r>
      <w:r>
        <w:lastRenderedPageBreak/>
        <w:t>set of permissions as an existing user role. The duplicated role is populated with the permission set of the duplication source role, so minor changes to this permission set can be easily made. After you duplicate a role, use the Edit option to modify the permissions.</w:t>
      </w:r>
    </w:p>
    <w:p w:rsidR="00B16A5F" w:rsidRPr="00C75E37" w:rsidRDefault="00B16A5F" w:rsidP="008F01DA">
      <w:pPr>
        <w:pStyle w:val="ListBullet"/>
        <w:keepNext/>
        <w:ind w:left="763"/>
      </w:pPr>
      <w:r w:rsidRPr="00E54D7D">
        <w:rPr>
          <w:b/>
        </w:rPr>
        <w:t>Delete Role</w:t>
      </w:r>
    </w:p>
    <w:p w:rsidR="00B16A5F" w:rsidRDefault="00B16A5F">
      <w:pPr>
        <w:pStyle w:val="ListContinue"/>
        <w:rPr>
          <w:caps/>
          <w:color w:val="08215C"/>
          <w:spacing w:val="40"/>
          <w:sz w:val="32"/>
        </w:rPr>
      </w:pPr>
      <w:r>
        <w:t>Deleting a role is a permanent action. It is not possible to delete a user role record as long as KMC admin users are associated with the role. In such cases, make sure to update the relevant KMC user accounts with another user role before attempting to delete their existing role.</w:t>
      </w:r>
      <w:r w:rsidRPr="00B16A5F">
        <w:t xml:space="preserve"> </w:t>
      </w:r>
      <w:r>
        <w:br w:type="page"/>
      </w:r>
    </w:p>
    <w:p w:rsidR="00B16A5F" w:rsidRPr="0097793D" w:rsidRDefault="00B16A5F">
      <w:pPr>
        <w:pStyle w:val="ListContinue"/>
      </w:pPr>
    </w:p>
    <w:p w:rsidR="00300DFF" w:rsidRPr="00FD26C0" w:rsidRDefault="00300DFF" w:rsidP="005D5EE7">
      <w:pPr>
        <w:pStyle w:val="SuperHeading"/>
      </w:pPr>
      <w:commentRangeStart w:id="920"/>
      <w:r w:rsidRPr="00BC4511">
        <w:t>Chapter</w:t>
      </w:r>
      <w:r w:rsidRPr="00FD26C0">
        <w:t xml:space="preserve"> </w:t>
      </w:r>
      <w:fldSimple w:instr="SEQ &quot;CHAPTER&quot;  \N \* MERGEFORMAT">
        <w:r w:rsidR="00D70539">
          <w:rPr>
            <w:noProof/>
          </w:rPr>
          <w:t>11</w:t>
        </w:r>
      </w:fldSimple>
      <w:commentRangeEnd w:id="920"/>
      <w:r w:rsidR="005D5EE7">
        <w:rPr>
          <w:rStyle w:val="CommentReference"/>
          <w:caps w:val="0"/>
          <w:color w:val="666560"/>
          <w:spacing w:val="0"/>
        </w:rPr>
        <w:commentReference w:id="920"/>
      </w:r>
    </w:p>
    <w:p w:rsidR="00300DFF" w:rsidRPr="004E5523" w:rsidRDefault="00300DFF" w:rsidP="004E5523">
      <w:pPr>
        <w:pStyle w:val="Heading1"/>
      </w:pPr>
      <w:bookmarkStart w:id="921" w:name="_Moderation_and_Editorial"/>
      <w:bookmarkEnd w:id="921"/>
      <w:r w:rsidRPr="004E5523">
        <w:rPr>
          <w:rStyle w:val="Strong"/>
          <w:b/>
          <w:bCs w:val="0"/>
        </w:rPr>
        <w:t>Moderation and Editorial Workflows</w:t>
      </w:r>
      <w:r w:rsidRPr="004E5523">
        <w:t xml:space="preserve"> </w:t>
      </w:r>
    </w:p>
    <w:p w:rsidR="00E40CC6" w:rsidRDefault="00300DFF" w:rsidP="003169AF">
      <w:pPr>
        <w:pStyle w:val="BodyText"/>
      </w:pPr>
      <w:r>
        <w:fldChar w:fldCharType="begin"/>
      </w:r>
      <w:r>
        <w:instrText xml:space="preserve"> TC "</w:instrText>
      </w:r>
      <w:fldSimple w:instr=" STYLEREF  SuperHeading  \* MERGEFORMAT ">
        <w:bookmarkStart w:id="922" w:name="_Toc313796622"/>
        <w:bookmarkStart w:id="923" w:name="_Toc332632082"/>
        <w:r w:rsidR="00D70539" w:rsidRPr="00D70539">
          <w:rPr>
            <w:noProof/>
            <w:lang w:val="en-GB"/>
          </w:rPr>
          <w:instrText>Chapter 11</w:instrText>
        </w:r>
      </w:fldSimple>
      <w:r>
        <w:instrText xml:space="preserve"> </w:instrText>
      </w:r>
      <w:r>
        <w:rPr>
          <w:lang w:val="en-GB"/>
        </w:rPr>
        <w:fldChar w:fldCharType="begin"/>
      </w:r>
      <w:r>
        <w:rPr>
          <w:lang w:val="en-GB"/>
        </w:rPr>
        <w:instrText xml:space="preserve"> STYLEREF  "Heading 1" </w:instrText>
      </w:r>
      <w:r>
        <w:rPr>
          <w:lang w:val="en-GB"/>
        </w:rPr>
        <w:fldChar w:fldCharType="separate"/>
      </w:r>
      <w:r w:rsidR="00D70539">
        <w:rPr>
          <w:noProof/>
          <w:lang w:val="en-GB"/>
        </w:rPr>
        <w:instrText>Moderation and Editorial Workflows</w:instrText>
      </w:r>
      <w:bookmarkEnd w:id="922"/>
      <w:bookmarkEnd w:id="923"/>
      <w:r>
        <w:rPr>
          <w:lang w:val="en-GB"/>
        </w:rPr>
        <w:fldChar w:fldCharType="end"/>
      </w:r>
      <w:r>
        <w:instrText xml:space="preserve">" \f C \l "1" </w:instrText>
      </w:r>
      <w:r>
        <w:fldChar w:fldCharType="end"/>
      </w:r>
      <w:r>
        <w:t>This section</w:t>
      </w:r>
      <w:r w:rsidR="00B16A5F">
        <w:t xml:space="preserve"> </w:t>
      </w:r>
      <w:r w:rsidR="00ED116F">
        <w:t xml:space="preserve">describes  </w:t>
      </w:r>
      <w:hyperlink w:anchor="_Content_Moderation_Workflows" w:history="1">
        <w:r w:rsidR="00E40CC6" w:rsidRPr="003169AF">
          <w:rPr>
            <w:rStyle w:val="Hyperlink"/>
            <w:rFonts w:cs="Arial"/>
            <w:color w:val="666560"/>
          </w:rPr>
          <w:t>Content Moderation Workflows</w:t>
        </w:r>
      </w:hyperlink>
      <w:r w:rsidR="00ED116F" w:rsidRPr="003169AF">
        <w:rPr>
          <w:rStyle w:val="Hyperlink"/>
          <w:rFonts w:cs="Arial"/>
          <w:color w:val="666560"/>
        </w:rPr>
        <w:t xml:space="preserve"> and </w:t>
      </w:r>
      <w:hyperlink w:anchor="_The_Moderate_Tab" w:history="1">
        <w:r w:rsidR="00ED116F" w:rsidRPr="003169AF">
          <w:rPr>
            <w:rStyle w:val="Hyperlink"/>
            <w:rFonts w:cs="Arial"/>
            <w:color w:val="666560"/>
          </w:rPr>
          <w:t>t</w:t>
        </w:r>
        <w:r w:rsidR="00E40CC6" w:rsidRPr="003169AF">
          <w:rPr>
            <w:rStyle w:val="Hyperlink"/>
            <w:rFonts w:cs="Arial"/>
            <w:color w:val="666560"/>
          </w:rPr>
          <w:t>he Moderat</w:t>
        </w:r>
        <w:r w:rsidR="0093113C" w:rsidRPr="003169AF">
          <w:rPr>
            <w:rStyle w:val="Hyperlink"/>
            <w:rFonts w:cs="Arial"/>
            <w:color w:val="666560"/>
          </w:rPr>
          <w:t>ion</w:t>
        </w:r>
        <w:r w:rsidR="00E40CC6" w:rsidRPr="003169AF">
          <w:rPr>
            <w:rStyle w:val="Hyperlink"/>
            <w:rFonts w:cs="Arial"/>
            <w:color w:val="666560"/>
          </w:rPr>
          <w:t xml:space="preserve"> Tab</w:t>
        </w:r>
      </w:hyperlink>
      <w:r w:rsidR="00ED116F">
        <w:rPr>
          <w:rStyle w:val="Hyperlink"/>
          <w:rFonts w:cs="Arial"/>
          <w:color w:val="666560"/>
        </w:rPr>
        <w:t>.</w:t>
      </w:r>
    </w:p>
    <w:p w:rsidR="00BC4511" w:rsidRPr="00E54D7D" w:rsidRDefault="00BC4511" w:rsidP="00E3369B">
      <w:pPr>
        <w:pStyle w:val="Heading2"/>
        <w:rPr>
          <w:szCs w:val="22"/>
        </w:rPr>
      </w:pPr>
      <w:bookmarkStart w:id="924" w:name="_Roles_and_Permissions"/>
      <w:bookmarkStart w:id="925" w:name="_Toc302932217"/>
      <w:bookmarkStart w:id="926" w:name="_Toc302930801"/>
      <w:bookmarkStart w:id="927" w:name="_Toc302930485"/>
      <w:bookmarkStart w:id="928" w:name="_Toc302915076"/>
      <w:bookmarkStart w:id="929" w:name="_Toc302660677"/>
      <w:bookmarkStart w:id="930" w:name="_Toc302310899"/>
      <w:bookmarkStart w:id="931" w:name="_Toc302305114"/>
      <w:bookmarkStart w:id="932" w:name="_Toc302304955"/>
      <w:bookmarkStart w:id="933" w:name="_Toc302932218"/>
      <w:bookmarkStart w:id="934" w:name="_Toc302930802"/>
      <w:bookmarkStart w:id="935" w:name="_Toc302930486"/>
      <w:bookmarkStart w:id="936" w:name="_Toc302915077"/>
      <w:bookmarkStart w:id="937" w:name="_Toc302660678"/>
      <w:bookmarkStart w:id="938" w:name="_Toc302310900"/>
      <w:bookmarkStart w:id="939" w:name="_Toc302305115"/>
      <w:bookmarkStart w:id="940" w:name="_Toc302304956"/>
      <w:bookmarkStart w:id="941" w:name="_Toc302932219"/>
      <w:bookmarkStart w:id="942" w:name="_Toc302930803"/>
      <w:bookmarkStart w:id="943" w:name="_Toc302930487"/>
      <w:bookmarkStart w:id="944" w:name="_Toc302915078"/>
      <w:bookmarkStart w:id="945" w:name="_Toc302660679"/>
      <w:bookmarkStart w:id="946" w:name="_Toc302310901"/>
      <w:bookmarkStart w:id="947" w:name="_Toc302305116"/>
      <w:bookmarkStart w:id="948" w:name="_Toc302304957"/>
      <w:bookmarkStart w:id="949" w:name="_Toc302932220"/>
      <w:bookmarkStart w:id="950" w:name="_Toc302930804"/>
      <w:bookmarkStart w:id="951" w:name="_Toc302930488"/>
      <w:bookmarkStart w:id="952" w:name="_Toc302915079"/>
      <w:bookmarkStart w:id="953" w:name="_Toc302660680"/>
      <w:bookmarkStart w:id="954" w:name="_Toc302310902"/>
      <w:bookmarkStart w:id="955" w:name="_Toc302305117"/>
      <w:bookmarkStart w:id="956" w:name="_Toc302304958"/>
      <w:bookmarkStart w:id="957" w:name="_Toc302932221"/>
      <w:bookmarkStart w:id="958" w:name="_Toc302930805"/>
      <w:bookmarkStart w:id="959" w:name="_Toc302930489"/>
      <w:bookmarkStart w:id="960" w:name="_Toc302915080"/>
      <w:bookmarkStart w:id="961" w:name="_Toc302660681"/>
      <w:bookmarkStart w:id="962" w:name="_Toc302310903"/>
      <w:bookmarkStart w:id="963" w:name="_Toc302305118"/>
      <w:bookmarkStart w:id="964" w:name="_Toc302304959"/>
      <w:bookmarkStart w:id="965" w:name="_Toc302932222"/>
      <w:bookmarkStart w:id="966" w:name="_Toc302930806"/>
      <w:bookmarkStart w:id="967" w:name="_Toc302930490"/>
      <w:bookmarkStart w:id="968" w:name="_Toc302915081"/>
      <w:bookmarkStart w:id="969" w:name="_Toc302660682"/>
      <w:bookmarkStart w:id="970" w:name="_Toc302310904"/>
      <w:bookmarkStart w:id="971" w:name="_Toc302305119"/>
      <w:bookmarkStart w:id="972" w:name="_Toc302304960"/>
      <w:bookmarkStart w:id="973" w:name="_Toc302932223"/>
      <w:bookmarkStart w:id="974" w:name="_Toc302930807"/>
      <w:bookmarkStart w:id="975" w:name="_Toc302930491"/>
      <w:bookmarkStart w:id="976" w:name="_Toc302915082"/>
      <w:bookmarkStart w:id="977" w:name="_Toc302660683"/>
      <w:bookmarkStart w:id="978" w:name="_Toc302310905"/>
      <w:bookmarkStart w:id="979" w:name="_Toc302305120"/>
      <w:bookmarkStart w:id="980" w:name="_Toc302304961"/>
      <w:bookmarkStart w:id="981" w:name="_Toc302932224"/>
      <w:bookmarkStart w:id="982" w:name="_Toc302930808"/>
      <w:bookmarkStart w:id="983" w:name="_Toc302930492"/>
      <w:bookmarkStart w:id="984" w:name="_Toc302915083"/>
      <w:bookmarkStart w:id="985" w:name="_Toc302660684"/>
      <w:bookmarkStart w:id="986" w:name="_Toc302310906"/>
      <w:bookmarkStart w:id="987" w:name="_Toc302305121"/>
      <w:bookmarkStart w:id="988" w:name="_Toc302304962"/>
      <w:bookmarkStart w:id="989" w:name="_Content_Moderation_Workflows"/>
      <w:bookmarkStart w:id="990" w:name="_Toc313796630"/>
      <w:bookmarkStart w:id="991" w:name="_Toc33263208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r>
        <w:t>Cont</w:t>
      </w:r>
      <w:r w:rsidRPr="00123DCF">
        <w:rPr>
          <w:rStyle w:val="Heading2Char"/>
          <w:rFonts w:eastAsiaTheme="majorEastAsia"/>
        </w:rPr>
        <w:t>e</w:t>
      </w:r>
      <w:r>
        <w:t>nt Moderation Workflows</w:t>
      </w:r>
      <w:bookmarkEnd w:id="990"/>
      <w:bookmarkEnd w:id="991"/>
    </w:p>
    <w:p w:rsidR="00BC4511" w:rsidRPr="00E54D7D" w:rsidRDefault="00AA3D5F">
      <w:r w:rsidRPr="004734EF">
        <w:t xml:space="preserve">You can </w:t>
      </w:r>
      <w:r w:rsidR="00BC4511" w:rsidRPr="00E54D7D">
        <w:t>review content before it is published to eliminate spam and a</w:t>
      </w:r>
      <w:r w:rsidR="00472EBE">
        <w:t>busive content in User Generated Content (UGC)</w:t>
      </w:r>
      <w:r w:rsidR="00BC4511" w:rsidRPr="00BC4511">
        <w:t xml:space="preserve"> portals. </w:t>
      </w:r>
      <w:r w:rsidR="00BC4511">
        <w:t xml:space="preserve">You can also </w:t>
      </w:r>
      <w:r w:rsidR="00472EBE">
        <w:t>i</w:t>
      </w:r>
      <w:r w:rsidR="00BC4511" w:rsidRPr="00E54D7D">
        <w:t>mplement complex editorial workflows for your various editorial team roles.</w:t>
      </w:r>
    </w:p>
    <w:p w:rsidR="00BC4511" w:rsidRDefault="00472EBE" w:rsidP="00E3369B">
      <w:pPr>
        <w:pStyle w:val="Heading2"/>
      </w:pPr>
      <w:bookmarkStart w:id="992" w:name="_The_Moderate_Tab"/>
      <w:bookmarkStart w:id="993" w:name="_The_Moderation_Tab"/>
      <w:bookmarkStart w:id="994" w:name="_Toc313796632"/>
      <w:bookmarkStart w:id="995" w:name="_Toc332632084"/>
      <w:bookmarkEnd w:id="992"/>
      <w:bookmarkEnd w:id="993"/>
      <w:r>
        <w:t>The Moderat</w:t>
      </w:r>
      <w:r w:rsidR="0093113C">
        <w:t>ion</w:t>
      </w:r>
      <w:r>
        <w:t xml:space="preserve"> Tab</w:t>
      </w:r>
      <w:bookmarkEnd w:id="994"/>
      <w:bookmarkEnd w:id="995"/>
    </w:p>
    <w:p w:rsidR="00C3188C" w:rsidRDefault="00C3188C" w:rsidP="007B12B5">
      <w:r w:rsidRPr="00EC2D07">
        <w:t>The Moderat</w:t>
      </w:r>
      <w:r w:rsidR="0093113C">
        <w:t>ion</w:t>
      </w:r>
      <w:r w:rsidRPr="00EC2D07">
        <w:t xml:space="preserve"> tab </w:t>
      </w:r>
      <w:r w:rsidR="007B12B5">
        <w:t xml:space="preserve">located in the Content tab </w:t>
      </w:r>
      <w:r w:rsidRPr="00EC2D07">
        <w:t>in the KMC</w:t>
      </w:r>
      <w:r w:rsidR="007B12B5">
        <w:t>,</w:t>
      </w:r>
      <w:r w:rsidRPr="00EC2D07">
        <w:t xml:space="preserve"> allows publishers to see the moderation queue, where all entries marked as pending, are waiting to be approved or rejected. Content moderators can change</w:t>
      </w:r>
      <w:r w:rsidR="001174C0">
        <w:t xml:space="preserve"> the</w:t>
      </w:r>
      <w:r w:rsidRPr="00EC2D07">
        <w:t xml:space="preserve"> moderation status (approve/reject).</w:t>
      </w:r>
    </w:p>
    <w:p w:rsidR="00630535" w:rsidRDefault="00630535" w:rsidP="00D300B1">
      <w:r>
        <w:t>This window displays a list of all content that has been flagged as inappropriate by users. By default, the list is filtered and sorted according to the amount of flags that each entry has received. You can sort the list by clicking on the various columns and scroll through the p</w:t>
      </w:r>
      <w:r w:rsidR="00D300B1">
        <w:t>ages at the bottom of the list.</w:t>
      </w:r>
    </w:p>
    <w:p w:rsidR="00025BD4" w:rsidRDefault="00025BD4" w:rsidP="00D300B1">
      <w:r>
        <w:rPr>
          <w:noProof/>
          <w:lang w:val="en-US" w:bidi="he-IL"/>
        </w:rPr>
        <w:drawing>
          <wp:inline distT="0" distB="0" distL="0" distR="0" wp14:anchorId="3C2CC9BB" wp14:editId="1D43E17A">
            <wp:extent cx="5943600" cy="272732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moderation_tab.png"/>
                    <pic:cNvPicPr/>
                  </pic:nvPicPr>
                  <pic:blipFill>
                    <a:blip r:embed="rId178">
                      <a:extLst>
                        <a:ext uri="{28A0092B-C50C-407E-A947-70E740481C1C}">
                          <a14:useLocalDpi xmlns:a14="http://schemas.microsoft.com/office/drawing/2010/main" val="0"/>
                        </a:ext>
                      </a:extLst>
                    </a:blip>
                    <a:stretch>
                      <a:fillRect/>
                    </a:stretch>
                  </pic:blipFill>
                  <pic:spPr>
                    <a:xfrm>
                      <a:off x="0" y="0"/>
                      <a:ext cx="5943600" cy="2727325"/>
                    </a:xfrm>
                    <a:prstGeom prst="rect">
                      <a:avLst/>
                    </a:prstGeom>
                  </pic:spPr>
                </pic:pic>
              </a:graphicData>
            </a:graphic>
          </wp:inline>
        </w:drawing>
      </w:r>
    </w:p>
    <w:p w:rsidR="00630535" w:rsidRDefault="00630535" w:rsidP="009428D3">
      <w:pPr>
        <w:pStyle w:val="Procedure"/>
        <w:pPrChange w:id="996" w:author="Debbie Zioni" w:date="2012-08-15T20:03:00Z">
          <w:pPr>
            <w:pStyle w:val="Procedure"/>
          </w:pPr>
        </w:pPrChange>
      </w:pPr>
      <w:r>
        <w:t>To display co</w:t>
      </w:r>
      <w:r w:rsidR="0050781E">
        <w:t xml:space="preserve">ntent </w:t>
      </w:r>
      <w:r w:rsidR="00D300B1">
        <w:t>for moderation</w:t>
      </w:r>
    </w:p>
    <w:p w:rsidR="00492964" w:rsidRDefault="00492964" w:rsidP="00292207">
      <w:pPr>
        <w:pStyle w:val="ListNumber"/>
        <w:numPr>
          <w:ilvl w:val="0"/>
          <w:numId w:val="143"/>
        </w:numPr>
      </w:pPr>
      <w:r>
        <w:t xml:space="preserve">Select the Content tab and then select the </w:t>
      </w:r>
      <w:r w:rsidR="0093113C">
        <w:t>Moderation tab</w:t>
      </w:r>
      <w:r>
        <w:t>.</w:t>
      </w:r>
    </w:p>
    <w:p w:rsidR="00630535" w:rsidRDefault="00630535" w:rsidP="00292207">
      <w:pPr>
        <w:pStyle w:val="ListNumber"/>
        <w:numPr>
          <w:ilvl w:val="0"/>
          <w:numId w:val="143"/>
        </w:numPr>
      </w:pPr>
      <w:r>
        <w:t>Click on the name of an entry.</w:t>
      </w:r>
    </w:p>
    <w:p w:rsidR="00630535" w:rsidRDefault="00630535">
      <w:pPr>
        <w:pStyle w:val="ListContinue"/>
      </w:pPr>
      <w:r>
        <w:lastRenderedPageBreak/>
        <w:t xml:space="preserve">The Edit Entry window is displayed. Similar to the </w:t>
      </w:r>
      <w:r w:rsidR="003D7A38">
        <w:t xml:space="preserve">Entries </w:t>
      </w:r>
      <w:r w:rsidR="003550FF">
        <w:t>tab</w:t>
      </w:r>
      <w:r>
        <w:t>, the Filters bar to the left of the entries table</w:t>
      </w:r>
      <w:r w:rsidR="0050781E">
        <w:t xml:space="preserve"> is displa</w:t>
      </w:r>
      <w:r>
        <w:t xml:space="preserve">yed. </w:t>
      </w:r>
    </w:p>
    <w:p w:rsidR="00630535" w:rsidRDefault="00630535" w:rsidP="00630535">
      <w:pPr>
        <w:pStyle w:val="ListNumber"/>
      </w:pPr>
      <w:r>
        <w:t xml:space="preserve">Filter your moderation entry list according to various parameters and search criteria. See </w:t>
      </w:r>
      <w:hyperlink w:anchor="_Filtering_Content_in_2" w:history="1">
        <w:r w:rsidR="0050781E" w:rsidRPr="0050781E">
          <w:rPr>
            <w:rStyle w:val="Hyperlink"/>
            <w:rFonts w:cs="Arial"/>
          </w:rPr>
          <w:t>Filtering Content in the Entries Table</w:t>
        </w:r>
      </w:hyperlink>
      <w:r w:rsidR="0050781E">
        <w:t>.</w:t>
      </w:r>
      <w:r>
        <w:t xml:space="preserve"> </w:t>
      </w:r>
    </w:p>
    <w:p w:rsidR="00630535" w:rsidRDefault="00630535">
      <w:pPr>
        <w:pStyle w:val="ListContinue"/>
      </w:pPr>
      <w:r>
        <w:t>By default, the list is already filtered by content that was flagged for review. To change this, click on the "Additional Filters" button (see Use Additional Filters).</w:t>
      </w:r>
    </w:p>
    <w:p w:rsidR="00630535" w:rsidRDefault="00630535" w:rsidP="00E3369B">
      <w:pPr>
        <w:pStyle w:val="Heading3"/>
      </w:pPr>
      <w:bookmarkStart w:id="997" w:name="_Toc332632085"/>
      <w:r>
        <w:t>Preview</w:t>
      </w:r>
      <w:r w:rsidR="0050781E">
        <w:t xml:space="preserve">ing Content </w:t>
      </w:r>
      <w:r w:rsidR="00492964">
        <w:t xml:space="preserve">using the </w:t>
      </w:r>
      <w:r w:rsidR="0093113C">
        <w:t>Moderation Tab</w:t>
      </w:r>
      <w:bookmarkEnd w:id="997"/>
    </w:p>
    <w:p w:rsidR="0050781E" w:rsidRDefault="0050781E" w:rsidP="009428D3">
      <w:pPr>
        <w:pStyle w:val="Procedure"/>
        <w:pPrChange w:id="998" w:author="Debbie Zioni" w:date="2012-08-15T20:03:00Z">
          <w:pPr>
            <w:pStyle w:val="Procedure"/>
          </w:pPr>
        </w:pPrChange>
      </w:pPr>
      <w:r>
        <w:t xml:space="preserve">To preview content </w:t>
      </w:r>
    </w:p>
    <w:p w:rsidR="00492964" w:rsidRDefault="00492964" w:rsidP="00292207">
      <w:pPr>
        <w:pStyle w:val="ListNumber"/>
        <w:numPr>
          <w:ilvl w:val="0"/>
          <w:numId w:val="144"/>
        </w:numPr>
      </w:pPr>
      <w:r>
        <w:t xml:space="preserve">Select the Content tab and then select the </w:t>
      </w:r>
      <w:r w:rsidR="0093113C">
        <w:t>Moderation tab</w:t>
      </w:r>
      <w:r>
        <w:t>.</w:t>
      </w:r>
    </w:p>
    <w:p w:rsidR="0050781E" w:rsidRDefault="0050781E" w:rsidP="00492964">
      <w:pPr>
        <w:pStyle w:val="ListNumber"/>
      </w:pPr>
      <w:r>
        <w:t>Click on the name of an entry.</w:t>
      </w:r>
    </w:p>
    <w:p w:rsidR="0050781E" w:rsidRPr="0050781E" w:rsidRDefault="0050781E">
      <w:pPr>
        <w:pStyle w:val="ListContinue"/>
      </w:pPr>
      <w:r>
        <w:t>The</w:t>
      </w:r>
      <w:r w:rsidRPr="0050781E">
        <w:t xml:space="preserve"> </w:t>
      </w:r>
      <w:r>
        <w:t>entry is displayed in the small player to the right of the list.</w:t>
      </w:r>
    </w:p>
    <w:p w:rsidR="00630535" w:rsidRDefault="0050781E" w:rsidP="0050781E">
      <w:pPr>
        <w:pStyle w:val="ListNumber"/>
      </w:pPr>
      <w:r>
        <w:t xml:space="preserve">Click </w:t>
      </w:r>
      <w:r w:rsidR="00630535">
        <w:t>on the b</w:t>
      </w:r>
      <w:r>
        <w:t xml:space="preserve">ottom right of the preview pane, </w:t>
      </w:r>
      <w:r w:rsidR="00630535">
        <w:t>"View full details" link for quickly reviewing or editing the content of an entry.</w:t>
      </w:r>
    </w:p>
    <w:p w:rsidR="0050781E" w:rsidRDefault="0050781E" w:rsidP="00E3369B">
      <w:pPr>
        <w:pStyle w:val="Heading3"/>
      </w:pPr>
      <w:bookmarkStart w:id="999" w:name="_Toc332632086"/>
      <w:r>
        <w:t xml:space="preserve">Rejecting Content </w:t>
      </w:r>
      <w:r w:rsidR="00492964">
        <w:t xml:space="preserve">using the </w:t>
      </w:r>
      <w:r w:rsidR="0093113C">
        <w:t xml:space="preserve">Moderation </w:t>
      </w:r>
      <w:r w:rsidR="00EA4376">
        <w:t>T</w:t>
      </w:r>
      <w:r w:rsidR="0093113C">
        <w:t>ab</w:t>
      </w:r>
      <w:bookmarkEnd w:id="999"/>
    </w:p>
    <w:p w:rsidR="0050781E" w:rsidRDefault="0050781E" w:rsidP="009428D3">
      <w:pPr>
        <w:pStyle w:val="Procedure"/>
        <w:pPrChange w:id="1000" w:author="Debbie Zioni" w:date="2012-08-15T20:03:00Z">
          <w:pPr>
            <w:pStyle w:val="Procedure"/>
          </w:pPr>
        </w:pPrChange>
      </w:pPr>
      <w:r>
        <w:t xml:space="preserve">To reject content (one or more entries) </w:t>
      </w:r>
    </w:p>
    <w:p w:rsidR="00492964" w:rsidRDefault="00492964" w:rsidP="00292207">
      <w:pPr>
        <w:pStyle w:val="ListNumber"/>
        <w:numPr>
          <w:ilvl w:val="0"/>
          <w:numId w:val="145"/>
        </w:numPr>
      </w:pPr>
      <w:r>
        <w:t xml:space="preserve">Select the Content tab and then select the </w:t>
      </w:r>
      <w:r w:rsidR="0093113C">
        <w:t>Moderation tab</w:t>
      </w:r>
      <w:r>
        <w:t>.</w:t>
      </w:r>
    </w:p>
    <w:p w:rsidR="0050781E" w:rsidRDefault="0050781E" w:rsidP="00492964">
      <w:pPr>
        <w:pStyle w:val="ListNumber"/>
      </w:pPr>
      <w:r>
        <w:t>S</w:t>
      </w:r>
      <w:r w:rsidR="00630535">
        <w:t xml:space="preserve">elect the relevant entries (for multiple </w:t>
      </w:r>
      <w:r w:rsidR="007702A4">
        <w:t>choices</w:t>
      </w:r>
      <w:r w:rsidR="00630535">
        <w:t xml:space="preserve">, use either the CTRL key or the selection drop-down menu at the bottom of the page) and press the "Reject Selected" button. </w:t>
      </w:r>
    </w:p>
    <w:p w:rsidR="00630535" w:rsidRDefault="0050781E" w:rsidP="00492964">
      <w:pPr>
        <w:pStyle w:val="ListNumber"/>
        <w:numPr>
          <w:ilvl w:val="0"/>
          <w:numId w:val="0"/>
        </w:numPr>
        <w:ind w:left="720"/>
      </w:pPr>
      <w:r>
        <w:t>Y</w:t>
      </w:r>
      <w:r w:rsidR="00630535">
        <w:t xml:space="preserve">ou can reject more than one entry at a time, but only </w:t>
      </w:r>
      <w:r w:rsidR="00492964">
        <w:t xml:space="preserve">for </w:t>
      </w:r>
      <w:r w:rsidR="00630535">
        <w:t>entries appearing on the same page of the main list.</w:t>
      </w:r>
    </w:p>
    <w:p w:rsidR="00630535" w:rsidRPr="00D300B1" w:rsidRDefault="00492964" w:rsidP="00D300B1">
      <w:pPr>
        <w:rPr>
          <w:rFonts w:ascii="Arial Bold" w:hAnsi="Arial Bold"/>
          <w:bCs/>
          <w:sz w:val="30"/>
          <w:szCs w:val="40"/>
        </w:rPr>
      </w:pPr>
      <w:r w:rsidRPr="00492964">
        <w:rPr>
          <w:rFonts w:ascii="Arial Bold" w:hAnsi="Arial Bold"/>
          <w:bCs/>
          <w:sz w:val="30"/>
          <w:szCs w:val="40"/>
        </w:rPr>
        <w:t>Approving</w:t>
      </w:r>
      <w:r w:rsidR="00630535" w:rsidRPr="00492964">
        <w:rPr>
          <w:rFonts w:ascii="Arial Bold" w:hAnsi="Arial Bold"/>
          <w:bCs/>
          <w:sz w:val="30"/>
          <w:szCs w:val="40"/>
        </w:rPr>
        <w:t xml:space="preserve"> Content</w:t>
      </w:r>
      <w:r w:rsidRPr="00492964">
        <w:rPr>
          <w:rFonts w:ascii="Arial Bold" w:hAnsi="Arial Bold"/>
          <w:bCs/>
          <w:sz w:val="30"/>
          <w:szCs w:val="40"/>
        </w:rPr>
        <w:t xml:space="preserve"> using the </w:t>
      </w:r>
      <w:r w:rsidR="0093113C">
        <w:rPr>
          <w:rFonts w:ascii="Arial Bold" w:hAnsi="Arial Bold"/>
          <w:bCs/>
          <w:sz w:val="30"/>
          <w:szCs w:val="40"/>
        </w:rPr>
        <w:t>Moderation tab</w:t>
      </w:r>
    </w:p>
    <w:p w:rsidR="00D300B1" w:rsidRDefault="00D300B1" w:rsidP="009428D3">
      <w:pPr>
        <w:pStyle w:val="Procedure"/>
        <w:pPrChange w:id="1001" w:author="Debbie Zioni" w:date="2012-08-15T20:03:00Z">
          <w:pPr>
            <w:pStyle w:val="Procedure"/>
          </w:pPr>
        </w:pPrChange>
      </w:pPr>
      <w:r>
        <w:t xml:space="preserve">To approve content (one or more entries) </w:t>
      </w:r>
    </w:p>
    <w:p w:rsidR="00492964" w:rsidRDefault="00492964" w:rsidP="00292207">
      <w:pPr>
        <w:pStyle w:val="ListNumber"/>
        <w:numPr>
          <w:ilvl w:val="0"/>
          <w:numId w:val="146"/>
        </w:numPr>
      </w:pPr>
      <w:r>
        <w:t xml:space="preserve">Select the Content tab and then select the </w:t>
      </w:r>
      <w:r w:rsidR="0093113C">
        <w:t>Moderation tab</w:t>
      </w:r>
      <w:r>
        <w:t>.</w:t>
      </w:r>
    </w:p>
    <w:p w:rsidR="00492964" w:rsidRDefault="00492964" w:rsidP="00292207">
      <w:pPr>
        <w:pStyle w:val="ListNumber"/>
        <w:numPr>
          <w:ilvl w:val="0"/>
          <w:numId w:val="146"/>
        </w:numPr>
      </w:pPr>
      <w:r>
        <w:t>S</w:t>
      </w:r>
      <w:r w:rsidR="00630535">
        <w:t>elect the relevant entries (for multiple choice</w:t>
      </w:r>
      <w:r w:rsidR="007702A4">
        <w:t xml:space="preserve">s, </w:t>
      </w:r>
      <w:r w:rsidR="00630535">
        <w:t>use the CTRL key or use the selection drop-down menu at the bottom of the page) and press the "Approve Selected"</w:t>
      </w:r>
      <w:r w:rsidR="00D300B1">
        <w:t xml:space="preserve"> </w:t>
      </w:r>
      <w:r w:rsidR="00630535">
        <w:t xml:space="preserve"> button. </w:t>
      </w:r>
    </w:p>
    <w:p w:rsidR="00630535" w:rsidRDefault="00492964">
      <w:pPr>
        <w:pStyle w:val="ListContinue"/>
      </w:pPr>
      <w:r>
        <w:t>Y</w:t>
      </w:r>
      <w:r w:rsidR="00630535">
        <w:t xml:space="preserve">ou can approve more than one entry at a time, but only </w:t>
      </w:r>
      <w:r>
        <w:t xml:space="preserve">for </w:t>
      </w:r>
      <w:r w:rsidR="00630535">
        <w:t>entries appearing on the same page of the main list.</w:t>
      </w:r>
    </w:p>
    <w:p w:rsidR="00630535" w:rsidRPr="00492964" w:rsidRDefault="00492964" w:rsidP="00630535">
      <w:pPr>
        <w:rPr>
          <w:rFonts w:ascii="Arial Bold" w:hAnsi="Arial Bold"/>
          <w:bCs/>
          <w:sz w:val="30"/>
          <w:szCs w:val="40"/>
        </w:rPr>
      </w:pPr>
      <w:r>
        <w:rPr>
          <w:rFonts w:ascii="Arial Bold" w:hAnsi="Arial Bold"/>
          <w:bCs/>
          <w:sz w:val="30"/>
          <w:szCs w:val="40"/>
        </w:rPr>
        <w:t xml:space="preserve">Banning </w:t>
      </w:r>
      <w:r w:rsidR="00630535" w:rsidRPr="00492964">
        <w:rPr>
          <w:rFonts w:ascii="Arial Bold" w:hAnsi="Arial Bold"/>
          <w:bCs/>
          <w:sz w:val="30"/>
          <w:szCs w:val="40"/>
        </w:rPr>
        <w:t>User</w:t>
      </w:r>
      <w:r>
        <w:rPr>
          <w:rFonts w:ascii="Arial Bold" w:hAnsi="Arial Bold"/>
          <w:bCs/>
          <w:sz w:val="30"/>
          <w:szCs w:val="40"/>
        </w:rPr>
        <w:t xml:space="preserve">s using the </w:t>
      </w:r>
      <w:r w:rsidR="0093113C">
        <w:rPr>
          <w:rFonts w:ascii="Arial Bold" w:hAnsi="Arial Bold"/>
          <w:bCs/>
          <w:sz w:val="30"/>
          <w:szCs w:val="40"/>
        </w:rPr>
        <w:t>Moderation tab</w:t>
      </w:r>
    </w:p>
    <w:p w:rsidR="00630535" w:rsidRDefault="00D300B1" w:rsidP="009428D3">
      <w:pPr>
        <w:pStyle w:val="Procedure"/>
        <w:pPrChange w:id="1002" w:author="Debbie Zioni" w:date="2012-08-15T20:03:00Z">
          <w:pPr>
            <w:pStyle w:val="Procedure"/>
          </w:pPr>
        </w:pPrChange>
      </w:pPr>
      <w:r>
        <w:t xml:space="preserve">To ban users </w:t>
      </w:r>
    </w:p>
    <w:p w:rsidR="00177087" w:rsidRDefault="00177087" w:rsidP="00292207">
      <w:pPr>
        <w:pStyle w:val="ListNumber"/>
        <w:numPr>
          <w:ilvl w:val="0"/>
          <w:numId w:val="147"/>
        </w:numPr>
      </w:pPr>
      <w:r>
        <w:t xml:space="preserve">Select the Content tab and then select the </w:t>
      </w:r>
      <w:r w:rsidR="0093113C">
        <w:t>Moderation tab</w:t>
      </w:r>
      <w:r>
        <w:t>.</w:t>
      </w:r>
    </w:p>
    <w:p w:rsidR="00177087" w:rsidRDefault="00630535" w:rsidP="00292207">
      <w:pPr>
        <w:pStyle w:val="ListNumber"/>
        <w:numPr>
          <w:ilvl w:val="0"/>
          <w:numId w:val="147"/>
        </w:numPr>
      </w:pPr>
      <w:r>
        <w:t>Click on the "Ban User" link under the preview player</w:t>
      </w:r>
      <w:r w:rsidR="00177087">
        <w:t xml:space="preserve">. This triggers </w:t>
      </w:r>
      <w:r>
        <w:t>a notification to be sent to your website's CMS with a request to ban the specific user that created the selected entry.</w:t>
      </w:r>
    </w:p>
    <w:p w:rsidR="00BC4511" w:rsidRDefault="00BC4511" w:rsidP="00E54D7D">
      <w:pPr>
        <w:spacing w:line="384" w:lineRule="atLeast"/>
        <w:rPr>
          <w:color w:val="333333"/>
          <w:sz w:val="18"/>
          <w:szCs w:val="18"/>
        </w:rPr>
      </w:pPr>
      <w:r w:rsidRPr="00E54D7D">
        <w:rPr>
          <w:noProof/>
          <w:color w:val="333333"/>
          <w:sz w:val="18"/>
          <w:szCs w:val="18"/>
          <w:bdr w:val="none" w:sz="0" w:space="0" w:color="auto" w:frame="1"/>
          <w:lang w:val="en-US" w:bidi="he-IL"/>
        </w:rPr>
        <w:lastRenderedPageBreak/>
        <w:drawing>
          <wp:inline distT="0" distB="0" distL="0" distR="0" wp14:anchorId="16C3BAA3" wp14:editId="6DDBC053">
            <wp:extent cx="5648258" cy="3109904"/>
            <wp:effectExtent l="0" t="0" r="0" b="0"/>
            <wp:docPr id="138" name="Picture 138">
              <a:hlinkClick xmlns:a="http://schemas.openxmlformats.org/drawingml/2006/main" r:id="rId179" tooltip="&quot;Moderation Screen KMC&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deration Screen KMC">
                      <a:hlinkClick r:id="rId179" tooltip="&quot;Moderation Screen KMC&quot;"/>
                    </pic:cNvPr>
                    <pic:cNvPicPr>
                      <a:picLocks noChangeAspect="1" noChangeArrowheads="1"/>
                    </pic:cNvPicPr>
                  </pic:nvPicPr>
                  <pic:blipFill>
                    <a:blip r:embed="rId180" cstate="print">
                      <a:extLst>
                        <a:ext uri="{28A0092B-C50C-407E-A947-70E740481C1C}">
                          <a14:useLocalDpi xmlns:a14="http://schemas.microsoft.com/office/drawing/2010/main" val="0"/>
                        </a:ext>
                      </a:extLst>
                    </a:blip>
                    <a:stretch>
                      <a:fillRect/>
                    </a:stretch>
                  </pic:blipFill>
                  <pic:spPr bwMode="auto">
                    <a:xfrm>
                      <a:off x="0" y="0"/>
                      <a:ext cx="5648258" cy="3109904"/>
                    </a:xfrm>
                    <a:prstGeom prst="rect">
                      <a:avLst/>
                    </a:prstGeom>
                    <a:noFill/>
                    <a:ln>
                      <a:noFill/>
                    </a:ln>
                  </pic:spPr>
                </pic:pic>
              </a:graphicData>
            </a:graphic>
          </wp:inline>
        </w:drawing>
      </w:r>
      <w:r>
        <w:rPr>
          <w:color w:val="333333"/>
          <w:sz w:val="18"/>
          <w:szCs w:val="18"/>
        </w:rPr>
        <w:t> </w:t>
      </w:r>
    </w:p>
    <w:p w:rsidR="002B153C" w:rsidRDefault="002B153C" w:rsidP="00D5047A">
      <w:pPr>
        <w:pStyle w:val="SuperHeading"/>
        <w:sectPr w:rsidR="002B153C" w:rsidSect="004C480F">
          <w:pgSz w:w="12240" w:h="15840" w:code="1"/>
          <w:pgMar w:top="1440" w:right="1440" w:bottom="1440" w:left="1440" w:header="720" w:footer="720" w:gutter="0"/>
          <w:cols w:space="720"/>
          <w:docGrid w:linePitch="360"/>
        </w:sectPr>
      </w:pPr>
    </w:p>
    <w:p w:rsidR="00D5047A" w:rsidRPr="00FD26C0" w:rsidRDefault="00D5047A" w:rsidP="005D5EE7">
      <w:pPr>
        <w:pStyle w:val="SuperHeading"/>
      </w:pPr>
      <w:commentRangeStart w:id="1003"/>
      <w:r w:rsidRPr="00FD26C0">
        <w:lastRenderedPageBreak/>
        <w:t xml:space="preserve">Chapter </w:t>
      </w:r>
      <w:fldSimple w:instr="SEQ &quot;CHAPTER&quot;  \N \* MERGEFORMAT">
        <w:r w:rsidR="00D70539">
          <w:rPr>
            <w:noProof/>
          </w:rPr>
          <w:t>12</w:t>
        </w:r>
      </w:fldSimple>
      <w:commentRangeEnd w:id="1003"/>
      <w:r w:rsidR="005D5EE7">
        <w:rPr>
          <w:rStyle w:val="CommentReference"/>
          <w:caps w:val="0"/>
          <w:color w:val="666560"/>
          <w:spacing w:val="0"/>
        </w:rPr>
        <w:commentReference w:id="1003"/>
      </w:r>
    </w:p>
    <w:p w:rsidR="00D5047A" w:rsidRDefault="002278C1" w:rsidP="005127A9">
      <w:pPr>
        <w:pStyle w:val="Heading1"/>
      </w:pPr>
      <w:bookmarkStart w:id="1004" w:name="_Subtitles_1"/>
      <w:bookmarkStart w:id="1005" w:name="_Subtitles__and"/>
      <w:bookmarkEnd w:id="1004"/>
      <w:bookmarkEnd w:id="1005"/>
      <w:r>
        <w:t xml:space="preserve">Using </w:t>
      </w:r>
      <w:r w:rsidR="00123DCF">
        <w:t>Subtitles and</w:t>
      </w:r>
      <w:r w:rsidR="00752489">
        <w:t xml:space="preserve"> Captions</w:t>
      </w:r>
    </w:p>
    <w:p w:rsidR="00686FD8" w:rsidRDefault="003041AF" w:rsidP="003169AF">
      <w:r>
        <w:fldChar w:fldCharType="begin"/>
      </w:r>
      <w:r>
        <w:instrText xml:space="preserve"> TC "</w:instrText>
      </w:r>
      <w:fldSimple w:instr=" STYLEREF  SuperHeading  \* MERGEFORMAT ">
        <w:bookmarkStart w:id="1006" w:name="_Toc313796634"/>
        <w:bookmarkStart w:id="1007" w:name="_Toc332632087"/>
        <w:r w:rsidR="00D70539" w:rsidRPr="00D70539">
          <w:rPr>
            <w:noProof/>
            <w:lang w:val="en-GB"/>
          </w:rPr>
          <w:instrText>Chapter 12</w:instrText>
        </w:r>
      </w:fldSimple>
      <w:r>
        <w:instrText xml:space="preserve"> </w:instrText>
      </w:r>
      <w:r>
        <w:rPr>
          <w:lang w:val="en-GB"/>
        </w:rPr>
        <w:fldChar w:fldCharType="begin"/>
      </w:r>
      <w:r>
        <w:rPr>
          <w:lang w:val="en-GB"/>
        </w:rPr>
        <w:instrText xml:space="preserve"> STYLEREF  "Heading 1" </w:instrText>
      </w:r>
      <w:r>
        <w:rPr>
          <w:lang w:val="en-GB"/>
        </w:rPr>
        <w:fldChar w:fldCharType="separate"/>
      </w:r>
      <w:r w:rsidR="00D70539">
        <w:rPr>
          <w:noProof/>
          <w:lang w:val="en-GB"/>
        </w:rPr>
        <w:instrText>Using Subtitles and Captions</w:instrText>
      </w:r>
      <w:bookmarkEnd w:id="1006"/>
      <w:bookmarkEnd w:id="1007"/>
      <w:r>
        <w:rPr>
          <w:lang w:val="en-GB"/>
        </w:rPr>
        <w:fldChar w:fldCharType="end"/>
      </w:r>
      <w:r w:rsidR="00752489">
        <w:rPr>
          <w:lang w:val="en-GB"/>
        </w:rPr>
        <w:instrText xml:space="preserve"> </w:instrText>
      </w:r>
      <w:r>
        <w:instrText xml:space="preserve">" \f C \l "1" </w:instrText>
      </w:r>
      <w:r>
        <w:fldChar w:fldCharType="end"/>
      </w:r>
      <w:r w:rsidR="00ED16A6">
        <w:t xml:space="preserve">This </w:t>
      </w:r>
      <w:r w:rsidR="00686FD8">
        <w:t xml:space="preserve">section </w:t>
      </w:r>
      <w:r w:rsidR="00D7751A">
        <w:t>describes how to use subtitles and captions in the KMC.</w:t>
      </w:r>
    </w:p>
    <w:p w:rsidR="00ED16A6" w:rsidRDefault="00ED16A6" w:rsidP="00E3369B">
      <w:pPr>
        <w:pStyle w:val="Heading2"/>
      </w:pPr>
      <w:bookmarkStart w:id="1008" w:name="_Caption_File_Types"/>
      <w:bookmarkStart w:id="1009" w:name="_Toc313796635"/>
      <w:bookmarkStart w:id="1010" w:name="_Toc332632088"/>
      <w:bookmarkEnd w:id="1008"/>
      <w:r>
        <w:t>Caption File Types</w:t>
      </w:r>
      <w:bookmarkEnd w:id="1009"/>
      <w:bookmarkEnd w:id="1010"/>
    </w:p>
    <w:p w:rsidR="008E1BAB" w:rsidRPr="00D1178A" w:rsidRDefault="00ED16A6" w:rsidP="00686FD8">
      <w:r>
        <w:t xml:space="preserve">You can upload multiple subtitle and caption files (SRT, </w:t>
      </w:r>
      <w:r w:rsidR="00166804">
        <w:t>DXFP</w:t>
      </w:r>
      <w:r w:rsidR="007702A4">
        <w:t>, and XML</w:t>
      </w:r>
      <w:r>
        <w:t xml:space="preserve">) </w:t>
      </w:r>
      <w:r w:rsidRPr="00C95D22">
        <w:t>and transcripts (TXT),</w:t>
      </w:r>
      <w:r>
        <w:t xml:space="preserve"> or reference an external link to a captions file in the KMC. Viewers can then select and toggle between different language subtitles and captions. Subtitles and captions are fully searchable as a metadata field. </w:t>
      </w:r>
      <w:r w:rsidR="008E1BAB" w:rsidRPr="00D1178A">
        <w:t>Kaltura’s accessibility player plugin also makes the captions readable via screen readers and therefore helps organizations adhere to 508 compliancy regulations</w:t>
      </w:r>
      <w:r w:rsidR="008E1BAB">
        <w:t xml:space="preserve">. </w:t>
      </w:r>
      <w:r w:rsidR="008E1BAB" w:rsidRPr="00D1178A">
        <w:t>Kaltura’s “In Video Search” API allows users to for a specific phrase within a library of videos and within the search results directs the user to the exact point in the video where the phrase appears.</w:t>
      </w:r>
      <w:r w:rsidR="008E1BAB">
        <w:t xml:space="preserve"> For more information see </w:t>
      </w:r>
      <w:hyperlink r:id="rId181" w:history="1">
        <w:r w:rsidR="00686FD8">
          <w:rPr>
            <w:rStyle w:val="Hyperlink"/>
          </w:rPr>
          <w:t>Kaltura Demo Apps for Captions</w:t>
        </w:r>
      </w:hyperlink>
      <w:r w:rsidR="008E1BAB">
        <w:t>.</w:t>
      </w:r>
    </w:p>
    <w:p w:rsidR="00ED16A6" w:rsidRPr="008F5C92" w:rsidRDefault="00ED16A6">
      <w:r>
        <w:t xml:space="preserve">You can also automate the creation of subtitles and captions, and transcriptions through our partners in Kaltura Exchange. </w:t>
      </w:r>
      <w:r w:rsidR="00803CFA">
        <w:t>For instance check out</w:t>
      </w:r>
      <w:r w:rsidR="00256397">
        <w:t xml:space="preserve"> </w:t>
      </w:r>
      <w:hyperlink r:id="rId182" w:history="1">
        <w:r w:rsidR="00686FD8" w:rsidRPr="00686FD8">
          <w:rPr>
            <w:rStyle w:val="Hyperlink"/>
            <w:rFonts w:cs="Arial"/>
          </w:rPr>
          <w:t>3Play Media Interactive Transcript / Captioning Plugin</w:t>
        </w:r>
      </w:hyperlink>
      <w:r w:rsidR="008851DC">
        <w:t>.</w:t>
      </w:r>
    </w:p>
    <w:p w:rsidR="00CB1653" w:rsidRPr="00D1178A" w:rsidRDefault="00394193" w:rsidP="00E3369B">
      <w:pPr>
        <w:pStyle w:val="Heading3"/>
        <w:rPr>
          <w:shd w:val="clear" w:color="auto" w:fill="FFFFFF"/>
        </w:rPr>
      </w:pPr>
      <w:bookmarkStart w:id="1011" w:name="_Toc313796636"/>
      <w:bookmarkStart w:id="1012" w:name="_Toc332632089"/>
      <w:r>
        <w:rPr>
          <w:shd w:val="clear" w:color="auto" w:fill="FFFFFF"/>
        </w:rPr>
        <w:t>Se</w:t>
      </w:r>
      <w:r w:rsidR="008851DC">
        <w:rPr>
          <w:shd w:val="clear" w:color="auto" w:fill="FFFFFF"/>
        </w:rPr>
        <w:t>a</w:t>
      </w:r>
      <w:r>
        <w:rPr>
          <w:shd w:val="clear" w:color="auto" w:fill="FFFFFF"/>
        </w:rPr>
        <w:t>rching within Captions</w:t>
      </w:r>
      <w:bookmarkEnd w:id="1011"/>
      <w:bookmarkEnd w:id="1012"/>
    </w:p>
    <w:p w:rsidR="00CB1653" w:rsidRPr="00D1178A" w:rsidRDefault="00CB1653" w:rsidP="00CB1653">
      <w:r w:rsidRPr="00D1178A">
        <w:t>Publishers can use the Kaltura API and code skeleton to search wit</w:t>
      </w:r>
      <w:r>
        <w:t xml:space="preserve">hin the captions and point the </w:t>
      </w:r>
      <w:r w:rsidRPr="00D1178A">
        <w:t xml:space="preserve">viewer directly to the relevant point in time. </w:t>
      </w:r>
      <w:r>
        <w:t>The s</w:t>
      </w:r>
      <w:r w:rsidRPr="00D1178A">
        <w:t>earch is done across a catalogue of videos</w:t>
      </w:r>
      <w:r w:rsidR="008E1BAB">
        <w:t>,</w:t>
      </w:r>
      <w:r w:rsidRPr="00D1178A">
        <w:t xml:space="preserve"> making the discovery process easy and accessible, especially when searching in a large amount of content.</w:t>
      </w:r>
    </w:p>
    <w:p w:rsidR="00CB1653" w:rsidRDefault="00CB1653" w:rsidP="008E1BAB">
      <w:r w:rsidRPr="00D1178A">
        <w:t>Contact your account manager to learn more on how to integrate this</w:t>
      </w:r>
      <w:r>
        <w:t xml:space="preserve"> functionality into your </w:t>
      </w:r>
      <w:r w:rsidRPr="00D1178A">
        <w:t>website and environment.</w:t>
      </w:r>
    </w:p>
    <w:p w:rsidR="00752489" w:rsidRPr="00E54D7D" w:rsidRDefault="00ED16A6" w:rsidP="00E3369B">
      <w:pPr>
        <w:pStyle w:val="Heading2"/>
      </w:pPr>
      <w:bookmarkStart w:id="1013" w:name="_Subtitles_and_Captions"/>
      <w:bookmarkStart w:id="1014" w:name="_Toc313796637"/>
      <w:bookmarkStart w:id="1015" w:name="_Toc332632090"/>
      <w:bookmarkEnd w:id="1013"/>
      <w:r>
        <w:t>Subtitles and</w:t>
      </w:r>
      <w:r w:rsidR="00752489">
        <w:t xml:space="preserve"> Captions</w:t>
      </w:r>
      <w:r>
        <w:t xml:space="preserve"> Terminology</w:t>
      </w:r>
      <w:bookmarkEnd w:id="1014"/>
      <w:bookmarkEnd w:id="1015"/>
    </w:p>
    <w:p w:rsidR="00ED16A6" w:rsidRDefault="002D13D9">
      <w:r w:rsidRPr="002D13D9">
        <w:t>A </w:t>
      </w:r>
      <w:r w:rsidRPr="002D13D9">
        <w:rPr>
          <w:b/>
          <w:bCs/>
        </w:rPr>
        <w:t>caption file</w:t>
      </w:r>
      <w:r w:rsidRPr="002D13D9">
        <w:t> contains </w:t>
      </w:r>
      <w:r w:rsidRPr="002D13D9">
        <w:rPr>
          <w:i/>
          <w:iCs/>
        </w:rPr>
        <w:t>both the text and information</w:t>
      </w:r>
      <w:r w:rsidRPr="002D13D9">
        <w:t> about when each line of text should be displayed.</w:t>
      </w:r>
      <w:r>
        <w:t xml:space="preserve"> </w:t>
      </w:r>
    </w:p>
    <w:p w:rsidR="002D13D9" w:rsidRDefault="002D13D9">
      <w:r>
        <w:t xml:space="preserve">A caption is synonymous with </w:t>
      </w:r>
      <w:r w:rsidRPr="00E54D7D">
        <w:rPr>
          <w:b/>
        </w:rPr>
        <w:t>subtitle</w:t>
      </w:r>
      <w:r>
        <w:t xml:space="preserve"> and is </w:t>
      </w:r>
      <w:r w:rsidRPr="008C1B78">
        <w:t>usually displayed at the bottom of the screen.</w:t>
      </w:r>
    </w:p>
    <w:p w:rsidR="00F52479" w:rsidRDefault="00F52479">
      <w:r w:rsidRPr="008F5C92">
        <w:t>SRT</w:t>
      </w:r>
      <w:r>
        <w:t xml:space="preserve"> and DXFP are </w:t>
      </w:r>
      <w:r w:rsidRPr="008F5C92">
        <w:t>text file</w:t>
      </w:r>
      <w:r w:rsidR="00ED16A6">
        <w:t xml:space="preserve"> formats</w:t>
      </w:r>
      <w:r>
        <w:t xml:space="preserve"> that contain</w:t>
      </w:r>
      <w:r w:rsidR="00ED16A6">
        <w:t xml:space="preserve"> captions</w:t>
      </w:r>
      <w:r w:rsidRPr="008F5C92">
        <w:t xml:space="preserve">; </w:t>
      </w:r>
      <w:r w:rsidRPr="00E54D7D">
        <w:rPr>
          <w:b/>
        </w:rPr>
        <w:t>including the time</w:t>
      </w:r>
      <w:r w:rsidRPr="008F5C92">
        <w:t xml:space="preserve"> each subtitle should be displayed followed by the text of the subtitle.</w:t>
      </w:r>
      <w:r w:rsidR="00ED16A6">
        <w:t xml:space="preserve"> </w:t>
      </w:r>
    </w:p>
    <w:p w:rsidR="00F52479" w:rsidRDefault="00ED16A6">
      <w:r>
        <w:t>If the caption includes non-</w:t>
      </w:r>
      <w:r w:rsidR="00F52479">
        <w:t xml:space="preserve">dialog text, the file is considered a </w:t>
      </w:r>
      <w:r w:rsidR="00F52479" w:rsidRPr="00C95D22">
        <w:rPr>
          <w:b/>
        </w:rPr>
        <w:t>closed caption</w:t>
      </w:r>
      <w:r w:rsidR="00F52479">
        <w:t xml:space="preserve">. </w:t>
      </w:r>
    </w:p>
    <w:p w:rsidR="00F52479" w:rsidRPr="00E54D7D" w:rsidRDefault="00F52479">
      <w:r w:rsidRPr="00E54D7D">
        <w:rPr>
          <w:b/>
        </w:rPr>
        <w:t>Transcriptions</w:t>
      </w:r>
      <w:r>
        <w:t xml:space="preserve"> are files that contain text of the video without time stamps</w:t>
      </w:r>
      <w:r w:rsidR="00803CFA">
        <w:t>.</w:t>
      </w:r>
    </w:p>
    <w:p w:rsidR="00752489" w:rsidRDefault="00DD6F94">
      <w:r>
        <w:t>Captions</w:t>
      </w:r>
      <w:r w:rsidR="00F52479">
        <w:t xml:space="preserve"> </w:t>
      </w:r>
      <w:r w:rsidR="00752489" w:rsidRPr="008C1B78">
        <w:t>can either be a form of written </w:t>
      </w:r>
      <w:hyperlink r:id="rId183" w:tooltip="Translation" w:history="1">
        <w:r w:rsidR="00752489" w:rsidRPr="008C1B78">
          <w:t>translation</w:t>
        </w:r>
      </w:hyperlink>
      <w:r w:rsidR="00752489" w:rsidRPr="008C1B78">
        <w:t xml:space="preserve"> of </w:t>
      </w:r>
      <w:r w:rsidR="00F52479">
        <w:t xml:space="preserve">a dialog in a foreign </w:t>
      </w:r>
      <w:r>
        <w:t>language</w:t>
      </w:r>
      <w:r w:rsidR="00F52479">
        <w:t xml:space="preserve"> </w:t>
      </w:r>
      <w:r w:rsidR="00752489" w:rsidRPr="008C1B78">
        <w:t>or a written rendering of the dialog in the same language</w:t>
      </w:r>
      <w:r w:rsidR="00F52479">
        <w:t>. Closed captions files contain</w:t>
      </w:r>
      <w:r w:rsidR="00752489" w:rsidRPr="008C1B78">
        <w:t xml:space="preserve"> added information to help viewers who are </w:t>
      </w:r>
      <w:hyperlink r:id="rId184" w:tooltip="Deaf" w:history="1">
        <w:r w:rsidR="00752489" w:rsidRPr="008C1B78">
          <w:t>deaf</w:t>
        </w:r>
      </w:hyperlink>
      <w:r w:rsidR="00752489" w:rsidRPr="008C1B78">
        <w:t> and </w:t>
      </w:r>
      <w:r w:rsidR="00803CFA" w:rsidRPr="00803CFA">
        <w:t>hard-of-hearing</w:t>
      </w:r>
      <w:r w:rsidR="00752489" w:rsidRPr="00803CFA">
        <w:t> </w:t>
      </w:r>
      <w:r w:rsidR="00752489" w:rsidRPr="008C1B78">
        <w:t xml:space="preserve">to follow the dialog, or people who cannot understand the spoken dialogue or who have accent recognition problems. </w:t>
      </w:r>
    </w:p>
    <w:p w:rsidR="00752489" w:rsidRDefault="00752489">
      <w:r>
        <w:t>For greater accessibility and compatibility with equipment like screen readers, use Kaltura’s 508 Compliant Player. For more information</w:t>
      </w:r>
      <w:r w:rsidR="00ED16A6">
        <w:t>,</w:t>
      </w:r>
      <w:r>
        <w:t xml:space="preserve"> see</w:t>
      </w:r>
      <w:r w:rsidR="00ED16A6">
        <w:t xml:space="preserve"> </w:t>
      </w:r>
      <w:hyperlink w:anchor="_508-Compliant_Video_Player_1" w:history="1">
        <w:r w:rsidR="00ED16A6" w:rsidRPr="00ED16A6">
          <w:rPr>
            <w:rStyle w:val="Hyperlink"/>
          </w:rPr>
          <w:t>508-Compliant Video Player</w:t>
        </w:r>
      </w:hyperlink>
      <w:r w:rsidR="00ED16A6">
        <w:t xml:space="preserve"> </w:t>
      </w:r>
      <w:r>
        <w:t>.</w:t>
      </w:r>
    </w:p>
    <w:p w:rsidR="00752489" w:rsidRDefault="00752489" w:rsidP="00E3369B">
      <w:pPr>
        <w:pStyle w:val="Heading2"/>
      </w:pPr>
      <w:bookmarkStart w:id="1016" w:name="_Adding_Captions_to_1"/>
      <w:bookmarkStart w:id="1017" w:name="_Toc313796638"/>
      <w:bookmarkStart w:id="1018" w:name="_Toc332632091"/>
      <w:bookmarkEnd w:id="1016"/>
      <w:r w:rsidRPr="009075A5">
        <w:lastRenderedPageBreak/>
        <w:t xml:space="preserve">Adding </w:t>
      </w:r>
      <w:r w:rsidR="004E7B4D">
        <w:t>Captions</w:t>
      </w:r>
      <w:r w:rsidRPr="009075A5">
        <w:t xml:space="preserve"> to </w:t>
      </w:r>
      <w:r>
        <w:t xml:space="preserve">an </w:t>
      </w:r>
      <w:r w:rsidRPr="009075A5">
        <w:t>Entry</w:t>
      </w:r>
      <w:bookmarkEnd w:id="1017"/>
      <w:bookmarkEnd w:id="1018"/>
    </w:p>
    <w:tbl>
      <w:tblPr>
        <w:tblW w:w="9134" w:type="dxa"/>
        <w:tblLayout w:type="fixed"/>
        <w:tblCellMar>
          <w:left w:w="62" w:type="dxa"/>
          <w:right w:w="62" w:type="dxa"/>
        </w:tblCellMar>
        <w:tblLook w:val="0000" w:firstRow="0" w:lastRow="0" w:firstColumn="0" w:lastColumn="0" w:noHBand="0" w:noVBand="0"/>
      </w:tblPr>
      <w:tblGrid>
        <w:gridCol w:w="1020"/>
        <w:gridCol w:w="8114"/>
      </w:tblGrid>
      <w:tr w:rsidR="00905429" w:rsidRPr="00FD26C0" w:rsidTr="00A42943">
        <w:trPr>
          <w:cantSplit/>
        </w:trPr>
        <w:tc>
          <w:tcPr>
            <w:tcW w:w="1020" w:type="dxa"/>
            <w:tcBorders>
              <w:top w:val="nil"/>
              <w:left w:val="nil"/>
              <w:bottom w:val="nil"/>
              <w:right w:val="nil"/>
            </w:tcBorders>
            <w:tcMar>
              <w:top w:w="0" w:type="dxa"/>
              <w:left w:w="62" w:type="dxa"/>
              <w:bottom w:w="0" w:type="dxa"/>
              <w:right w:w="62" w:type="dxa"/>
            </w:tcMar>
          </w:tcPr>
          <w:p w:rsidR="00905429" w:rsidRPr="00FD26C0" w:rsidRDefault="00905429" w:rsidP="00A42943">
            <w:pPr>
              <w:pStyle w:val="Note"/>
              <w:jc w:val="center"/>
            </w:pPr>
            <w:r>
              <w:rPr>
                <w:noProof/>
                <w:lang w:val="en-US" w:bidi="he-IL"/>
              </w:rPr>
              <w:drawing>
                <wp:inline distT="0" distB="0" distL="0" distR="0" wp14:anchorId="226E2A70" wp14:editId="775ECEF2">
                  <wp:extent cx="315045" cy="485416"/>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4932" cy="485241"/>
                          </a:xfrm>
                          <a:prstGeom prst="rect">
                            <a:avLst/>
                          </a:prstGeom>
                          <a:noFill/>
                          <a:ln>
                            <a:noFill/>
                          </a:ln>
                        </pic:spPr>
                      </pic:pic>
                    </a:graphicData>
                  </a:graphic>
                </wp:inline>
              </w:drawing>
            </w:r>
          </w:p>
        </w:tc>
        <w:tc>
          <w:tcPr>
            <w:tcW w:w="8114" w:type="dxa"/>
            <w:tcBorders>
              <w:top w:val="nil"/>
              <w:left w:val="nil"/>
              <w:bottom w:val="nil"/>
              <w:right w:val="nil"/>
            </w:tcBorders>
            <w:shd w:val="clear" w:color="auto" w:fill="F2F4D5"/>
            <w:tcMar>
              <w:top w:w="0" w:type="dxa"/>
              <w:left w:w="62" w:type="dxa"/>
              <w:bottom w:w="0" w:type="dxa"/>
              <w:right w:w="62" w:type="dxa"/>
            </w:tcMar>
          </w:tcPr>
          <w:p w:rsidR="00905429" w:rsidRDefault="00B56AC2" w:rsidP="00A42943">
            <w:pPr>
              <w:pStyle w:val="Note"/>
              <w:rPr>
                <w:rStyle w:val="SpecialBold"/>
              </w:rPr>
            </w:pPr>
            <w:r>
              <w:rPr>
                <w:rStyle w:val="SpecialBold"/>
              </w:rPr>
              <w:t xml:space="preserve">Adding Captions to an Entry </w:t>
            </w:r>
            <w:r w:rsidR="00905429">
              <w:rPr>
                <w:rStyle w:val="SpecialBold"/>
              </w:rPr>
              <w:t>Workflow</w:t>
            </w:r>
            <w:r w:rsidR="00905429" w:rsidRPr="00FD26C0">
              <w:rPr>
                <w:rStyle w:val="SpecialBold"/>
              </w:rPr>
              <w:t>:</w:t>
            </w:r>
          </w:p>
          <w:p w:rsidR="00905429" w:rsidRDefault="00905429" w:rsidP="00292207">
            <w:pPr>
              <w:pStyle w:val="TableListNumber"/>
              <w:numPr>
                <w:ilvl w:val="0"/>
                <w:numId w:val="200"/>
              </w:numPr>
              <w:rPr>
                <w:lang w:bidi="he-IL"/>
              </w:rPr>
            </w:pPr>
            <w:r>
              <w:t>In the Upload tab,</w:t>
            </w:r>
            <w:hyperlink w:anchor="_Upload_Media" w:history="1">
              <w:r w:rsidRPr="00B56AC2">
                <w:rPr>
                  <w:rStyle w:val="Hyperlink"/>
                  <w:rFonts w:cs="Arial"/>
                </w:rPr>
                <w:t xml:space="preserve"> upload an entry</w:t>
              </w:r>
            </w:hyperlink>
            <w:r>
              <w:t>.</w:t>
            </w:r>
          </w:p>
          <w:p w:rsidR="00905429" w:rsidRDefault="009428D3" w:rsidP="00292207">
            <w:pPr>
              <w:pStyle w:val="TableListNumber"/>
              <w:numPr>
                <w:ilvl w:val="0"/>
                <w:numId w:val="200"/>
              </w:numPr>
            </w:pPr>
            <w:hyperlink w:anchor="_Select_the_Type" w:history="1">
              <w:r w:rsidR="00905429" w:rsidRPr="009C6607">
                <w:rPr>
                  <w:rStyle w:val="Hyperlink"/>
                  <w:rFonts w:cs="Arial"/>
                </w:rPr>
                <w:t xml:space="preserve">Create a player </w:t>
              </w:r>
            </w:hyperlink>
            <w:r w:rsidR="00905429">
              <w:t xml:space="preserve">and </w:t>
            </w:r>
            <w:hyperlink w:anchor="_Adding_Content_to" w:history="1">
              <w:r w:rsidR="00905429" w:rsidRPr="009C6607">
                <w:rPr>
                  <w:rStyle w:val="Hyperlink"/>
                  <w:rFonts w:cs="Arial"/>
                </w:rPr>
                <w:t>add content to the player</w:t>
              </w:r>
            </w:hyperlink>
            <w:r w:rsidR="00905429">
              <w:t>.</w:t>
            </w:r>
          </w:p>
          <w:p w:rsidR="009C6607" w:rsidRDefault="009C6607" w:rsidP="00166F72">
            <w:pPr>
              <w:pStyle w:val="TableListNumber"/>
              <w:numPr>
                <w:ilvl w:val="0"/>
                <w:numId w:val="200"/>
              </w:numPr>
              <w:pPrChange w:id="1019" w:author="Debbie Zioni" w:date="2012-08-15T20:12:00Z">
                <w:pPr>
                  <w:pStyle w:val="TableListNumber"/>
                  <w:numPr>
                    <w:numId w:val="200"/>
                  </w:numPr>
                </w:pPr>
              </w:pPrChange>
            </w:pPr>
            <w:r>
              <w:t>Configure the player’</w:t>
            </w:r>
            <w:ins w:id="1020" w:author="Debbie Zioni" w:date="2012-08-15T20:12:00Z">
              <w:r w:rsidR="00166F72">
                <w:t>s</w:t>
              </w:r>
            </w:ins>
            <w:del w:id="1021" w:author="Debbie Zioni" w:date="2012-08-15T20:12:00Z">
              <w:r w:rsidDel="00166F72">
                <w:delText>s</w:delText>
              </w:r>
              <w:r w:rsidR="00DB3F35" w:rsidRPr="00DB3F35" w:rsidDel="00166F72">
                <w:rPr>
                  <w:rStyle w:val="C1HJump"/>
                </w:rPr>
                <w:delText xml:space="preserve"> </w:delText>
              </w:r>
            </w:del>
            <w:ins w:id="1022" w:author="Debbie Zioni" w:date="2012-08-15T20:12:00Z">
              <w:r w:rsidR="00C45671">
                <w:rPr>
                  <w:rStyle w:val="C1HJump"/>
                </w:rPr>
                <w:fldChar w:fldCharType="begin"/>
              </w:r>
              <w:r w:rsidR="00C45671">
                <w:rPr>
                  <w:rStyle w:val="C1HJump"/>
                </w:rPr>
                <w:instrText xml:space="preserve"> HYPERLINK  \l "_Toc302930768" </w:instrText>
              </w:r>
              <w:r w:rsidR="00C45671">
                <w:rPr>
                  <w:rStyle w:val="C1HJump"/>
                </w:rPr>
              </w:r>
              <w:r w:rsidR="00C45671">
                <w:rPr>
                  <w:rStyle w:val="C1HJump"/>
                </w:rPr>
                <w:fldChar w:fldCharType="separate"/>
              </w:r>
              <w:r w:rsidR="00DB3F35" w:rsidRPr="00C45671">
                <w:rPr>
                  <w:rStyle w:val="Hyperlink"/>
                  <w:rFonts w:cs="Arial"/>
                </w:rPr>
                <w:t>Subtitles a</w:t>
              </w:r>
              <w:r w:rsidR="00DB3F35" w:rsidRPr="00C45671">
                <w:rPr>
                  <w:rStyle w:val="Hyperlink"/>
                  <w:rFonts w:cs="Arial"/>
                </w:rPr>
                <w:t>n</w:t>
              </w:r>
              <w:r w:rsidR="00DB3F35" w:rsidRPr="00C45671">
                <w:rPr>
                  <w:rStyle w:val="Hyperlink"/>
                  <w:rFonts w:cs="Arial"/>
                </w:rPr>
                <w:t>d Transcriptions</w:t>
              </w:r>
              <w:r w:rsidR="00C45671">
                <w:rPr>
                  <w:rStyle w:val="C1HJump"/>
                </w:rPr>
                <w:fldChar w:fldCharType="end"/>
              </w:r>
            </w:ins>
            <w:del w:id="1023" w:author="Debbie Zioni" w:date="2012-08-15T20:10:00Z">
              <w:r w:rsidR="00DB3F35" w:rsidRPr="00DB3F35" w:rsidDel="00C45671">
                <w:rPr>
                  <w:rStyle w:val="C1HJump"/>
                </w:rPr>
                <w:delText xml:space="preserve"> </w:delText>
              </w:r>
              <w:r w:rsidR="00DB3F35" w:rsidRPr="002A2DC5" w:rsidDel="00C45671">
                <w:rPr>
                  <w:rStyle w:val="C1HJump"/>
                  <w:vanish/>
                </w:rPr>
                <w:delText>|topic=Subtitles and Transcriptions</w:delText>
              </w:r>
              <w:r w:rsidDel="00C45671">
                <w:delText>options</w:delText>
              </w:r>
            </w:del>
            <w:r>
              <w:t>.</w:t>
            </w:r>
          </w:p>
          <w:p w:rsidR="009C6607" w:rsidRDefault="009C6607" w:rsidP="00292207">
            <w:pPr>
              <w:pStyle w:val="TableListNumber"/>
              <w:numPr>
                <w:ilvl w:val="0"/>
                <w:numId w:val="200"/>
              </w:numPr>
            </w:pPr>
            <w:r>
              <w:t xml:space="preserve">Select an entry and </w:t>
            </w:r>
            <w:hyperlink w:anchor="_Adding_Captions_to_1" w:history="1">
              <w:r w:rsidRPr="009C6607">
                <w:rPr>
                  <w:rStyle w:val="Hyperlink"/>
                  <w:rFonts w:cs="Arial"/>
                </w:rPr>
                <w:t>add captions to the entry</w:t>
              </w:r>
            </w:hyperlink>
            <w:r>
              <w:t>.</w:t>
            </w:r>
          </w:p>
          <w:p w:rsidR="00905429" w:rsidRPr="004E32F1" w:rsidRDefault="009428D3" w:rsidP="00292207">
            <w:pPr>
              <w:pStyle w:val="TableListNumber"/>
              <w:numPr>
                <w:ilvl w:val="0"/>
                <w:numId w:val="200"/>
              </w:numPr>
            </w:pPr>
            <w:hyperlink w:anchor="_Viewing_an_Entry" w:history="1">
              <w:r w:rsidR="009C6607" w:rsidRPr="009C6607">
                <w:rPr>
                  <w:rStyle w:val="Hyperlink"/>
                  <w:rFonts w:cs="Arial"/>
                </w:rPr>
                <w:t>View the entry with the captions.</w:t>
              </w:r>
            </w:hyperlink>
          </w:p>
        </w:tc>
      </w:tr>
    </w:tbl>
    <w:p w:rsidR="00905429" w:rsidRPr="00A42943" w:rsidRDefault="00905429" w:rsidP="003301AB">
      <w:pPr>
        <w:pStyle w:val="BodyText"/>
      </w:pPr>
    </w:p>
    <w:p w:rsidR="00752489" w:rsidRDefault="00752489">
      <w:r w:rsidRPr="00206519">
        <w:t xml:space="preserve">You can add multiple </w:t>
      </w:r>
      <w:r w:rsidR="004E7B4D">
        <w:t>caption</w:t>
      </w:r>
      <w:r w:rsidR="00ED16A6">
        <w:t>s</w:t>
      </w:r>
      <w:r w:rsidR="004E7B4D">
        <w:t xml:space="preserve"> files</w:t>
      </w:r>
      <w:r w:rsidRPr="00206519">
        <w:t xml:space="preserve"> to each entry</w:t>
      </w:r>
      <w:r w:rsidR="00ED16A6">
        <w:t>. F</w:t>
      </w:r>
      <w:r>
        <w:t xml:space="preserve">or example, </w:t>
      </w:r>
      <w:r w:rsidR="005A4132">
        <w:t xml:space="preserve">you can create </w:t>
      </w:r>
      <w:r w:rsidR="00ED16A6">
        <w:t xml:space="preserve">subtitles </w:t>
      </w:r>
      <w:r w:rsidR="005A4132">
        <w:t>captions in</w:t>
      </w:r>
      <w:r w:rsidR="00ED16A6">
        <w:t xml:space="preserve"> multiple languages and label each language</w:t>
      </w:r>
      <w:r w:rsidRPr="00206519">
        <w:t>.</w:t>
      </w:r>
      <w:r>
        <w:t xml:space="preserve"> </w:t>
      </w:r>
    </w:p>
    <w:p w:rsidR="00752489" w:rsidRDefault="00752489" w:rsidP="009428D3">
      <w:pPr>
        <w:pStyle w:val="Procedure"/>
        <w:pPrChange w:id="1024" w:author="Debbie Zioni" w:date="2012-08-15T20:03:00Z">
          <w:pPr>
            <w:pStyle w:val="Procedure"/>
          </w:pPr>
        </w:pPrChange>
      </w:pPr>
      <w:r>
        <w:t xml:space="preserve">To assign a </w:t>
      </w:r>
      <w:r w:rsidR="004E7B4D">
        <w:t>caption</w:t>
      </w:r>
      <w:r>
        <w:t xml:space="preserve"> file to an entry </w:t>
      </w:r>
    </w:p>
    <w:p w:rsidR="00752489" w:rsidRDefault="00752489" w:rsidP="00292207">
      <w:pPr>
        <w:pStyle w:val="ListNumber"/>
        <w:numPr>
          <w:ilvl w:val="0"/>
          <w:numId w:val="49"/>
        </w:numPr>
      </w:pPr>
      <w:r>
        <w:t xml:space="preserve">Select the </w:t>
      </w:r>
      <w:r w:rsidRPr="005C7B20">
        <w:t>Content</w:t>
      </w:r>
      <w:r>
        <w:t xml:space="preserve"> tab and click on an entry.</w:t>
      </w:r>
    </w:p>
    <w:p w:rsidR="00752489" w:rsidRDefault="00752489" w:rsidP="00B0724F">
      <w:pPr>
        <w:pStyle w:val="ListNumber"/>
      </w:pPr>
      <w:r>
        <w:t xml:space="preserve">Select the </w:t>
      </w:r>
      <w:r w:rsidRPr="0083168D">
        <w:t>Captions</w:t>
      </w:r>
      <w:r>
        <w:t xml:space="preserve"> tab.</w:t>
      </w:r>
    </w:p>
    <w:p w:rsidR="00752489" w:rsidRPr="00416F68" w:rsidRDefault="00752489">
      <w:pPr>
        <w:pStyle w:val="ListNumber"/>
      </w:pPr>
      <w:r w:rsidRPr="00416F68">
        <w:t xml:space="preserve">Click </w:t>
      </w:r>
      <w:r w:rsidRPr="0012037A">
        <w:t>Add Another Caption</w:t>
      </w:r>
      <w:r w:rsidRPr="00416F68">
        <w:t>.</w:t>
      </w:r>
    </w:p>
    <w:p w:rsidR="00752489" w:rsidRDefault="00752489">
      <w:pPr>
        <w:pStyle w:val="ListNumber"/>
      </w:pPr>
      <w:r w:rsidRPr="00416F68">
        <w:t>Select the Type. Choose SRT</w:t>
      </w:r>
      <w:r w:rsidR="005A4132" w:rsidRPr="00014F5C">
        <w:t xml:space="preserve"> or DXFP</w:t>
      </w:r>
      <w:r w:rsidRPr="00416F68">
        <w:t>.</w:t>
      </w:r>
    </w:p>
    <w:p w:rsidR="00752489" w:rsidRPr="00416F68" w:rsidRDefault="007702A4">
      <w:pPr>
        <w:pStyle w:val="ListNumber"/>
      </w:pPr>
      <w:r>
        <w:t>P</w:t>
      </w:r>
      <w:r w:rsidR="00752489" w:rsidRPr="00416F68">
        <w:t xml:space="preserve">aste an external URL in the File Location or click </w:t>
      </w:r>
      <w:r w:rsidR="00752489" w:rsidRPr="0012037A">
        <w:t>Upload File</w:t>
      </w:r>
      <w:r w:rsidR="00752489" w:rsidRPr="00416F68">
        <w:t xml:space="preserve"> and upload an SRT</w:t>
      </w:r>
      <w:r w:rsidR="005A4132" w:rsidRPr="00416F68">
        <w:t xml:space="preserve"> or DFXP</w:t>
      </w:r>
      <w:r w:rsidR="00752489" w:rsidRPr="00416F68">
        <w:t xml:space="preserve"> file from your computer. </w:t>
      </w:r>
    </w:p>
    <w:p w:rsidR="00752489" w:rsidRDefault="00416F68" w:rsidP="004B518A">
      <w:pPr>
        <w:pStyle w:val="ListContinue"/>
      </w:pPr>
      <w:r>
        <w:rPr>
          <w:noProof/>
          <w:lang w:val="en-US" w:bidi="he-IL"/>
        </w:rPr>
        <w:drawing>
          <wp:inline distT="0" distB="0" distL="0" distR="0" wp14:anchorId="29012F27" wp14:editId="2D7AB02E">
            <wp:extent cx="5942150" cy="3734700"/>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captions.png"/>
                    <pic:cNvPicPr/>
                  </pic:nvPicPr>
                  <pic:blipFill>
                    <a:blip r:embed="rId185">
                      <a:extLst>
                        <a:ext uri="{28A0092B-C50C-407E-A947-70E740481C1C}">
                          <a14:useLocalDpi xmlns:a14="http://schemas.microsoft.com/office/drawing/2010/main" val="0"/>
                        </a:ext>
                      </a:extLst>
                    </a:blip>
                    <a:stretch>
                      <a:fillRect/>
                    </a:stretch>
                  </pic:blipFill>
                  <pic:spPr>
                    <a:xfrm>
                      <a:off x="0" y="0"/>
                      <a:ext cx="5942150" cy="3734700"/>
                    </a:xfrm>
                    <a:prstGeom prst="rect">
                      <a:avLst/>
                    </a:prstGeom>
                  </pic:spPr>
                </pic:pic>
              </a:graphicData>
            </a:graphic>
          </wp:inline>
        </w:drawing>
      </w:r>
    </w:p>
    <w:p w:rsidR="00752489" w:rsidRDefault="00752489" w:rsidP="00752489"/>
    <w:p w:rsidR="005C6FFA" w:rsidRPr="00D570FE" w:rsidRDefault="00752489">
      <w:pPr>
        <w:pStyle w:val="ListNumber"/>
      </w:pPr>
      <w:r w:rsidRPr="00D570FE">
        <w:t>Assign a Language to the caption</w:t>
      </w:r>
      <w:r w:rsidR="00DD6F94" w:rsidRPr="00D570FE">
        <w:t xml:space="preserve"> from the drop down menu</w:t>
      </w:r>
      <w:r w:rsidRPr="00D570FE">
        <w:t>.</w:t>
      </w:r>
      <w:r w:rsidR="003076F5" w:rsidRPr="00D570FE">
        <w:t xml:space="preserve"> </w:t>
      </w:r>
    </w:p>
    <w:p w:rsidR="00752489" w:rsidRPr="00D570FE" w:rsidRDefault="00752489">
      <w:pPr>
        <w:pStyle w:val="ListNumber"/>
      </w:pPr>
      <w:r w:rsidRPr="00D570FE">
        <w:t>Enter a Label that will appear in the player’s captions drop-down menu.</w:t>
      </w:r>
      <w:r w:rsidR="003076F5" w:rsidRPr="00D570FE">
        <w:t xml:space="preserve"> For example: Japanese</w:t>
      </w:r>
      <w:r w:rsidR="00DD6F94" w:rsidRPr="00D570FE">
        <w:t>.</w:t>
      </w:r>
    </w:p>
    <w:p w:rsidR="005C6FFA" w:rsidRPr="00D570FE" w:rsidRDefault="005C6FFA">
      <w:pPr>
        <w:pStyle w:val="ListNumber"/>
      </w:pPr>
      <w:r w:rsidRPr="00D570FE">
        <w:lastRenderedPageBreak/>
        <w:t xml:space="preserve">In the </w:t>
      </w:r>
      <w:r w:rsidRPr="0012037A">
        <w:t xml:space="preserve">Actions </w:t>
      </w:r>
      <w:r w:rsidRPr="00D570FE">
        <w:t>column click Set as Default.(</w:t>
      </w:r>
      <w:r w:rsidR="00D570FE">
        <w:t xml:space="preserve">optional – use </w:t>
      </w:r>
      <w:r w:rsidRPr="00D570FE">
        <w:t>for multiple languages)</w:t>
      </w:r>
    </w:p>
    <w:p w:rsidR="00752489" w:rsidRPr="00D570FE" w:rsidRDefault="00752489">
      <w:pPr>
        <w:pStyle w:val="ListNumber"/>
      </w:pPr>
      <w:r w:rsidRPr="00D570FE">
        <w:t xml:space="preserve">Select </w:t>
      </w:r>
      <w:r w:rsidR="008851DC">
        <w:t xml:space="preserve">Add Another </w:t>
      </w:r>
      <w:r w:rsidRPr="00D570FE">
        <w:t xml:space="preserve">Caption to add additional </w:t>
      </w:r>
      <w:r w:rsidR="005A4132" w:rsidRPr="00D570FE">
        <w:t>captions</w:t>
      </w:r>
      <w:r w:rsidR="005C6FFA" w:rsidRPr="00D570FE">
        <w:t xml:space="preserve"> files</w:t>
      </w:r>
      <w:r w:rsidR="00DD6F94" w:rsidRPr="00D570FE">
        <w:t xml:space="preserve"> and repeat steps </w:t>
      </w:r>
      <w:r w:rsidR="00146871">
        <w:t>5</w:t>
      </w:r>
      <w:r w:rsidR="005C6FFA" w:rsidRPr="00D570FE">
        <w:t xml:space="preserve"> to 7.</w:t>
      </w:r>
    </w:p>
    <w:p w:rsidR="00752489" w:rsidRPr="00D570FE" w:rsidRDefault="00752489">
      <w:pPr>
        <w:pStyle w:val="ListNumber"/>
      </w:pPr>
      <w:r w:rsidRPr="00D570FE">
        <w:t>Click Save</w:t>
      </w:r>
      <w:r w:rsidRPr="00014F5C">
        <w:t>.</w:t>
      </w:r>
    </w:p>
    <w:p w:rsidR="00BC2418" w:rsidRDefault="00DD6F94" w:rsidP="00E3369B">
      <w:pPr>
        <w:pStyle w:val="Heading3"/>
      </w:pPr>
      <w:bookmarkStart w:id="1025" w:name="_Toc313796639"/>
      <w:bookmarkStart w:id="1026" w:name="_Toc332632092"/>
      <w:r>
        <w:t xml:space="preserve">Editing a </w:t>
      </w:r>
      <w:r w:rsidR="00BC2418">
        <w:t>Captions File</w:t>
      </w:r>
      <w:bookmarkEnd w:id="1025"/>
      <w:bookmarkEnd w:id="1026"/>
    </w:p>
    <w:p w:rsidR="00BC2418" w:rsidRPr="00E54D7D" w:rsidRDefault="00BC2418">
      <w:r>
        <w:t>After you upload a captions file y</w:t>
      </w:r>
      <w:r w:rsidR="005C6FFA">
        <w:t>ou can edit the file, remove it</w:t>
      </w:r>
      <w:r>
        <w:t xml:space="preserve">, or set it as the default captions file. </w:t>
      </w:r>
    </w:p>
    <w:p w:rsidR="005C6FFA" w:rsidRPr="005127A9" w:rsidRDefault="00BC2418" w:rsidP="009428D3">
      <w:pPr>
        <w:pStyle w:val="Procedure"/>
        <w:pPrChange w:id="1027" w:author="Debbie Zioni" w:date="2012-08-15T20:03:00Z">
          <w:pPr>
            <w:pStyle w:val="Procedure"/>
          </w:pPr>
        </w:pPrChange>
      </w:pPr>
      <w:r w:rsidRPr="005127A9">
        <w:t xml:space="preserve">To </w:t>
      </w:r>
      <w:r w:rsidR="005C6FFA" w:rsidRPr="005127A9">
        <w:t>edit a captions file</w:t>
      </w:r>
    </w:p>
    <w:p w:rsidR="00DD6F94" w:rsidRDefault="00DD6F94" w:rsidP="00292207">
      <w:pPr>
        <w:pStyle w:val="ListNumber"/>
        <w:numPr>
          <w:ilvl w:val="0"/>
          <w:numId w:val="59"/>
        </w:numPr>
      </w:pPr>
      <w:r>
        <w:t xml:space="preserve">Select the </w:t>
      </w:r>
      <w:r w:rsidRPr="005C7B20">
        <w:t>Content</w:t>
      </w:r>
      <w:r>
        <w:t xml:space="preserve"> tab and click on an entry.</w:t>
      </w:r>
    </w:p>
    <w:p w:rsidR="00DD6F94" w:rsidRDefault="00DD6F94" w:rsidP="00B0724F">
      <w:pPr>
        <w:pStyle w:val="ListNumber"/>
      </w:pPr>
      <w:r>
        <w:t xml:space="preserve">Select the </w:t>
      </w:r>
      <w:r w:rsidRPr="00CC3F7D">
        <w:t>Captions</w:t>
      </w:r>
      <w:r>
        <w:t xml:space="preserve"> tab.</w:t>
      </w:r>
    </w:p>
    <w:p w:rsidR="00D570FE" w:rsidRPr="00D570FE" w:rsidRDefault="005C6FFA">
      <w:pPr>
        <w:pStyle w:val="ListNumber"/>
      </w:pPr>
      <w:r w:rsidRPr="00D570FE">
        <w:t>In the Actions col</w:t>
      </w:r>
      <w:r w:rsidR="00DD6F94" w:rsidRPr="00D570FE">
        <w:t xml:space="preserve">umn, </w:t>
      </w:r>
      <w:r w:rsidRPr="00D570FE">
        <w:t>click Download File.</w:t>
      </w:r>
    </w:p>
    <w:p w:rsidR="005C6FFA" w:rsidRPr="00D570FE" w:rsidRDefault="005C6FFA">
      <w:pPr>
        <w:pStyle w:val="ListNumber"/>
      </w:pPr>
      <w:r w:rsidRPr="00D570FE">
        <w:t xml:space="preserve">Edit the file and then </w:t>
      </w:r>
      <w:r w:rsidR="00123DCF" w:rsidRPr="00014F5C">
        <w:t>upload</w:t>
      </w:r>
      <w:r w:rsidRPr="00D570FE">
        <w:t xml:space="preserve"> the file again</w:t>
      </w:r>
      <w:r w:rsidR="00DD6F94" w:rsidRPr="00D570FE">
        <w:t xml:space="preserve"> as described in </w:t>
      </w:r>
      <w:hyperlink w:anchor="_Adding_Captions_to_1" w:history="1">
        <w:r w:rsidR="00DD6F94" w:rsidRPr="003301AB">
          <w:rPr>
            <w:rStyle w:val="Hyperlink"/>
          </w:rPr>
          <w:t>Adding Captions to an Entry</w:t>
        </w:r>
      </w:hyperlink>
      <w:r w:rsidRPr="00D570FE">
        <w:t>.</w:t>
      </w:r>
    </w:p>
    <w:p w:rsidR="005C6FFA" w:rsidRPr="00D570FE" w:rsidRDefault="005C6FFA">
      <w:pPr>
        <w:pStyle w:val="ListNumber"/>
      </w:pPr>
      <w:r w:rsidRPr="00D570FE">
        <w:t>Select Remove to delete the captions file.</w:t>
      </w:r>
    </w:p>
    <w:p w:rsidR="005C6FFA" w:rsidRDefault="00640ADD" w:rsidP="00E3369B">
      <w:pPr>
        <w:pStyle w:val="Heading2"/>
      </w:pPr>
      <w:bookmarkStart w:id="1028" w:name="_Setting_Up_Captions"/>
      <w:bookmarkStart w:id="1029" w:name="_Toc313796640"/>
      <w:bookmarkStart w:id="1030" w:name="_Toc332632093"/>
      <w:bookmarkEnd w:id="1028"/>
      <w:r>
        <w:t xml:space="preserve">Setting Up </w:t>
      </w:r>
      <w:r w:rsidR="005C6FFA">
        <w:t>Captions</w:t>
      </w:r>
      <w:r>
        <w:t xml:space="preserve"> for Display</w:t>
      </w:r>
      <w:bookmarkEnd w:id="1029"/>
      <w:bookmarkEnd w:id="1030"/>
      <w:r w:rsidR="005C6FFA">
        <w:t xml:space="preserve"> </w:t>
      </w:r>
    </w:p>
    <w:p w:rsidR="00E60402" w:rsidRPr="005127A9" w:rsidRDefault="00E60402">
      <w:r>
        <w:t xml:space="preserve">You will need </w:t>
      </w:r>
      <w:r w:rsidR="00803CFA" w:rsidRPr="00803CFA">
        <w:t>to enable captions in your player or</w:t>
      </w:r>
      <w:r w:rsidR="00803CFA">
        <w:t xml:space="preserve"> select</w:t>
      </w:r>
      <w:r w:rsidR="00803CFA" w:rsidRPr="00803CFA">
        <w:t xml:space="preserve"> a player with captions already enabled</w:t>
      </w:r>
      <w:r w:rsidR="00803CFA">
        <w:t>.</w:t>
      </w:r>
    </w:p>
    <w:p w:rsidR="00752489" w:rsidRDefault="00752489" w:rsidP="009428D3">
      <w:pPr>
        <w:pStyle w:val="Procedure"/>
        <w:pPrChange w:id="1031" w:author="Debbie Zioni" w:date="2012-08-15T20:03:00Z">
          <w:pPr>
            <w:pStyle w:val="Procedure"/>
          </w:pPr>
        </w:pPrChange>
      </w:pPr>
      <w:r w:rsidRPr="005127A9">
        <w:t xml:space="preserve">To display </w:t>
      </w:r>
      <w:r w:rsidR="005A4132" w:rsidRPr="005127A9">
        <w:t>captions</w:t>
      </w:r>
      <w:r w:rsidRPr="005127A9">
        <w:t xml:space="preserve"> during playback</w:t>
      </w:r>
    </w:p>
    <w:p w:rsidR="00752489" w:rsidRPr="0083168D" w:rsidRDefault="00752489" w:rsidP="00292207">
      <w:pPr>
        <w:pStyle w:val="ListNumber"/>
        <w:numPr>
          <w:ilvl w:val="0"/>
          <w:numId w:val="48"/>
        </w:numPr>
      </w:pPr>
      <w:r>
        <w:t xml:space="preserve">Go to the </w:t>
      </w:r>
      <w:r w:rsidRPr="005C7B20">
        <w:t>Studio</w:t>
      </w:r>
      <w:r>
        <w:t xml:space="preserve"> </w:t>
      </w:r>
      <w:r w:rsidR="003550FF">
        <w:t>tab</w:t>
      </w:r>
      <w:r>
        <w:t xml:space="preserve">, and select </w:t>
      </w:r>
      <w:r w:rsidRPr="005C7B20">
        <w:t>Player</w:t>
      </w:r>
      <w:r>
        <w:t xml:space="preserve"> or </w:t>
      </w:r>
      <w:r w:rsidRPr="005C7B20">
        <w:t>Create New Player.</w:t>
      </w:r>
    </w:p>
    <w:p w:rsidR="00752489" w:rsidRDefault="00752489" w:rsidP="00B0724F">
      <w:pPr>
        <w:pStyle w:val="ListNumber"/>
      </w:pPr>
      <w:r>
        <w:t xml:space="preserve">Select a player and select </w:t>
      </w:r>
      <w:r w:rsidRPr="005C7B20">
        <w:t>Edit</w:t>
      </w:r>
      <w:r>
        <w:t xml:space="preserve"> from the drop down menu.</w:t>
      </w:r>
    </w:p>
    <w:p w:rsidR="00752489" w:rsidRDefault="00752489">
      <w:pPr>
        <w:pStyle w:val="ListNumber"/>
      </w:pPr>
      <w:r>
        <w:t xml:space="preserve">In the </w:t>
      </w:r>
      <w:r w:rsidRPr="00BD44D1">
        <w:t>Edit Player</w:t>
      </w:r>
      <w:r>
        <w:t xml:space="preserve"> window, select the </w:t>
      </w:r>
      <w:r w:rsidRPr="00BD44D1">
        <w:t>Features</w:t>
      </w:r>
      <w:r>
        <w:t xml:space="preserve"> tab.</w:t>
      </w:r>
    </w:p>
    <w:p w:rsidR="00C358BE" w:rsidRDefault="00752489">
      <w:pPr>
        <w:pStyle w:val="ListNumber"/>
      </w:pPr>
      <w:r>
        <w:t xml:space="preserve">Scroll down and select </w:t>
      </w:r>
      <w:r w:rsidRPr="00D570FE">
        <w:t>Subtitles and Transcriptions</w:t>
      </w:r>
      <w:r>
        <w:t>.</w:t>
      </w:r>
    </w:p>
    <w:p w:rsidR="00752489" w:rsidRDefault="00752489" w:rsidP="003301AB">
      <w:pPr>
        <w:pStyle w:val="ListContinue"/>
      </w:pPr>
      <w:r>
        <w:rPr>
          <w:noProof/>
          <w:lang w:val="en-US" w:bidi="he-IL"/>
        </w:rPr>
        <w:drawing>
          <wp:inline distT="0" distB="0" distL="0" distR="0" wp14:anchorId="2F5D8ECD" wp14:editId="333C0F96">
            <wp:extent cx="5991225" cy="3457575"/>
            <wp:effectExtent l="0" t="0" r="952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cstate="print"/>
                    <a:stretch>
                      <a:fillRect/>
                    </a:stretch>
                  </pic:blipFill>
                  <pic:spPr>
                    <a:xfrm>
                      <a:off x="0" y="0"/>
                      <a:ext cx="5990925" cy="3457402"/>
                    </a:xfrm>
                    <a:prstGeom prst="rect">
                      <a:avLst/>
                    </a:prstGeom>
                  </pic:spPr>
                </pic:pic>
              </a:graphicData>
            </a:graphic>
          </wp:inline>
        </w:drawing>
      </w:r>
    </w:p>
    <w:p w:rsidR="003076F5" w:rsidRPr="00D570FE" w:rsidRDefault="00752489">
      <w:pPr>
        <w:pStyle w:val="ListNumber"/>
      </w:pPr>
      <w:r w:rsidRPr="00D570FE">
        <w:lastRenderedPageBreak/>
        <w:t xml:space="preserve">Check </w:t>
      </w:r>
      <w:r w:rsidR="003076F5" w:rsidRPr="00D570FE">
        <w:t>one of the following:</w:t>
      </w:r>
    </w:p>
    <w:p w:rsidR="004A66F1" w:rsidRPr="003076F5" w:rsidRDefault="003076F5" w:rsidP="00E3369B">
      <w:pPr>
        <w:pStyle w:val="ListBullet"/>
      </w:pPr>
      <w:r w:rsidRPr="00E54D7D">
        <w:rPr>
          <w:b/>
        </w:rPr>
        <w:t>Subply Component</w:t>
      </w:r>
      <w:r w:rsidRPr="003076F5">
        <w:t xml:space="preserve"> – Uses the </w:t>
      </w:r>
      <w:r w:rsidR="00F52479">
        <w:t xml:space="preserve">PlyMedia </w:t>
      </w:r>
      <w:r w:rsidRPr="003076F5">
        <w:t>solution</w:t>
      </w:r>
      <w:r w:rsidR="002D13D9">
        <w:t xml:space="preserve">. For more information, </w:t>
      </w:r>
      <w:r w:rsidR="004A66F1">
        <w:t xml:space="preserve">see </w:t>
      </w:r>
      <w:hyperlink r:id="rId187" w:history="1">
        <w:r w:rsidR="004A66F1" w:rsidRPr="00F861C1">
          <w:rPr>
            <w:rStyle w:val="Hyperlink"/>
            <w:rFonts w:cs="Arial"/>
          </w:rPr>
          <w:t>Plymedia</w:t>
        </w:r>
      </w:hyperlink>
      <w:r w:rsidR="004A66F1">
        <w:t xml:space="preserve"> on </w:t>
      </w:r>
      <w:r w:rsidR="00F11269">
        <w:t xml:space="preserve">the </w:t>
      </w:r>
      <w:r w:rsidR="004A66F1">
        <w:t>Kaltura Exchange</w:t>
      </w:r>
      <w:r w:rsidR="00F11269">
        <w:t xml:space="preserve"> site</w:t>
      </w:r>
      <w:r w:rsidR="004A66F1">
        <w:t>.</w:t>
      </w:r>
      <w:r w:rsidR="00AA43D3">
        <w:t xml:space="preserve"> </w:t>
      </w:r>
      <w:r w:rsidR="00AA43D3" w:rsidRPr="00AA43D3">
        <w:t>Additional transcoding and captio</w:t>
      </w:r>
      <w:r w:rsidR="00AA43D3">
        <w:t>ning services can also be used. S</w:t>
      </w:r>
      <w:r w:rsidR="00AA43D3" w:rsidRPr="00AA43D3">
        <w:t xml:space="preserve">ee the </w:t>
      </w:r>
      <w:hyperlink r:id="rId188" w:history="1">
        <w:r w:rsidR="00AA43D3" w:rsidRPr="00AA43D3">
          <w:rPr>
            <w:rStyle w:val="Hyperlink"/>
            <w:rFonts w:cs="Arial"/>
          </w:rPr>
          <w:t>Kaltura Exchange</w:t>
        </w:r>
      </w:hyperlink>
      <w:r w:rsidR="00AA43D3" w:rsidRPr="00AA43D3">
        <w:t xml:space="preserve"> for more information.</w:t>
      </w:r>
    </w:p>
    <w:p w:rsidR="00752489" w:rsidRDefault="00752489" w:rsidP="00E54D7D">
      <w:pPr>
        <w:pStyle w:val="ListBullet"/>
      </w:pPr>
      <w:r w:rsidRPr="00B503BF">
        <w:rPr>
          <w:b/>
        </w:rPr>
        <w:t xml:space="preserve">Captions on </w:t>
      </w:r>
      <w:r w:rsidR="00DD6F94">
        <w:rPr>
          <w:b/>
        </w:rPr>
        <w:t>v</w:t>
      </w:r>
      <w:r w:rsidRPr="0083168D">
        <w:rPr>
          <w:b/>
        </w:rPr>
        <w:t>ideo</w:t>
      </w:r>
      <w:r w:rsidR="003076F5">
        <w:rPr>
          <w:b/>
        </w:rPr>
        <w:t xml:space="preserve"> -</w:t>
      </w:r>
      <w:r w:rsidRPr="009075A5">
        <w:t xml:space="preserve"> </w:t>
      </w:r>
      <w:r>
        <w:t xml:space="preserve">The </w:t>
      </w:r>
      <w:r w:rsidR="005A4132">
        <w:t>subtitles/</w:t>
      </w:r>
      <w:r>
        <w:t>captions will be displayed as an overlay at the bottom of the video area.</w:t>
      </w:r>
      <w:r w:rsidR="00F52479">
        <w:t xml:space="preserve"> </w:t>
      </w:r>
      <w:r>
        <w:t xml:space="preserve"> </w:t>
      </w:r>
      <w:r w:rsidR="00F52479">
        <w:t>You can control the area where the captions will appear on the player.</w:t>
      </w:r>
      <w:r w:rsidR="003076F5">
        <w:t xml:space="preserve"> </w:t>
      </w:r>
    </w:p>
    <w:p w:rsidR="003076F5" w:rsidRPr="00E54D7D" w:rsidRDefault="003076F5" w:rsidP="00E54D7D">
      <w:pPr>
        <w:pStyle w:val="ListBullet"/>
      </w:pPr>
      <w:r w:rsidRPr="00E54D7D">
        <w:rPr>
          <w:b/>
        </w:rPr>
        <w:t>Captions for accessibility</w:t>
      </w:r>
      <w:r w:rsidRPr="003076F5">
        <w:t xml:space="preserve"> – Creates a dedicated area under the video area to display captions.</w:t>
      </w:r>
      <w:r w:rsidR="00D570FE">
        <w:t xml:space="preserve"> Check this option if you intend to use the 508 Player.</w:t>
      </w:r>
    </w:p>
    <w:p w:rsidR="00752489" w:rsidRPr="00D570FE" w:rsidRDefault="00752489">
      <w:pPr>
        <w:pStyle w:val="ListNumber"/>
      </w:pPr>
      <w:r w:rsidRPr="00D570FE">
        <w:t>Click Options</w:t>
      </w:r>
      <w:r w:rsidRPr="00014F5C">
        <w:t xml:space="preserve"> to modify the text style and background.  See</w:t>
      </w:r>
      <w:r w:rsidR="009046CA" w:rsidRPr="00D570FE">
        <w:t xml:space="preserve"> </w:t>
      </w:r>
      <w:hyperlink w:anchor="_Captions_Options" w:history="1">
        <w:r w:rsidR="009046CA" w:rsidRPr="003301AB">
          <w:rPr>
            <w:rStyle w:val="Hyperlink"/>
          </w:rPr>
          <w:t>Captions Options</w:t>
        </w:r>
      </w:hyperlink>
      <w:r w:rsidRPr="003301AB">
        <w:rPr>
          <w:rStyle w:val="Hyperlink"/>
        </w:rPr>
        <w:t>.</w:t>
      </w:r>
    </w:p>
    <w:p w:rsidR="00752489" w:rsidRPr="00D570FE" w:rsidRDefault="00752489">
      <w:pPr>
        <w:pStyle w:val="ListNumber"/>
      </w:pPr>
      <w:r w:rsidRPr="00D570FE">
        <w:t>Click Apply.</w:t>
      </w:r>
    </w:p>
    <w:p w:rsidR="00640ADD" w:rsidRDefault="00E54D7D" w:rsidP="00E3369B">
      <w:pPr>
        <w:pStyle w:val="Heading3"/>
      </w:pPr>
      <w:bookmarkStart w:id="1032" w:name="_Viewing_an_Entry"/>
      <w:bookmarkStart w:id="1033" w:name="_Toc313796641"/>
      <w:bookmarkStart w:id="1034" w:name="_Toc332632094"/>
      <w:bookmarkEnd w:id="1032"/>
      <w:r>
        <w:t>Viewing</w:t>
      </w:r>
      <w:r w:rsidR="00293BBE">
        <w:t xml:space="preserve"> an </w:t>
      </w:r>
      <w:r w:rsidR="00640ADD">
        <w:t>Entry</w:t>
      </w:r>
      <w:r>
        <w:t xml:space="preserve"> with Captions</w:t>
      </w:r>
      <w:r w:rsidR="00640ADD">
        <w:t xml:space="preserve"> in a Player</w:t>
      </w:r>
      <w:bookmarkEnd w:id="1033"/>
      <w:bookmarkEnd w:id="1034"/>
    </w:p>
    <w:p w:rsidR="00640ADD" w:rsidRDefault="00640ADD" w:rsidP="009428D3">
      <w:pPr>
        <w:pStyle w:val="Procedure"/>
        <w:pPrChange w:id="1035" w:author="Debbie Zioni" w:date="2012-08-15T20:03:00Z">
          <w:pPr>
            <w:pStyle w:val="Procedure"/>
          </w:pPr>
        </w:pPrChange>
      </w:pPr>
      <w:r>
        <w:t>To view the captions</w:t>
      </w:r>
      <w:r w:rsidR="00BB3390">
        <w:t xml:space="preserve"> in a player</w:t>
      </w:r>
    </w:p>
    <w:p w:rsidR="00BB3390" w:rsidRDefault="00BB3390" w:rsidP="00292207">
      <w:pPr>
        <w:pStyle w:val="ListNumber"/>
        <w:numPr>
          <w:ilvl w:val="0"/>
          <w:numId w:val="133"/>
        </w:numPr>
      </w:pPr>
      <w:r>
        <w:t>Select the entry that you added the captions file to.</w:t>
      </w:r>
    </w:p>
    <w:p w:rsidR="00640ADD" w:rsidRPr="00D570FE" w:rsidRDefault="00640ADD">
      <w:pPr>
        <w:pStyle w:val="ListNumber"/>
      </w:pPr>
      <w:r w:rsidRPr="00D570FE">
        <w:t>Click Preview and Embed.</w:t>
      </w:r>
    </w:p>
    <w:p w:rsidR="00640ADD" w:rsidRDefault="00640ADD">
      <w:pPr>
        <w:pStyle w:val="ListNumber"/>
      </w:pPr>
      <w:r>
        <w:t>In the Player window select the player to use to display this entry.</w:t>
      </w:r>
    </w:p>
    <w:p w:rsidR="00D62D30" w:rsidRDefault="00D62D30">
      <w:pPr>
        <w:pStyle w:val="ListNumber"/>
      </w:pPr>
      <w:r>
        <w:t>Use the URL indicated in the View as a standalone page with this player.</w:t>
      </w:r>
    </w:p>
    <w:p w:rsidR="00752489" w:rsidRDefault="00752489">
      <w:r w:rsidRPr="00DB1F46">
        <w:t>Th</w:t>
      </w:r>
      <w:r w:rsidR="00DB1F46">
        <w:t>e following is an example of an</w:t>
      </w:r>
      <w:r w:rsidRPr="00DB1F46">
        <w:t xml:space="preserve"> entry with 2 subtitle files where the default language is English.</w:t>
      </w:r>
    </w:p>
    <w:p w:rsidR="00F15A57" w:rsidRPr="00DB1F46" w:rsidRDefault="00F15A57">
      <w:r>
        <w:rPr>
          <w:noProof/>
          <w:lang w:val="en-US" w:bidi="he-IL"/>
        </w:rPr>
        <w:lastRenderedPageBreak/>
        <w:drawing>
          <wp:inline distT="0" distB="0" distL="0" distR="0" wp14:anchorId="33068EA2" wp14:editId="1D9AB81E">
            <wp:extent cx="5393690" cy="8229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8_player_with_selections.png"/>
                    <pic:cNvPicPr/>
                  </pic:nvPicPr>
                  <pic:blipFill>
                    <a:blip r:embed="rId189">
                      <a:extLst>
                        <a:ext uri="{28A0092B-C50C-407E-A947-70E740481C1C}">
                          <a14:useLocalDpi xmlns:a14="http://schemas.microsoft.com/office/drawing/2010/main" val="0"/>
                        </a:ext>
                      </a:extLst>
                    </a:blip>
                    <a:stretch>
                      <a:fillRect/>
                    </a:stretch>
                  </pic:blipFill>
                  <pic:spPr>
                    <a:xfrm>
                      <a:off x="0" y="0"/>
                      <a:ext cx="5393690" cy="8229600"/>
                    </a:xfrm>
                    <a:prstGeom prst="rect">
                      <a:avLst/>
                    </a:prstGeom>
                  </pic:spPr>
                </pic:pic>
              </a:graphicData>
            </a:graphic>
          </wp:inline>
        </w:drawing>
      </w:r>
    </w:p>
    <w:p w:rsidR="00752489" w:rsidRDefault="00752489">
      <w:pPr>
        <w:pStyle w:val="ListNumber"/>
        <w:numPr>
          <w:ilvl w:val="0"/>
          <w:numId w:val="0"/>
        </w:numPr>
        <w:ind w:left="360"/>
      </w:pPr>
      <w:bookmarkStart w:id="1036" w:name="_Adding_‘Closed’_Captions"/>
      <w:bookmarkEnd w:id="1036"/>
    </w:p>
    <w:p w:rsidR="00752489" w:rsidRDefault="00752489" w:rsidP="00E3369B">
      <w:pPr>
        <w:pStyle w:val="Heading3"/>
      </w:pPr>
      <w:bookmarkStart w:id="1037" w:name="_Captions_Options"/>
      <w:bookmarkStart w:id="1038" w:name="_Toc313796642"/>
      <w:bookmarkStart w:id="1039" w:name="_Toc332632095"/>
      <w:bookmarkEnd w:id="1037"/>
      <w:r>
        <w:t>Captions Options</w:t>
      </w:r>
      <w:bookmarkEnd w:id="1038"/>
      <w:bookmarkEnd w:id="1039"/>
    </w:p>
    <w:p w:rsidR="008851DC" w:rsidRPr="008851DC" w:rsidRDefault="008851DC" w:rsidP="005619FA">
      <w:r>
        <w:t>The following lists the options you can</w:t>
      </w:r>
      <w:r w:rsidR="005619FA">
        <w:t xml:space="preserve"> use to</w:t>
      </w:r>
      <w:r>
        <w:t xml:space="preserve"> customize your caption file display.</w:t>
      </w:r>
    </w:p>
    <w:p w:rsidR="00752489" w:rsidRDefault="008851DC" w:rsidP="001E30E3">
      <w:r>
        <w:rPr>
          <w:noProof/>
          <w:lang w:val="en-US" w:bidi="he-IL"/>
        </w:rPr>
        <w:drawing>
          <wp:inline distT="0" distB="0" distL="0" distR="0" wp14:anchorId="53961384" wp14:editId="3F7786C5">
            <wp:extent cx="2076450" cy="3124200"/>
            <wp:effectExtent l="0" t="0" r="0" b="0"/>
            <wp:docPr id="12293" name="Picture 1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ions.png"/>
                    <pic:cNvPicPr/>
                  </pic:nvPicPr>
                  <pic:blipFill>
                    <a:blip r:embed="rId190">
                      <a:extLst>
                        <a:ext uri="{28A0092B-C50C-407E-A947-70E740481C1C}">
                          <a14:useLocalDpi xmlns:a14="http://schemas.microsoft.com/office/drawing/2010/main" val="0"/>
                        </a:ext>
                      </a:extLst>
                    </a:blip>
                    <a:stretch>
                      <a:fillRect/>
                    </a:stretch>
                  </pic:blipFill>
                  <pic:spPr>
                    <a:xfrm>
                      <a:off x="0" y="0"/>
                      <a:ext cx="2078049" cy="3126606"/>
                    </a:xfrm>
                    <a:prstGeom prst="rect">
                      <a:avLst/>
                    </a:prstGeom>
                  </pic:spPr>
                </pic:pic>
              </a:graphicData>
            </a:graphic>
          </wp:inline>
        </w:drawing>
      </w:r>
    </w:p>
    <w:p w:rsidR="002B153C" w:rsidRDefault="002B153C" w:rsidP="008F01DA">
      <w:pPr>
        <w:pStyle w:val="SuperHeading"/>
        <w:jc w:val="left"/>
        <w:sectPr w:rsidR="002B153C" w:rsidSect="00E3369B">
          <w:pgSz w:w="12240" w:h="15840" w:code="1"/>
          <w:pgMar w:top="1440" w:right="1440" w:bottom="1440" w:left="1440" w:header="720" w:footer="720" w:gutter="0"/>
          <w:cols w:space="720"/>
          <w:docGrid w:linePitch="360"/>
        </w:sectPr>
      </w:pPr>
      <w:bookmarkStart w:id="1040" w:name="_Managing_Metadata_and"/>
      <w:bookmarkStart w:id="1041" w:name="_Customizing_Data"/>
      <w:bookmarkStart w:id="1042" w:name="custom_metadata"/>
      <w:bookmarkStart w:id="1043" w:name="Setting_Values"/>
      <w:bookmarkStart w:id="1044" w:name="Searching_Based_Metadata_Fields"/>
      <w:bookmarkStart w:id="1045" w:name="_Preparing_Metadata_for"/>
      <w:bookmarkStart w:id="1046" w:name="_Add_the_Media"/>
      <w:bookmarkStart w:id="1047" w:name="_Add_the_Transcoding"/>
      <w:bookmarkEnd w:id="1040"/>
      <w:bookmarkEnd w:id="1041"/>
      <w:bookmarkEnd w:id="1042"/>
      <w:bookmarkEnd w:id="1043"/>
      <w:bookmarkEnd w:id="1044"/>
      <w:bookmarkEnd w:id="1045"/>
      <w:bookmarkEnd w:id="1046"/>
      <w:bookmarkEnd w:id="1047"/>
    </w:p>
    <w:p w:rsidR="00296B38" w:rsidRDefault="00D1178A" w:rsidP="005D5EE7">
      <w:pPr>
        <w:pStyle w:val="SuperHeading"/>
      </w:pPr>
      <w:commentRangeStart w:id="1048"/>
      <w:r w:rsidRPr="00FD26C0">
        <w:lastRenderedPageBreak/>
        <w:t xml:space="preserve">Chapter </w:t>
      </w:r>
      <w:fldSimple w:instr="SEQ &quot;CHAPTER&quot;  \N \* MERGEFORMAT">
        <w:r w:rsidR="00D70539">
          <w:rPr>
            <w:noProof/>
          </w:rPr>
          <w:t>13</w:t>
        </w:r>
      </w:fldSimple>
      <w:commentRangeEnd w:id="1048"/>
      <w:r w:rsidR="005D5EE7">
        <w:rPr>
          <w:rStyle w:val="CommentReference"/>
          <w:caps w:val="0"/>
          <w:color w:val="666560"/>
          <w:spacing w:val="0"/>
        </w:rPr>
        <w:commentReference w:id="1048"/>
      </w:r>
    </w:p>
    <w:p w:rsidR="00836A9A" w:rsidRDefault="00836A9A" w:rsidP="005127A9">
      <w:pPr>
        <w:pStyle w:val="Heading1"/>
      </w:pPr>
      <w:bookmarkStart w:id="1049" w:name="_Live_Streaming"/>
      <w:bookmarkEnd w:id="1049"/>
      <w:r>
        <w:t>Live Streaming</w:t>
      </w:r>
    </w:p>
    <w:p w:rsidR="00D7751A" w:rsidRDefault="00D1178A" w:rsidP="003169AF">
      <w:r>
        <w:fldChar w:fldCharType="begin"/>
      </w:r>
      <w:r>
        <w:instrText xml:space="preserve"> TC "</w:instrText>
      </w:r>
      <w:fldSimple w:instr=" STYLEREF  SuperHeading  \* MERGEFORMAT ">
        <w:bookmarkStart w:id="1050" w:name="_Toc313796643"/>
        <w:bookmarkStart w:id="1051" w:name="_Toc332632096"/>
        <w:r w:rsidR="00D70539" w:rsidRPr="00D70539">
          <w:rPr>
            <w:noProof/>
            <w:lang w:val="en-GB"/>
          </w:rPr>
          <w:instrText>Chapter 13</w:instrText>
        </w:r>
      </w:fldSimple>
      <w:r>
        <w:rPr>
          <w:lang w:val="en-GB"/>
        </w:rPr>
        <w:instrText xml:space="preserve"> </w:instrText>
      </w:r>
      <w:r>
        <w:rPr>
          <w:lang w:val="en-GB"/>
        </w:rPr>
        <w:fldChar w:fldCharType="begin"/>
      </w:r>
      <w:r>
        <w:rPr>
          <w:lang w:val="en-GB"/>
        </w:rPr>
        <w:instrText xml:space="preserve"> STYLEREF  "Heading 1" </w:instrText>
      </w:r>
      <w:r>
        <w:rPr>
          <w:lang w:val="en-GB"/>
        </w:rPr>
        <w:fldChar w:fldCharType="separate"/>
      </w:r>
      <w:r w:rsidR="00D70539">
        <w:rPr>
          <w:noProof/>
          <w:lang w:val="en-GB"/>
        </w:rPr>
        <w:instrText>Live Streaming</w:instrText>
      </w:r>
      <w:bookmarkEnd w:id="1050"/>
      <w:bookmarkEnd w:id="1051"/>
      <w:r>
        <w:rPr>
          <w:lang w:val="en-GB"/>
        </w:rPr>
        <w:fldChar w:fldCharType="end"/>
      </w:r>
      <w:r>
        <w:instrText xml:space="preserve">" \f C \l "1" </w:instrText>
      </w:r>
      <w:r>
        <w:fldChar w:fldCharType="end"/>
      </w:r>
      <w:r w:rsidR="008851DC">
        <w:t>This section contains</w:t>
      </w:r>
      <w:r w:rsidR="00D7751A">
        <w:t xml:space="preserve"> describes how to configure live streaming in the KMC.</w:t>
      </w:r>
    </w:p>
    <w:p w:rsidR="008851DC" w:rsidRDefault="008851DC">
      <w:pPr>
        <w:pStyle w:val="Heading2"/>
      </w:pPr>
      <w:bookmarkStart w:id="1052" w:name="_Live_Streaming_Using"/>
      <w:bookmarkStart w:id="1053" w:name="_Toc313796644"/>
      <w:bookmarkStart w:id="1054" w:name="_Toc332632097"/>
      <w:bookmarkEnd w:id="1052"/>
      <w:r>
        <w:t>Live Streaming Using the KMC</w:t>
      </w:r>
      <w:bookmarkEnd w:id="1053"/>
      <w:bookmarkEnd w:id="1054"/>
    </w:p>
    <w:p w:rsidR="002A3445" w:rsidRDefault="002A3445" w:rsidP="00225796">
      <w:r w:rsidRPr="001B62E0">
        <w:t>Kaltura’s Live Streaming solution is the easiest and most cost effective way to incorporate live streaming video into your website or application. Backed by world-class data centers</w:t>
      </w:r>
      <w:r>
        <w:t>,</w:t>
      </w:r>
      <w:r w:rsidRPr="001B62E0">
        <w:t xml:space="preserve"> and fault tolerant software architecture, Kaltura is able to provide the reliability and capacity necessary to handle </w:t>
      </w:r>
      <w:r w:rsidR="00225796" w:rsidRPr="00225796">
        <w:t xml:space="preserve">encoders </w:t>
      </w:r>
      <w:r w:rsidR="00225796">
        <w:t xml:space="preserve">that </w:t>
      </w:r>
      <w:r w:rsidR="00225796" w:rsidRPr="00225796">
        <w:t>are supported by Akamai</w:t>
      </w:r>
      <w:r w:rsidR="00225796">
        <w:t>.</w:t>
      </w:r>
    </w:p>
    <w:p w:rsidR="00B800D4" w:rsidRDefault="007E1803">
      <w:r>
        <w:t xml:space="preserve">You can </w:t>
      </w:r>
      <w:r w:rsidR="008F6926" w:rsidRPr="005B6BC0">
        <w:t>broadcast live stream</w:t>
      </w:r>
      <w:r w:rsidR="008F6926">
        <w:t>s</w:t>
      </w:r>
      <w:r w:rsidR="008F6926" w:rsidRPr="005B6BC0">
        <w:t xml:space="preserve"> </w:t>
      </w:r>
      <w:r w:rsidR="008F6926">
        <w:t xml:space="preserve">through </w:t>
      </w:r>
      <w:r>
        <w:t xml:space="preserve">a </w:t>
      </w:r>
      <w:r w:rsidR="008F6926" w:rsidRPr="005B6BC0">
        <w:t>Content Delivery Network (CDN)</w:t>
      </w:r>
      <w:r w:rsidR="008F6926">
        <w:t xml:space="preserve"> such as </w:t>
      </w:r>
      <w:r>
        <w:t xml:space="preserve">Akamai, </w:t>
      </w:r>
      <w:r w:rsidR="000E367A">
        <w:t>through the KMC.</w:t>
      </w:r>
      <w:r w:rsidR="008F6926" w:rsidRPr="005B6BC0">
        <w:t xml:space="preserve"> </w:t>
      </w:r>
      <w:r w:rsidR="008F6926">
        <w:rPr>
          <w:rStyle w:val="apple-style-span"/>
          <w:rFonts w:eastAsiaTheme="majorEastAsia"/>
        </w:rPr>
        <w:t>The</w:t>
      </w:r>
      <w:r w:rsidR="008F6926" w:rsidRPr="005B6BC0">
        <w:rPr>
          <w:rStyle w:val="apple-style-span"/>
          <w:rFonts w:eastAsiaTheme="majorEastAsia"/>
        </w:rPr>
        <w:t xml:space="preserve"> encoding software installed</w:t>
      </w:r>
      <w:r w:rsidR="008F6926">
        <w:rPr>
          <w:rStyle w:val="apple-style-span"/>
          <w:rFonts w:eastAsiaTheme="majorEastAsia"/>
        </w:rPr>
        <w:t xml:space="preserve"> (such as FMLE</w:t>
      </w:r>
      <w:r w:rsidR="00123DCF">
        <w:rPr>
          <w:rStyle w:val="apple-style-span"/>
          <w:rFonts w:eastAsiaTheme="majorEastAsia"/>
        </w:rPr>
        <w:t xml:space="preserve">) </w:t>
      </w:r>
      <w:r w:rsidR="000E367A">
        <w:rPr>
          <w:rStyle w:val="apple-style-span"/>
          <w:rFonts w:eastAsiaTheme="majorEastAsia"/>
        </w:rPr>
        <w:t>encode</w:t>
      </w:r>
      <w:r>
        <w:rPr>
          <w:rStyle w:val="apple-style-span"/>
          <w:rFonts w:eastAsiaTheme="majorEastAsia"/>
        </w:rPr>
        <w:t>s</w:t>
      </w:r>
      <w:r w:rsidR="008F6926" w:rsidRPr="005B6BC0">
        <w:rPr>
          <w:rStyle w:val="apple-style-span"/>
          <w:rFonts w:eastAsiaTheme="majorEastAsia"/>
        </w:rPr>
        <w:t xml:space="preserve"> your real-time </w:t>
      </w:r>
      <w:r w:rsidR="008F6926">
        <w:rPr>
          <w:rStyle w:val="apple-style-span"/>
          <w:rFonts w:eastAsiaTheme="majorEastAsia"/>
        </w:rPr>
        <w:t xml:space="preserve">camera </w:t>
      </w:r>
      <w:r w:rsidR="008F6926" w:rsidRPr="005B6BC0">
        <w:rPr>
          <w:rStyle w:val="apple-style-span"/>
          <w:rFonts w:eastAsiaTheme="majorEastAsia"/>
        </w:rPr>
        <w:t xml:space="preserve">signal </w:t>
      </w:r>
      <w:r w:rsidR="008F6926">
        <w:rPr>
          <w:rStyle w:val="apple-style-span"/>
          <w:rFonts w:eastAsiaTheme="majorEastAsia"/>
        </w:rPr>
        <w:t>and send</w:t>
      </w:r>
      <w:r>
        <w:rPr>
          <w:rStyle w:val="apple-style-span"/>
          <w:rFonts w:eastAsiaTheme="majorEastAsia"/>
        </w:rPr>
        <w:t>s</w:t>
      </w:r>
      <w:r w:rsidR="008F6926">
        <w:rPr>
          <w:rStyle w:val="apple-style-span"/>
          <w:rFonts w:eastAsiaTheme="majorEastAsia"/>
        </w:rPr>
        <w:t xml:space="preserve"> it </w:t>
      </w:r>
      <w:r w:rsidR="008F6926" w:rsidRPr="005B6BC0">
        <w:rPr>
          <w:rStyle w:val="apple-style-span"/>
          <w:rFonts w:eastAsiaTheme="majorEastAsia"/>
        </w:rPr>
        <w:t>out through a secure RTMP connection</w:t>
      </w:r>
      <w:r w:rsidR="008F6926">
        <w:rPr>
          <w:rStyle w:val="apple-style-span"/>
          <w:rFonts w:eastAsiaTheme="majorEastAsia"/>
        </w:rPr>
        <w:t xml:space="preserve"> to the CDN. Then</w:t>
      </w:r>
      <w:r>
        <w:rPr>
          <w:rStyle w:val="apple-style-span"/>
          <w:rFonts w:eastAsiaTheme="majorEastAsia"/>
        </w:rPr>
        <w:t>,</w:t>
      </w:r>
      <w:r w:rsidR="00225796">
        <w:rPr>
          <w:rStyle w:val="apple-style-span"/>
          <w:rFonts w:eastAsiaTheme="majorEastAsia"/>
        </w:rPr>
        <w:t xml:space="preserve"> </w:t>
      </w:r>
      <w:r w:rsidR="008F6926">
        <w:rPr>
          <w:rStyle w:val="apple-style-span"/>
          <w:rFonts w:eastAsiaTheme="majorEastAsia"/>
        </w:rPr>
        <w:t xml:space="preserve">using </w:t>
      </w:r>
      <w:r>
        <w:rPr>
          <w:rStyle w:val="apple-style-span"/>
          <w:rFonts w:eastAsiaTheme="majorEastAsia"/>
        </w:rPr>
        <w:t xml:space="preserve">a </w:t>
      </w:r>
      <w:r w:rsidR="008F6926">
        <w:rPr>
          <w:rStyle w:val="apple-style-span"/>
          <w:rFonts w:eastAsiaTheme="majorEastAsia"/>
        </w:rPr>
        <w:t>Kaltura Player, you can embed th</w:t>
      </w:r>
      <w:r>
        <w:rPr>
          <w:rStyle w:val="apple-style-span"/>
          <w:rFonts w:eastAsiaTheme="majorEastAsia"/>
        </w:rPr>
        <w:t>e</w:t>
      </w:r>
      <w:r w:rsidR="008F6926">
        <w:rPr>
          <w:rStyle w:val="apple-style-span"/>
          <w:rFonts w:eastAsiaTheme="majorEastAsia"/>
        </w:rPr>
        <w:t xml:space="preserve"> live broadcast in your websites</w:t>
      </w:r>
      <w:r w:rsidR="008F6926" w:rsidRPr="005B6BC0">
        <w:rPr>
          <w:rStyle w:val="apple-style-span"/>
          <w:rFonts w:eastAsiaTheme="majorEastAsia"/>
        </w:rPr>
        <w:t>.</w:t>
      </w:r>
      <w:r w:rsidR="008F6926" w:rsidRPr="005B6BC0">
        <w:t xml:space="preserve"> You can set the live stream entry metadata and specify broadcasting settings in the KMC</w:t>
      </w:r>
      <w:r w:rsidR="008F6926">
        <w:t xml:space="preserve"> in the same way VOD content is managed</w:t>
      </w:r>
      <w:r w:rsidR="008F6926" w:rsidRPr="005B6BC0">
        <w:t xml:space="preserve">. </w:t>
      </w:r>
    </w:p>
    <w:p w:rsidR="008F6926" w:rsidRDefault="007E1803">
      <w:r>
        <w:rPr>
          <w:rStyle w:val="apple-style-span"/>
          <w:rFonts w:eastAsiaTheme="majorEastAsia"/>
        </w:rPr>
        <w:t>B</w:t>
      </w:r>
      <w:r w:rsidRPr="005B6BC0">
        <w:rPr>
          <w:rStyle w:val="apple-style-span"/>
          <w:rFonts w:eastAsiaTheme="majorEastAsia"/>
        </w:rPr>
        <w:t>y using a CDN for live streaming</w:t>
      </w:r>
      <w:r>
        <w:rPr>
          <w:rStyle w:val="apple-style-span"/>
          <w:rFonts w:eastAsiaTheme="majorEastAsia"/>
        </w:rPr>
        <w:t>, y</w:t>
      </w:r>
      <w:r w:rsidR="005D0818" w:rsidRPr="005B6BC0">
        <w:rPr>
          <w:rStyle w:val="apple-style-span"/>
          <w:rFonts w:eastAsiaTheme="majorEastAsia"/>
        </w:rPr>
        <w:t>ou guarantee a better experience for your viewers</w:t>
      </w:r>
      <w:r w:rsidR="005D0818">
        <w:rPr>
          <w:rStyle w:val="apple-style-span"/>
          <w:rFonts w:eastAsiaTheme="majorEastAsia"/>
        </w:rPr>
        <w:t xml:space="preserve"> world-wide</w:t>
      </w:r>
      <w:r>
        <w:rPr>
          <w:rStyle w:val="apple-style-span"/>
          <w:rFonts w:eastAsiaTheme="majorEastAsia"/>
        </w:rPr>
        <w:t>.</w:t>
      </w:r>
      <w:r w:rsidR="005D0818" w:rsidRPr="005B6BC0" w:rsidDel="005D0818">
        <w:rPr>
          <w:rStyle w:val="apple-style-span"/>
          <w:rFonts w:eastAsiaTheme="majorEastAsia"/>
        </w:rPr>
        <w:t xml:space="preserve"> </w:t>
      </w:r>
    </w:p>
    <w:p w:rsidR="00B800D4" w:rsidRPr="00FD26C0" w:rsidRDefault="00B800D4"/>
    <w:tbl>
      <w:tblPr>
        <w:tblW w:w="9149" w:type="dxa"/>
        <w:tblLayout w:type="fixed"/>
        <w:tblCellMar>
          <w:left w:w="62" w:type="dxa"/>
          <w:right w:w="62" w:type="dxa"/>
        </w:tblCellMar>
        <w:tblLook w:val="0000" w:firstRow="0" w:lastRow="0" w:firstColumn="0" w:lastColumn="0" w:noHBand="0" w:noVBand="0"/>
      </w:tblPr>
      <w:tblGrid>
        <w:gridCol w:w="975"/>
        <w:gridCol w:w="8174"/>
      </w:tblGrid>
      <w:tr w:rsidR="008F6926" w:rsidRPr="00FD26C0" w:rsidTr="00225796">
        <w:trPr>
          <w:cantSplit/>
          <w:trHeight w:val="1050"/>
        </w:trPr>
        <w:tc>
          <w:tcPr>
            <w:tcW w:w="975" w:type="dxa"/>
            <w:tcBorders>
              <w:top w:val="nil"/>
              <w:left w:val="nil"/>
              <w:bottom w:val="nil"/>
              <w:right w:val="nil"/>
            </w:tcBorders>
            <w:tcMar>
              <w:top w:w="0" w:type="dxa"/>
              <w:left w:w="62" w:type="dxa"/>
              <w:bottom w:w="0" w:type="dxa"/>
              <w:right w:w="62" w:type="dxa"/>
            </w:tcMar>
          </w:tcPr>
          <w:p w:rsidR="008F6926" w:rsidRPr="00FD26C0" w:rsidRDefault="008F6926">
            <w:pPr>
              <w:pStyle w:val="Note"/>
            </w:pPr>
            <w:r w:rsidRPr="00E54D7D">
              <w:rPr>
                <w:noProof/>
                <w:lang w:val="en-US" w:bidi="he-IL"/>
              </w:rPr>
              <w:drawing>
                <wp:inline distT="0" distB="0" distL="0" distR="0" wp14:anchorId="677A08E8" wp14:editId="4FB4A836">
                  <wp:extent cx="389890" cy="365521"/>
                  <wp:effectExtent l="0" t="0" r="0" b="0"/>
                  <wp:docPr id="12326" name="Picture 9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1" descr="C:\Users\user\Desktop\Author-it\Publishing\Word Document\UFM 2.3 User Manual\217.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89890" cy="365521"/>
                          </a:xfrm>
                          <a:prstGeom prst="rect">
                            <a:avLst/>
                          </a:prstGeom>
                          <a:noFill/>
                          <a:ln w="9525">
                            <a:noFill/>
                            <a:miter lim="800000"/>
                            <a:headEnd/>
                            <a:tailEnd/>
                          </a:ln>
                        </pic:spPr>
                      </pic:pic>
                    </a:graphicData>
                  </a:graphic>
                </wp:inline>
              </w:drawing>
            </w:r>
          </w:p>
        </w:tc>
        <w:tc>
          <w:tcPr>
            <w:tcW w:w="8174" w:type="dxa"/>
            <w:tcBorders>
              <w:top w:val="nil"/>
              <w:left w:val="nil"/>
              <w:bottom w:val="nil"/>
              <w:right w:val="nil"/>
            </w:tcBorders>
            <w:shd w:val="clear" w:color="auto" w:fill="E6E6E6"/>
            <w:tcMar>
              <w:top w:w="0" w:type="dxa"/>
              <w:left w:w="62" w:type="dxa"/>
              <w:bottom w:w="0" w:type="dxa"/>
              <w:right w:w="62" w:type="dxa"/>
            </w:tcMar>
          </w:tcPr>
          <w:p w:rsidR="008F6926" w:rsidRDefault="008F6926">
            <w:pPr>
              <w:pStyle w:val="Note"/>
            </w:pPr>
            <w:r w:rsidRPr="00FD26C0">
              <w:rPr>
                <w:rStyle w:val="SpecialBold"/>
              </w:rPr>
              <w:t>NOTE:</w:t>
            </w:r>
            <w:r w:rsidRPr="00FD26C0">
              <w:t xml:space="preserve"> </w:t>
            </w:r>
            <w:r>
              <w:t xml:space="preserve">In the Kaltura SaaS Edition, </w:t>
            </w:r>
            <w:r w:rsidRPr="00605A43">
              <w:t>Live Streaming is a</w:t>
            </w:r>
            <w:r>
              <w:t xml:space="preserve">n additional </w:t>
            </w:r>
            <w:r w:rsidRPr="00605A43">
              <w:t>service.</w:t>
            </w:r>
            <w:r>
              <w:t xml:space="preserve"> To add Live Streaming to your account, contact your Account Manager.</w:t>
            </w:r>
          </w:p>
          <w:p w:rsidR="008F6926" w:rsidRPr="00FD26C0" w:rsidRDefault="008F6926">
            <w:pPr>
              <w:pStyle w:val="Note"/>
            </w:pPr>
            <w:r>
              <w:t>In Kaltura Community Edition</w:t>
            </w:r>
            <w:r w:rsidR="00C60DB4">
              <w:t>,</w:t>
            </w:r>
            <w:r>
              <w:t xml:space="preserve"> Live Streaming requires a Flash Streaming Server software installed such as Adobe FMS, Red5 and Wowza or alternatively</w:t>
            </w:r>
            <w:r w:rsidR="002A3445">
              <w:t>,</w:t>
            </w:r>
            <w:r>
              <w:t xml:space="preserve"> an Akamai CDN account.</w:t>
            </w:r>
          </w:p>
        </w:tc>
      </w:tr>
    </w:tbl>
    <w:p w:rsidR="008F6926" w:rsidRDefault="008F6926" w:rsidP="009428D3">
      <w:pPr>
        <w:pStyle w:val="Procedure"/>
        <w:pPrChange w:id="1055" w:author="Debbie Zioni" w:date="2012-08-15T20:03:00Z">
          <w:pPr>
            <w:pStyle w:val="Procedure"/>
          </w:pPr>
        </w:pPrChange>
      </w:pPr>
      <w:bookmarkStart w:id="1056" w:name="Live_streaming"/>
      <w:bookmarkEnd w:id="1056"/>
      <w:r w:rsidRPr="001A273F">
        <w:t xml:space="preserve">To enable live streaming for your account </w:t>
      </w:r>
    </w:p>
    <w:p w:rsidR="008F6926" w:rsidRPr="00B850D4" w:rsidRDefault="009428D3">
      <w:pPr>
        <w:pStyle w:val="ListBullet"/>
      </w:pPr>
      <w:hyperlink r:id="rId191" w:history="1">
        <w:r w:rsidR="008F6926" w:rsidRPr="00123DCF">
          <w:rPr>
            <w:rStyle w:val="Hyperlink"/>
          </w:rPr>
          <w:t>Contact us</w:t>
        </w:r>
      </w:hyperlink>
      <w:r w:rsidR="008F6926" w:rsidRPr="00B850D4">
        <w:t xml:space="preserve"> or call </w:t>
      </w:r>
      <w:r w:rsidR="008F6926" w:rsidRPr="00123DCF">
        <w:t>+1-800-871-5224</w:t>
      </w:r>
    </w:p>
    <w:p w:rsidR="008F6926" w:rsidRDefault="00AC573A">
      <w:r>
        <w:t>After</w:t>
      </w:r>
      <w:r w:rsidR="008F6926">
        <w:t xml:space="preserve"> your account is enabled you can set up Kaltura’s Live Streaming service.</w:t>
      </w:r>
    </w:p>
    <w:p w:rsidR="008F6926" w:rsidRPr="0016475C" w:rsidRDefault="008F6926" w:rsidP="0016475C">
      <w:pPr>
        <w:pStyle w:val="Heading2"/>
      </w:pPr>
      <w:bookmarkStart w:id="1057" w:name="_Workflow_for_Setting"/>
      <w:bookmarkStart w:id="1058" w:name="_Toc313796645"/>
      <w:bookmarkStart w:id="1059" w:name="_Toc332632098"/>
      <w:bookmarkEnd w:id="1057"/>
      <w:r w:rsidRPr="0016475C">
        <w:t>Workflow for Setting up Live Streaming</w:t>
      </w:r>
      <w:bookmarkEnd w:id="1058"/>
      <w:bookmarkEnd w:id="1059"/>
    </w:p>
    <w:p w:rsidR="00BE01DA" w:rsidRDefault="00BE01DA" w:rsidP="00BE01DA">
      <w:r>
        <w:t>This section describes how to set up the KMC, the encoder, and a device for the live streaming service.</w:t>
      </w:r>
    </w:p>
    <w:p w:rsidR="00BE01DA" w:rsidRPr="00927D1E" w:rsidRDefault="00BE01DA" w:rsidP="00927D1E">
      <w:pPr>
        <w:pStyle w:val="BodyText"/>
      </w:pPr>
    </w:p>
    <w:tbl>
      <w:tblPr>
        <w:tblW w:w="9570" w:type="dxa"/>
        <w:tblLayout w:type="fixed"/>
        <w:tblCellMar>
          <w:left w:w="62" w:type="dxa"/>
          <w:right w:w="62" w:type="dxa"/>
        </w:tblCellMar>
        <w:tblLook w:val="0000" w:firstRow="0" w:lastRow="0" w:firstColumn="0" w:lastColumn="0" w:noHBand="0" w:noVBand="0"/>
      </w:tblPr>
      <w:tblGrid>
        <w:gridCol w:w="1020"/>
        <w:gridCol w:w="8550"/>
      </w:tblGrid>
      <w:tr w:rsidR="00B800D4" w:rsidRPr="00FD26C0" w:rsidTr="00B800D4">
        <w:trPr>
          <w:cantSplit/>
        </w:trPr>
        <w:tc>
          <w:tcPr>
            <w:tcW w:w="1020" w:type="dxa"/>
            <w:tcBorders>
              <w:top w:val="nil"/>
              <w:left w:val="nil"/>
              <w:bottom w:val="nil"/>
              <w:right w:val="nil"/>
            </w:tcBorders>
            <w:tcMar>
              <w:top w:w="0" w:type="dxa"/>
              <w:left w:w="62" w:type="dxa"/>
              <w:bottom w:w="0" w:type="dxa"/>
              <w:right w:w="62" w:type="dxa"/>
            </w:tcMar>
          </w:tcPr>
          <w:p w:rsidR="00B800D4" w:rsidRPr="00FD26C0" w:rsidRDefault="00B800D4">
            <w:pPr>
              <w:pStyle w:val="Note"/>
            </w:pPr>
            <w:r w:rsidRPr="0083168D">
              <w:rPr>
                <w:noProof/>
                <w:lang w:val="en-US" w:bidi="he-IL"/>
              </w:rPr>
              <w:drawing>
                <wp:inline distT="0" distB="0" distL="0" distR="0" wp14:anchorId="09B5A87E" wp14:editId="190DAFE9">
                  <wp:extent cx="279220" cy="428571"/>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_do_icon.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79220" cy="428571"/>
                          </a:xfrm>
                          <a:prstGeom prst="rect">
                            <a:avLst/>
                          </a:prstGeom>
                        </pic:spPr>
                      </pic:pic>
                    </a:graphicData>
                  </a:graphic>
                </wp:inline>
              </w:drawing>
            </w:r>
          </w:p>
        </w:tc>
        <w:tc>
          <w:tcPr>
            <w:tcW w:w="8550" w:type="dxa"/>
            <w:tcBorders>
              <w:top w:val="nil"/>
              <w:left w:val="nil"/>
              <w:bottom w:val="nil"/>
              <w:right w:val="nil"/>
            </w:tcBorders>
            <w:shd w:val="clear" w:color="auto" w:fill="E6E6E6"/>
            <w:tcMar>
              <w:top w:w="0" w:type="dxa"/>
              <w:left w:w="62" w:type="dxa"/>
              <w:bottom w:w="0" w:type="dxa"/>
              <w:right w:w="62" w:type="dxa"/>
            </w:tcMar>
          </w:tcPr>
          <w:p w:rsidR="001B2158" w:rsidRPr="00BE01DA" w:rsidRDefault="009428D3" w:rsidP="00292207">
            <w:pPr>
              <w:pStyle w:val="ListNumber"/>
              <w:numPr>
                <w:ilvl w:val="0"/>
                <w:numId w:val="9"/>
              </w:numPr>
              <w:rPr>
                <w:rStyle w:val="Hyperlink"/>
                <w:szCs w:val="20"/>
              </w:rPr>
            </w:pPr>
            <w:hyperlink w:anchor="_Set_up_the" w:history="1">
              <w:r w:rsidR="001B2158" w:rsidRPr="005127A9">
                <w:rPr>
                  <w:rStyle w:val="Hyperlink"/>
                </w:rPr>
                <w:t>Set up the Hardware and Software</w:t>
              </w:r>
            </w:hyperlink>
            <w:r w:rsidR="001B2158" w:rsidRPr="005127A9">
              <w:rPr>
                <w:rStyle w:val="Hyperlink"/>
              </w:rPr>
              <w:t>.</w:t>
            </w:r>
          </w:p>
          <w:p w:rsidR="001B2158" w:rsidRPr="005127A9" w:rsidRDefault="009428D3" w:rsidP="001B2158">
            <w:pPr>
              <w:pStyle w:val="ListNumber"/>
              <w:rPr>
                <w:rStyle w:val="Hyperlink"/>
              </w:rPr>
            </w:pPr>
            <w:hyperlink w:anchor="_Create_a_Live" w:history="1">
              <w:r w:rsidR="001B2158" w:rsidRPr="005127A9">
                <w:rPr>
                  <w:rStyle w:val="Hyperlink"/>
                </w:rPr>
                <w:t>Create a Live Streaming Entry in the KMC</w:t>
              </w:r>
            </w:hyperlink>
            <w:r w:rsidR="001B2158" w:rsidRPr="005127A9">
              <w:rPr>
                <w:rStyle w:val="Hyperlink"/>
              </w:rPr>
              <w:t>.</w:t>
            </w:r>
          </w:p>
          <w:p w:rsidR="001B2158" w:rsidRPr="005127A9" w:rsidRDefault="009428D3" w:rsidP="001B2158">
            <w:pPr>
              <w:pStyle w:val="ListNumber"/>
              <w:rPr>
                <w:rStyle w:val="Hyperlink"/>
              </w:rPr>
            </w:pPr>
            <w:hyperlink w:anchor="_Configure_the_Live" w:history="1">
              <w:r w:rsidR="001B2158" w:rsidRPr="005127A9">
                <w:rPr>
                  <w:rStyle w:val="Hyperlink"/>
                </w:rPr>
                <w:t>Configure the Live Streaming Parameters in the KMC</w:t>
              </w:r>
            </w:hyperlink>
          </w:p>
          <w:p w:rsidR="006B2270" w:rsidRPr="005127A9" w:rsidRDefault="009428D3" w:rsidP="001B2158">
            <w:pPr>
              <w:pStyle w:val="ListNumber"/>
              <w:rPr>
                <w:rStyle w:val="Hyperlink"/>
              </w:rPr>
            </w:pPr>
            <w:hyperlink w:anchor="_Set_up_the_1" w:history="1">
              <w:r w:rsidR="001B2158" w:rsidRPr="005127A9">
                <w:rPr>
                  <w:rStyle w:val="Hyperlink"/>
                </w:rPr>
                <w:t>Set up the Broadcasting Computer</w:t>
              </w:r>
            </w:hyperlink>
            <w:r w:rsidR="006B2270">
              <w:t>.</w:t>
            </w:r>
          </w:p>
          <w:p w:rsidR="00B800D4" w:rsidRPr="006B2270" w:rsidRDefault="009428D3">
            <w:pPr>
              <w:pStyle w:val="ListNumber"/>
              <w:rPr>
                <w:rFonts w:cs="Times New Roman"/>
                <w:color w:val="0FA2BB"/>
              </w:rPr>
            </w:pPr>
            <w:hyperlink w:anchor="_View_the_Broadcasting" w:history="1">
              <w:r w:rsidR="001B2158" w:rsidRPr="005127A9">
                <w:rPr>
                  <w:rStyle w:val="Hyperlink"/>
                </w:rPr>
                <w:t>View the Broadcasting Setup (optional)</w:t>
              </w:r>
            </w:hyperlink>
            <w:r w:rsidR="006B2270">
              <w:rPr>
                <w:rStyle w:val="Hyperlink"/>
              </w:rPr>
              <w:t>.</w:t>
            </w:r>
          </w:p>
        </w:tc>
      </w:tr>
    </w:tbl>
    <w:p w:rsidR="008F6926" w:rsidRDefault="008F6926" w:rsidP="00E3369B">
      <w:pPr>
        <w:pStyle w:val="Heading3"/>
      </w:pPr>
      <w:bookmarkStart w:id="1060" w:name="_Set_up_the"/>
      <w:bookmarkStart w:id="1061" w:name="_Setting_up_the"/>
      <w:bookmarkStart w:id="1062" w:name="_Toc313796646"/>
      <w:bookmarkStart w:id="1063" w:name="_Toc332632099"/>
      <w:bookmarkEnd w:id="1060"/>
      <w:bookmarkEnd w:id="1061"/>
      <w:r>
        <w:t>Set</w:t>
      </w:r>
      <w:r w:rsidR="007255E6">
        <w:t>ting</w:t>
      </w:r>
      <w:r>
        <w:t xml:space="preserve"> up the Hardware and Software</w:t>
      </w:r>
      <w:bookmarkEnd w:id="1062"/>
      <w:bookmarkEnd w:id="1063"/>
    </w:p>
    <w:p w:rsidR="003D1C4C" w:rsidRDefault="008F6926" w:rsidP="009428D3">
      <w:pPr>
        <w:pStyle w:val="Procedure"/>
        <w:pPrChange w:id="1064" w:author="Debbie Zioni" w:date="2012-08-15T20:03:00Z">
          <w:pPr>
            <w:pStyle w:val="Procedure"/>
            <w:keepNext/>
          </w:pPr>
        </w:pPrChange>
      </w:pPr>
      <w:r>
        <w:lastRenderedPageBreak/>
        <w:t>To set up the hardware and software for live streaming</w:t>
      </w:r>
    </w:p>
    <w:p w:rsidR="00FD0AFE" w:rsidRDefault="00D7751A" w:rsidP="00292207">
      <w:pPr>
        <w:pStyle w:val="ListNumber"/>
        <w:numPr>
          <w:ilvl w:val="0"/>
          <w:numId w:val="136"/>
        </w:numPr>
      </w:pPr>
      <w:r w:rsidRPr="00BA3B89">
        <w:t>Download</w:t>
      </w:r>
      <w:r>
        <w:t xml:space="preserve"> the</w:t>
      </w:r>
      <w:r w:rsidRPr="00BA3B89">
        <w:t xml:space="preserve"> Flash Media </w:t>
      </w:r>
      <w:r>
        <w:t xml:space="preserve">Live Encoder (FMLE) </w:t>
      </w:r>
      <w:r w:rsidRPr="00BA3B89">
        <w:t>from</w:t>
      </w:r>
      <w:r>
        <w:t xml:space="preserve"> </w:t>
      </w:r>
      <w:r w:rsidR="00FD0AFE">
        <w:t xml:space="preserve"> </w:t>
      </w:r>
      <w:hyperlink r:id="rId193" w:history="1">
        <w:r w:rsidRPr="00FD0AFE">
          <w:rPr>
            <w:rStyle w:val="Hyperlink"/>
            <w:rFonts w:cs="Arial"/>
          </w:rPr>
          <w:t>here</w:t>
        </w:r>
      </w:hyperlink>
      <w:r w:rsidR="00FD0AFE">
        <w:t>.</w:t>
      </w:r>
    </w:p>
    <w:p w:rsidR="00FD0AFE" w:rsidRPr="003169AF" w:rsidRDefault="00FD0AFE" w:rsidP="00292207">
      <w:pPr>
        <w:pStyle w:val="ListNumber"/>
        <w:numPr>
          <w:ilvl w:val="0"/>
          <w:numId w:val="136"/>
        </w:numPr>
      </w:pPr>
      <w:r w:rsidRPr="00B06567">
        <w:t>Install the FMLE on your local Windows machine.</w:t>
      </w:r>
    </w:p>
    <w:p w:rsidR="008F6926" w:rsidRPr="003D1C4C" w:rsidRDefault="008F6926" w:rsidP="00BF0850">
      <w:pPr>
        <w:pStyle w:val="ListContinue"/>
      </w:pPr>
    </w:p>
    <w:tbl>
      <w:tblPr>
        <w:tblW w:w="9570" w:type="dxa"/>
        <w:tblLayout w:type="fixed"/>
        <w:tblCellMar>
          <w:left w:w="62" w:type="dxa"/>
          <w:right w:w="62" w:type="dxa"/>
        </w:tblCellMar>
        <w:tblLook w:val="0000" w:firstRow="0" w:lastRow="0" w:firstColumn="0" w:lastColumn="0" w:noHBand="0" w:noVBand="0"/>
      </w:tblPr>
      <w:tblGrid>
        <w:gridCol w:w="1020"/>
        <w:gridCol w:w="8550"/>
      </w:tblGrid>
      <w:tr w:rsidR="008F6926" w:rsidRPr="00FD26C0" w:rsidTr="008F6926">
        <w:trPr>
          <w:cantSplit/>
        </w:trPr>
        <w:tc>
          <w:tcPr>
            <w:tcW w:w="1020" w:type="dxa"/>
            <w:tcBorders>
              <w:top w:val="nil"/>
              <w:left w:val="nil"/>
              <w:bottom w:val="nil"/>
              <w:right w:val="nil"/>
            </w:tcBorders>
            <w:tcMar>
              <w:top w:w="0" w:type="dxa"/>
              <w:left w:w="62" w:type="dxa"/>
              <w:bottom w:w="0" w:type="dxa"/>
              <w:right w:w="62" w:type="dxa"/>
            </w:tcMar>
          </w:tcPr>
          <w:p w:rsidR="008F6926" w:rsidRPr="00FD26C0" w:rsidRDefault="003D1C4C">
            <w:pPr>
              <w:pStyle w:val="Note"/>
            </w:pPr>
            <w:r>
              <w:rPr>
                <w:noProof/>
                <w:lang w:val="en-US" w:bidi="he-IL"/>
              </w:rPr>
              <w:drawing>
                <wp:inline distT="0" distB="0" distL="0" distR="0" wp14:anchorId="4E6E1C9E" wp14:editId="714CA599">
                  <wp:extent cx="469392" cy="440055"/>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Icons.png"/>
                          <pic:cNvPicPr/>
                        </pic:nvPicPr>
                        <pic:blipFill>
                          <a:blip r:embed="rId20">
                            <a:extLst>
                              <a:ext uri="{28A0092B-C50C-407E-A947-70E740481C1C}">
                                <a14:useLocalDpi xmlns:a14="http://schemas.microsoft.com/office/drawing/2010/main" val="0"/>
                              </a:ext>
                            </a:extLst>
                          </a:blip>
                          <a:stretch>
                            <a:fillRect/>
                          </a:stretch>
                        </pic:blipFill>
                        <pic:spPr>
                          <a:xfrm>
                            <a:off x="0" y="0"/>
                            <a:ext cx="471233" cy="441781"/>
                          </a:xfrm>
                          <a:prstGeom prst="rect">
                            <a:avLst/>
                          </a:prstGeom>
                        </pic:spPr>
                      </pic:pic>
                    </a:graphicData>
                  </a:graphic>
                </wp:inline>
              </w:drawing>
            </w:r>
          </w:p>
        </w:tc>
        <w:tc>
          <w:tcPr>
            <w:tcW w:w="8550" w:type="dxa"/>
            <w:tcBorders>
              <w:top w:val="nil"/>
              <w:left w:val="nil"/>
              <w:bottom w:val="nil"/>
              <w:right w:val="nil"/>
            </w:tcBorders>
            <w:shd w:val="clear" w:color="auto" w:fill="E6E6E6"/>
            <w:tcMar>
              <w:top w:w="0" w:type="dxa"/>
              <w:left w:w="62" w:type="dxa"/>
              <w:bottom w:w="0" w:type="dxa"/>
              <w:right w:w="62" w:type="dxa"/>
            </w:tcMar>
          </w:tcPr>
          <w:p w:rsidR="008F6926" w:rsidRPr="00FD26C0" w:rsidRDefault="008F6926">
            <w:pPr>
              <w:pStyle w:val="Note"/>
            </w:pPr>
            <w:r w:rsidRPr="00FD26C0">
              <w:rPr>
                <w:rStyle w:val="SpecialBold"/>
              </w:rPr>
              <w:t>NOTE:</w:t>
            </w:r>
            <w:r>
              <w:t xml:space="preserve"> Be certain that your system has the minimum requirements. See </w:t>
            </w:r>
            <w:hyperlink r:id="rId194" w:history="1">
              <w:r>
                <w:rPr>
                  <w:rStyle w:val="Hyperlink"/>
                </w:rPr>
                <w:t>http://www.adobe.com/products/flashmediaserver/flashmediaencoder/systemreqs/</w:t>
              </w:r>
            </w:hyperlink>
            <w:r>
              <w:t xml:space="preserve"> for details.</w:t>
            </w:r>
          </w:p>
        </w:tc>
      </w:tr>
    </w:tbl>
    <w:p w:rsidR="008F6926" w:rsidRDefault="008F6926" w:rsidP="00123DCF">
      <w:pPr>
        <w:pStyle w:val="ListNumber"/>
      </w:pPr>
      <w:r w:rsidRPr="0045257B">
        <w:t>Connect your camera to the installed computer</w:t>
      </w:r>
      <w:r>
        <w:t>.</w:t>
      </w:r>
    </w:p>
    <w:p w:rsidR="002B54A9" w:rsidRPr="002B54A9" w:rsidRDefault="008F6926" w:rsidP="00E3369B">
      <w:pPr>
        <w:pStyle w:val="Heading3"/>
      </w:pPr>
      <w:bookmarkStart w:id="1065" w:name="_Create_a_Live"/>
      <w:bookmarkStart w:id="1066" w:name="_Toc313796647"/>
      <w:bookmarkStart w:id="1067" w:name="_Toc332632100"/>
      <w:bookmarkEnd w:id="1065"/>
      <w:r>
        <w:t>Creat</w:t>
      </w:r>
      <w:r w:rsidR="007255E6">
        <w:t>ing</w:t>
      </w:r>
      <w:r>
        <w:t xml:space="preserve"> a Live Streaming Entry in the KMC</w:t>
      </w:r>
      <w:bookmarkEnd w:id="1066"/>
      <w:bookmarkEnd w:id="1067"/>
    </w:p>
    <w:p w:rsidR="008F6926" w:rsidRPr="0045624E" w:rsidRDefault="008F6926" w:rsidP="009428D3">
      <w:pPr>
        <w:pStyle w:val="Procedure"/>
        <w:pPrChange w:id="1068" w:author="Debbie Zioni" w:date="2012-08-15T20:03:00Z">
          <w:pPr>
            <w:pStyle w:val="Procedure"/>
          </w:pPr>
        </w:pPrChange>
      </w:pPr>
      <w:r w:rsidRPr="0045624E">
        <w:t>To create a live streaming entry in the KMC</w:t>
      </w:r>
      <w:bookmarkStart w:id="1069" w:name="Set_up_a_stream_in_the_KMC"/>
      <w:bookmarkEnd w:id="1069"/>
    </w:p>
    <w:p w:rsidR="008F6926" w:rsidRDefault="008F6926" w:rsidP="00292207">
      <w:pPr>
        <w:pStyle w:val="ListNumber"/>
        <w:numPr>
          <w:ilvl w:val="0"/>
          <w:numId w:val="6"/>
        </w:numPr>
      </w:pPr>
      <w:r w:rsidRPr="000B366E">
        <w:t>Login into the</w:t>
      </w:r>
      <w:r>
        <w:t xml:space="preserve"> KMC and</w:t>
      </w:r>
      <w:r w:rsidRPr="000B366E">
        <w:t xml:space="preserve"> </w:t>
      </w:r>
      <w:r>
        <w:t xml:space="preserve">go to the </w:t>
      </w:r>
      <w:r w:rsidRPr="005C7B20">
        <w:t xml:space="preserve">Upload </w:t>
      </w:r>
      <w:r>
        <w:t>tab.</w:t>
      </w:r>
    </w:p>
    <w:p w:rsidR="008F6926" w:rsidRDefault="008F6926" w:rsidP="00123DCF">
      <w:pPr>
        <w:pStyle w:val="ListNumber"/>
      </w:pPr>
      <w:r>
        <w:t xml:space="preserve">Select </w:t>
      </w:r>
      <w:r w:rsidRPr="00B94FB1">
        <w:t>Live Stream Entry</w:t>
      </w:r>
      <w:r w:rsidRPr="000B366E">
        <w:t>.</w:t>
      </w:r>
    </w:p>
    <w:p w:rsidR="002A3445" w:rsidRDefault="00665223">
      <w:pPr>
        <w:pStyle w:val="ListContinue"/>
      </w:pPr>
      <w:r>
        <w:rPr>
          <w:noProof/>
          <w:lang w:val="en-US" w:bidi="he-IL"/>
        </w:rPr>
        <w:drawing>
          <wp:inline distT="0" distB="0" distL="0" distR="0" wp14:anchorId="3E7F779E" wp14:editId="3B1CCA7B">
            <wp:extent cx="1922925" cy="4028572"/>
            <wp:effectExtent l="0" t="0" r="127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new.png"/>
                    <pic:cNvPicPr/>
                  </pic:nvPicPr>
                  <pic:blipFill>
                    <a:blip r:embed="rId34">
                      <a:extLst>
                        <a:ext uri="{28A0092B-C50C-407E-A947-70E740481C1C}">
                          <a14:useLocalDpi xmlns:a14="http://schemas.microsoft.com/office/drawing/2010/main" val="0"/>
                        </a:ext>
                      </a:extLst>
                    </a:blip>
                    <a:stretch>
                      <a:fillRect/>
                    </a:stretch>
                  </pic:blipFill>
                  <pic:spPr>
                    <a:xfrm>
                      <a:off x="0" y="0"/>
                      <a:ext cx="1922925" cy="4028572"/>
                    </a:xfrm>
                    <a:prstGeom prst="rect">
                      <a:avLst/>
                    </a:prstGeom>
                  </pic:spPr>
                </pic:pic>
              </a:graphicData>
            </a:graphic>
          </wp:inline>
        </w:drawing>
      </w:r>
    </w:p>
    <w:p w:rsidR="008F6926" w:rsidRPr="00BE01DA" w:rsidRDefault="008F6926">
      <w:pPr>
        <w:pStyle w:val="ListContinue"/>
      </w:pPr>
      <w:r>
        <w:br/>
      </w:r>
      <w:r w:rsidRPr="000B366E">
        <w:t xml:space="preserve"> </w:t>
      </w:r>
      <w:r w:rsidRPr="00BE01DA">
        <w:t>The Add New Stream window appears.</w:t>
      </w:r>
    </w:p>
    <w:p w:rsidR="002A3445" w:rsidRPr="000E1D85" w:rsidRDefault="002A3445">
      <w:pPr>
        <w:pStyle w:val="ListContinue"/>
      </w:pPr>
      <w:r w:rsidRPr="004734EF">
        <w:rPr>
          <w:noProof/>
          <w:lang w:val="en-US" w:bidi="he-IL"/>
        </w:rPr>
        <w:lastRenderedPageBreak/>
        <w:drawing>
          <wp:inline distT="0" distB="0" distL="0" distR="0" wp14:anchorId="5A90A19B" wp14:editId="799497BD">
            <wp:extent cx="2804233" cy="1963727"/>
            <wp:effectExtent l="0" t="0" r="0" b="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5">
                      <a:extLst>
                        <a:ext uri="{28A0092B-C50C-407E-A947-70E740481C1C}">
                          <a14:useLocalDpi xmlns:a14="http://schemas.microsoft.com/office/drawing/2010/main" val="0"/>
                        </a:ext>
                      </a:extLst>
                    </a:blip>
                    <a:stretch>
                      <a:fillRect/>
                    </a:stretch>
                  </pic:blipFill>
                  <pic:spPr bwMode="auto">
                    <a:xfrm>
                      <a:off x="0" y="0"/>
                      <a:ext cx="2804233" cy="1963727"/>
                    </a:xfrm>
                    <a:prstGeom prst="rect">
                      <a:avLst/>
                    </a:prstGeom>
                    <a:noFill/>
                    <a:ln w="9525">
                      <a:noFill/>
                      <a:miter lim="800000"/>
                      <a:headEnd/>
                      <a:tailEnd/>
                    </a:ln>
                  </pic:spPr>
                </pic:pic>
              </a:graphicData>
            </a:graphic>
          </wp:inline>
        </w:drawing>
      </w:r>
    </w:p>
    <w:p w:rsidR="008F6926" w:rsidRPr="00E54D7D" w:rsidRDefault="008F6926" w:rsidP="00E54D7D"/>
    <w:p w:rsidR="006414CA" w:rsidRDefault="008F6926" w:rsidP="00123DCF">
      <w:pPr>
        <w:pStyle w:val="ListNumber"/>
      </w:pPr>
      <w:r>
        <w:t xml:space="preserve">Fill in the </w:t>
      </w:r>
      <w:r w:rsidR="006414CA" w:rsidRPr="00E54D7D">
        <w:t>values</w:t>
      </w:r>
      <w:r w:rsidR="006414CA">
        <w:t xml:space="preserve"> </w:t>
      </w:r>
      <w:r>
        <w:t xml:space="preserve">and click </w:t>
      </w:r>
      <w:r w:rsidRPr="00B94FB1">
        <w:t>Save</w:t>
      </w:r>
      <w:r>
        <w:t xml:space="preserve">. </w:t>
      </w:r>
    </w:p>
    <w:p w:rsidR="008F6926" w:rsidRPr="000B366E" w:rsidRDefault="008F6926" w:rsidP="003D1C4C">
      <w:r>
        <w:t>Th</w:t>
      </w:r>
      <w:r w:rsidR="00347905">
        <w:t xml:space="preserve">e following table describes the </w:t>
      </w:r>
      <w:r>
        <w:t>input fields.</w:t>
      </w:r>
    </w:p>
    <w:tbl>
      <w:tblPr>
        <w:tblW w:w="0" w:type="auto"/>
        <w:tblInd w:w="360" w:type="dxa"/>
        <w:tblLook w:val="04A0" w:firstRow="1" w:lastRow="0" w:firstColumn="1" w:lastColumn="0" w:noHBand="0" w:noVBand="1"/>
      </w:tblPr>
      <w:tblGrid>
        <w:gridCol w:w="2735"/>
        <w:gridCol w:w="6481"/>
      </w:tblGrid>
      <w:tr w:rsidR="008F6926" w:rsidRPr="00796119" w:rsidTr="003D1C4C">
        <w:tc>
          <w:tcPr>
            <w:tcW w:w="2808" w:type="dxa"/>
            <w:shd w:val="pct20" w:color="auto" w:fill="auto"/>
          </w:tcPr>
          <w:p w:rsidR="008F6926" w:rsidRPr="003D1C4C" w:rsidRDefault="008F6926" w:rsidP="003D1C4C">
            <w:r w:rsidRPr="003D1C4C">
              <w:t>Field</w:t>
            </w:r>
          </w:p>
        </w:tc>
        <w:tc>
          <w:tcPr>
            <w:tcW w:w="6688" w:type="dxa"/>
            <w:shd w:val="pct20" w:color="auto" w:fill="auto"/>
          </w:tcPr>
          <w:p w:rsidR="008F6926" w:rsidRPr="003D1C4C" w:rsidRDefault="008F6926" w:rsidP="003D1C4C">
            <w:r w:rsidRPr="003D1C4C">
              <w:t>Description</w:t>
            </w:r>
          </w:p>
        </w:tc>
      </w:tr>
      <w:tr w:rsidR="008F6926" w:rsidRPr="00796119" w:rsidTr="008F6926">
        <w:tc>
          <w:tcPr>
            <w:tcW w:w="2808" w:type="dxa"/>
          </w:tcPr>
          <w:p w:rsidR="008F6926" w:rsidRPr="00796119" w:rsidRDefault="008F6926">
            <w:r w:rsidRPr="00796119">
              <w:t>Name</w:t>
            </w:r>
            <w:r>
              <w:t xml:space="preserve"> </w:t>
            </w:r>
          </w:p>
        </w:tc>
        <w:tc>
          <w:tcPr>
            <w:tcW w:w="6688" w:type="dxa"/>
          </w:tcPr>
          <w:p w:rsidR="008F6926" w:rsidRPr="00796119" w:rsidRDefault="008F6926">
            <w:pPr>
              <w:rPr>
                <w:b/>
              </w:rPr>
            </w:pPr>
            <w:r>
              <w:t>T</w:t>
            </w:r>
            <w:r w:rsidRPr="00796119">
              <w:t>he name of the stream that will appear in the KMC entries list</w:t>
            </w:r>
            <w:r>
              <w:t>.</w:t>
            </w:r>
          </w:p>
        </w:tc>
      </w:tr>
      <w:tr w:rsidR="008F6926" w:rsidRPr="00796119" w:rsidTr="008F6926">
        <w:tc>
          <w:tcPr>
            <w:tcW w:w="2808" w:type="dxa"/>
          </w:tcPr>
          <w:p w:rsidR="008F6926" w:rsidRPr="00796119" w:rsidRDefault="008F6926">
            <w:pPr>
              <w:rPr>
                <w:b/>
              </w:rPr>
            </w:pPr>
            <w:r w:rsidRPr="00796119">
              <w:t>Description</w:t>
            </w:r>
            <w:r>
              <w:t xml:space="preserve"> </w:t>
            </w:r>
          </w:p>
        </w:tc>
        <w:tc>
          <w:tcPr>
            <w:tcW w:w="6688" w:type="dxa"/>
          </w:tcPr>
          <w:p w:rsidR="008F6926" w:rsidRPr="00796119" w:rsidRDefault="008F6926">
            <w:pPr>
              <w:rPr>
                <w:b/>
              </w:rPr>
            </w:pPr>
            <w:r>
              <w:t xml:space="preserve">A </w:t>
            </w:r>
            <w:r w:rsidRPr="00796119">
              <w:t>description of the stream (optional)</w:t>
            </w:r>
            <w:r>
              <w:t>.</w:t>
            </w:r>
          </w:p>
        </w:tc>
      </w:tr>
      <w:tr w:rsidR="008F6926" w:rsidRPr="00796119" w:rsidTr="008F6926">
        <w:tc>
          <w:tcPr>
            <w:tcW w:w="2808" w:type="dxa"/>
          </w:tcPr>
          <w:p w:rsidR="008F6926" w:rsidRPr="00796119" w:rsidRDefault="008F6926">
            <w:pPr>
              <w:rPr>
                <w:b/>
              </w:rPr>
            </w:pPr>
            <w:r w:rsidRPr="00796119">
              <w:t>Primary encoder IP</w:t>
            </w:r>
          </w:p>
        </w:tc>
        <w:tc>
          <w:tcPr>
            <w:tcW w:w="6688" w:type="dxa"/>
          </w:tcPr>
          <w:p w:rsidR="008F6926" w:rsidRDefault="008F6926">
            <w:pPr>
              <w:rPr>
                <w:b/>
              </w:rPr>
            </w:pPr>
            <w:r>
              <w:t>T</w:t>
            </w:r>
            <w:r w:rsidRPr="00796119">
              <w:t>he public address that will be used for streaming (the computer where the client encoder</w:t>
            </w:r>
            <w:r>
              <w:t xml:space="preserve"> such as Adobe FMLE</w:t>
            </w:r>
            <w:r w:rsidRPr="00796119">
              <w:t xml:space="preserve"> is installed)</w:t>
            </w:r>
            <w:r>
              <w:t>.</w:t>
            </w:r>
          </w:p>
          <w:p w:rsidR="008F6926" w:rsidRPr="000B366E" w:rsidRDefault="008F6926" w:rsidP="00200875">
            <w:pPr>
              <w:rPr>
                <w:b/>
              </w:rPr>
            </w:pPr>
            <w:r w:rsidRPr="00B94FB1">
              <w:t>Note: your IP address can be retrieved by browsing from the computer where the FM</w:t>
            </w:r>
            <w:r>
              <w:t>L</w:t>
            </w:r>
            <w:r w:rsidRPr="00B94FB1">
              <w:t>E is installed to</w:t>
            </w:r>
            <w:r w:rsidRPr="00486380">
              <w:t xml:space="preserve"> </w:t>
            </w:r>
            <w:hyperlink r:id="rId196" w:history="1">
              <w:r w:rsidRPr="00B94FB1">
                <w:rPr>
                  <w:rStyle w:val="Hyperlink"/>
                </w:rPr>
                <w:t>http://www.whatismyip.com/</w:t>
              </w:r>
            </w:hyperlink>
            <w:r w:rsidRPr="000B366E">
              <w:t xml:space="preserve"> </w:t>
            </w:r>
            <w:r w:rsidR="00200875">
              <w:t xml:space="preserve"> 0.0.0.0 cannot be used as your IP address.</w:t>
            </w:r>
          </w:p>
        </w:tc>
      </w:tr>
      <w:tr w:rsidR="008F6926" w:rsidRPr="00796119" w:rsidTr="008F6926">
        <w:tc>
          <w:tcPr>
            <w:tcW w:w="2808" w:type="dxa"/>
          </w:tcPr>
          <w:p w:rsidR="008F6926" w:rsidRPr="00796119" w:rsidRDefault="008F6926">
            <w:pPr>
              <w:rPr>
                <w:b/>
              </w:rPr>
            </w:pPr>
            <w:r w:rsidRPr="00B94FB1">
              <w:t>Secondary encoder IP</w:t>
            </w:r>
          </w:p>
        </w:tc>
        <w:tc>
          <w:tcPr>
            <w:tcW w:w="6688" w:type="dxa"/>
          </w:tcPr>
          <w:p w:rsidR="008F6926" w:rsidRDefault="008F6926">
            <w:pPr>
              <w:rPr>
                <w:b/>
              </w:rPr>
            </w:pPr>
            <w:r>
              <w:t>I</w:t>
            </w:r>
            <w:r w:rsidRPr="00B94FB1">
              <w:t xml:space="preserve">f you are using two encoders </w:t>
            </w:r>
            <w:r>
              <w:t>(</w:t>
            </w:r>
            <w:r w:rsidRPr="00B94FB1">
              <w:t>for redundancy</w:t>
            </w:r>
            <w:r>
              <w:t>)</w:t>
            </w:r>
            <w:r w:rsidRPr="00B94FB1">
              <w:t>, fill in the secondary encoder</w:t>
            </w:r>
            <w:r>
              <w:t xml:space="preserve"> IP</w:t>
            </w:r>
            <w:r w:rsidRPr="000B366E">
              <w:t xml:space="preserve">. If you are using </w:t>
            </w:r>
            <w:r w:rsidRPr="00B94FB1">
              <w:t>a single encoder, copy the Primary encoder IP t</w:t>
            </w:r>
            <w:r w:rsidRPr="00CE3B02">
              <w:t xml:space="preserve">o the </w:t>
            </w:r>
            <w:r>
              <w:t>S</w:t>
            </w:r>
            <w:r w:rsidRPr="00B94FB1">
              <w:t>econdary encoder IP field.</w:t>
            </w:r>
          </w:p>
        </w:tc>
      </w:tr>
      <w:tr w:rsidR="008F6926" w:rsidRPr="00796119" w:rsidTr="008F6926">
        <w:tc>
          <w:tcPr>
            <w:tcW w:w="2808" w:type="dxa"/>
          </w:tcPr>
          <w:p w:rsidR="008F6926" w:rsidRPr="000B366E" w:rsidRDefault="008F6926" w:rsidP="00FF2599">
            <w:pPr>
              <w:rPr>
                <w:rFonts w:ascii="Calibri" w:hAnsi="Calibri"/>
                <w:b/>
                <w:szCs w:val="22"/>
              </w:rPr>
            </w:pPr>
            <w:r w:rsidRPr="00B94FB1">
              <w:rPr>
                <w:szCs w:val="22"/>
              </w:rPr>
              <w:t>Broadcasting password</w:t>
            </w:r>
          </w:p>
        </w:tc>
        <w:tc>
          <w:tcPr>
            <w:tcW w:w="6688" w:type="dxa"/>
          </w:tcPr>
          <w:p w:rsidR="008F6926" w:rsidRPr="00B94FB1" w:rsidRDefault="008F6926" w:rsidP="00FF2599">
            <w:pPr>
              <w:rPr>
                <w:b/>
                <w:szCs w:val="22"/>
                <w:lang w:bidi="he-IL"/>
              </w:rPr>
            </w:pPr>
            <w:r>
              <w:rPr>
                <w:szCs w:val="22"/>
              </w:rPr>
              <w:t xml:space="preserve">This password is </w:t>
            </w:r>
            <w:r w:rsidRPr="00B94FB1">
              <w:rPr>
                <w:szCs w:val="22"/>
              </w:rPr>
              <w:t xml:space="preserve">required </w:t>
            </w:r>
            <w:r>
              <w:rPr>
                <w:szCs w:val="22"/>
              </w:rPr>
              <w:t xml:space="preserve">in the </w:t>
            </w:r>
            <w:r w:rsidRPr="00B94FB1">
              <w:rPr>
                <w:szCs w:val="22"/>
              </w:rPr>
              <w:t>client encoder (FM</w:t>
            </w:r>
            <w:r>
              <w:rPr>
                <w:szCs w:val="22"/>
              </w:rPr>
              <w:t>L</w:t>
            </w:r>
            <w:r w:rsidRPr="00B94FB1">
              <w:rPr>
                <w:szCs w:val="22"/>
              </w:rPr>
              <w:t>E)</w:t>
            </w:r>
            <w:r>
              <w:rPr>
                <w:szCs w:val="22"/>
              </w:rPr>
              <w:t xml:space="preserve"> software</w:t>
            </w:r>
            <w:r w:rsidRPr="00486380">
              <w:rPr>
                <w:szCs w:val="22"/>
              </w:rPr>
              <w:t xml:space="preserve">. If you do not </w:t>
            </w:r>
            <w:r>
              <w:rPr>
                <w:szCs w:val="22"/>
              </w:rPr>
              <w:t>enter</w:t>
            </w:r>
            <w:r w:rsidRPr="00B94FB1">
              <w:rPr>
                <w:szCs w:val="22"/>
              </w:rPr>
              <w:t xml:space="preserve"> a password the system will </w:t>
            </w:r>
            <w:r>
              <w:rPr>
                <w:szCs w:val="22"/>
              </w:rPr>
              <w:t xml:space="preserve">automatically </w:t>
            </w:r>
            <w:r w:rsidRPr="00B94FB1">
              <w:rPr>
                <w:szCs w:val="22"/>
              </w:rPr>
              <w:t>create one for you</w:t>
            </w:r>
            <w:r>
              <w:rPr>
                <w:szCs w:val="22"/>
              </w:rPr>
              <w:t xml:space="preserve"> and it will be displayed in the Live Stream tab of the entry details window under “Broadcasting credentials”</w:t>
            </w:r>
            <w:r w:rsidRPr="00B94FB1">
              <w:rPr>
                <w:szCs w:val="22"/>
              </w:rPr>
              <w:t>.</w:t>
            </w:r>
          </w:p>
        </w:tc>
      </w:tr>
    </w:tbl>
    <w:p w:rsidR="008F6926" w:rsidRPr="00FD26C0" w:rsidRDefault="008F6926"/>
    <w:tbl>
      <w:tblPr>
        <w:tblW w:w="9044" w:type="dxa"/>
        <w:tblLayout w:type="fixed"/>
        <w:tblCellMar>
          <w:left w:w="62" w:type="dxa"/>
          <w:right w:w="62" w:type="dxa"/>
        </w:tblCellMar>
        <w:tblLook w:val="0000" w:firstRow="0" w:lastRow="0" w:firstColumn="0" w:lastColumn="0" w:noHBand="0" w:noVBand="0"/>
      </w:tblPr>
      <w:tblGrid>
        <w:gridCol w:w="964"/>
        <w:gridCol w:w="8080"/>
      </w:tblGrid>
      <w:tr w:rsidR="008F6926" w:rsidRPr="00FD26C0" w:rsidTr="00225796">
        <w:trPr>
          <w:cantSplit/>
          <w:trHeight w:val="1109"/>
        </w:trPr>
        <w:tc>
          <w:tcPr>
            <w:tcW w:w="964" w:type="dxa"/>
            <w:tcBorders>
              <w:top w:val="nil"/>
              <w:left w:val="nil"/>
              <w:bottom w:val="nil"/>
              <w:right w:val="nil"/>
            </w:tcBorders>
            <w:tcMar>
              <w:top w:w="0" w:type="dxa"/>
              <w:left w:w="62" w:type="dxa"/>
              <w:bottom w:w="0" w:type="dxa"/>
              <w:right w:w="62" w:type="dxa"/>
            </w:tcMar>
          </w:tcPr>
          <w:p w:rsidR="008F6926" w:rsidRPr="00FD26C0" w:rsidRDefault="008F6926">
            <w:pPr>
              <w:pStyle w:val="Note"/>
            </w:pPr>
            <w:r w:rsidRPr="00B94FB1">
              <w:rPr>
                <w:noProof/>
                <w:lang w:val="en-US" w:bidi="he-IL"/>
              </w:rPr>
              <w:drawing>
                <wp:inline distT="0" distB="0" distL="0" distR="0" wp14:anchorId="548E2518" wp14:editId="6C31F816">
                  <wp:extent cx="389890" cy="365521"/>
                  <wp:effectExtent l="0" t="0" r="0" b="0"/>
                  <wp:docPr id="12324" name="Picture 9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1" descr="C:\Users\user\Desktop\Author-it\Publishing\Word Document\UFM 2.3 User Manual\217.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89890" cy="365521"/>
                          </a:xfrm>
                          <a:prstGeom prst="rect">
                            <a:avLst/>
                          </a:prstGeom>
                          <a:noFill/>
                          <a:ln w="9525">
                            <a:noFill/>
                            <a:miter lim="800000"/>
                            <a:headEnd/>
                            <a:tailEnd/>
                          </a:ln>
                        </pic:spPr>
                      </pic:pic>
                    </a:graphicData>
                  </a:graphic>
                </wp:inline>
              </w:drawing>
            </w:r>
          </w:p>
        </w:tc>
        <w:tc>
          <w:tcPr>
            <w:tcW w:w="8080" w:type="dxa"/>
            <w:tcBorders>
              <w:top w:val="nil"/>
              <w:left w:val="nil"/>
              <w:bottom w:val="nil"/>
              <w:right w:val="nil"/>
            </w:tcBorders>
            <w:shd w:val="clear" w:color="auto" w:fill="E6E6E6"/>
            <w:tcMar>
              <w:top w:w="0" w:type="dxa"/>
              <w:left w:w="62" w:type="dxa"/>
              <w:bottom w:w="0" w:type="dxa"/>
              <w:right w:w="62" w:type="dxa"/>
            </w:tcMar>
          </w:tcPr>
          <w:p w:rsidR="008F6926" w:rsidRPr="00FD26C0" w:rsidRDefault="008F6926">
            <w:pPr>
              <w:pStyle w:val="Note"/>
            </w:pPr>
            <w:r w:rsidRPr="00FD26C0">
              <w:rPr>
                <w:rStyle w:val="SpecialBold"/>
              </w:rPr>
              <w:t>NOTE:</w:t>
            </w:r>
            <w:r w:rsidRPr="00FD26C0">
              <w:t xml:space="preserve"> </w:t>
            </w:r>
            <w:r>
              <w:t>When using Kaltura’s SaaS edition, Kaltura will provision your new Live Stream with the CDN (</w:t>
            </w:r>
            <w:r w:rsidR="00A94623">
              <w:t xml:space="preserve">for example, </w:t>
            </w:r>
            <w:r>
              <w:t>Akamai). The CDN will then</w:t>
            </w:r>
            <w:r w:rsidR="0065138F">
              <w:t xml:space="preserve"> </w:t>
            </w:r>
            <w:r>
              <w:t>populate the information about the new Live Stream to</w:t>
            </w:r>
            <w:r w:rsidR="0065138F">
              <w:t xml:space="preserve"> </w:t>
            </w:r>
            <w:r>
              <w:t xml:space="preserve">the CDN’s servers. This may incur </w:t>
            </w:r>
            <w:r w:rsidRPr="00B94FB1">
              <w:t xml:space="preserve">up to </w:t>
            </w:r>
            <w:r>
              <w:t xml:space="preserve">a </w:t>
            </w:r>
            <w:r w:rsidRPr="00B94FB1">
              <w:t>20 minute</w:t>
            </w:r>
            <w:r w:rsidR="0065138F">
              <w:t xml:space="preserve"> </w:t>
            </w:r>
            <w:r>
              <w:t>delay</w:t>
            </w:r>
            <w:r w:rsidR="00022EAC">
              <w:t>,</w:t>
            </w:r>
            <w:r>
              <w:t xml:space="preserve"> </w:t>
            </w:r>
            <w:r w:rsidR="00022EAC">
              <w:t xml:space="preserve">for the </w:t>
            </w:r>
            <w:r w:rsidRPr="00B94FB1">
              <w:t>stream</w:t>
            </w:r>
            <w:r w:rsidR="00022EAC">
              <w:t xml:space="preserve"> to b</w:t>
            </w:r>
            <w:r w:rsidR="00FB1642">
              <w:t>e</w:t>
            </w:r>
            <w:r w:rsidR="00022EAC">
              <w:t xml:space="preserve">come available for </w:t>
            </w:r>
            <w:r>
              <w:t>broadcast</w:t>
            </w:r>
            <w:r w:rsidR="00022EAC">
              <w:t>ing</w:t>
            </w:r>
            <w:r>
              <w:t>. You should always provision your Live Stream ahead of time, and be certain that you have at least 20 minutes lead time</w:t>
            </w:r>
            <w:r w:rsidR="0065138F">
              <w:t xml:space="preserve"> </w:t>
            </w:r>
            <w:r>
              <w:t>to going live.</w:t>
            </w:r>
          </w:p>
        </w:tc>
      </w:tr>
    </w:tbl>
    <w:p w:rsidR="001D5812" w:rsidRDefault="00B41E09" w:rsidP="00B41E09">
      <w:pPr>
        <w:pStyle w:val="BodyText"/>
        <w:rPr>
          <w:rStyle w:val="apple-style-span"/>
          <w:rFonts w:eastAsiaTheme="majorEastAsia"/>
        </w:rPr>
      </w:pPr>
      <w:bookmarkStart w:id="1070" w:name="_Multiple_Bitrate_Encoding"/>
      <w:bookmarkStart w:id="1071" w:name="_Toc305925316"/>
      <w:bookmarkStart w:id="1072" w:name="_Toc313796648"/>
      <w:bookmarkEnd w:id="1070"/>
      <w:r w:rsidRPr="00B41E09">
        <w:rPr>
          <w:rStyle w:val="apple-style-span"/>
          <w:rFonts w:eastAsiaTheme="majorEastAsia"/>
        </w:rPr>
        <w:t>Kaltura's uses Akamai as the default CDN. You can also use a CDN other than Akamai, however, you will have to provision the stream via the CDN portal, or through technical support, and then ask Kaltura Support to create a live stream entry pointing to the provisioned stream.</w:t>
      </w:r>
    </w:p>
    <w:p w:rsidR="008F6926" w:rsidRDefault="008F6926" w:rsidP="00E3369B">
      <w:pPr>
        <w:pStyle w:val="Heading3"/>
        <w:rPr>
          <w:rStyle w:val="apple-style-span"/>
          <w:rFonts w:eastAsiaTheme="majorEastAsia"/>
        </w:rPr>
      </w:pPr>
      <w:bookmarkStart w:id="1073" w:name="_Multiple_Bitrate_Encoding_1"/>
      <w:bookmarkStart w:id="1074" w:name="_Toc332632101"/>
      <w:bookmarkEnd w:id="1073"/>
      <w:r>
        <w:rPr>
          <w:rStyle w:val="apple-style-span"/>
          <w:rFonts w:eastAsiaTheme="majorEastAsia"/>
        </w:rPr>
        <w:t>Multiple Bitrate Encoding</w:t>
      </w:r>
      <w:bookmarkEnd w:id="1071"/>
      <w:bookmarkEnd w:id="1072"/>
      <w:bookmarkEnd w:id="1074"/>
    </w:p>
    <w:p w:rsidR="008F6926" w:rsidRDefault="008F6926">
      <w:pPr>
        <w:rPr>
          <w:rStyle w:val="apple-style-span"/>
          <w:rFonts w:eastAsiaTheme="majorEastAsia"/>
        </w:rPr>
      </w:pPr>
      <w:r>
        <w:rPr>
          <w:rStyle w:val="apple-style-span"/>
          <w:rFonts w:eastAsiaTheme="majorEastAsia"/>
        </w:rPr>
        <w:t>To maintain the best possible viewing experience and video quality, it is often necessary to stream different versions of the encoded video to different clients using different devices and over variable connection speeds.</w:t>
      </w:r>
    </w:p>
    <w:p w:rsidR="008F6926" w:rsidRDefault="008F6926">
      <w:pPr>
        <w:rPr>
          <w:rFonts w:eastAsiaTheme="minorEastAsia"/>
        </w:rPr>
      </w:pPr>
      <w:r w:rsidRPr="00B94FB1">
        <w:rPr>
          <w:rStyle w:val="apple-style-span"/>
          <w:rFonts w:eastAsiaTheme="majorEastAsia"/>
        </w:rPr>
        <w:lastRenderedPageBreak/>
        <w:t>Multiple Bit Rate (MBR) encoding is designed to adjust to fluctuations in bandwidth</w:t>
      </w:r>
      <w:r>
        <w:rPr>
          <w:rStyle w:val="apple-style-span"/>
          <w:rFonts w:eastAsiaTheme="majorEastAsia"/>
        </w:rPr>
        <w:t xml:space="preserve"> while maintaining an acceptable quality</w:t>
      </w:r>
      <w:r w:rsidRPr="00B94FB1">
        <w:rPr>
          <w:rStyle w:val="apple-style-span"/>
          <w:rFonts w:eastAsiaTheme="majorEastAsia"/>
        </w:rPr>
        <w:t xml:space="preserve">. MBR combines several bit rates into a single encoded file. When the file is accessed, the </w:t>
      </w:r>
      <w:r>
        <w:rPr>
          <w:rStyle w:val="apple-style-span"/>
          <w:rFonts w:eastAsiaTheme="majorEastAsia"/>
        </w:rPr>
        <w:t>player</w:t>
      </w:r>
      <w:r w:rsidRPr="00B94FB1">
        <w:rPr>
          <w:rStyle w:val="apple-style-span"/>
          <w:rFonts w:eastAsiaTheme="majorEastAsia"/>
        </w:rPr>
        <w:t xml:space="preserve"> determines the appropriate bit rate based on the available bandwidth, and then </w:t>
      </w:r>
      <w:r>
        <w:rPr>
          <w:rStyle w:val="apple-style-span"/>
          <w:rFonts w:eastAsiaTheme="majorEastAsia"/>
        </w:rPr>
        <w:t>retrieves</w:t>
      </w:r>
      <w:r w:rsidRPr="00B94FB1">
        <w:rPr>
          <w:rStyle w:val="apple-style-span"/>
          <w:rFonts w:eastAsiaTheme="majorEastAsia"/>
        </w:rPr>
        <w:t xml:space="preserve"> the encoded file at the optimal bit rate.  If the available bandwidth decreases for any reason, a stream at a lower bit rate can </w:t>
      </w:r>
      <w:r>
        <w:rPr>
          <w:rStyle w:val="apple-style-span"/>
          <w:rFonts w:eastAsiaTheme="majorEastAsia"/>
        </w:rPr>
        <w:t xml:space="preserve">then </w:t>
      </w:r>
      <w:r w:rsidRPr="00B94FB1">
        <w:rPr>
          <w:rStyle w:val="apple-style-span"/>
          <w:rFonts w:eastAsiaTheme="majorEastAsia"/>
        </w:rPr>
        <w:t xml:space="preserve">be served. With a lower bit rate, there is </w:t>
      </w:r>
      <w:r>
        <w:rPr>
          <w:rStyle w:val="apple-style-span"/>
          <w:rFonts w:eastAsiaTheme="majorEastAsia"/>
        </w:rPr>
        <w:t xml:space="preserve">often </w:t>
      </w:r>
      <w:r w:rsidRPr="00B94FB1">
        <w:rPr>
          <w:rStyle w:val="apple-style-span"/>
          <w:rFonts w:eastAsiaTheme="majorEastAsia"/>
        </w:rPr>
        <w:t>a decrease in quality</w:t>
      </w:r>
      <w:r>
        <w:rPr>
          <w:rStyle w:val="apple-style-span"/>
          <w:rFonts w:eastAsiaTheme="majorEastAsia"/>
        </w:rPr>
        <w:t>.</w:t>
      </w:r>
      <w:r w:rsidR="00B32168">
        <w:rPr>
          <w:rStyle w:val="apple-style-span"/>
          <w:rFonts w:eastAsiaTheme="majorEastAsia"/>
        </w:rPr>
        <w:t xml:space="preserve"> See </w:t>
      </w:r>
      <w:hyperlink w:anchor="_Video_Delivery_Settings" w:history="1">
        <w:r w:rsidR="00B32168" w:rsidRPr="00B32168">
          <w:rPr>
            <w:rStyle w:val="Hyperlink"/>
            <w:rFonts w:eastAsiaTheme="majorEastAsia" w:cs="Arial"/>
          </w:rPr>
          <w:t>Video Delivery Settings</w:t>
        </w:r>
      </w:hyperlink>
      <w:r w:rsidR="00B32168">
        <w:rPr>
          <w:rStyle w:val="apple-style-span"/>
          <w:rFonts w:eastAsiaTheme="majorEastAsia"/>
        </w:rPr>
        <w:t xml:space="preserve"> for more information.</w:t>
      </w:r>
    </w:p>
    <w:p w:rsidR="008F6926" w:rsidRPr="00B94FB1" w:rsidRDefault="008F6926" w:rsidP="00E3369B">
      <w:pPr>
        <w:pStyle w:val="Heading3"/>
        <w:rPr>
          <w:rFonts w:eastAsiaTheme="minorEastAsia"/>
        </w:rPr>
      </w:pPr>
      <w:bookmarkStart w:id="1075" w:name="_Configure_the_Live"/>
      <w:bookmarkStart w:id="1076" w:name="_Toc313796649"/>
      <w:bookmarkStart w:id="1077" w:name="_Toc332632102"/>
      <w:bookmarkEnd w:id="1075"/>
      <w:r>
        <w:t>Configur</w:t>
      </w:r>
      <w:r w:rsidR="007255E6">
        <w:t>ing</w:t>
      </w:r>
      <w:r>
        <w:t xml:space="preserve"> the Live Stream </w:t>
      </w:r>
      <w:r w:rsidRPr="00E64B40">
        <w:t>Parameters</w:t>
      </w:r>
      <w:r>
        <w:t xml:space="preserve"> in the KMC</w:t>
      </w:r>
      <w:bookmarkEnd w:id="1076"/>
      <w:bookmarkEnd w:id="1077"/>
    </w:p>
    <w:p w:rsidR="008F6926" w:rsidRPr="0045257B" w:rsidRDefault="008F6926" w:rsidP="009428D3">
      <w:pPr>
        <w:pStyle w:val="Procedure"/>
        <w:pPrChange w:id="1078" w:author="Debbie Zioni" w:date="2012-08-15T20:03:00Z">
          <w:pPr>
            <w:pStyle w:val="Procedure"/>
          </w:pPr>
        </w:pPrChange>
      </w:pPr>
      <w:r>
        <w:t xml:space="preserve">To </w:t>
      </w:r>
      <w:bookmarkStart w:id="1079" w:name="Broadcasting_setup"/>
      <w:bookmarkEnd w:id="1079"/>
      <w:r>
        <w:t>configure the live stream parameters</w:t>
      </w:r>
    </w:p>
    <w:p w:rsidR="008F6926" w:rsidRPr="00486380" w:rsidRDefault="008F6926" w:rsidP="00292207">
      <w:pPr>
        <w:pStyle w:val="ListNumber"/>
        <w:numPr>
          <w:ilvl w:val="0"/>
          <w:numId w:val="7"/>
        </w:numPr>
      </w:pPr>
      <w:r w:rsidRPr="00486380">
        <w:t xml:space="preserve">Go the </w:t>
      </w:r>
      <w:r w:rsidRPr="005C7B20">
        <w:t>Content</w:t>
      </w:r>
      <w:r w:rsidRPr="00486380">
        <w:t xml:space="preserve"> tab in the KMC.</w:t>
      </w:r>
    </w:p>
    <w:p w:rsidR="008F6926" w:rsidRDefault="008F6926" w:rsidP="00123DCF">
      <w:pPr>
        <w:pStyle w:val="ListNumber"/>
      </w:pPr>
      <w:r>
        <w:t xml:space="preserve">Click on the </w:t>
      </w:r>
      <w:r w:rsidR="00263220">
        <w:t>L</w:t>
      </w:r>
      <w:r>
        <w:t xml:space="preserve">ive </w:t>
      </w:r>
      <w:r w:rsidR="00263220">
        <w:t>S</w:t>
      </w:r>
      <w:r>
        <w:t xml:space="preserve">tream </w:t>
      </w:r>
      <w:r w:rsidR="00263220">
        <w:t>E</w:t>
      </w:r>
      <w:r>
        <w:t>ntry in the Entries table.</w:t>
      </w:r>
    </w:p>
    <w:p w:rsidR="008F6926" w:rsidRDefault="008F6926" w:rsidP="00123DCF">
      <w:pPr>
        <w:pStyle w:val="ListNumber"/>
      </w:pPr>
      <w:r>
        <w:t xml:space="preserve">Select the </w:t>
      </w:r>
      <w:r w:rsidRPr="00BD44D1">
        <w:t>Live Stream</w:t>
      </w:r>
      <w:r>
        <w:t xml:space="preserve"> tab.</w:t>
      </w:r>
    </w:p>
    <w:p w:rsidR="00DF4091" w:rsidRDefault="009011F0">
      <w:pPr>
        <w:pStyle w:val="ListContinue"/>
      </w:pPr>
      <w:r w:rsidRPr="00E012C2">
        <w:rPr>
          <w:noProof/>
          <w:lang w:val="en-US" w:bidi="he-IL"/>
        </w:rPr>
        <w:drawing>
          <wp:inline distT="0" distB="0" distL="0" distR="0" wp14:anchorId="50EEECF3" wp14:editId="7905098E">
            <wp:extent cx="5943600" cy="34994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1.png"/>
                    <pic:cNvPicPr/>
                  </pic:nvPicPr>
                  <pic:blipFill>
                    <a:blip r:embed="rId197">
                      <a:extLst>
                        <a:ext uri="{28A0092B-C50C-407E-A947-70E740481C1C}">
                          <a14:useLocalDpi xmlns:a14="http://schemas.microsoft.com/office/drawing/2010/main" val="0"/>
                        </a:ext>
                      </a:extLst>
                    </a:blip>
                    <a:stretch>
                      <a:fillRect/>
                    </a:stretch>
                  </pic:blipFill>
                  <pic:spPr>
                    <a:xfrm>
                      <a:off x="0" y="0"/>
                      <a:ext cx="5943600" cy="3499485"/>
                    </a:xfrm>
                    <a:prstGeom prst="rect">
                      <a:avLst/>
                    </a:prstGeom>
                  </pic:spPr>
                </pic:pic>
              </a:graphicData>
            </a:graphic>
          </wp:inline>
        </w:drawing>
      </w:r>
    </w:p>
    <w:p w:rsidR="008217D2" w:rsidRDefault="009011F0">
      <w:pPr>
        <w:pStyle w:val="ListContinue"/>
      </w:pPr>
      <w:r>
        <w:rPr>
          <w:noProof/>
          <w:lang w:val="en-US" w:bidi="he-IL"/>
        </w:rPr>
        <w:drawing>
          <wp:inline distT="0" distB="0" distL="0" distR="0" wp14:anchorId="514C8046" wp14:editId="7EE1E8A6">
            <wp:extent cx="5353050" cy="1905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2.png"/>
                    <pic:cNvPicPr/>
                  </pic:nvPicPr>
                  <pic:blipFill>
                    <a:blip r:embed="rId198">
                      <a:extLst>
                        <a:ext uri="{28A0092B-C50C-407E-A947-70E740481C1C}">
                          <a14:useLocalDpi xmlns:a14="http://schemas.microsoft.com/office/drawing/2010/main" val="0"/>
                        </a:ext>
                      </a:extLst>
                    </a:blip>
                    <a:stretch>
                      <a:fillRect/>
                    </a:stretch>
                  </pic:blipFill>
                  <pic:spPr>
                    <a:xfrm>
                      <a:off x="0" y="0"/>
                      <a:ext cx="5353050" cy="1905000"/>
                    </a:xfrm>
                    <a:prstGeom prst="rect">
                      <a:avLst/>
                    </a:prstGeom>
                  </pic:spPr>
                </pic:pic>
              </a:graphicData>
            </a:graphic>
          </wp:inline>
        </w:drawing>
      </w:r>
    </w:p>
    <w:p w:rsidR="008F6926" w:rsidRDefault="008F6926" w:rsidP="00123DCF">
      <w:pPr>
        <w:pStyle w:val="ListNumber"/>
      </w:pPr>
      <w:r w:rsidRPr="00486380">
        <w:t xml:space="preserve">Set the </w:t>
      </w:r>
      <w:r w:rsidRPr="00BD44D1">
        <w:t>MBR</w:t>
      </w:r>
      <w:r w:rsidRPr="00486380">
        <w:t>.</w:t>
      </w:r>
      <w:r>
        <w:t xml:space="preserve"> (Optional)</w:t>
      </w:r>
      <w:r w:rsidRPr="00B94FB1">
        <w:t xml:space="preserve"> </w:t>
      </w:r>
    </w:p>
    <w:p w:rsidR="008F6926" w:rsidRDefault="008F6926" w:rsidP="00927D1E">
      <w:pPr>
        <w:pStyle w:val="ListNumber"/>
        <w:numPr>
          <w:ilvl w:val="1"/>
          <w:numId w:val="1"/>
        </w:numPr>
      </w:pPr>
      <w:r w:rsidRPr="003401ED">
        <w:t xml:space="preserve">When broadcasting with </w:t>
      </w:r>
      <w:r>
        <w:t>MBR</w:t>
      </w:r>
      <w:r w:rsidRPr="003401ED">
        <w:t xml:space="preserve"> the player will choose the most appropriate bitrate</w:t>
      </w:r>
      <w:r>
        <w:t xml:space="preserve"> to </w:t>
      </w:r>
      <w:r>
        <w:lastRenderedPageBreak/>
        <w:t>stream</w:t>
      </w:r>
      <w:r w:rsidRPr="003401ED">
        <w:t xml:space="preserve">. </w:t>
      </w:r>
      <w:r>
        <w:t>Be certain that</w:t>
      </w:r>
      <w:r w:rsidR="005D0818">
        <w:t xml:space="preserve"> </w:t>
      </w:r>
      <w:r w:rsidRPr="003401ED">
        <w:t>your client encoder is aligned with the same settings.</w:t>
      </w:r>
    </w:p>
    <w:p w:rsidR="008F6926" w:rsidRPr="00486380" w:rsidRDefault="008F6926" w:rsidP="00927D1E">
      <w:pPr>
        <w:pStyle w:val="ListNumber"/>
        <w:numPr>
          <w:ilvl w:val="1"/>
          <w:numId w:val="1"/>
        </w:numPr>
      </w:pPr>
      <w:r>
        <w:t xml:space="preserve">Determining the right bit rates for your Live Stream is generally dependent on the quality of your video, the size of the player your viewers will use, the bandwidth your client encoder computer has and the bandwidth of your viewers. It is common to have widths of </w:t>
      </w:r>
      <w:r w:rsidRPr="00A631C0">
        <w:t>240, 360, 480, 720</w:t>
      </w:r>
      <w:r>
        <w:t xml:space="preserve"> and</w:t>
      </w:r>
      <w:r w:rsidRPr="00A631C0">
        <w:t xml:space="preserve"> 1080</w:t>
      </w:r>
      <w:r>
        <w:t xml:space="preserve"> with HD content streaming. If you are broadcasting a webcam, it is generally best to use the default KMC settings. To get professional assistance, please contact Kaltura’s support.</w:t>
      </w:r>
    </w:p>
    <w:p w:rsidR="008F6926" w:rsidRDefault="008F6926" w:rsidP="00E3369B">
      <w:pPr>
        <w:pStyle w:val="Heading3"/>
      </w:pPr>
      <w:bookmarkStart w:id="1080" w:name="_Set_up_the_1"/>
      <w:bookmarkStart w:id="1081" w:name="_Toc313796650"/>
      <w:bookmarkStart w:id="1082" w:name="_Toc332632103"/>
      <w:bookmarkEnd w:id="1080"/>
      <w:r>
        <w:t>Set</w:t>
      </w:r>
      <w:r w:rsidR="007255E6">
        <w:t>ting</w:t>
      </w:r>
      <w:r>
        <w:t xml:space="preserve"> up the Broadcasting Computer</w:t>
      </w:r>
      <w:bookmarkEnd w:id="1081"/>
      <w:bookmarkEnd w:id="1082"/>
    </w:p>
    <w:p w:rsidR="008F6926" w:rsidRPr="000B366E" w:rsidRDefault="008F6926" w:rsidP="009428D3">
      <w:pPr>
        <w:pStyle w:val="Procedure"/>
        <w:pPrChange w:id="1083" w:author="Debbie Zioni" w:date="2012-08-15T20:03:00Z">
          <w:pPr>
            <w:pStyle w:val="Procedure"/>
          </w:pPr>
        </w:pPrChange>
      </w:pPr>
      <w:r>
        <w:t xml:space="preserve">To set up the </w:t>
      </w:r>
      <w:r w:rsidRPr="00B30AB1">
        <w:t>broadcasting</w:t>
      </w:r>
      <w:r>
        <w:t xml:space="preserve"> computer</w:t>
      </w:r>
    </w:p>
    <w:p w:rsidR="008F6926" w:rsidRPr="000B366E" w:rsidRDefault="008F6926" w:rsidP="00292207">
      <w:pPr>
        <w:pStyle w:val="ListNumber"/>
        <w:numPr>
          <w:ilvl w:val="0"/>
          <w:numId w:val="8"/>
        </w:numPr>
      </w:pPr>
      <w:r w:rsidRPr="000B366E">
        <w:t xml:space="preserve">Connect your camera </w:t>
      </w:r>
      <w:r w:rsidR="008D68F9">
        <w:t>/</w:t>
      </w:r>
      <w:r>
        <w:t xml:space="preserve">recording device </w:t>
      </w:r>
      <w:r w:rsidRPr="000B366E">
        <w:t>to the broadcasting computer.</w:t>
      </w:r>
    </w:p>
    <w:p w:rsidR="00B87CC6" w:rsidRDefault="008F6926" w:rsidP="00B0724F">
      <w:pPr>
        <w:pStyle w:val="ListNumber"/>
      </w:pPr>
      <w:r>
        <w:t>Run the Adobe Flash Media Live Encoder (FMLE).</w:t>
      </w:r>
    </w:p>
    <w:p w:rsidR="009011F0" w:rsidRDefault="00B87CC6" w:rsidP="009011F0">
      <w:pPr>
        <w:pStyle w:val="ListNumber"/>
      </w:pPr>
      <w:r w:rsidRPr="00E84A6E">
        <w:t xml:space="preserve">Select the relevant </w:t>
      </w:r>
      <w:r>
        <w:t xml:space="preserve">recording </w:t>
      </w:r>
      <w:r w:rsidRPr="00731442">
        <w:t>Device</w:t>
      </w:r>
      <w:r w:rsidRPr="00E84A6E">
        <w:t xml:space="preserve"> from the drop</w:t>
      </w:r>
      <w:r>
        <w:t>-</w:t>
      </w:r>
      <w:r w:rsidRPr="00E84A6E">
        <w:t xml:space="preserve">down </w:t>
      </w:r>
      <w:r>
        <w:t>menu.</w:t>
      </w:r>
      <w:r w:rsidR="006B0150">
        <w:t xml:space="preserve"> </w:t>
      </w:r>
      <w:r w:rsidR="009011F0">
        <w:t xml:space="preserve">Copy the details of the </w:t>
      </w:r>
      <w:r w:rsidR="009011F0" w:rsidRPr="00E84A6E">
        <w:t>live entry</w:t>
      </w:r>
      <w:r w:rsidR="009011F0">
        <w:t xml:space="preserve"> to the Flash Media Live Encoder. You can copy the details manually, or use the “Export XML to FME” option.</w:t>
      </w:r>
    </w:p>
    <w:p w:rsidR="008F6926" w:rsidRDefault="008F6926" w:rsidP="00927D1E">
      <w:pPr>
        <w:pStyle w:val="ListNumber"/>
        <w:numPr>
          <w:ilvl w:val="1"/>
          <w:numId w:val="1"/>
        </w:numPr>
      </w:pPr>
      <w:r w:rsidRPr="00E84A6E">
        <w:t xml:space="preserve">Enter </w:t>
      </w:r>
      <w:r>
        <w:t xml:space="preserve">or copy </w:t>
      </w:r>
      <w:r w:rsidRPr="00E84A6E">
        <w:t xml:space="preserve">the </w:t>
      </w:r>
      <w:r w:rsidRPr="00731442">
        <w:t>Primary URL</w:t>
      </w:r>
      <w:r>
        <w:t xml:space="preserve"> in the </w:t>
      </w:r>
      <w:r w:rsidRPr="00E54D7D">
        <w:t>FMS URL</w:t>
      </w:r>
      <w:r>
        <w:t xml:space="preserve"> field, and the </w:t>
      </w:r>
      <w:r w:rsidRPr="00731442">
        <w:t>Backup URL</w:t>
      </w:r>
      <w:r>
        <w:t xml:space="preserve"> in the </w:t>
      </w:r>
      <w:r w:rsidRPr="00E54D7D">
        <w:t>Secondary URL</w:t>
      </w:r>
      <w:r>
        <w:t xml:space="preserve"> as configured </w:t>
      </w:r>
      <w:r w:rsidRPr="00E84A6E">
        <w:t xml:space="preserve">in </w:t>
      </w:r>
      <w:r>
        <w:t>the KMC.</w:t>
      </w:r>
    </w:p>
    <w:p w:rsidR="008F6926" w:rsidRDefault="008F6926" w:rsidP="00927D1E">
      <w:pPr>
        <w:pStyle w:val="ListNumber"/>
        <w:numPr>
          <w:ilvl w:val="1"/>
          <w:numId w:val="1"/>
        </w:numPr>
      </w:pPr>
      <w:r>
        <w:t xml:space="preserve">Enter the </w:t>
      </w:r>
      <w:r w:rsidRPr="00731442">
        <w:t>Stream Name</w:t>
      </w:r>
      <w:r w:rsidRPr="00E84A6E">
        <w:t xml:space="preserve"> as displayed in </w:t>
      </w:r>
      <w:r>
        <w:t xml:space="preserve">the </w:t>
      </w:r>
      <w:r w:rsidRPr="00E84A6E">
        <w:t>KMC</w:t>
      </w:r>
      <w:r>
        <w:t>.</w:t>
      </w:r>
    </w:p>
    <w:p w:rsidR="00BF0850" w:rsidRDefault="008F6926" w:rsidP="00927D1E">
      <w:pPr>
        <w:pStyle w:val="ListNumber"/>
        <w:numPr>
          <w:ilvl w:val="1"/>
          <w:numId w:val="1"/>
        </w:numPr>
      </w:pPr>
      <w:r>
        <w:t xml:space="preserve">Enter the </w:t>
      </w:r>
      <w:r w:rsidRPr="00E54D7D">
        <w:t>MBR settings</w:t>
      </w:r>
      <w:r>
        <w:t xml:space="preserve"> if you have defined them. See</w:t>
      </w:r>
      <w:r w:rsidR="008D68F9">
        <w:t xml:space="preserve"> </w:t>
      </w:r>
      <w:hyperlink w:anchor="_Multiple_Bitrate_Encoding_1" w:history="1">
        <w:r w:rsidR="008D68F9" w:rsidRPr="008D68F9">
          <w:rPr>
            <w:rStyle w:val="Hyperlink"/>
          </w:rPr>
          <w:t>Multiple Bitrate Encoding</w:t>
        </w:r>
      </w:hyperlink>
      <w:r w:rsidR="008D68F9">
        <w:t>.</w:t>
      </w:r>
      <w:r w:rsidR="00F52770">
        <w:t xml:space="preserve"> </w:t>
      </w:r>
    </w:p>
    <w:p w:rsidR="00F52770" w:rsidRDefault="002E28BB" w:rsidP="00927D1E">
      <w:pPr>
        <w:pStyle w:val="ListNumber"/>
        <w:numPr>
          <w:ilvl w:val="1"/>
          <w:numId w:val="1"/>
        </w:numPr>
      </w:pPr>
      <w:r>
        <w:t>Use the Pres</w:t>
      </w:r>
      <w:r w:rsidR="0093235F">
        <w:t>et d</w:t>
      </w:r>
      <w:r w:rsidR="00F52770">
        <w:t>ropdown</w:t>
      </w:r>
      <w:r w:rsidR="0093235F">
        <w:t xml:space="preserve"> menu</w:t>
      </w:r>
      <w:r w:rsidR="001D2A6C">
        <w:t xml:space="preserve"> in the FMLE</w:t>
      </w:r>
      <w:r w:rsidR="00F52770">
        <w:t xml:space="preserve"> to </w:t>
      </w:r>
      <w:r w:rsidR="0093235F">
        <w:t xml:space="preserve">select </w:t>
      </w:r>
      <w:r w:rsidR="00F52770">
        <w:t>the MBR</w:t>
      </w:r>
      <w:r w:rsidR="0093235F">
        <w:t>.</w:t>
      </w:r>
    </w:p>
    <w:p w:rsidR="00BF0850" w:rsidRDefault="0093235F">
      <w:pPr>
        <w:pStyle w:val="ListNumber"/>
        <w:numPr>
          <w:ilvl w:val="0"/>
          <w:numId w:val="0"/>
        </w:numPr>
        <w:ind w:left="1320"/>
      </w:pPr>
      <w:r>
        <w:t>Enter the Bit Rates as configured in the KMC. If you select to Save to File, you must append %i to the</w:t>
      </w:r>
      <w:r w:rsidR="00225796">
        <w:t xml:space="preserve"> </w:t>
      </w:r>
      <w:r w:rsidR="00BF0850">
        <w:t>file name.</w:t>
      </w:r>
    </w:p>
    <w:tbl>
      <w:tblPr>
        <w:tblW w:w="9134" w:type="dxa"/>
        <w:tblLayout w:type="fixed"/>
        <w:tblCellMar>
          <w:top w:w="3402" w:type="dxa"/>
          <w:left w:w="3402" w:type="dxa"/>
          <w:bottom w:w="3402" w:type="dxa"/>
          <w:right w:w="3402" w:type="dxa"/>
        </w:tblCellMar>
        <w:tblLook w:val="0000" w:firstRow="0" w:lastRow="0" w:firstColumn="0" w:lastColumn="0" w:noHBand="0" w:noVBand="0"/>
      </w:tblPr>
      <w:tblGrid>
        <w:gridCol w:w="1020"/>
        <w:gridCol w:w="8114"/>
      </w:tblGrid>
      <w:tr w:rsidR="00BF0850" w:rsidRPr="00A75990" w:rsidTr="00927D1E">
        <w:trPr>
          <w:cantSplit/>
        </w:trPr>
        <w:tc>
          <w:tcPr>
            <w:tcW w:w="1020" w:type="dxa"/>
            <w:tcMar>
              <w:top w:w="0" w:type="dxa"/>
              <w:left w:w="62" w:type="dxa"/>
              <w:bottom w:w="0" w:type="dxa"/>
              <w:right w:w="62" w:type="dxa"/>
            </w:tcMar>
          </w:tcPr>
          <w:p w:rsidR="00BF0850" w:rsidRPr="00A75990" w:rsidRDefault="00BF0850" w:rsidP="00927D1E">
            <w:pPr>
              <w:pStyle w:val="Note"/>
            </w:pPr>
            <w:r>
              <w:rPr>
                <w:noProof/>
                <w:lang w:val="en-US" w:bidi="he-IL"/>
              </w:rPr>
              <w:drawing>
                <wp:inline distT="0" distB="0" distL="0" distR="0" wp14:anchorId="33781E2F" wp14:editId="222AC0BA">
                  <wp:extent cx="469392" cy="440055"/>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Icons.png"/>
                          <pic:cNvPicPr/>
                        </pic:nvPicPr>
                        <pic:blipFill>
                          <a:blip r:embed="rId20">
                            <a:extLst>
                              <a:ext uri="{28A0092B-C50C-407E-A947-70E740481C1C}">
                                <a14:useLocalDpi xmlns:a14="http://schemas.microsoft.com/office/drawing/2010/main" val="0"/>
                              </a:ext>
                            </a:extLst>
                          </a:blip>
                          <a:stretch>
                            <a:fillRect/>
                          </a:stretch>
                        </pic:blipFill>
                        <pic:spPr>
                          <a:xfrm>
                            <a:off x="0" y="0"/>
                            <a:ext cx="471233" cy="441781"/>
                          </a:xfrm>
                          <a:prstGeom prst="rect">
                            <a:avLst/>
                          </a:prstGeom>
                        </pic:spPr>
                      </pic:pic>
                    </a:graphicData>
                  </a:graphic>
                </wp:inline>
              </w:drawing>
            </w:r>
          </w:p>
        </w:tc>
        <w:tc>
          <w:tcPr>
            <w:tcW w:w="8114" w:type="dxa"/>
            <w:shd w:val="clear" w:color="auto" w:fill="F2F4D5"/>
            <w:tcMar>
              <w:top w:w="0" w:type="dxa"/>
              <w:left w:w="62" w:type="dxa"/>
              <w:bottom w:w="0" w:type="dxa"/>
              <w:right w:w="62" w:type="dxa"/>
            </w:tcMar>
          </w:tcPr>
          <w:p w:rsidR="00BF0850" w:rsidRPr="00A75990" w:rsidRDefault="00BF0850" w:rsidP="00927D1E">
            <w:pPr>
              <w:pStyle w:val="Note"/>
            </w:pPr>
            <w:r w:rsidRPr="00A75990">
              <w:rPr>
                <w:rStyle w:val="SpecialBold"/>
                <w:rFonts w:asciiTheme="minorBidi" w:hAnsiTheme="minorBidi" w:cstheme="minorBidi"/>
              </w:rPr>
              <w:t>NOTE:</w:t>
            </w:r>
            <w:r>
              <w:rPr>
                <w:rStyle w:val="SpecialBold"/>
                <w:rFonts w:asciiTheme="minorBidi" w:hAnsiTheme="minorBidi" w:cstheme="minorBidi"/>
              </w:rPr>
              <w:t xml:space="preserve"> </w:t>
            </w:r>
            <w:r>
              <w:t>When using the FMLE, the Stream name includes the %i. If you are using an encoder other the FMLE, you must append ” _1” to the Stream name.</w:t>
            </w:r>
          </w:p>
        </w:tc>
      </w:tr>
    </w:tbl>
    <w:p w:rsidR="00BF0850" w:rsidRDefault="00BF0850">
      <w:pPr>
        <w:pStyle w:val="ListNumber"/>
      </w:pPr>
      <w:r>
        <w:t xml:space="preserve">Click Connect. </w:t>
      </w:r>
    </w:p>
    <w:p w:rsidR="008F6926" w:rsidRPr="009C1A2C" w:rsidRDefault="008F6926" w:rsidP="00927D1E">
      <w:pPr>
        <w:pStyle w:val="ListNumber"/>
        <w:numPr>
          <w:ilvl w:val="0"/>
          <w:numId w:val="3"/>
        </w:numPr>
      </w:pPr>
      <w:r w:rsidRPr="009C1A2C">
        <w:t>Enter the</w:t>
      </w:r>
      <w:r w:rsidR="001C1270" w:rsidRPr="009C1A2C">
        <w:t xml:space="preserve"> Broadc</w:t>
      </w:r>
      <w:r w:rsidR="0068524A" w:rsidRPr="009C1A2C">
        <w:t>a</w:t>
      </w:r>
      <w:r w:rsidR="001C1270" w:rsidRPr="009C1A2C">
        <w:t>sting credentials,</w:t>
      </w:r>
      <w:r w:rsidRPr="009C1A2C">
        <w:t xml:space="preserve"> </w:t>
      </w:r>
      <w:r w:rsidR="001C1270" w:rsidRPr="009C1A2C">
        <w:t>(</w:t>
      </w:r>
      <w:r w:rsidRPr="009C1A2C">
        <w:t xml:space="preserve">User Name and </w:t>
      </w:r>
      <w:r w:rsidR="001C1270" w:rsidRPr="009C1A2C">
        <w:t>Passwor</w:t>
      </w:r>
      <w:r w:rsidR="0068524A" w:rsidRPr="009C1A2C">
        <w:t>d</w:t>
      </w:r>
      <w:r w:rsidR="001C1270" w:rsidRPr="009C1A2C">
        <w:t xml:space="preserve">) </w:t>
      </w:r>
      <w:r w:rsidRPr="009C1A2C">
        <w:t>as configured in the KMC</w:t>
      </w:r>
      <w:r w:rsidR="001C1270" w:rsidRPr="009C1A2C">
        <w:t xml:space="preserve"> Live Stream tab </w:t>
      </w:r>
      <w:r w:rsidRPr="009C1A2C">
        <w:t>and click OK.</w:t>
      </w:r>
      <w:r w:rsidR="0093235F">
        <w:t xml:space="preserve"> The system will prompt you twice for the Broadcasting credentials.</w:t>
      </w:r>
    </w:p>
    <w:p w:rsidR="008F6926" w:rsidRPr="005127A9" w:rsidRDefault="008F6926" w:rsidP="002E28BB">
      <w:pPr>
        <w:rPr>
          <w:vertAlign w:val="subscript"/>
        </w:rPr>
      </w:pPr>
      <w:r w:rsidRPr="004734EF">
        <w:rPr>
          <w:noProof/>
          <w:lang w:val="en-US" w:bidi="he-IL"/>
        </w:rPr>
        <w:lastRenderedPageBreak/>
        <mc:AlternateContent>
          <mc:Choice Requires="wps">
            <w:drawing>
              <wp:anchor distT="0" distB="0" distL="114300" distR="114300" simplePos="0" relativeHeight="251577344" behindDoc="0" locked="0" layoutInCell="1" allowOverlap="1" wp14:anchorId="5D305644" wp14:editId="226A5F79">
                <wp:simplePos x="0" y="0"/>
                <wp:positionH relativeFrom="column">
                  <wp:posOffset>2411730</wp:posOffset>
                </wp:positionH>
                <wp:positionV relativeFrom="paragraph">
                  <wp:posOffset>1285875</wp:posOffset>
                </wp:positionV>
                <wp:extent cx="1239520" cy="634365"/>
                <wp:effectExtent l="0" t="0" r="17780" b="13335"/>
                <wp:wrapNone/>
                <wp:docPr id="11"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9520" cy="63436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 o:spid="_x0000_s1026" style="position:absolute;margin-left:189.9pt;margin-top:101.25pt;width:97.6pt;height:49.95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" filled="f" strokecolor="red" strokeweight="1.5pt"/>
            </w:pict>
          </mc:Fallback>
        </mc:AlternateContent>
      </w:r>
      <w:r w:rsidR="0027459B">
        <w:rPr>
          <w:noProof/>
          <w:lang w:val="en-US" w:bidi="he-IL"/>
        </w:rPr>
        <w:drawing>
          <wp:inline distT="0" distB="0" distL="0" distR="0" wp14:anchorId="65DD6698" wp14:editId="79B5B38D">
            <wp:extent cx="5943600" cy="32099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_fmle.png"/>
                    <pic:cNvPicPr/>
                  </pic:nvPicPr>
                  <pic:blipFill>
                    <a:blip r:embed="rId199">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rsidR="008F6926" w:rsidRPr="00B94FB1" w:rsidRDefault="008F6926">
      <w:pPr>
        <w:pStyle w:val="ListNumber"/>
      </w:pPr>
      <w:r>
        <w:t xml:space="preserve">Click </w:t>
      </w:r>
      <w:r w:rsidRPr="00605A43">
        <w:t>Star</w:t>
      </w:r>
      <w:r>
        <w:t xml:space="preserve">t. </w:t>
      </w:r>
    </w:p>
    <w:p w:rsidR="008F6926" w:rsidRPr="00E84A6E" w:rsidRDefault="008F6926">
      <w:pPr>
        <w:pStyle w:val="ListContinue"/>
      </w:pPr>
      <w:r w:rsidRPr="00B94FB1">
        <w:t>Y</w:t>
      </w:r>
      <w:r w:rsidRPr="00605A43">
        <w:t>ou are now broadcasting</w:t>
      </w:r>
      <w:r>
        <w:t xml:space="preserve"> live.</w:t>
      </w:r>
    </w:p>
    <w:p w:rsidR="008F6926" w:rsidRPr="00011711" w:rsidRDefault="008F6926" w:rsidP="00A1231B">
      <w:pPr>
        <w:pStyle w:val="ListNumber"/>
      </w:pPr>
      <w:r w:rsidRPr="00E84A6E">
        <w:t xml:space="preserve">When </w:t>
      </w:r>
      <w:r>
        <w:t>your b</w:t>
      </w:r>
      <w:r w:rsidRPr="00E84A6E">
        <w:t>roadcast is finished</w:t>
      </w:r>
      <w:r>
        <w:t xml:space="preserve">, click </w:t>
      </w:r>
      <w:r w:rsidRPr="00B94FB1">
        <w:t>Stop</w:t>
      </w:r>
      <w:r w:rsidR="0068524A">
        <w:t>.</w:t>
      </w:r>
    </w:p>
    <w:p w:rsidR="008F6926" w:rsidRPr="00E64B40" w:rsidRDefault="008F6926" w:rsidP="00E3369B">
      <w:pPr>
        <w:pStyle w:val="Heading3"/>
      </w:pPr>
      <w:bookmarkStart w:id="1084" w:name="_View_the_Broadcasting"/>
      <w:bookmarkStart w:id="1085" w:name="_Toc313796651"/>
      <w:bookmarkStart w:id="1086" w:name="_Toc332632104"/>
      <w:bookmarkEnd w:id="1084"/>
      <w:r w:rsidRPr="00E64B40">
        <w:t>View</w:t>
      </w:r>
      <w:r w:rsidR="007255E6">
        <w:t>ing</w:t>
      </w:r>
      <w:r w:rsidRPr="00E64B40">
        <w:t xml:space="preserve"> the Broadcasting Setup (Optional)</w:t>
      </w:r>
      <w:bookmarkEnd w:id="1085"/>
      <w:bookmarkEnd w:id="1086"/>
    </w:p>
    <w:p w:rsidR="008F6926" w:rsidRPr="0045257B" w:rsidRDefault="008F6926" w:rsidP="009428D3">
      <w:pPr>
        <w:pStyle w:val="Procedure"/>
        <w:pPrChange w:id="1087" w:author="Debbie Zioni" w:date="2012-08-15T20:03:00Z">
          <w:pPr>
            <w:pStyle w:val="Procedure"/>
          </w:pPr>
        </w:pPrChange>
      </w:pPr>
      <w:r>
        <w:t>To view the  broadcasting setup</w:t>
      </w:r>
      <w:bookmarkStart w:id="1088" w:name="Viewing_setup"/>
      <w:bookmarkEnd w:id="1088"/>
    </w:p>
    <w:p w:rsidR="008F6926" w:rsidRDefault="008F6926" w:rsidP="00292207">
      <w:pPr>
        <w:pStyle w:val="ListNumber"/>
        <w:numPr>
          <w:ilvl w:val="0"/>
          <w:numId w:val="31"/>
        </w:numPr>
      </w:pPr>
      <w:r>
        <w:t xml:space="preserve">Return to the KMC and select the </w:t>
      </w:r>
      <w:r w:rsidRPr="005C7B20">
        <w:t xml:space="preserve">Content </w:t>
      </w:r>
      <w:r>
        <w:t>tab</w:t>
      </w:r>
      <w:r w:rsidR="007702A4">
        <w:t>.</w:t>
      </w:r>
    </w:p>
    <w:p w:rsidR="008F6926" w:rsidRDefault="008F6926" w:rsidP="00B0724F">
      <w:pPr>
        <w:pStyle w:val="ListNumber"/>
      </w:pPr>
      <w:r>
        <w:t>In</w:t>
      </w:r>
      <w:r w:rsidRPr="00F81E51">
        <w:t xml:space="preserve"> </w:t>
      </w:r>
      <w:r>
        <w:t xml:space="preserve">the </w:t>
      </w:r>
      <w:r w:rsidRPr="00F81E51">
        <w:t>KMC</w:t>
      </w:r>
      <w:r>
        <w:t xml:space="preserve"> Entries Table, click the </w:t>
      </w:r>
      <w:r w:rsidRPr="005C7B20">
        <w:t>Preview &amp; Embed</w:t>
      </w:r>
      <w:r>
        <w:t xml:space="preserve"> l</w:t>
      </w:r>
      <w:r w:rsidRPr="00F81E51">
        <w:t xml:space="preserve">ink </w:t>
      </w:r>
      <w:r>
        <w:t>for the live stream entry</w:t>
      </w:r>
      <w:r w:rsidRPr="00F81E51">
        <w:t>.</w:t>
      </w:r>
    </w:p>
    <w:p w:rsidR="008F6926" w:rsidRPr="00F81E51" w:rsidRDefault="0027459B" w:rsidP="005127A9">
      <w:r w:rsidRPr="005127A9">
        <w:rPr>
          <w:noProof/>
          <w:szCs w:val="22"/>
          <w:lang w:val="en-US" w:bidi="he-IL"/>
        </w:rPr>
        <w:lastRenderedPageBreak/>
        <w:drawing>
          <wp:inline distT="0" distB="0" distL="0" distR="0" wp14:anchorId="4145D813" wp14:editId="2F7F3276">
            <wp:extent cx="5180953" cy="6038096"/>
            <wp:effectExtent l="0" t="0" r="127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_air.png"/>
                    <pic:cNvPicPr/>
                  </pic:nvPicPr>
                  <pic:blipFill>
                    <a:blip r:embed="rId200">
                      <a:extLst>
                        <a:ext uri="{28A0092B-C50C-407E-A947-70E740481C1C}">
                          <a14:useLocalDpi xmlns:a14="http://schemas.microsoft.com/office/drawing/2010/main" val="0"/>
                        </a:ext>
                      </a:extLst>
                    </a:blip>
                    <a:stretch>
                      <a:fillRect/>
                    </a:stretch>
                  </pic:blipFill>
                  <pic:spPr>
                    <a:xfrm>
                      <a:off x="0" y="0"/>
                      <a:ext cx="5180953" cy="6038096"/>
                    </a:xfrm>
                    <a:prstGeom prst="rect">
                      <a:avLst/>
                    </a:prstGeom>
                  </pic:spPr>
                </pic:pic>
              </a:graphicData>
            </a:graphic>
          </wp:inline>
        </w:drawing>
      </w:r>
      <w:r w:rsidR="008F6926">
        <w:br/>
      </w:r>
    </w:p>
    <w:p w:rsidR="008F6926" w:rsidRPr="00F81E51" w:rsidRDefault="008F6926">
      <w:pPr>
        <w:pStyle w:val="ListNumber"/>
      </w:pPr>
      <w:r w:rsidRPr="00F81E51">
        <w:t xml:space="preserve">Select the player </w:t>
      </w:r>
      <w:r>
        <w:t xml:space="preserve">from the drop-down menu and copy the </w:t>
      </w:r>
      <w:r w:rsidRPr="001A58FC">
        <w:t>Embed Code</w:t>
      </w:r>
      <w:r w:rsidRPr="00F81E51">
        <w:t>.</w:t>
      </w:r>
    </w:p>
    <w:p w:rsidR="008F6926" w:rsidRPr="00F81E51" w:rsidRDefault="008F6926">
      <w:pPr>
        <w:pStyle w:val="ListNumber"/>
      </w:pPr>
      <w:r>
        <w:t xml:space="preserve">Paste the </w:t>
      </w:r>
      <w:r w:rsidRPr="001A58FC">
        <w:t>Embed Cod</w:t>
      </w:r>
      <w:r w:rsidRPr="00F81E51">
        <w:t>e within an HTML page</w:t>
      </w:r>
      <w:r>
        <w:t>.</w:t>
      </w:r>
    </w:p>
    <w:p w:rsidR="008F6926" w:rsidRPr="00E37C14" w:rsidRDefault="008F6926">
      <w:pPr>
        <w:pStyle w:val="ListNumber"/>
      </w:pPr>
      <w:r w:rsidRPr="00F81E51">
        <w:t xml:space="preserve">Browse to the page where the embed code was inserted and press </w:t>
      </w:r>
      <w:r w:rsidRPr="00B94FB1">
        <w:t>Play</w:t>
      </w:r>
      <w:r>
        <w:t xml:space="preserve"> </w:t>
      </w:r>
      <w:r w:rsidRPr="00F81E51">
        <w:t>on the video player.</w:t>
      </w:r>
    </w:p>
    <w:p w:rsidR="008F6926" w:rsidRPr="00525731" w:rsidRDefault="008F6926" w:rsidP="00E3369B">
      <w:pPr>
        <w:pStyle w:val="Heading3"/>
      </w:pPr>
      <w:bookmarkStart w:id="1089" w:name="_Toc305925317"/>
      <w:bookmarkStart w:id="1090" w:name="_Toc332632105"/>
      <w:r w:rsidRPr="00525731">
        <w:t>A</w:t>
      </w:r>
      <w:r>
        <w:t xml:space="preserve">dvanced </w:t>
      </w:r>
      <w:r w:rsidR="00392410">
        <w:t xml:space="preserve">Live Streaming </w:t>
      </w:r>
      <w:r>
        <w:t>Configuration Options</w:t>
      </w:r>
      <w:bookmarkStart w:id="1091" w:name="Advanced_configuration_options"/>
      <w:bookmarkEnd w:id="1089"/>
      <w:bookmarkEnd w:id="1090"/>
      <w:bookmarkEnd w:id="1091"/>
    </w:p>
    <w:p w:rsidR="008F6926" w:rsidRPr="009B2CB5" w:rsidRDefault="008F6926">
      <w:r>
        <w:t xml:space="preserve">There are multiple </w:t>
      </w:r>
      <w:r w:rsidRPr="009B2CB5">
        <w:t xml:space="preserve">factors that </w:t>
      </w:r>
      <w:r>
        <w:t xml:space="preserve">can </w:t>
      </w:r>
      <w:r w:rsidRPr="009B2CB5">
        <w:t xml:space="preserve">influence the video quality for live streaming. </w:t>
      </w:r>
      <w:r>
        <w:t xml:space="preserve">To </w:t>
      </w:r>
      <w:r w:rsidRPr="009B2CB5">
        <w:t xml:space="preserve">receive good results </w:t>
      </w:r>
      <w:r>
        <w:t>you should optimize the settings based on your</w:t>
      </w:r>
      <w:r w:rsidRPr="009B2CB5">
        <w:t xml:space="preserve"> specific needs.</w:t>
      </w:r>
    </w:p>
    <w:p w:rsidR="00392410" w:rsidRDefault="008F6926">
      <w:r w:rsidRPr="009B2CB5">
        <w:t xml:space="preserve">The </w:t>
      </w:r>
      <w:r>
        <w:t xml:space="preserve">following </w:t>
      </w:r>
      <w:r w:rsidRPr="009B2CB5">
        <w:t xml:space="preserve">table can be used as a </w:t>
      </w:r>
      <w:r>
        <w:t xml:space="preserve">starting point for optimization and setup. A </w:t>
      </w:r>
      <w:r w:rsidRPr="009B2CB5">
        <w:t>rough estimate</w:t>
      </w:r>
      <w:r>
        <w:t xml:space="preserve"> is provided</w:t>
      </w:r>
      <w:r w:rsidRPr="009B2CB5">
        <w:t xml:space="preserve"> for the different factors</w:t>
      </w:r>
      <w:r>
        <w:t>,</w:t>
      </w:r>
      <w:r w:rsidRPr="009B2CB5">
        <w:t xml:space="preserve"> based on the video dimensions.</w:t>
      </w:r>
    </w:p>
    <w:tbl>
      <w:tblPr>
        <w:tblW w:w="8190" w:type="dxa"/>
        <w:tblInd w:w="108" w:type="dxa"/>
        <w:tblBorders>
          <w:top w:val="single" w:sz="4" w:space="0" w:color="C5C5C5"/>
          <w:left w:val="single" w:sz="4" w:space="0" w:color="C5C5C5"/>
          <w:bottom w:val="single" w:sz="4" w:space="0" w:color="C5C5C5"/>
          <w:right w:val="single" w:sz="4" w:space="0" w:color="C5C5C5"/>
          <w:insideH w:val="single" w:sz="4" w:space="0" w:color="C5C5C5"/>
          <w:insideV w:val="single" w:sz="4" w:space="0" w:color="C5C5C5"/>
        </w:tblBorders>
        <w:tblLook w:val="04A0" w:firstRow="1" w:lastRow="0" w:firstColumn="1" w:lastColumn="0" w:noHBand="0" w:noVBand="1"/>
      </w:tblPr>
      <w:tblGrid>
        <w:gridCol w:w="1345"/>
        <w:gridCol w:w="1164"/>
        <w:gridCol w:w="1460"/>
        <w:gridCol w:w="1460"/>
        <w:gridCol w:w="1460"/>
        <w:gridCol w:w="1301"/>
      </w:tblGrid>
      <w:tr w:rsidR="00FD304A" w:rsidRPr="00A75990" w:rsidTr="00FD304A">
        <w:trPr>
          <w:cantSplit/>
          <w:tblHeader/>
        </w:trPr>
        <w:tc>
          <w:tcPr>
            <w:tcW w:w="1345"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FD304A" w:rsidRPr="008F01DA" w:rsidRDefault="00FD304A" w:rsidP="008F01DA">
            <w:pPr>
              <w:pStyle w:val="TableHeading"/>
              <w:rPr>
                <w:sz w:val="18"/>
                <w:szCs w:val="18"/>
              </w:rPr>
            </w:pPr>
            <w:r w:rsidRPr="008F01DA">
              <w:rPr>
                <w:sz w:val="18"/>
                <w:szCs w:val="18"/>
              </w:rPr>
              <w:lastRenderedPageBreak/>
              <w:t>Video Dimensions</w:t>
            </w:r>
          </w:p>
        </w:tc>
        <w:tc>
          <w:tcPr>
            <w:tcW w:w="1164"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FD304A" w:rsidRPr="008F01DA" w:rsidRDefault="00FD304A" w:rsidP="008F01DA">
            <w:pPr>
              <w:pStyle w:val="TableHeading"/>
              <w:rPr>
                <w:bCs/>
                <w:sz w:val="18"/>
                <w:szCs w:val="18"/>
              </w:rPr>
            </w:pPr>
            <w:r w:rsidRPr="008F01DA">
              <w:rPr>
                <w:sz w:val="18"/>
                <w:szCs w:val="18"/>
              </w:rPr>
              <w:t xml:space="preserve">Bitrate </w:t>
            </w:r>
            <w:r w:rsidRPr="008F01DA">
              <w:rPr>
                <w:sz w:val="18"/>
                <w:szCs w:val="18"/>
              </w:rPr>
              <w:br/>
              <w:t>Required</w:t>
            </w:r>
          </w:p>
          <w:p w:rsidR="00FD304A" w:rsidRPr="008F01DA" w:rsidRDefault="00FD304A" w:rsidP="008F01DA">
            <w:pPr>
              <w:pStyle w:val="TableHeading"/>
              <w:rPr>
                <w:sz w:val="18"/>
                <w:szCs w:val="18"/>
              </w:rPr>
            </w:pPr>
            <w:r w:rsidRPr="008F01DA">
              <w:rPr>
                <w:sz w:val="18"/>
                <w:szCs w:val="18"/>
              </w:rPr>
              <w:t>(Mbps)</w:t>
            </w:r>
            <w:r w:rsidRPr="008F01DA">
              <w:rPr>
                <w:sz w:val="18"/>
                <w:szCs w:val="18"/>
              </w:rPr>
              <w:br/>
            </w:r>
          </w:p>
        </w:tc>
        <w:tc>
          <w:tcPr>
            <w:tcW w:w="1460"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FD304A" w:rsidRPr="008F01DA" w:rsidRDefault="00FD304A" w:rsidP="008F01DA">
            <w:pPr>
              <w:pStyle w:val="TableHeading"/>
              <w:rPr>
                <w:sz w:val="18"/>
                <w:szCs w:val="18"/>
              </w:rPr>
            </w:pPr>
            <w:r w:rsidRPr="008F01DA">
              <w:rPr>
                <w:sz w:val="18"/>
                <w:szCs w:val="18"/>
              </w:rPr>
              <w:t>Camera Requirements</w:t>
            </w:r>
          </w:p>
        </w:tc>
        <w:tc>
          <w:tcPr>
            <w:tcW w:w="1460"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FD304A" w:rsidRPr="008F01DA" w:rsidRDefault="00FD304A" w:rsidP="008F01DA">
            <w:pPr>
              <w:pStyle w:val="TableHeading"/>
              <w:rPr>
                <w:sz w:val="18"/>
                <w:szCs w:val="18"/>
              </w:rPr>
            </w:pPr>
            <w:r w:rsidRPr="008F01DA">
              <w:rPr>
                <w:sz w:val="18"/>
                <w:szCs w:val="18"/>
              </w:rPr>
              <w:t>FMLE HW Requirements</w:t>
            </w:r>
          </w:p>
        </w:tc>
        <w:tc>
          <w:tcPr>
            <w:tcW w:w="1460"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FD304A" w:rsidRPr="008F01DA" w:rsidRDefault="00FD304A" w:rsidP="008F01DA">
            <w:pPr>
              <w:pStyle w:val="TableHeading"/>
              <w:rPr>
                <w:sz w:val="18"/>
                <w:szCs w:val="18"/>
              </w:rPr>
            </w:pPr>
            <w:r w:rsidRPr="008F01DA">
              <w:rPr>
                <w:sz w:val="18"/>
                <w:szCs w:val="18"/>
              </w:rPr>
              <w:t>Broadcaster</w:t>
            </w:r>
            <w:r w:rsidRPr="008F01DA">
              <w:rPr>
                <w:sz w:val="18"/>
                <w:szCs w:val="18"/>
              </w:rPr>
              <w:br/>
              <w:t>Uplink,</w:t>
            </w:r>
            <w:r w:rsidRPr="008F01DA">
              <w:rPr>
                <w:sz w:val="18"/>
                <w:szCs w:val="18"/>
              </w:rPr>
              <w:br/>
              <w:t>Viewer Downlink</w:t>
            </w:r>
            <w:r w:rsidRPr="008F01DA">
              <w:rPr>
                <w:sz w:val="18"/>
                <w:szCs w:val="18"/>
              </w:rPr>
              <w:br/>
              <w:t>Requirements</w:t>
            </w:r>
            <w:r w:rsidRPr="008F01DA">
              <w:rPr>
                <w:sz w:val="18"/>
                <w:szCs w:val="18"/>
              </w:rPr>
              <w:br/>
              <w:t>(Mbps)</w:t>
            </w:r>
          </w:p>
        </w:tc>
        <w:tc>
          <w:tcPr>
            <w:tcW w:w="1301"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FD304A" w:rsidRPr="008F01DA" w:rsidRDefault="00FD304A" w:rsidP="008F01DA">
            <w:pPr>
              <w:pStyle w:val="TableHeading"/>
              <w:rPr>
                <w:sz w:val="18"/>
                <w:szCs w:val="18"/>
              </w:rPr>
            </w:pPr>
            <w:r w:rsidRPr="008F01DA">
              <w:rPr>
                <w:sz w:val="18"/>
                <w:szCs w:val="18"/>
              </w:rPr>
              <w:t>Throughput example</w:t>
            </w:r>
            <w:r w:rsidRPr="008F01DA">
              <w:rPr>
                <w:sz w:val="18"/>
                <w:szCs w:val="18"/>
              </w:rPr>
              <w:br/>
              <w:t xml:space="preserve">for 1000 concurrent viewers of </w:t>
            </w:r>
            <w:r w:rsidRPr="008F01DA">
              <w:rPr>
                <w:sz w:val="18"/>
                <w:szCs w:val="18"/>
              </w:rPr>
              <w:br/>
              <w:t>1 hour broadcast</w:t>
            </w:r>
          </w:p>
        </w:tc>
      </w:tr>
      <w:tr w:rsidR="00FD304A" w:rsidRPr="00A75990" w:rsidTr="008F01DA">
        <w:tc>
          <w:tcPr>
            <w:tcW w:w="1345" w:type="dxa"/>
            <w:tcBorders>
              <w:top w:val="single" w:sz="4" w:space="0" w:color="C5C5C5"/>
              <w:bottom w:val="single" w:sz="4" w:space="0" w:color="C5C5C5"/>
            </w:tcBorders>
          </w:tcPr>
          <w:p w:rsidR="00FD304A" w:rsidRPr="00A75990" w:rsidRDefault="00FD304A" w:rsidP="005A0D16">
            <w:pPr>
              <w:pStyle w:val="TableBodyText"/>
            </w:pPr>
            <w:r w:rsidRPr="009B2CB5">
              <w:rPr>
                <w:rFonts w:asciiTheme="minorHAnsi" w:hAnsiTheme="minorHAnsi"/>
              </w:rPr>
              <w:t>320x240</w:t>
            </w:r>
          </w:p>
        </w:tc>
        <w:tc>
          <w:tcPr>
            <w:tcW w:w="1164" w:type="dxa"/>
            <w:tcBorders>
              <w:top w:val="single" w:sz="4" w:space="0" w:color="C5C5C5"/>
              <w:bottom w:val="single" w:sz="4" w:space="0" w:color="C5C5C5"/>
            </w:tcBorders>
          </w:tcPr>
          <w:p w:rsidR="00FD304A" w:rsidRPr="00A75990" w:rsidRDefault="00FD304A" w:rsidP="005A0D16">
            <w:pPr>
              <w:pStyle w:val="TableBodyText"/>
            </w:pPr>
            <w:r w:rsidRPr="009B2CB5">
              <w:rPr>
                <w:rFonts w:asciiTheme="minorHAnsi" w:hAnsiTheme="minorHAnsi"/>
              </w:rPr>
              <w:t>0.3</w:t>
            </w:r>
          </w:p>
        </w:tc>
        <w:tc>
          <w:tcPr>
            <w:tcW w:w="1460" w:type="dxa"/>
            <w:tcBorders>
              <w:top w:val="single" w:sz="4" w:space="0" w:color="C5C5C5"/>
              <w:bottom w:val="single" w:sz="4" w:space="0" w:color="C5C5C5"/>
            </w:tcBorders>
            <w:vAlign w:val="center"/>
          </w:tcPr>
          <w:p w:rsidR="00FD304A" w:rsidRPr="00A75990" w:rsidRDefault="00FD304A" w:rsidP="005A0D16">
            <w:pPr>
              <w:pStyle w:val="TableBodyText"/>
            </w:pPr>
            <w:r w:rsidRPr="009B2CB5">
              <w:rPr>
                <w:rFonts w:asciiTheme="minorHAnsi" w:hAnsiTheme="minorHAnsi"/>
              </w:rPr>
              <w:t>support frame size &amp;</w:t>
            </w:r>
            <w:r>
              <w:rPr>
                <w:rFonts w:asciiTheme="minorHAnsi" w:hAnsiTheme="minorHAnsi"/>
              </w:rPr>
              <w:t>b</w:t>
            </w:r>
            <w:r w:rsidRPr="009B2CB5">
              <w:rPr>
                <w:rFonts w:asciiTheme="minorHAnsi" w:hAnsiTheme="minorHAnsi"/>
              </w:rPr>
              <w:t>itrate</w:t>
            </w:r>
          </w:p>
        </w:tc>
        <w:tc>
          <w:tcPr>
            <w:tcW w:w="1460" w:type="dxa"/>
            <w:tcBorders>
              <w:top w:val="single" w:sz="4" w:space="0" w:color="C5C5C5"/>
              <w:bottom w:val="single" w:sz="4" w:space="0" w:color="C5C5C5"/>
            </w:tcBorders>
          </w:tcPr>
          <w:p w:rsidR="00FD304A" w:rsidRPr="00A75990" w:rsidRDefault="00FD304A" w:rsidP="005A0D16">
            <w:pPr>
              <w:pStyle w:val="TableBodyText"/>
            </w:pPr>
            <w:r w:rsidRPr="009B2CB5">
              <w:rPr>
                <w:rFonts w:asciiTheme="minorHAnsi" w:hAnsiTheme="minorHAnsi"/>
              </w:rPr>
              <w:t xml:space="preserve">Dual Core </w:t>
            </w:r>
            <w:r w:rsidRPr="009B2CB5">
              <w:rPr>
                <w:rFonts w:asciiTheme="minorHAnsi" w:hAnsiTheme="minorHAnsi"/>
              </w:rPr>
              <w:br/>
              <w:t>2GB RAM</w:t>
            </w:r>
          </w:p>
        </w:tc>
        <w:tc>
          <w:tcPr>
            <w:tcW w:w="1460" w:type="dxa"/>
            <w:tcBorders>
              <w:top w:val="single" w:sz="4" w:space="0" w:color="C5C5C5"/>
              <w:bottom w:val="single" w:sz="4" w:space="0" w:color="C5C5C5"/>
            </w:tcBorders>
          </w:tcPr>
          <w:p w:rsidR="00FD304A" w:rsidRPr="00A75990" w:rsidRDefault="00FD304A" w:rsidP="005A0D16">
            <w:pPr>
              <w:pStyle w:val="TableBodyText"/>
            </w:pPr>
            <w:r w:rsidRPr="009B2CB5">
              <w:rPr>
                <w:rFonts w:asciiTheme="minorHAnsi" w:hAnsiTheme="minorHAnsi"/>
              </w:rPr>
              <w:t>0.4</w:t>
            </w:r>
          </w:p>
        </w:tc>
        <w:tc>
          <w:tcPr>
            <w:tcW w:w="1301" w:type="dxa"/>
            <w:tcBorders>
              <w:top w:val="single" w:sz="4" w:space="0" w:color="C5C5C5"/>
              <w:bottom w:val="single" w:sz="4" w:space="0" w:color="C5C5C5"/>
            </w:tcBorders>
          </w:tcPr>
          <w:p w:rsidR="00FD304A" w:rsidRPr="00A75990" w:rsidRDefault="00FD304A" w:rsidP="005A0D16">
            <w:pPr>
              <w:pStyle w:val="TableBodyText"/>
            </w:pPr>
            <w:r w:rsidRPr="009B2CB5">
              <w:rPr>
                <w:rFonts w:asciiTheme="minorHAnsi" w:hAnsiTheme="minorHAnsi"/>
              </w:rPr>
              <w:t>135 GB</w:t>
            </w:r>
          </w:p>
        </w:tc>
      </w:tr>
      <w:tr w:rsidR="00FD304A" w:rsidRPr="00A75990" w:rsidTr="00FD304A">
        <w:tc>
          <w:tcPr>
            <w:tcW w:w="1345" w:type="dxa"/>
            <w:tcBorders>
              <w:top w:val="single" w:sz="4" w:space="0" w:color="C5C5C5"/>
            </w:tcBorders>
          </w:tcPr>
          <w:p w:rsidR="00FD304A" w:rsidRPr="00A75990" w:rsidRDefault="00FD304A" w:rsidP="005A0D16">
            <w:pPr>
              <w:pStyle w:val="TableBodyText"/>
            </w:pPr>
            <w:r w:rsidRPr="009B2CB5">
              <w:rPr>
                <w:rFonts w:asciiTheme="minorHAnsi" w:hAnsiTheme="minorHAnsi"/>
              </w:rPr>
              <w:t>640x480</w:t>
            </w:r>
          </w:p>
        </w:tc>
        <w:tc>
          <w:tcPr>
            <w:tcW w:w="1164" w:type="dxa"/>
            <w:tcBorders>
              <w:top w:val="single" w:sz="4" w:space="0" w:color="C5C5C5"/>
            </w:tcBorders>
          </w:tcPr>
          <w:p w:rsidR="00FD304A" w:rsidRPr="00A75990" w:rsidRDefault="00FD304A" w:rsidP="005A0D16">
            <w:pPr>
              <w:pStyle w:val="TableBodyText"/>
            </w:pPr>
            <w:r w:rsidRPr="009B2CB5">
              <w:rPr>
                <w:rFonts w:asciiTheme="minorHAnsi" w:hAnsiTheme="minorHAnsi"/>
              </w:rPr>
              <w:t>1.4</w:t>
            </w:r>
          </w:p>
        </w:tc>
        <w:tc>
          <w:tcPr>
            <w:tcW w:w="1460" w:type="dxa"/>
            <w:tcBorders>
              <w:top w:val="single" w:sz="4" w:space="0" w:color="C5C5C5"/>
            </w:tcBorders>
          </w:tcPr>
          <w:p w:rsidR="00FD304A" w:rsidRPr="00A75990" w:rsidRDefault="00FD304A" w:rsidP="005A0D16">
            <w:pPr>
              <w:pStyle w:val="TableBodyText"/>
            </w:pPr>
          </w:p>
        </w:tc>
        <w:tc>
          <w:tcPr>
            <w:tcW w:w="1460" w:type="dxa"/>
            <w:tcBorders>
              <w:top w:val="single" w:sz="4" w:space="0" w:color="C5C5C5"/>
            </w:tcBorders>
          </w:tcPr>
          <w:p w:rsidR="00FD304A" w:rsidRPr="00A75990" w:rsidRDefault="00FD304A" w:rsidP="005A0D16">
            <w:pPr>
              <w:pStyle w:val="TableBodyText"/>
            </w:pPr>
            <w:r w:rsidRPr="009B2CB5">
              <w:rPr>
                <w:rFonts w:asciiTheme="minorHAnsi" w:hAnsiTheme="minorHAnsi"/>
              </w:rPr>
              <w:t>Quad Core Xeon</w:t>
            </w:r>
            <w:r w:rsidRPr="009B2CB5">
              <w:rPr>
                <w:rFonts w:asciiTheme="minorHAnsi" w:hAnsiTheme="minorHAnsi"/>
              </w:rPr>
              <w:br/>
              <w:t>3GB RAM</w:t>
            </w:r>
          </w:p>
        </w:tc>
        <w:tc>
          <w:tcPr>
            <w:tcW w:w="1460" w:type="dxa"/>
            <w:tcBorders>
              <w:top w:val="single" w:sz="4" w:space="0" w:color="C5C5C5"/>
            </w:tcBorders>
          </w:tcPr>
          <w:p w:rsidR="00FD304A" w:rsidRPr="00A75990" w:rsidRDefault="00FD304A" w:rsidP="005A0D16">
            <w:pPr>
              <w:pStyle w:val="TableBodyText"/>
            </w:pPr>
            <w:r w:rsidRPr="009B2CB5">
              <w:rPr>
                <w:rFonts w:asciiTheme="minorHAnsi" w:hAnsiTheme="minorHAnsi"/>
              </w:rPr>
              <w:t>2</w:t>
            </w:r>
          </w:p>
        </w:tc>
        <w:tc>
          <w:tcPr>
            <w:tcW w:w="1301" w:type="dxa"/>
            <w:tcBorders>
              <w:top w:val="single" w:sz="4" w:space="0" w:color="C5C5C5"/>
            </w:tcBorders>
          </w:tcPr>
          <w:p w:rsidR="00FD304A" w:rsidRPr="00A75990" w:rsidRDefault="00FD304A" w:rsidP="005A0D16">
            <w:pPr>
              <w:pStyle w:val="TableBodyText"/>
            </w:pPr>
            <w:r w:rsidRPr="009B2CB5">
              <w:rPr>
                <w:rFonts w:asciiTheme="minorHAnsi" w:hAnsiTheme="minorHAnsi"/>
              </w:rPr>
              <w:t>630 GB</w:t>
            </w:r>
          </w:p>
        </w:tc>
      </w:tr>
      <w:tr w:rsidR="00FD304A" w:rsidRPr="00A75990" w:rsidTr="00FD304A">
        <w:tc>
          <w:tcPr>
            <w:tcW w:w="1345" w:type="dxa"/>
            <w:tcBorders>
              <w:top w:val="single" w:sz="4" w:space="0" w:color="C5C5C5"/>
            </w:tcBorders>
          </w:tcPr>
          <w:p w:rsidR="00FD304A" w:rsidRPr="009B2CB5" w:rsidRDefault="00FD304A" w:rsidP="005A0D16">
            <w:pPr>
              <w:pStyle w:val="TableBodyText"/>
              <w:rPr>
                <w:rFonts w:asciiTheme="minorHAnsi" w:hAnsiTheme="minorHAnsi"/>
              </w:rPr>
            </w:pPr>
            <w:r w:rsidRPr="009B2CB5">
              <w:rPr>
                <w:rFonts w:asciiTheme="minorHAnsi" w:hAnsiTheme="minorHAnsi"/>
              </w:rPr>
              <w:t>1024x720</w:t>
            </w:r>
          </w:p>
        </w:tc>
        <w:tc>
          <w:tcPr>
            <w:tcW w:w="1164" w:type="dxa"/>
            <w:tcBorders>
              <w:top w:val="single" w:sz="4" w:space="0" w:color="C5C5C5"/>
            </w:tcBorders>
          </w:tcPr>
          <w:p w:rsidR="00FD304A" w:rsidRPr="009B2CB5" w:rsidRDefault="00FD304A" w:rsidP="005A0D16">
            <w:pPr>
              <w:pStyle w:val="TableBodyText"/>
              <w:rPr>
                <w:rFonts w:asciiTheme="minorHAnsi" w:hAnsiTheme="minorHAnsi"/>
              </w:rPr>
            </w:pPr>
            <w:r w:rsidRPr="009B2CB5">
              <w:rPr>
                <w:rFonts w:asciiTheme="minorHAnsi" w:hAnsiTheme="minorHAnsi"/>
              </w:rPr>
              <w:t>3.5</w:t>
            </w:r>
          </w:p>
        </w:tc>
        <w:tc>
          <w:tcPr>
            <w:tcW w:w="1460" w:type="dxa"/>
            <w:tcBorders>
              <w:top w:val="single" w:sz="4" w:space="0" w:color="C5C5C5"/>
            </w:tcBorders>
          </w:tcPr>
          <w:p w:rsidR="00FD304A" w:rsidRPr="00A75990" w:rsidRDefault="00FD304A" w:rsidP="005A0D16">
            <w:pPr>
              <w:pStyle w:val="TableBodyText"/>
            </w:pPr>
          </w:p>
        </w:tc>
        <w:tc>
          <w:tcPr>
            <w:tcW w:w="1460" w:type="dxa"/>
            <w:tcBorders>
              <w:top w:val="single" w:sz="4" w:space="0" w:color="C5C5C5"/>
            </w:tcBorders>
          </w:tcPr>
          <w:p w:rsidR="00FD304A" w:rsidRPr="009B2CB5" w:rsidRDefault="00FD304A" w:rsidP="005A0D16">
            <w:pPr>
              <w:pStyle w:val="TableBodyText"/>
              <w:rPr>
                <w:rFonts w:asciiTheme="minorHAnsi" w:hAnsiTheme="minorHAnsi"/>
              </w:rPr>
            </w:pPr>
            <w:r w:rsidRPr="009B2CB5">
              <w:rPr>
                <w:rFonts w:asciiTheme="minorHAnsi" w:hAnsiTheme="minorHAnsi"/>
              </w:rPr>
              <w:t xml:space="preserve">8 Core </w:t>
            </w:r>
            <w:r w:rsidRPr="009B2CB5">
              <w:rPr>
                <w:rFonts w:asciiTheme="minorHAnsi" w:hAnsiTheme="minorHAnsi"/>
              </w:rPr>
              <w:br/>
              <w:t xml:space="preserve">Xeon </w:t>
            </w:r>
            <w:r w:rsidRPr="009B2CB5">
              <w:rPr>
                <w:rFonts w:asciiTheme="minorHAnsi" w:hAnsiTheme="minorHAnsi"/>
              </w:rPr>
              <w:br/>
              <w:t>3GB RAM</w:t>
            </w:r>
          </w:p>
        </w:tc>
        <w:tc>
          <w:tcPr>
            <w:tcW w:w="1460" w:type="dxa"/>
            <w:tcBorders>
              <w:top w:val="single" w:sz="4" w:space="0" w:color="C5C5C5"/>
            </w:tcBorders>
          </w:tcPr>
          <w:p w:rsidR="00FD304A" w:rsidRPr="009B2CB5" w:rsidRDefault="00FD304A" w:rsidP="005A0D16">
            <w:pPr>
              <w:pStyle w:val="TableBodyText"/>
              <w:rPr>
                <w:rFonts w:asciiTheme="minorHAnsi" w:hAnsiTheme="minorHAnsi"/>
              </w:rPr>
            </w:pPr>
            <w:r w:rsidRPr="009B2CB5">
              <w:rPr>
                <w:rFonts w:asciiTheme="minorHAnsi" w:hAnsiTheme="minorHAnsi"/>
              </w:rPr>
              <w:t>5</w:t>
            </w:r>
          </w:p>
        </w:tc>
        <w:tc>
          <w:tcPr>
            <w:tcW w:w="1301" w:type="dxa"/>
            <w:tcBorders>
              <w:top w:val="single" w:sz="4" w:space="0" w:color="C5C5C5"/>
            </w:tcBorders>
          </w:tcPr>
          <w:p w:rsidR="00FD304A" w:rsidRPr="009B2CB5" w:rsidRDefault="00FD304A" w:rsidP="005A0D16">
            <w:pPr>
              <w:pStyle w:val="TableBodyText"/>
              <w:rPr>
                <w:rFonts w:asciiTheme="minorHAnsi" w:hAnsiTheme="minorHAnsi"/>
              </w:rPr>
            </w:pPr>
            <w:r w:rsidRPr="009B2CB5">
              <w:rPr>
                <w:rFonts w:asciiTheme="minorHAnsi" w:hAnsiTheme="minorHAnsi"/>
              </w:rPr>
              <w:t>1600 GB</w:t>
            </w:r>
          </w:p>
        </w:tc>
      </w:tr>
    </w:tbl>
    <w:p w:rsidR="008F6926" w:rsidRDefault="008F6926" w:rsidP="008F01DA">
      <w:pPr>
        <w:rPr>
          <w:rStyle w:val="Hyperlink"/>
        </w:rPr>
      </w:pPr>
      <w:r w:rsidRPr="009B2CB5">
        <w:t xml:space="preserve">For </w:t>
      </w:r>
      <w:r w:rsidR="00FD304A">
        <w:t xml:space="preserve">more information about setting </w:t>
      </w:r>
      <w:r>
        <w:t>up these parameters in the Flash Media Live Encoder</w:t>
      </w:r>
      <w:r w:rsidRPr="009B2CB5">
        <w:t>, as well as additional advanced configuration options</w:t>
      </w:r>
      <w:r>
        <w:t>,</w:t>
      </w:r>
      <w:r w:rsidR="00FD304A">
        <w:t xml:space="preserve"> see </w:t>
      </w:r>
      <w:r>
        <w:t xml:space="preserve">the </w:t>
      </w:r>
      <w:hyperlink r:id="rId201" w:history="1">
        <w:r w:rsidRPr="00286CA2">
          <w:rPr>
            <w:rStyle w:val="Hyperlink"/>
            <w:rFonts w:cs="Arial"/>
          </w:rPr>
          <w:t>FMLE guide</w:t>
        </w:r>
      </w:hyperlink>
      <w:r w:rsidR="00286CA2">
        <w:t>.</w:t>
      </w:r>
    </w:p>
    <w:p w:rsidR="00400F78" w:rsidRPr="00870AED" w:rsidRDefault="00400F78" w:rsidP="00E54D7D">
      <w:pPr>
        <w:spacing w:after="200" w:line="276" w:lineRule="auto"/>
      </w:pPr>
      <w:r>
        <w:br w:type="page"/>
      </w:r>
    </w:p>
    <w:p w:rsidR="002B153C" w:rsidRDefault="002B153C" w:rsidP="008077DE">
      <w:pPr>
        <w:pStyle w:val="SuperHeading"/>
        <w:sectPr w:rsidR="002B153C" w:rsidSect="00E3369B">
          <w:pgSz w:w="12240" w:h="15840" w:code="1"/>
          <w:pgMar w:top="1440" w:right="1440" w:bottom="1440" w:left="1440" w:header="720" w:footer="720" w:gutter="0"/>
          <w:cols w:space="720"/>
          <w:docGrid w:linePitch="360"/>
        </w:sectPr>
      </w:pPr>
    </w:p>
    <w:p w:rsidR="008077DE" w:rsidRPr="00FD26C0" w:rsidRDefault="008077DE" w:rsidP="005D5EE7">
      <w:pPr>
        <w:pStyle w:val="SuperHeading"/>
      </w:pPr>
      <w:commentRangeStart w:id="1092"/>
      <w:r w:rsidRPr="00FD26C0">
        <w:lastRenderedPageBreak/>
        <w:t xml:space="preserve">Chapter </w:t>
      </w:r>
      <w:fldSimple w:instr="SEQ &quot;CHAPTER&quot;  \N \* MERGEFORMAT">
        <w:r w:rsidR="00D70539">
          <w:rPr>
            <w:noProof/>
          </w:rPr>
          <w:t>14</w:t>
        </w:r>
      </w:fldSimple>
      <w:commentRangeEnd w:id="1092"/>
      <w:r w:rsidR="005D5EE7">
        <w:rPr>
          <w:rStyle w:val="CommentReference"/>
          <w:caps w:val="0"/>
          <w:color w:val="666560"/>
          <w:spacing w:val="0"/>
        </w:rPr>
        <w:commentReference w:id="1092"/>
      </w:r>
    </w:p>
    <w:p w:rsidR="008077DE" w:rsidRPr="00E3369B" w:rsidRDefault="008077DE">
      <w:pPr>
        <w:pStyle w:val="Heading1"/>
        <w:rPr>
          <w:rStyle w:val="Strong"/>
          <w:b/>
          <w:bCs w:val="0"/>
        </w:rPr>
      </w:pPr>
      <w:bookmarkStart w:id="1093" w:name="_Content_Authoring_Tools"/>
      <w:bookmarkEnd w:id="1093"/>
      <w:r w:rsidRPr="002E0C47">
        <w:rPr>
          <w:rStyle w:val="Strong"/>
          <w:b/>
          <w:bCs w:val="0"/>
        </w:rPr>
        <w:t xml:space="preserve">Content Authoring Tools </w:t>
      </w:r>
    </w:p>
    <w:p w:rsidR="00B575CB" w:rsidRDefault="007B17E2" w:rsidP="003169AF">
      <w:r>
        <w:fldChar w:fldCharType="begin"/>
      </w:r>
      <w:r>
        <w:instrText xml:space="preserve"> TC "</w:instrText>
      </w:r>
      <w:fldSimple w:instr=" STYLEREF  SuperHeading  \* MERGEFORMAT ">
        <w:bookmarkStart w:id="1094" w:name="_Toc313796652"/>
        <w:bookmarkStart w:id="1095" w:name="_Toc332632106"/>
        <w:r w:rsidR="00D70539" w:rsidRPr="00D70539">
          <w:rPr>
            <w:noProof/>
            <w:lang w:val="en-GB"/>
          </w:rPr>
          <w:instrText>Chapter 14</w:instrText>
        </w:r>
      </w:fldSimple>
      <w:r>
        <w:rPr>
          <w:lang w:val="en-GB"/>
        </w:rPr>
        <w:instrText xml:space="preserve"> </w:instrText>
      </w:r>
      <w:r>
        <w:rPr>
          <w:lang w:val="en-GB"/>
        </w:rPr>
        <w:fldChar w:fldCharType="begin"/>
      </w:r>
      <w:r>
        <w:rPr>
          <w:lang w:val="en-GB"/>
        </w:rPr>
        <w:instrText xml:space="preserve"> STYLEREF  "Heading 1" </w:instrText>
      </w:r>
      <w:r>
        <w:rPr>
          <w:lang w:val="en-GB"/>
        </w:rPr>
        <w:fldChar w:fldCharType="separate"/>
      </w:r>
      <w:r w:rsidR="00D70539">
        <w:rPr>
          <w:noProof/>
          <w:lang w:val="en-GB"/>
        </w:rPr>
        <w:instrText>Content Authoring Tools</w:instrText>
      </w:r>
      <w:bookmarkEnd w:id="1094"/>
      <w:bookmarkEnd w:id="1095"/>
      <w:r>
        <w:rPr>
          <w:lang w:val="en-GB"/>
        </w:rPr>
        <w:fldChar w:fldCharType="end"/>
      </w:r>
      <w:r>
        <w:instrText xml:space="preserve">" \f C \l "1" </w:instrText>
      </w:r>
      <w:r>
        <w:fldChar w:fldCharType="end"/>
      </w:r>
      <w:r w:rsidR="00286CA2">
        <w:t>This section</w:t>
      </w:r>
      <w:r w:rsidR="00B575CB">
        <w:t>describes the various options and features in the Content Tab.</w:t>
      </w:r>
    </w:p>
    <w:p w:rsidR="00F3750E" w:rsidRPr="00391A9A" w:rsidRDefault="00F3750E">
      <w:pPr>
        <w:pStyle w:val="Heading2"/>
      </w:pPr>
      <w:bookmarkStart w:id="1096" w:name="_Toc313796653"/>
      <w:bookmarkStart w:id="1097" w:name="_Toc332632107"/>
      <w:r w:rsidRPr="00391A9A">
        <w:t>The Content Tab</w:t>
      </w:r>
      <w:bookmarkEnd w:id="1096"/>
      <w:bookmarkEnd w:id="1097"/>
      <w:r w:rsidRPr="00391A9A">
        <w:t xml:space="preserve"> </w:t>
      </w:r>
    </w:p>
    <w:p w:rsidR="004A3D77" w:rsidRPr="006C539B" w:rsidRDefault="00243711">
      <w:r>
        <w:t xml:space="preserve">The Content tab is used to manage your media library and provides </w:t>
      </w:r>
      <w:r w:rsidR="00F3750E">
        <w:t>all the tools you nee</w:t>
      </w:r>
      <w:r>
        <w:t>d, in one intuitive interface. You can o</w:t>
      </w:r>
      <w:r w:rsidR="00F3750E">
        <w:t>rganize your content and metadata, easily search media, edit, moderate, create playlists, and much more</w:t>
      </w:r>
      <w:r>
        <w:t xml:space="preserve"> through the Content tab.</w:t>
      </w:r>
    </w:p>
    <w:p w:rsidR="004A3D77" w:rsidRDefault="004A3D77">
      <w:r>
        <w:t xml:space="preserve">The Content Tab has </w:t>
      </w:r>
      <w:r w:rsidR="0087473D">
        <w:t>the following tabs:</w:t>
      </w:r>
    </w:p>
    <w:bookmarkStart w:id="1098" w:name="_D2HList_1183_175_2_1_37_1_23"/>
    <w:bookmarkEnd w:id="1098"/>
    <w:p w:rsidR="004A3D77" w:rsidRDefault="005C5920" w:rsidP="004A3D77">
      <w:pPr>
        <w:pStyle w:val="ListBullet"/>
      </w:pPr>
      <w:r>
        <w:fldChar w:fldCharType="begin"/>
      </w:r>
      <w:r>
        <w:instrText xml:space="preserve"> HYPERLINK  \l "_Entries_Tab" </w:instrText>
      </w:r>
      <w:r>
        <w:fldChar w:fldCharType="separate"/>
      </w:r>
      <w:r w:rsidR="004A3D77" w:rsidRPr="005C5920">
        <w:rPr>
          <w:rStyle w:val="Hyperlink"/>
          <w:rFonts w:cs="Arial"/>
        </w:rPr>
        <w:t>Entries</w:t>
      </w:r>
      <w:r w:rsidRPr="005C5920">
        <w:rPr>
          <w:rStyle w:val="Hyperlink"/>
          <w:rFonts w:cs="Arial"/>
        </w:rPr>
        <w:t xml:space="preserve"> Tab</w:t>
      </w:r>
      <w:r>
        <w:fldChar w:fldCharType="end"/>
      </w:r>
      <w:r>
        <w:t xml:space="preserve"> </w:t>
      </w:r>
      <w:r w:rsidR="0010735F">
        <w:t xml:space="preserve"> </w:t>
      </w:r>
    </w:p>
    <w:bookmarkStart w:id="1099" w:name="_D2HList_1182_175_2_1_37_1_23"/>
    <w:bookmarkEnd w:id="1099"/>
    <w:p w:rsidR="004A3D77" w:rsidRDefault="00F47C23" w:rsidP="004A3D77">
      <w:pPr>
        <w:pStyle w:val="ListBullet"/>
      </w:pPr>
      <w:r>
        <w:fldChar w:fldCharType="begin"/>
      </w:r>
      <w:r>
        <w:instrText xml:space="preserve"> HYPERLINK  \l "_The_Moderation_Tab" </w:instrText>
      </w:r>
      <w:r>
        <w:fldChar w:fldCharType="separate"/>
      </w:r>
      <w:r w:rsidR="004A3D77" w:rsidRPr="00F47C23">
        <w:rPr>
          <w:rStyle w:val="Hyperlink"/>
          <w:rFonts w:cs="Arial"/>
        </w:rPr>
        <w:t>Moderation</w:t>
      </w:r>
      <w:r w:rsidRPr="00F47C23">
        <w:rPr>
          <w:rStyle w:val="Hyperlink"/>
          <w:rFonts w:cs="Arial"/>
        </w:rPr>
        <w:t xml:space="preserve"> Tab</w:t>
      </w:r>
      <w:r>
        <w:fldChar w:fldCharType="end"/>
      </w:r>
    </w:p>
    <w:bookmarkStart w:id="1100" w:name="_D2HList_1181_175_2_1_37_1_23"/>
    <w:bookmarkEnd w:id="1100"/>
    <w:p w:rsidR="004A3D77" w:rsidRDefault="00A9054E" w:rsidP="004A3D77">
      <w:pPr>
        <w:pStyle w:val="ListBullet"/>
      </w:pPr>
      <w:r>
        <w:fldChar w:fldCharType="begin"/>
      </w:r>
      <w:r>
        <w:instrText xml:space="preserve"> HYPERLINK  \l "_Playlists_Tab" </w:instrText>
      </w:r>
      <w:r>
        <w:fldChar w:fldCharType="separate"/>
      </w:r>
      <w:r w:rsidR="004A3D77" w:rsidRPr="00A9054E">
        <w:rPr>
          <w:rStyle w:val="Hyperlink"/>
          <w:rFonts w:cs="Arial"/>
        </w:rPr>
        <w:t>Playlists</w:t>
      </w:r>
      <w:r w:rsidR="00F47C23" w:rsidRPr="00A9054E">
        <w:rPr>
          <w:rStyle w:val="Hyperlink"/>
          <w:rFonts w:cs="Arial"/>
        </w:rPr>
        <w:t xml:space="preserve"> Tab</w:t>
      </w:r>
      <w:r>
        <w:fldChar w:fldCharType="end"/>
      </w:r>
    </w:p>
    <w:bookmarkStart w:id="1101" w:name="_D2HList_1180_175_2_1_37_1_23"/>
    <w:bookmarkEnd w:id="1101"/>
    <w:p w:rsidR="004A3D77" w:rsidRDefault="00FE60DB" w:rsidP="004A3D77">
      <w:pPr>
        <w:pStyle w:val="ListBullet"/>
      </w:pPr>
      <w:r>
        <w:fldChar w:fldCharType="begin"/>
      </w:r>
      <w:r>
        <w:instrText>HYPERLINK  \l "_Content_Syndication"</w:instrText>
      </w:r>
      <w:r>
        <w:fldChar w:fldCharType="separate"/>
      </w:r>
      <w:r w:rsidR="004A3D77" w:rsidRPr="00FE60DB">
        <w:rPr>
          <w:rStyle w:val="Hyperlink"/>
          <w:rFonts w:cs="Arial"/>
        </w:rPr>
        <w:t xml:space="preserve">Syndication </w:t>
      </w:r>
      <w:r w:rsidRPr="00FE60DB">
        <w:rPr>
          <w:rStyle w:val="Hyperlink"/>
          <w:rFonts w:cs="Arial"/>
        </w:rPr>
        <w:t>T</w:t>
      </w:r>
      <w:r w:rsidR="00A9054E" w:rsidRPr="00FE60DB">
        <w:rPr>
          <w:rStyle w:val="Hyperlink"/>
          <w:rFonts w:cs="Arial"/>
        </w:rPr>
        <w:t>ab</w:t>
      </w:r>
      <w:r>
        <w:fldChar w:fldCharType="end"/>
      </w:r>
    </w:p>
    <w:bookmarkStart w:id="1102" w:name="_D2HList_1179_175_2_1_37_1_23"/>
    <w:bookmarkEnd w:id="1102"/>
    <w:p w:rsidR="004A3D77" w:rsidRDefault="00FE60DB" w:rsidP="004A3D77">
      <w:pPr>
        <w:pStyle w:val="ListBullet"/>
      </w:pPr>
      <w:r>
        <w:fldChar w:fldCharType="begin"/>
      </w:r>
      <w:r>
        <w:instrText xml:space="preserve"> HYPERLINK  \l "_The_Categories_Tab" </w:instrText>
      </w:r>
      <w:r>
        <w:fldChar w:fldCharType="separate"/>
      </w:r>
      <w:r w:rsidR="004A3D77" w:rsidRPr="00FE60DB">
        <w:rPr>
          <w:rStyle w:val="Hyperlink"/>
          <w:rFonts w:cs="Arial"/>
        </w:rPr>
        <w:t>Categories</w:t>
      </w:r>
      <w:r w:rsidRPr="00FE60DB">
        <w:rPr>
          <w:rStyle w:val="Hyperlink"/>
          <w:rFonts w:cs="Arial"/>
        </w:rPr>
        <w:t xml:space="preserve"> Tab</w:t>
      </w:r>
      <w:r>
        <w:fldChar w:fldCharType="end"/>
      </w:r>
      <w:r w:rsidR="004A3D77">
        <w:t xml:space="preserve"> </w:t>
      </w:r>
    </w:p>
    <w:p w:rsidR="00217E32" w:rsidRDefault="00217E32" w:rsidP="008F6BDF">
      <w:pPr>
        <w:pStyle w:val="Heading2"/>
      </w:pPr>
      <w:bookmarkStart w:id="1103" w:name="_Entries_Tab"/>
      <w:bookmarkStart w:id="1104" w:name="_Toc332632108"/>
      <w:bookmarkStart w:id="1105" w:name="_Toc326444612"/>
      <w:bookmarkStart w:id="1106" w:name="_Toc326457800"/>
      <w:bookmarkStart w:id="1107" w:name="_Toc326517613"/>
      <w:bookmarkEnd w:id="1103"/>
      <w:r>
        <w:t>Entries Tab</w:t>
      </w:r>
      <w:bookmarkEnd w:id="1104"/>
    </w:p>
    <w:p w:rsidR="00217E32" w:rsidRDefault="00217E32" w:rsidP="001506C8">
      <w:pPr>
        <w:pStyle w:val="BodyText"/>
      </w:pPr>
      <w:r>
        <w:t xml:space="preserve">Your first step in the KMC </w:t>
      </w:r>
      <w:r w:rsidR="000C4532">
        <w:t xml:space="preserve">is </w:t>
      </w:r>
      <w:r>
        <w:t xml:space="preserve">to </w:t>
      </w:r>
      <w:r w:rsidR="000C4532">
        <w:t>upload</w:t>
      </w:r>
      <w:r>
        <w:t xml:space="preserve"> files to the Entries Table. See</w:t>
      </w:r>
      <w:r w:rsidR="001506C8">
        <w:t xml:space="preserve"> </w:t>
      </w:r>
      <w:hyperlink w:anchor="_The_Upload_Tab" w:history="1">
        <w:r w:rsidR="001506C8" w:rsidRPr="001506C8">
          <w:rPr>
            <w:rStyle w:val="Hyperlink"/>
            <w:rFonts w:cs="Arial"/>
          </w:rPr>
          <w:t>The Upload Tab</w:t>
        </w:r>
      </w:hyperlink>
      <w:r>
        <w:t>.</w:t>
      </w:r>
    </w:p>
    <w:p w:rsidR="00217E32" w:rsidRDefault="00217E32" w:rsidP="00217E32">
      <w:pPr>
        <w:pStyle w:val="BodyText"/>
      </w:pPr>
      <w:r>
        <w:t xml:space="preserve">After you upload content to the KMC you can perform various modifications to your content, for example, categorize, clip, </w:t>
      </w:r>
      <w:r w:rsidR="00F007F0">
        <w:t>and create</w:t>
      </w:r>
      <w:r>
        <w:t xml:space="preserve"> ads. However, the most logical thing you may want to do is to embed your video into your website.</w:t>
      </w:r>
      <w:r w:rsidR="00317060">
        <w:t xml:space="preserve"> See </w:t>
      </w:r>
      <w:hyperlink w:anchor="_Preview_and_Embed" w:history="1">
        <w:r w:rsidR="00F007F0" w:rsidRPr="00F007F0">
          <w:rPr>
            <w:rStyle w:val="Hyperlink"/>
            <w:rFonts w:cs="Arial"/>
          </w:rPr>
          <w:t>Preview and Embed</w:t>
        </w:r>
      </w:hyperlink>
      <w:r w:rsidR="00F007F0">
        <w:t>.</w:t>
      </w:r>
    </w:p>
    <w:p w:rsidR="00545772" w:rsidRDefault="00545772" w:rsidP="004B518A">
      <w:pPr>
        <w:pStyle w:val="Heading2"/>
      </w:pPr>
      <w:bookmarkStart w:id="1108" w:name="_Entries_Table_1"/>
      <w:bookmarkStart w:id="1109" w:name="_Toc332632109"/>
      <w:bookmarkEnd w:id="1108"/>
      <w:r w:rsidRPr="00391BDC">
        <w:t>Entries Table</w:t>
      </w:r>
      <w:bookmarkEnd w:id="1109"/>
    </w:p>
    <w:p w:rsidR="0052677B" w:rsidRDefault="0052677B">
      <w:pPr>
        <w:pStyle w:val="BodyText"/>
      </w:pPr>
      <w:r>
        <w:t xml:space="preserve">The Entries Table lists the </w:t>
      </w:r>
      <w:r w:rsidR="00F007F0">
        <w:t>entries in</w:t>
      </w:r>
      <w:r>
        <w:t xml:space="preserve"> your account and provides a way to edit the entry’s specific </w:t>
      </w:r>
      <w:r w:rsidR="00F007F0">
        <w:t>metadata</w:t>
      </w:r>
      <w:r>
        <w:t xml:space="preserve"> and settings. You can perform several actions on a specific entry or several entries simultaneously. To choose </w:t>
      </w:r>
      <w:r w:rsidR="00F007F0">
        <w:t>multiple entries</w:t>
      </w:r>
      <w:r>
        <w:t xml:space="preserve">, check the boxes near the entry name and then, select Bulk Actions at bottom of the list. You can search through entries; delete </w:t>
      </w:r>
      <w:r w:rsidR="00F007F0">
        <w:t>entries</w:t>
      </w:r>
      <w:r>
        <w:t xml:space="preserve">, preview entries as well as other actions. </w:t>
      </w:r>
    </w:p>
    <w:p w:rsidR="0052677B" w:rsidRDefault="0052677B" w:rsidP="0052677B">
      <w:pPr>
        <w:pStyle w:val="BodyText"/>
      </w:pPr>
      <w:r w:rsidRPr="0055527F">
        <w:rPr>
          <w:noProof/>
          <w:lang w:val="en-US" w:bidi="he-IL"/>
        </w:rPr>
        <w:lastRenderedPageBreak/>
        <w:drawing>
          <wp:inline distT="0" distB="0" distL="0" distR="0" wp14:anchorId="3DBF9F60" wp14:editId="7B51FCCA">
            <wp:extent cx="5541272" cy="2569210"/>
            <wp:effectExtent l="0" t="0" r="2540"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bulk_actions.pn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541272" cy="2569210"/>
                    </a:xfrm>
                    <a:prstGeom prst="rect">
                      <a:avLst/>
                    </a:prstGeom>
                  </pic:spPr>
                </pic:pic>
              </a:graphicData>
            </a:graphic>
          </wp:inline>
        </w:drawing>
      </w:r>
    </w:p>
    <w:p w:rsidR="0052677B" w:rsidRDefault="0052677B" w:rsidP="00A233AF">
      <w:pPr>
        <w:pStyle w:val="BodyText"/>
      </w:pPr>
      <w:r>
        <w:t>Use the Entries tab to</w:t>
      </w:r>
      <w:r w:rsidR="005B1E03">
        <w:t xml:space="preserve"> per</w:t>
      </w:r>
      <w:r w:rsidR="001A221A">
        <w:t>form the following actions on</w:t>
      </w:r>
      <w:r w:rsidR="005B1E03">
        <w:t xml:space="preserve"> multiple entries</w:t>
      </w:r>
      <w:r>
        <w:t>:</w:t>
      </w:r>
    </w:p>
    <w:commentRangeStart w:id="1110"/>
    <w:p w:rsidR="005B1E03" w:rsidRDefault="009A61CC" w:rsidP="0052677B">
      <w:pPr>
        <w:pStyle w:val="ListBullet"/>
      </w:pPr>
      <w:r>
        <w:fldChar w:fldCharType="begin"/>
      </w:r>
      <w:r>
        <w:instrText xml:space="preserve"> HYPERLINK \l "_Set_Scheduling" </w:instrText>
      </w:r>
      <w:r>
        <w:fldChar w:fldCharType="separate"/>
      </w:r>
      <w:r w:rsidR="005B1E03" w:rsidRPr="009B77D8">
        <w:rPr>
          <w:rStyle w:val="Hyperlink"/>
          <w:rFonts w:cs="Arial"/>
        </w:rPr>
        <w:t>Set Scheduling</w:t>
      </w:r>
      <w:r>
        <w:rPr>
          <w:rStyle w:val="Hyperlink"/>
          <w:rFonts w:cs="Arial"/>
        </w:rPr>
        <w:fldChar w:fldCharType="end"/>
      </w:r>
      <w:r w:rsidR="00C005E8">
        <w:t xml:space="preserve"> – See </w:t>
      </w:r>
      <w:hyperlink w:anchor="_Content_Scheduling_1" w:history="1">
        <w:r w:rsidR="00C005E8" w:rsidRPr="00C005E8">
          <w:rPr>
            <w:rStyle w:val="Hyperlink"/>
            <w:rFonts w:cs="Arial"/>
          </w:rPr>
          <w:t>Content Scheduling</w:t>
        </w:r>
      </w:hyperlink>
      <w:r w:rsidR="001A221A">
        <w:t xml:space="preserve"> for applying scheduling to a single entry.</w:t>
      </w:r>
    </w:p>
    <w:p w:rsidR="005B1E03" w:rsidRDefault="009428D3" w:rsidP="00A233AF">
      <w:pPr>
        <w:pStyle w:val="ListBullet"/>
      </w:pPr>
      <w:hyperlink w:anchor="_Set_Access_Control" w:history="1">
        <w:r w:rsidR="005B1E03" w:rsidRPr="009B77D8">
          <w:rPr>
            <w:rStyle w:val="Hyperlink"/>
            <w:rFonts w:cs="Arial"/>
          </w:rPr>
          <w:t>Set Access Control</w:t>
        </w:r>
      </w:hyperlink>
    </w:p>
    <w:p w:rsidR="0052677B" w:rsidRDefault="0052677B" w:rsidP="0052677B">
      <w:pPr>
        <w:pStyle w:val="ListBullet"/>
      </w:pPr>
      <w:r>
        <w:t>Edit Tags</w:t>
      </w:r>
    </w:p>
    <w:p w:rsidR="0052677B" w:rsidRPr="009B77D8" w:rsidRDefault="009B77D8" w:rsidP="0052677B">
      <w:pPr>
        <w:pStyle w:val="ListBullet2"/>
        <w:rPr>
          <w:rStyle w:val="Hyperlink"/>
          <w:rFonts w:cs="Arial"/>
        </w:rPr>
      </w:pPr>
      <w:r>
        <w:fldChar w:fldCharType="begin"/>
      </w:r>
      <w:r>
        <w:instrText xml:space="preserve"> HYPERLINK  \l "_Add_Tags_1" </w:instrText>
      </w:r>
      <w:r>
        <w:fldChar w:fldCharType="separate"/>
      </w:r>
      <w:r w:rsidR="0052677B" w:rsidRPr="00A233AF">
        <w:rPr>
          <w:rStyle w:val="Hyperlink"/>
          <w:rFonts w:cs="Arial"/>
        </w:rPr>
        <w:t>Add Tags</w:t>
      </w:r>
    </w:p>
    <w:p w:rsidR="0052677B" w:rsidRPr="007E7130" w:rsidRDefault="009B77D8" w:rsidP="0052677B">
      <w:pPr>
        <w:pStyle w:val="ListBullet2"/>
        <w:rPr>
          <w:rStyle w:val="Hyperlink"/>
          <w:rFonts w:cs="Arial"/>
        </w:rPr>
      </w:pPr>
      <w:r>
        <w:fldChar w:fldCharType="end"/>
      </w:r>
      <w:r w:rsidR="0052677B">
        <w:fldChar w:fldCharType="begin"/>
      </w:r>
      <w:r>
        <w:instrText>HYPERLINK  \l "_Remove_Tags_1"</w:instrText>
      </w:r>
      <w:r w:rsidR="0052677B">
        <w:fldChar w:fldCharType="separate"/>
      </w:r>
      <w:r>
        <w:rPr>
          <w:rStyle w:val="Hyperlink"/>
          <w:rFonts w:cs="Arial"/>
        </w:rPr>
        <w:t>Remove T</w:t>
      </w:r>
      <w:r w:rsidR="0052677B" w:rsidRPr="00A63C53">
        <w:rPr>
          <w:rStyle w:val="Hyperlink"/>
          <w:rFonts w:cs="Arial"/>
        </w:rPr>
        <w:t>ags</w:t>
      </w:r>
    </w:p>
    <w:p w:rsidR="005B1E03" w:rsidRDefault="0052677B" w:rsidP="0052677B">
      <w:pPr>
        <w:pStyle w:val="ListBullet"/>
      </w:pPr>
      <w:r>
        <w:fldChar w:fldCharType="end"/>
      </w:r>
      <w:r w:rsidR="005B1E03">
        <w:t>Edit Categories</w:t>
      </w:r>
    </w:p>
    <w:p w:rsidR="005B1E03" w:rsidRDefault="009428D3" w:rsidP="008F6BDF">
      <w:pPr>
        <w:pStyle w:val="ListBullet2"/>
      </w:pPr>
      <w:hyperlink w:anchor="_Edit_-_Add" w:history="1">
        <w:r w:rsidR="005B1E03" w:rsidRPr="00E75E70">
          <w:rPr>
            <w:rStyle w:val="Hyperlink"/>
            <w:rFonts w:cs="Arial"/>
          </w:rPr>
          <w:t>Add Categories</w:t>
        </w:r>
      </w:hyperlink>
    </w:p>
    <w:p w:rsidR="005B1E03" w:rsidRPr="00C74AB3" w:rsidRDefault="00C74AB3" w:rsidP="008F6BDF">
      <w:pPr>
        <w:pStyle w:val="ListBullet2"/>
        <w:rPr>
          <w:rStyle w:val="Hyperlink"/>
          <w:rFonts w:cs="Arial"/>
        </w:rPr>
      </w:pPr>
      <w:r>
        <w:fldChar w:fldCharType="begin"/>
      </w:r>
      <w:r>
        <w:instrText xml:space="preserve"> HYPERLINK  \l "_Edit_-_Remove" </w:instrText>
      </w:r>
      <w:r>
        <w:fldChar w:fldCharType="separate"/>
      </w:r>
      <w:r w:rsidR="005B1E03" w:rsidRPr="00C74AB3">
        <w:rPr>
          <w:rStyle w:val="Hyperlink"/>
          <w:rFonts w:cs="Arial"/>
        </w:rPr>
        <w:t>Remove Categories</w:t>
      </w:r>
    </w:p>
    <w:p w:rsidR="005B1E03" w:rsidRDefault="00C74AB3" w:rsidP="0052677B">
      <w:pPr>
        <w:pStyle w:val="ListBullet"/>
      </w:pPr>
      <w:r>
        <w:fldChar w:fldCharType="end"/>
      </w:r>
      <w:r w:rsidR="005B1E03">
        <w:t>Add to New Category Playlist</w:t>
      </w:r>
    </w:p>
    <w:p w:rsidR="005B1E03" w:rsidRDefault="009428D3" w:rsidP="008F6BDF">
      <w:pPr>
        <w:pStyle w:val="ListBullet2"/>
      </w:pPr>
      <w:hyperlink w:anchor="_Add_to_New" w:history="1">
        <w:r w:rsidR="005B1E03" w:rsidRPr="0007262E">
          <w:rPr>
            <w:rStyle w:val="Hyperlink"/>
            <w:rFonts w:cs="Arial"/>
          </w:rPr>
          <w:t>Add to New Category</w:t>
        </w:r>
      </w:hyperlink>
    </w:p>
    <w:p w:rsidR="005B1E03" w:rsidRPr="00154153" w:rsidRDefault="00154153" w:rsidP="008F6BDF">
      <w:pPr>
        <w:pStyle w:val="ListBullet2"/>
        <w:rPr>
          <w:rStyle w:val="Hyperlink"/>
          <w:rFonts w:cs="Arial"/>
        </w:rPr>
      </w:pPr>
      <w:r>
        <w:fldChar w:fldCharType="begin"/>
      </w:r>
      <w:r>
        <w:instrText xml:space="preserve"> HYPERLINK  \l "_Add_to_New_1" </w:instrText>
      </w:r>
      <w:r>
        <w:fldChar w:fldCharType="separate"/>
      </w:r>
      <w:r w:rsidR="005B1E03" w:rsidRPr="00154153">
        <w:rPr>
          <w:rStyle w:val="Hyperlink"/>
          <w:rFonts w:cs="Arial"/>
        </w:rPr>
        <w:t>Add to New Playlist</w:t>
      </w:r>
    </w:p>
    <w:p w:rsidR="005B1E03" w:rsidRDefault="00154153" w:rsidP="0052677B">
      <w:pPr>
        <w:pStyle w:val="ListBullet"/>
      </w:pPr>
      <w:r>
        <w:fldChar w:fldCharType="end"/>
      </w:r>
      <w:hyperlink w:anchor="_Change_Category_Owner" w:history="1">
        <w:r w:rsidR="005B1E03" w:rsidRPr="00C74AB3">
          <w:rPr>
            <w:rStyle w:val="Hyperlink"/>
            <w:rFonts w:cs="Arial"/>
          </w:rPr>
          <w:t>Change Owner</w:t>
        </w:r>
      </w:hyperlink>
    </w:p>
    <w:p w:rsidR="005B1E03" w:rsidRDefault="009428D3" w:rsidP="00A233AF">
      <w:pPr>
        <w:pStyle w:val="ListBullet"/>
      </w:pPr>
      <w:hyperlink w:anchor="_Download_Files_1" w:history="1">
        <w:r w:rsidR="005B1E03" w:rsidRPr="00C74AB3">
          <w:rPr>
            <w:rStyle w:val="Hyperlink"/>
            <w:rFonts w:cs="Arial"/>
          </w:rPr>
          <w:t>Download</w:t>
        </w:r>
      </w:hyperlink>
    </w:p>
    <w:p w:rsidR="00877103" w:rsidRDefault="009428D3" w:rsidP="00A27B71">
      <w:pPr>
        <w:pStyle w:val="ListBullet"/>
      </w:pPr>
      <w:hyperlink w:anchor="_Delete_Multiple_Entries" w:history="1">
        <w:r w:rsidR="00877103" w:rsidRPr="00A27B71">
          <w:rPr>
            <w:rStyle w:val="Hyperlink"/>
            <w:rFonts w:cs="Arial"/>
          </w:rPr>
          <w:t>Delete</w:t>
        </w:r>
      </w:hyperlink>
      <w:commentRangeEnd w:id="1110"/>
      <w:r w:rsidR="00A27B71">
        <w:rPr>
          <w:rStyle w:val="CommentReference"/>
        </w:rPr>
        <w:commentReference w:id="1110"/>
      </w:r>
    </w:p>
    <w:p w:rsidR="00CD7703" w:rsidRDefault="00C005E8" w:rsidP="004B518A">
      <w:pPr>
        <w:pStyle w:val="Heading3"/>
      </w:pPr>
      <w:bookmarkStart w:id="1111" w:name="_Set_Scheduling"/>
      <w:bookmarkStart w:id="1112" w:name="_Toc332632110"/>
      <w:bookmarkEnd w:id="1111"/>
      <w:r w:rsidRPr="008F6BDF">
        <w:t>Set Scheduling</w:t>
      </w:r>
      <w:bookmarkEnd w:id="1112"/>
    </w:p>
    <w:p w:rsidR="00CD7703" w:rsidRDefault="00CD7703" w:rsidP="008F6BDF">
      <w:r>
        <w:t>S</w:t>
      </w:r>
      <w:r w:rsidRPr="009167CD">
        <w:t>et specific scheduling parameters for your content</w:t>
      </w:r>
      <w:r>
        <w:t>.</w:t>
      </w:r>
    </w:p>
    <w:p w:rsidR="00CD7703" w:rsidRPr="00880DFC" w:rsidRDefault="00CD7703" w:rsidP="009428D3">
      <w:pPr>
        <w:pStyle w:val="Procedure"/>
        <w:pPrChange w:id="1113" w:author="Debbie Zioni" w:date="2012-08-15T20:03:00Z">
          <w:pPr>
            <w:pStyle w:val="Procedure"/>
          </w:pPr>
        </w:pPrChange>
      </w:pPr>
      <w:r w:rsidRPr="00AB6C3C">
        <w:t xml:space="preserve">To </w:t>
      </w:r>
      <w:r>
        <w:t>set a scheduling for an entry</w:t>
      </w:r>
    </w:p>
    <w:p w:rsidR="00CD7703" w:rsidRDefault="00CD7703" w:rsidP="00292207">
      <w:pPr>
        <w:pStyle w:val="ListNumber"/>
        <w:numPr>
          <w:ilvl w:val="0"/>
          <w:numId w:val="190"/>
        </w:numPr>
      </w:pPr>
      <w:r>
        <w:t>Select the Content tab and then select the Entries tab.</w:t>
      </w:r>
    </w:p>
    <w:p w:rsidR="00CD7703" w:rsidRDefault="00CD7703" w:rsidP="00CD7703">
      <w:pPr>
        <w:pStyle w:val="ListNumber"/>
      </w:pPr>
      <w:r>
        <w:t xml:space="preserve">Select an entry or multiple </w:t>
      </w:r>
      <w:r w:rsidR="00F007F0">
        <w:t>entries</w:t>
      </w:r>
      <w:r>
        <w:t xml:space="preserve"> and select Bulk Actions on the bottom of the page.</w:t>
      </w:r>
    </w:p>
    <w:p w:rsidR="00CD7703" w:rsidRDefault="00CD7703" w:rsidP="00A233AF">
      <w:pPr>
        <w:pStyle w:val="ListNumber"/>
      </w:pPr>
      <w:r>
        <w:t xml:space="preserve">Select Set </w:t>
      </w:r>
      <w:r w:rsidR="00F007F0">
        <w:t>Scheduling</w:t>
      </w:r>
      <w:r>
        <w:t xml:space="preserve"> from the drop-down menu.</w:t>
      </w:r>
    </w:p>
    <w:p w:rsidR="00CD7703" w:rsidRDefault="00CD7703" w:rsidP="00A233AF">
      <w:pPr>
        <w:pStyle w:val="ListNumber"/>
      </w:pPr>
      <w:r>
        <w:t xml:space="preserve">Enter the </w:t>
      </w:r>
      <w:r w:rsidR="00F007F0">
        <w:t>scheduling</w:t>
      </w:r>
      <w:r>
        <w:t xml:space="preserve"> times that should be </w:t>
      </w:r>
      <w:r w:rsidR="00F007F0">
        <w:t>applied to</w:t>
      </w:r>
      <w:r>
        <w:t xml:space="preserve"> the selected entries.</w:t>
      </w:r>
    </w:p>
    <w:p w:rsidR="009B77D8" w:rsidRDefault="00CD7703" w:rsidP="008F6BDF">
      <w:pPr>
        <w:pStyle w:val="ListNumber"/>
      </w:pPr>
      <w:r>
        <w:t>Click Apply to all Selected Entries.</w:t>
      </w:r>
    </w:p>
    <w:p w:rsidR="00CD7703" w:rsidRDefault="00CD7703" w:rsidP="008F6BDF">
      <w:pPr>
        <w:pStyle w:val="ListNumber"/>
        <w:numPr>
          <w:ilvl w:val="0"/>
          <w:numId w:val="0"/>
        </w:numPr>
        <w:ind w:left="720"/>
      </w:pPr>
      <w:r w:rsidRPr="002317FA">
        <w:rPr>
          <w:noProof/>
          <w:lang w:val="en-US" w:bidi="he-IL"/>
        </w:rPr>
        <w:lastRenderedPageBreak/>
        <w:drawing>
          <wp:inline distT="0" distB="0" distL="0" distR="0" wp14:anchorId="135BC633" wp14:editId="42CF4CE6">
            <wp:extent cx="3181350" cy="290146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scheduling_tab.png"/>
                    <pic:cNvPicPr/>
                  </pic:nvPicPr>
                  <pic:blipFill>
                    <a:blip r:embed="rId203">
                      <a:extLst>
                        <a:ext uri="{28A0092B-C50C-407E-A947-70E740481C1C}">
                          <a14:useLocalDpi xmlns:a14="http://schemas.microsoft.com/office/drawing/2010/main" val="0"/>
                        </a:ext>
                      </a:extLst>
                    </a:blip>
                    <a:stretch>
                      <a:fillRect/>
                    </a:stretch>
                  </pic:blipFill>
                  <pic:spPr>
                    <a:xfrm>
                      <a:off x="0" y="0"/>
                      <a:ext cx="3185804" cy="2905528"/>
                    </a:xfrm>
                    <a:prstGeom prst="rect">
                      <a:avLst/>
                    </a:prstGeom>
                  </pic:spPr>
                </pic:pic>
              </a:graphicData>
            </a:graphic>
          </wp:inline>
        </w:drawing>
      </w:r>
    </w:p>
    <w:p w:rsidR="009B77D8" w:rsidRDefault="009B77D8" w:rsidP="00A233AF">
      <w:pPr>
        <w:pStyle w:val="Heading3"/>
      </w:pPr>
      <w:bookmarkStart w:id="1114" w:name="_Set_Access_Control"/>
      <w:bookmarkStart w:id="1115" w:name="_Toc332632111"/>
      <w:bookmarkEnd w:id="1114"/>
      <w:r>
        <w:t>Set Access Control</w:t>
      </w:r>
      <w:bookmarkEnd w:id="1115"/>
    </w:p>
    <w:p w:rsidR="00CD7703" w:rsidRDefault="00CD7703" w:rsidP="00A233AF">
      <w:r>
        <w:t xml:space="preserve">Set access </w:t>
      </w:r>
      <w:r w:rsidR="00251951">
        <w:t xml:space="preserve">control </w:t>
      </w:r>
      <w:r>
        <w:t>permission</w:t>
      </w:r>
      <w:r w:rsidR="00251951">
        <w:t>s</w:t>
      </w:r>
      <w:r w:rsidRPr="009167CD">
        <w:t xml:space="preserve"> for your </w:t>
      </w:r>
      <w:r w:rsidR="00251951">
        <w:t>entries</w:t>
      </w:r>
      <w:r>
        <w:t>.</w:t>
      </w:r>
      <w:r w:rsidR="00C74AB3">
        <w:t xml:space="preserve"> (See</w:t>
      </w:r>
      <w:r w:rsidR="00C74AB3">
        <w:rPr>
          <w:rStyle w:val="apple-converted-space"/>
          <w:rFonts w:ascii="Georgia" w:hAnsi="Georgia"/>
          <w:color w:val="000000"/>
          <w:sz w:val="27"/>
          <w:szCs w:val="27"/>
        </w:rPr>
        <w:t> </w:t>
      </w:r>
      <w:hyperlink w:anchor="_Managing_Access_Control" w:history="1">
        <w:r w:rsidR="00C74AB3" w:rsidRPr="005A5112">
          <w:rPr>
            <w:rStyle w:val="Hyperlink"/>
          </w:rPr>
          <w:t>Managing Access Control Profiles</w:t>
        </w:r>
      </w:hyperlink>
      <w:r w:rsidR="00C74AB3">
        <w:rPr>
          <w:rStyle w:val="Hyperlink"/>
        </w:rPr>
        <w:t xml:space="preserve"> </w:t>
      </w:r>
      <w:r w:rsidR="00C74AB3">
        <w:t>for more details).</w:t>
      </w:r>
    </w:p>
    <w:p w:rsidR="00CD7703" w:rsidRPr="00880DFC" w:rsidRDefault="00CD7703" w:rsidP="009428D3">
      <w:pPr>
        <w:pStyle w:val="Procedure"/>
        <w:pPrChange w:id="1116" w:author="Debbie Zioni" w:date="2012-08-15T20:03:00Z">
          <w:pPr>
            <w:pStyle w:val="Procedure"/>
          </w:pPr>
        </w:pPrChange>
      </w:pPr>
      <w:r w:rsidRPr="00AB6C3C">
        <w:t xml:space="preserve">To </w:t>
      </w:r>
      <w:r>
        <w:t xml:space="preserve">set </w:t>
      </w:r>
      <w:r w:rsidR="00251951">
        <w:t>access control permissions for entries</w:t>
      </w:r>
    </w:p>
    <w:p w:rsidR="00CD7703" w:rsidRDefault="00CD7703" w:rsidP="00292207">
      <w:pPr>
        <w:pStyle w:val="ListNumber"/>
        <w:numPr>
          <w:ilvl w:val="0"/>
          <w:numId w:val="192"/>
        </w:numPr>
      </w:pPr>
      <w:r>
        <w:t>Select the Content tab and then select the Entries tab.</w:t>
      </w:r>
    </w:p>
    <w:p w:rsidR="00CD7703" w:rsidRDefault="00CD7703" w:rsidP="00CD7703">
      <w:pPr>
        <w:pStyle w:val="ListNumber"/>
      </w:pPr>
      <w:r>
        <w:t xml:space="preserve">Select an entry or multiple </w:t>
      </w:r>
      <w:r w:rsidR="00F007F0">
        <w:t>entries</w:t>
      </w:r>
      <w:r>
        <w:t xml:space="preserve"> and select Bulk Actions on the bottom of the page.</w:t>
      </w:r>
    </w:p>
    <w:p w:rsidR="00CD7703" w:rsidRDefault="00CD7703" w:rsidP="00A233AF">
      <w:pPr>
        <w:pStyle w:val="ListNumber"/>
      </w:pPr>
      <w:r>
        <w:t xml:space="preserve">Select </w:t>
      </w:r>
      <w:r w:rsidR="00251951">
        <w:t>Set Access Control</w:t>
      </w:r>
      <w:r>
        <w:t xml:space="preserve"> from the drop-down menu.</w:t>
      </w:r>
    </w:p>
    <w:p w:rsidR="00CD7703" w:rsidRDefault="00251951" w:rsidP="00A233AF">
      <w:pPr>
        <w:pStyle w:val="ListNumber"/>
      </w:pPr>
      <w:r>
        <w:t>Select</w:t>
      </w:r>
      <w:r w:rsidR="00CD7703">
        <w:t xml:space="preserve"> the </w:t>
      </w:r>
      <w:r>
        <w:t xml:space="preserve">access control profile </w:t>
      </w:r>
      <w:r w:rsidR="00CD7703">
        <w:t xml:space="preserve">that should be </w:t>
      </w:r>
      <w:r w:rsidR="00F007F0">
        <w:t>applied to</w:t>
      </w:r>
      <w:r w:rsidR="00CD7703">
        <w:t xml:space="preserve"> the selected entries</w:t>
      </w:r>
      <w:r>
        <w:t xml:space="preserve"> or click Add Profile to create a profile. See </w:t>
      </w:r>
      <w:hyperlink w:anchor="_Creating_an_Access" w:history="1">
        <w:r w:rsidRPr="00251951">
          <w:rPr>
            <w:rStyle w:val="Hyperlink"/>
            <w:rFonts w:cs="Arial"/>
          </w:rPr>
          <w:t>Creating an Access Profile</w:t>
        </w:r>
      </w:hyperlink>
      <w:r>
        <w:t>.</w:t>
      </w:r>
    </w:p>
    <w:p w:rsidR="00CD7703" w:rsidRDefault="00CD7703" w:rsidP="00CD7703">
      <w:pPr>
        <w:pStyle w:val="ListNumber"/>
      </w:pPr>
      <w:r>
        <w:t>Click Apply to all Selected Entries.</w:t>
      </w:r>
    </w:p>
    <w:p w:rsidR="00CD7703" w:rsidRPr="00A233AF" w:rsidRDefault="00251951" w:rsidP="008F6BDF">
      <w:pPr>
        <w:pStyle w:val="ListContinue"/>
      </w:pPr>
      <w:r w:rsidRPr="008F6BDF">
        <w:rPr>
          <w:noProof/>
          <w:lang w:val="en-US" w:bidi="he-IL"/>
        </w:rPr>
        <w:drawing>
          <wp:inline distT="0" distB="0" distL="0" distR="0" wp14:anchorId="25C5DA24" wp14:editId="324E4E9A">
            <wp:extent cx="4276191" cy="296190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bulk_access_crl.png"/>
                    <pic:cNvPicPr/>
                  </pic:nvPicPr>
                  <pic:blipFill>
                    <a:blip r:embed="rId204">
                      <a:extLst>
                        <a:ext uri="{28A0092B-C50C-407E-A947-70E740481C1C}">
                          <a14:useLocalDpi xmlns:a14="http://schemas.microsoft.com/office/drawing/2010/main" val="0"/>
                        </a:ext>
                      </a:extLst>
                    </a:blip>
                    <a:stretch>
                      <a:fillRect/>
                    </a:stretch>
                  </pic:blipFill>
                  <pic:spPr>
                    <a:xfrm>
                      <a:off x="0" y="0"/>
                      <a:ext cx="4276191" cy="2961905"/>
                    </a:xfrm>
                    <a:prstGeom prst="rect">
                      <a:avLst/>
                    </a:prstGeom>
                  </pic:spPr>
                </pic:pic>
              </a:graphicData>
            </a:graphic>
          </wp:inline>
        </w:drawing>
      </w:r>
    </w:p>
    <w:p w:rsidR="009B77D8" w:rsidRDefault="003C5773" w:rsidP="009B77D8">
      <w:pPr>
        <w:pStyle w:val="Heading3"/>
      </w:pPr>
      <w:bookmarkStart w:id="1117" w:name="_Add_Tags_1"/>
      <w:bookmarkStart w:id="1118" w:name="_Toc332632112"/>
      <w:bookmarkEnd w:id="1117"/>
      <w:r>
        <w:lastRenderedPageBreak/>
        <w:t xml:space="preserve">Edit - </w:t>
      </w:r>
      <w:r w:rsidR="009B77D8">
        <w:t>Add Tags</w:t>
      </w:r>
      <w:r w:rsidR="0089108F">
        <w:t xml:space="preserve"> to and Entry</w:t>
      </w:r>
      <w:bookmarkEnd w:id="1118"/>
    </w:p>
    <w:p w:rsidR="009B77D8" w:rsidRDefault="009B77D8" w:rsidP="009B77D8">
      <w:r>
        <w:t xml:space="preserve">You can add tags to entries in the KMC that will propagate to other applications. </w:t>
      </w:r>
    </w:p>
    <w:p w:rsidR="009B77D8" w:rsidRPr="00880DFC" w:rsidRDefault="009B77D8" w:rsidP="009428D3">
      <w:pPr>
        <w:pStyle w:val="Procedure"/>
        <w:pPrChange w:id="1119" w:author="Debbie Zioni" w:date="2012-08-15T20:03:00Z">
          <w:pPr>
            <w:pStyle w:val="Procedure"/>
          </w:pPr>
        </w:pPrChange>
      </w:pPr>
      <w:r w:rsidRPr="00AB6C3C">
        <w:t xml:space="preserve">To </w:t>
      </w:r>
      <w:r>
        <w:t>add tags to an entry</w:t>
      </w:r>
    </w:p>
    <w:p w:rsidR="009B77D8" w:rsidRDefault="009B77D8" w:rsidP="00292207">
      <w:pPr>
        <w:pStyle w:val="ListNumber"/>
        <w:numPr>
          <w:ilvl w:val="0"/>
          <w:numId w:val="193"/>
        </w:numPr>
      </w:pPr>
      <w:r>
        <w:t>Select the Content tab and then select the Entries tab.</w:t>
      </w:r>
    </w:p>
    <w:p w:rsidR="009B77D8" w:rsidRDefault="009B77D8" w:rsidP="009B77D8">
      <w:pPr>
        <w:pStyle w:val="ListNumber"/>
      </w:pPr>
      <w:r>
        <w:t xml:space="preserve">Select an entry or multiple </w:t>
      </w:r>
      <w:r w:rsidR="00F007F0">
        <w:t>entries</w:t>
      </w:r>
      <w:r>
        <w:t xml:space="preserve"> and select Bulk Actions on the bottom of the page.</w:t>
      </w:r>
    </w:p>
    <w:p w:rsidR="009B77D8" w:rsidRDefault="009B77D8" w:rsidP="009B77D8">
      <w:pPr>
        <w:pStyle w:val="ListNumber"/>
      </w:pPr>
      <w:r>
        <w:t>Select Add Tags from the drop-down menu.</w:t>
      </w:r>
    </w:p>
    <w:p w:rsidR="009B77D8" w:rsidRDefault="009B77D8" w:rsidP="009B77D8">
      <w:pPr>
        <w:pStyle w:val="ListNumber"/>
      </w:pPr>
      <w:r>
        <w:t>Enter tags to append to all selected entries.</w:t>
      </w:r>
    </w:p>
    <w:p w:rsidR="009B77D8" w:rsidRDefault="009B77D8" w:rsidP="009B77D8">
      <w:pPr>
        <w:pStyle w:val="ListNumber"/>
      </w:pPr>
      <w:r>
        <w:t>Click Save Changes.</w:t>
      </w:r>
    </w:p>
    <w:p w:rsidR="009B77D8" w:rsidRPr="00F82DAB" w:rsidRDefault="009B77D8" w:rsidP="009B77D8">
      <w:pPr>
        <w:pStyle w:val="ListContinue"/>
      </w:pPr>
      <w:r w:rsidRPr="00652A5F">
        <w:rPr>
          <w:noProof/>
          <w:lang w:val="en-US" w:bidi="he-IL"/>
        </w:rPr>
        <w:drawing>
          <wp:inline distT="0" distB="0" distL="0" distR="0" wp14:anchorId="012A3447" wp14:editId="4B244276">
            <wp:extent cx="2495238" cy="1542857"/>
            <wp:effectExtent l="0" t="0" r="63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add_tags.png"/>
                    <pic:cNvPicPr/>
                  </pic:nvPicPr>
                  <pic:blipFill>
                    <a:blip r:embed="rId205">
                      <a:extLst>
                        <a:ext uri="{28A0092B-C50C-407E-A947-70E740481C1C}">
                          <a14:useLocalDpi xmlns:a14="http://schemas.microsoft.com/office/drawing/2010/main" val="0"/>
                        </a:ext>
                      </a:extLst>
                    </a:blip>
                    <a:stretch>
                      <a:fillRect/>
                    </a:stretch>
                  </pic:blipFill>
                  <pic:spPr>
                    <a:xfrm>
                      <a:off x="0" y="0"/>
                      <a:ext cx="2495238" cy="1542857"/>
                    </a:xfrm>
                    <a:prstGeom prst="rect">
                      <a:avLst/>
                    </a:prstGeom>
                  </pic:spPr>
                </pic:pic>
              </a:graphicData>
            </a:graphic>
          </wp:inline>
        </w:drawing>
      </w:r>
    </w:p>
    <w:p w:rsidR="009B77D8" w:rsidRDefault="003C5773" w:rsidP="009B77D8">
      <w:pPr>
        <w:pStyle w:val="Heading3"/>
      </w:pPr>
      <w:bookmarkStart w:id="1120" w:name="_Remove_Tags_1"/>
      <w:bookmarkStart w:id="1121" w:name="_Toc332632113"/>
      <w:bookmarkEnd w:id="1120"/>
      <w:r>
        <w:t xml:space="preserve">Edit - </w:t>
      </w:r>
      <w:r w:rsidR="009B77D8">
        <w:t>Remove Tags</w:t>
      </w:r>
      <w:r w:rsidR="00A54786">
        <w:t xml:space="preserve"> from an Entry</w:t>
      </w:r>
      <w:bookmarkEnd w:id="1121"/>
    </w:p>
    <w:p w:rsidR="009B77D8" w:rsidRDefault="009B77D8" w:rsidP="009B77D8">
      <w:r>
        <w:t xml:space="preserve">You can remove tags from entries in the </w:t>
      </w:r>
      <w:r w:rsidR="00F007F0">
        <w:t xml:space="preserve">KMC. </w:t>
      </w:r>
      <w:r>
        <w:t xml:space="preserve">Removal will propagate to other applications. </w:t>
      </w:r>
    </w:p>
    <w:p w:rsidR="009B77D8" w:rsidRPr="00880DFC" w:rsidRDefault="009B77D8" w:rsidP="009428D3">
      <w:pPr>
        <w:pStyle w:val="Procedure"/>
        <w:pPrChange w:id="1122" w:author="Debbie Zioni" w:date="2012-08-15T20:03:00Z">
          <w:pPr>
            <w:pStyle w:val="Procedure"/>
          </w:pPr>
        </w:pPrChange>
      </w:pPr>
      <w:r w:rsidRPr="00AB6C3C">
        <w:t xml:space="preserve">To </w:t>
      </w:r>
      <w:r>
        <w:t>remove tags from an entry</w:t>
      </w:r>
    </w:p>
    <w:p w:rsidR="009B77D8" w:rsidRDefault="009B77D8" w:rsidP="00292207">
      <w:pPr>
        <w:pStyle w:val="ListNumber"/>
        <w:numPr>
          <w:ilvl w:val="0"/>
          <w:numId w:val="191"/>
        </w:numPr>
      </w:pPr>
      <w:r>
        <w:t>Select the Content tab and then select the Entries tab.</w:t>
      </w:r>
    </w:p>
    <w:p w:rsidR="009B77D8" w:rsidRDefault="009B77D8" w:rsidP="009B77D8">
      <w:pPr>
        <w:pStyle w:val="ListNumber"/>
      </w:pPr>
      <w:r>
        <w:t xml:space="preserve">Select an entry or multiple </w:t>
      </w:r>
      <w:r w:rsidR="00F007F0">
        <w:t>entries</w:t>
      </w:r>
      <w:r>
        <w:t xml:space="preserve"> and select Bulk Actions on the bottom of the page.</w:t>
      </w:r>
    </w:p>
    <w:p w:rsidR="009B77D8" w:rsidRDefault="009B77D8" w:rsidP="009B77D8">
      <w:pPr>
        <w:pStyle w:val="ListNumber"/>
      </w:pPr>
      <w:r>
        <w:t>Select Remove Tags from the drop-down menu.</w:t>
      </w:r>
    </w:p>
    <w:p w:rsidR="009B77D8" w:rsidRDefault="009B77D8" w:rsidP="009B77D8">
      <w:pPr>
        <w:pStyle w:val="ListNumber"/>
      </w:pPr>
      <w:r>
        <w:t>Enter tags to append to all selected entries.</w:t>
      </w:r>
    </w:p>
    <w:p w:rsidR="009B77D8" w:rsidRDefault="009B77D8" w:rsidP="009B77D8">
      <w:pPr>
        <w:pStyle w:val="ListNumber"/>
      </w:pPr>
      <w:r>
        <w:t>Click Save Changes.</w:t>
      </w:r>
    </w:p>
    <w:p w:rsidR="009B77D8" w:rsidRPr="00F82DAB" w:rsidRDefault="009B77D8" w:rsidP="008F6BDF">
      <w:pPr>
        <w:pStyle w:val="ListContinue"/>
      </w:pPr>
      <w:r w:rsidRPr="008F6BDF">
        <w:rPr>
          <w:noProof/>
          <w:lang w:val="en-US" w:bidi="he-IL"/>
        </w:rPr>
        <w:lastRenderedPageBreak/>
        <w:drawing>
          <wp:inline distT="0" distB="0" distL="0" distR="0" wp14:anchorId="49168B53" wp14:editId="00EBC805">
            <wp:extent cx="3009524" cy="2952381"/>
            <wp:effectExtent l="0" t="0" r="635"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remove_tags.png"/>
                    <pic:cNvPicPr/>
                  </pic:nvPicPr>
                  <pic:blipFill>
                    <a:blip r:embed="rId206">
                      <a:extLst>
                        <a:ext uri="{28A0092B-C50C-407E-A947-70E740481C1C}">
                          <a14:useLocalDpi xmlns:a14="http://schemas.microsoft.com/office/drawing/2010/main" val="0"/>
                        </a:ext>
                      </a:extLst>
                    </a:blip>
                    <a:stretch>
                      <a:fillRect/>
                    </a:stretch>
                  </pic:blipFill>
                  <pic:spPr>
                    <a:xfrm>
                      <a:off x="0" y="0"/>
                      <a:ext cx="3009524" cy="2952381"/>
                    </a:xfrm>
                    <a:prstGeom prst="rect">
                      <a:avLst/>
                    </a:prstGeom>
                  </pic:spPr>
                </pic:pic>
              </a:graphicData>
            </a:graphic>
          </wp:inline>
        </w:drawing>
      </w:r>
    </w:p>
    <w:p w:rsidR="003C5773" w:rsidRDefault="003C5773">
      <w:pPr>
        <w:pStyle w:val="Heading3"/>
      </w:pPr>
      <w:bookmarkStart w:id="1123" w:name="_Edit_-_Add"/>
      <w:bookmarkStart w:id="1124" w:name="_Toc332632114"/>
      <w:bookmarkEnd w:id="1123"/>
      <w:r>
        <w:t>Edit - Add Categories</w:t>
      </w:r>
      <w:bookmarkEnd w:id="1124"/>
    </w:p>
    <w:p w:rsidR="003C5773" w:rsidRDefault="003C5773">
      <w:r>
        <w:t xml:space="preserve">You can add </w:t>
      </w:r>
      <w:r w:rsidR="00FE6CBD">
        <w:t>categories to entries</w:t>
      </w:r>
      <w:r>
        <w:t xml:space="preserve"> in the KMC that will propagate to other applications. </w:t>
      </w:r>
    </w:p>
    <w:p w:rsidR="003C5773" w:rsidRPr="00880DFC" w:rsidRDefault="003C5773" w:rsidP="009428D3">
      <w:pPr>
        <w:pStyle w:val="Procedure"/>
        <w:pPrChange w:id="1125" w:author="Debbie Zioni" w:date="2012-08-15T20:03:00Z">
          <w:pPr>
            <w:pStyle w:val="Procedure"/>
          </w:pPr>
        </w:pPrChange>
      </w:pPr>
      <w:r w:rsidRPr="00AB6C3C">
        <w:t xml:space="preserve">To </w:t>
      </w:r>
      <w:r>
        <w:t>add categories to an entry</w:t>
      </w:r>
    </w:p>
    <w:p w:rsidR="003C5773" w:rsidRDefault="003C5773" w:rsidP="00292207">
      <w:pPr>
        <w:pStyle w:val="ListNumber"/>
        <w:numPr>
          <w:ilvl w:val="0"/>
          <w:numId w:val="194"/>
        </w:numPr>
      </w:pPr>
      <w:r>
        <w:t>Select the Content tab and then select the Entries tab.</w:t>
      </w:r>
    </w:p>
    <w:p w:rsidR="003C5773" w:rsidRDefault="003C5773" w:rsidP="003C5773">
      <w:pPr>
        <w:pStyle w:val="ListNumber"/>
      </w:pPr>
      <w:r>
        <w:t xml:space="preserve">Select an entry or multiple </w:t>
      </w:r>
      <w:r w:rsidR="00F007F0">
        <w:t>entries</w:t>
      </w:r>
      <w:r>
        <w:t xml:space="preserve"> and select Bulk Actions on the bottom of the page.</w:t>
      </w:r>
    </w:p>
    <w:p w:rsidR="003C5773" w:rsidRDefault="003C5773" w:rsidP="00A233AF">
      <w:pPr>
        <w:pStyle w:val="ListNumber"/>
      </w:pPr>
      <w:r>
        <w:t>Select Add Categories from the drop-down menu.</w:t>
      </w:r>
    </w:p>
    <w:p w:rsidR="003C5773" w:rsidRDefault="003C5773" w:rsidP="00A233AF">
      <w:pPr>
        <w:pStyle w:val="ListNumber"/>
      </w:pPr>
      <w:r>
        <w:t xml:space="preserve">Select or search </w:t>
      </w:r>
      <w:r w:rsidR="00F007F0">
        <w:t>for a</w:t>
      </w:r>
      <w:r>
        <w:t xml:space="preserve"> category to apply to </w:t>
      </w:r>
      <w:r w:rsidR="00F007F0">
        <w:t>all the</w:t>
      </w:r>
      <w:r>
        <w:t xml:space="preserve"> selected entries.</w:t>
      </w:r>
    </w:p>
    <w:p w:rsidR="003C5773" w:rsidRDefault="003C5773" w:rsidP="0003704D">
      <w:pPr>
        <w:pStyle w:val="ListNumber"/>
      </w:pPr>
      <w:r>
        <w:t>Click Apply.</w:t>
      </w:r>
    </w:p>
    <w:p w:rsidR="003C5773" w:rsidRPr="00F82DAB" w:rsidRDefault="003C5773" w:rsidP="003C5773">
      <w:pPr>
        <w:pStyle w:val="ListContinue"/>
      </w:pPr>
      <w:r w:rsidRPr="00652A5F">
        <w:rPr>
          <w:noProof/>
          <w:lang w:val="en-US" w:bidi="he-IL"/>
        </w:rPr>
        <w:lastRenderedPageBreak/>
        <w:drawing>
          <wp:inline distT="0" distB="0" distL="0" distR="0" wp14:anchorId="70652BA0" wp14:editId="744781B9">
            <wp:extent cx="3324225" cy="3338647"/>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add_tags.png"/>
                    <pic:cNvPicPr/>
                  </pic:nvPicPr>
                  <pic:blipFill>
                    <a:blip r:embed="rId207">
                      <a:extLst>
                        <a:ext uri="{28A0092B-C50C-407E-A947-70E740481C1C}">
                          <a14:useLocalDpi xmlns:a14="http://schemas.microsoft.com/office/drawing/2010/main" val="0"/>
                        </a:ext>
                      </a:extLst>
                    </a:blip>
                    <a:stretch>
                      <a:fillRect/>
                    </a:stretch>
                  </pic:blipFill>
                  <pic:spPr>
                    <a:xfrm>
                      <a:off x="0" y="0"/>
                      <a:ext cx="3330006" cy="3344453"/>
                    </a:xfrm>
                    <a:prstGeom prst="rect">
                      <a:avLst/>
                    </a:prstGeom>
                  </pic:spPr>
                </pic:pic>
              </a:graphicData>
            </a:graphic>
          </wp:inline>
        </w:drawing>
      </w:r>
    </w:p>
    <w:p w:rsidR="003C5773" w:rsidRDefault="003C5773" w:rsidP="00A233AF">
      <w:pPr>
        <w:pStyle w:val="Heading3"/>
      </w:pPr>
      <w:bookmarkStart w:id="1126" w:name="_Edit_-_Remove"/>
      <w:bookmarkStart w:id="1127" w:name="_Toc332632115"/>
      <w:bookmarkEnd w:id="1126"/>
      <w:r>
        <w:t>Edit - Remove Categories</w:t>
      </w:r>
      <w:bookmarkEnd w:id="1127"/>
    </w:p>
    <w:p w:rsidR="003C5773" w:rsidRDefault="003C5773" w:rsidP="00A233AF">
      <w:r>
        <w:t xml:space="preserve">You can remove </w:t>
      </w:r>
      <w:r w:rsidR="00FE6CBD">
        <w:t>categories from entries</w:t>
      </w:r>
      <w:r>
        <w:t xml:space="preserve"> in the </w:t>
      </w:r>
      <w:r w:rsidR="00F007F0">
        <w:t xml:space="preserve">KMC. </w:t>
      </w:r>
      <w:r>
        <w:t xml:space="preserve">Removal will propagate to other applications. </w:t>
      </w:r>
    </w:p>
    <w:p w:rsidR="003C5773" w:rsidRPr="00880DFC" w:rsidRDefault="003C5773" w:rsidP="009428D3">
      <w:pPr>
        <w:pStyle w:val="Procedure"/>
        <w:pPrChange w:id="1128" w:author="Debbie Zioni" w:date="2012-08-15T20:03:00Z">
          <w:pPr>
            <w:pStyle w:val="Procedure"/>
          </w:pPr>
        </w:pPrChange>
      </w:pPr>
      <w:r w:rsidRPr="00AB6C3C">
        <w:t xml:space="preserve">To </w:t>
      </w:r>
      <w:r>
        <w:t>remove categories  from an entry</w:t>
      </w:r>
    </w:p>
    <w:p w:rsidR="003C5773" w:rsidRDefault="003C5773" w:rsidP="00292207">
      <w:pPr>
        <w:pStyle w:val="ListNumber"/>
        <w:numPr>
          <w:ilvl w:val="0"/>
          <w:numId w:val="195"/>
        </w:numPr>
      </w:pPr>
      <w:r>
        <w:t>Select the Content tab and then select the Entries tab.</w:t>
      </w:r>
    </w:p>
    <w:p w:rsidR="003C5773" w:rsidRDefault="003C5773" w:rsidP="003C5773">
      <w:pPr>
        <w:pStyle w:val="ListNumber"/>
      </w:pPr>
      <w:r>
        <w:t xml:space="preserve">Select an entry or multiple </w:t>
      </w:r>
      <w:r w:rsidR="00F007F0">
        <w:t>entries</w:t>
      </w:r>
      <w:r>
        <w:t xml:space="preserve"> and select Bulk Actions on the bottom of the page.</w:t>
      </w:r>
    </w:p>
    <w:p w:rsidR="003C5773" w:rsidRDefault="003C5773" w:rsidP="00A233AF">
      <w:pPr>
        <w:pStyle w:val="ListNumber"/>
      </w:pPr>
      <w:r>
        <w:t>Select Remove Categories from the drop-down menu.</w:t>
      </w:r>
    </w:p>
    <w:p w:rsidR="003C5773" w:rsidRDefault="00107636" w:rsidP="00A233AF">
      <w:pPr>
        <w:pStyle w:val="ListNumber"/>
      </w:pPr>
      <w:r>
        <w:t xml:space="preserve">Check the categories to remove from the </w:t>
      </w:r>
      <w:r w:rsidR="003C5773">
        <w:t>all selected entries.</w:t>
      </w:r>
    </w:p>
    <w:p w:rsidR="003C5773" w:rsidRDefault="003C5773" w:rsidP="0003704D">
      <w:pPr>
        <w:pStyle w:val="ListNumber"/>
      </w:pPr>
      <w:r>
        <w:t xml:space="preserve">Click </w:t>
      </w:r>
      <w:r w:rsidR="00107636">
        <w:t>Apply.</w:t>
      </w:r>
    </w:p>
    <w:p w:rsidR="003C5773" w:rsidRPr="00F82DAB" w:rsidRDefault="00107636" w:rsidP="0003704D">
      <w:pPr>
        <w:pStyle w:val="ListContinue"/>
      </w:pPr>
      <w:r>
        <w:rPr>
          <w:noProof/>
          <w:lang w:val="en-US" w:bidi="he-IL"/>
        </w:rPr>
        <w:lastRenderedPageBreak/>
        <w:drawing>
          <wp:inline distT="0" distB="0" distL="0" distR="0" wp14:anchorId="76489176" wp14:editId="5901546D">
            <wp:extent cx="3819048" cy="2819048"/>
            <wp:effectExtent l="0" t="0" r="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remove_ent _cat.png"/>
                    <pic:cNvPicPr/>
                  </pic:nvPicPr>
                  <pic:blipFill>
                    <a:blip r:embed="rId208">
                      <a:extLst>
                        <a:ext uri="{28A0092B-C50C-407E-A947-70E740481C1C}">
                          <a14:useLocalDpi xmlns:a14="http://schemas.microsoft.com/office/drawing/2010/main" val="0"/>
                        </a:ext>
                      </a:extLst>
                    </a:blip>
                    <a:stretch>
                      <a:fillRect/>
                    </a:stretch>
                  </pic:blipFill>
                  <pic:spPr>
                    <a:xfrm>
                      <a:off x="0" y="0"/>
                      <a:ext cx="3819048" cy="2819048"/>
                    </a:xfrm>
                    <a:prstGeom prst="rect">
                      <a:avLst/>
                    </a:prstGeom>
                  </pic:spPr>
                </pic:pic>
              </a:graphicData>
            </a:graphic>
          </wp:inline>
        </w:drawing>
      </w:r>
    </w:p>
    <w:p w:rsidR="00452C95" w:rsidRDefault="00452C95" w:rsidP="00C74AB3">
      <w:pPr>
        <w:pStyle w:val="Heading3"/>
      </w:pPr>
      <w:bookmarkStart w:id="1129" w:name="_Download_Files"/>
      <w:bookmarkStart w:id="1130" w:name="_Add_to_New"/>
      <w:bookmarkStart w:id="1131" w:name="_Toc332632116"/>
      <w:bookmarkEnd w:id="1105"/>
      <w:bookmarkEnd w:id="1106"/>
      <w:bookmarkEnd w:id="1107"/>
      <w:bookmarkEnd w:id="1129"/>
      <w:bookmarkEnd w:id="1130"/>
      <w:r>
        <w:t>Add to New Category</w:t>
      </w:r>
      <w:bookmarkEnd w:id="1131"/>
    </w:p>
    <w:p w:rsidR="00452C95" w:rsidRPr="00594668" w:rsidRDefault="00452C95" w:rsidP="003301AB">
      <w:pPr>
        <w:pStyle w:val="BodyText"/>
      </w:pPr>
      <w:r>
        <w:t xml:space="preserve">You can select multiple entries in the entries list and then click "Add to New Category to create a new category </w:t>
      </w:r>
      <w:r w:rsidR="00F007F0">
        <w:t>with</w:t>
      </w:r>
      <w:r>
        <w:t xml:space="preserve"> the specific entries included. See</w:t>
      </w:r>
      <w:r>
        <w:rPr>
          <w:rStyle w:val="apple-converted-space"/>
          <w:rFonts w:ascii="Georgia" w:hAnsi="Georgia"/>
          <w:color w:val="000000"/>
          <w:sz w:val="27"/>
          <w:szCs w:val="27"/>
        </w:rPr>
        <w:t> </w:t>
      </w:r>
      <w:hyperlink w:anchor="_Adding/Editing_a_Specific" w:history="1">
        <w:r>
          <w:rPr>
            <w:rStyle w:val="Hyperlink"/>
          </w:rPr>
          <w:t>Add</w:t>
        </w:r>
        <w:r w:rsidR="001C7178">
          <w:rPr>
            <w:rStyle w:val="Hyperlink"/>
          </w:rPr>
          <w:t>ing Editing</w:t>
        </w:r>
        <w:r>
          <w:rPr>
            <w:rStyle w:val="Hyperlink"/>
          </w:rPr>
          <w:t xml:space="preserve"> a </w:t>
        </w:r>
        <w:r w:rsidR="001C7178">
          <w:rPr>
            <w:rStyle w:val="Hyperlink"/>
          </w:rPr>
          <w:t xml:space="preserve">Specific </w:t>
        </w:r>
        <w:r>
          <w:rPr>
            <w:rStyle w:val="Hyperlink"/>
          </w:rPr>
          <w:t>Category</w:t>
        </w:r>
      </w:hyperlink>
      <w:r>
        <w:rPr>
          <w:rStyle w:val="apple-converted-space"/>
          <w:rFonts w:ascii="Georgia" w:hAnsi="Georgia"/>
          <w:color w:val="000000"/>
          <w:sz w:val="27"/>
          <w:szCs w:val="27"/>
        </w:rPr>
        <w:t> </w:t>
      </w:r>
      <w:r>
        <w:t xml:space="preserve">for information on how to create </w:t>
      </w:r>
      <w:r w:rsidR="0007262E">
        <w:t>categories</w:t>
      </w:r>
      <w:r w:rsidR="00F007F0">
        <w:t>.</w:t>
      </w:r>
    </w:p>
    <w:p w:rsidR="00C74AB3" w:rsidRPr="00391BDC" w:rsidRDefault="00C74AB3" w:rsidP="00C74AB3">
      <w:pPr>
        <w:pStyle w:val="Heading3"/>
      </w:pPr>
      <w:bookmarkStart w:id="1132" w:name="_Add_to_New_1"/>
      <w:bookmarkStart w:id="1133" w:name="_Toc332632117"/>
      <w:bookmarkEnd w:id="1132"/>
      <w:r>
        <w:t>Add</w:t>
      </w:r>
      <w:r w:rsidR="00452C95">
        <w:t xml:space="preserve"> to New</w:t>
      </w:r>
      <w:r>
        <w:t xml:space="preserve"> </w:t>
      </w:r>
      <w:r w:rsidRPr="00391BDC">
        <w:t>Playlist</w:t>
      </w:r>
      <w:bookmarkEnd w:id="1133"/>
    </w:p>
    <w:p w:rsidR="00C74AB3" w:rsidRDefault="00C74AB3" w:rsidP="00224F01">
      <w:pPr>
        <w:pStyle w:val="BodyText"/>
      </w:pPr>
      <w:r>
        <w:t xml:space="preserve">You can select multiple entries in the entries list and then click "Add </w:t>
      </w:r>
      <w:r w:rsidR="00452C95">
        <w:t xml:space="preserve">to New </w:t>
      </w:r>
      <w:r>
        <w:t>Playlist" to create a new playlist with the specific entries included in the playlist. See</w:t>
      </w:r>
      <w:r w:rsidR="00224F01">
        <w:t xml:space="preserve"> the </w:t>
      </w:r>
      <w:hyperlink w:anchor="_Playlists_Tab" w:history="1">
        <w:r w:rsidR="00224F01" w:rsidRPr="00224F01">
          <w:rPr>
            <w:rStyle w:val="Hyperlink"/>
            <w:rFonts w:cs="Arial"/>
          </w:rPr>
          <w:t>Playlists Tab</w:t>
        </w:r>
      </w:hyperlink>
      <w:r w:rsidR="00224F01">
        <w:t xml:space="preserve"> </w:t>
      </w:r>
      <w:r>
        <w:t>for information on how to create playlists.</w:t>
      </w:r>
    </w:p>
    <w:p w:rsidR="00C74AB3" w:rsidRPr="00880DFC" w:rsidRDefault="00C74AB3" w:rsidP="009428D3">
      <w:pPr>
        <w:pStyle w:val="Procedure"/>
        <w:pPrChange w:id="1134" w:author="Debbie Zioni" w:date="2012-08-15T20:03:00Z">
          <w:pPr>
            <w:pStyle w:val="Procedure"/>
          </w:pPr>
        </w:pPrChange>
      </w:pPr>
      <w:r w:rsidRPr="00AB6C3C">
        <w:t xml:space="preserve">To </w:t>
      </w:r>
      <w:r w:rsidR="00452C95">
        <w:t>create and add entries to a new playlist</w:t>
      </w:r>
    </w:p>
    <w:p w:rsidR="00C74AB3" w:rsidRDefault="00C74AB3" w:rsidP="00292207">
      <w:pPr>
        <w:pStyle w:val="ListNumber"/>
        <w:numPr>
          <w:ilvl w:val="0"/>
          <w:numId w:val="199"/>
        </w:numPr>
      </w:pPr>
      <w:r>
        <w:t>Select the Content tab and then select the Entries tab.</w:t>
      </w:r>
    </w:p>
    <w:p w:rsidR="00C74AB3" w:rsidRDefault="00C74AB3" w:rsidP="00C74AB3">
      <w:pPr>
        <w:pStyle w:val="ListNumber"/>
      </w:pPr>
      <w:r>
        <w:t xml:space="preserve">Select an entry or multiple </w:t>
      </w:r>
      <w:r w:rsidR="00F007F0">
        <w:t>entries</w:t>
      </w:r>
      <w:r>
        <w:t xml:space="preserve"> and select Bulk Actions on the bottom of the page.</w:t>
      </w:r>
    </w:p>
    <w:p w:rsidR="00C74AB3" w:rsidRDefault="00C74AB3">
      <w:pPr>
        <w:pStyle w:val="ListNumber"/>
      </w:pPr>
      <w:r>
        <w:t xml:space="preserve">Select </w:t>
      </w:r>
      <w:r w:rsidR="00452C95">
        <w:t>Add to new Playlist</w:t>
      </w:r>
      <w:r>
        <w:t xml:space="preserve"> from the drop-down menu.</w:t>
      </w:r>
    </w:p>
    <w:p w:rsidR="00C74AB3" w:rsidRDefault="00C74AB3">
      <w:pPr>
        <w:pStyle w:val="ListNumber"/>
      </w:pPr>
      <w:r>
        <w:t xml:space="preserve">Check the </w:t>
      </w:r>
      <w:r w:rsidR="00452C95">
        <w:t xml:space="preserve">entries to add to the new </w:t>
      </w:r>
      <w:r w:rsidR="00F007F0">
        <w:t>playlist</w:t>
      </w:r>
      <w:r>
        <w:t>.</w:t>
      </w:r>
    </w:p>
    <w:p w:rsidR="00C74AB3" w:rsidRDefault="00C74AB3" w:rsidP="00C74AB3">
      <w:pPr>
        <w:pStyle w:val="ListNumber"/>
      </w:pPr>
      <w:r>
        <w:t>Click Apply.</w:t>
      </w:r>
    </w:p>
    <w:p w:rsidR="00C74AB3" w:rsidRDefault="00C74AB3">
      <w:pPr>
        <w:pStyle w:val="Heading3"/>
      </w:pPr>
      <w:bookmarkStart w:id="1135" w:name="_Change_Category_Owner"/>
      <w:bookmarkStart w:id="1136" w:name="_Toc332632118"/>
      <w:bookmarkEnd w:id="1135"/>
      <w:r>
        <w:t xml:space="preserve">Change </w:t>
      </w:r>
      <w:r w:rsidR="0007262E">
        <w:t>Entry</w:t>
      </w:r>
      <w:r>
        <w:t xml:space="preserve"> Owner</w:t>
      </w:r>
      <w:bookmarkEnd w:id="1136"/>
    </w:p>
    <w:p w:rsidR="00C74AB3" w:rsidRPr="00B818AB" w:rsidRDefault="00C74AB3">
      <w:pPr>
        <w:pStyle w:val="BodyText"/>
      </w:pPr>
      <w:r>
        <w:t xml:space="preserve">By default, channel managers are the channel owner for any applicative need. A channel owner cannot be deleted by other channel </w:t>
      </w:r>
      <w:r w:rsidR="00F007F0">
        <w:t>managers;</w:t>
      </w:r>
      <w:r>
        <w:t xml:space="preserve"> however you can set a new owner for a</w:t>
      </w:r>
      <w:r w:rsidR="0007262E">
        <w:t>n entry</w:t>
      </w:r>
      <w:r>
        <w:t>.</w:t>
      </w:r>
    </w:p>
    <w:p w:rsidR="00C74AB3" w:rsidRDefault="00C74AB3" w:rsidP="003301AB">
      <w:r w:rsidRPr="00E3369B">
        <w:rPr>
          <w:noProof/>
          <w:lang w:val="en-US" w:bidi="he-IL"/>
        </w:rPr>
        <w:lastRenderedPageBreak/>
        <w:drawing>
          <wp:inline distT="0" distB="0" distL="0" distR="0" wp14:anchorId="72189716" wp14:editId="34691058">
            <wp:extent cx="3647619" cy="2104762"/>
            <wp:effectExtent l="0" t="0" r="0" b="0"/>
            <wp:docPr id="12319" name="Picture 1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change_owner.png"/>
                    <pic:cNvPicPr/>
                  </pic:nvPicPr>
                  <pic:blipFill>
                    <a:blip r:embed="rId209">
                      <a:extLst>
                        <a:ext uri="{28A0092B-C50C-407E-A947-70E740481C1C}">
                          <a14:useLocalDpi xmlns:a14="http://schemas.microsoft.com/office/drawing/2010/main" val="0"/>
                        </a:ext>
                      </a:extLst>
                    </a:blip>
                    <a:stretch>
                      <a:fillRect/>
                    </a:stretch>
                  </pic:blipFill>
                  <pic:spPr>
                    <a:xfrm>
                      <a:off x="0" y="0"/>
                      <a:ext cx="3647619" cy="2104762"/>
                    </a:xfrm>
                    <a:prstGeom prst="rect">
                      <a:avLst/>
                    </a:prstGeom>
                  </pic:spPr>
                </pic:pic>
              </a:graphicData>
            </a:graphic>
          </wp:inline>
        </w:drawing>
      </w:r>
      <w:bookmarkStart w:id="1137" w:name="_Add_Playlist"/>
      <w:bookmarkEnd w:id="1137"/>
    </w:p>
    <w:p w:rsidR="0007262E" w:rsidRPr="00391BDC" w:rsidRDefault="0007262E" w:rsidP="0007262E">
      <w:pPr>
        <w:pStyle w:val="Heading3"/>
      </w:pPr>
      <w:bookmarkStart w:id="1138" w:name="_Download_Files_1"/>
      <w:bookmarkStart w:id="1139" w:name="_Toc332632119"/>
      <w:bookmarkEnd w:id="1138"/>
      <w:r w:rsidRPr="00391BDC">
        <w:t>Download</w:t>
      </w:r>
      <w:r w:rsidRPr="00391BDC">
        <w:rPr>
          <w:rStyle w:val="apple-converted-space"/>
        </w:rPr>
        <w:t> </w:t>
      </w:r>
      <w:r w:rsidRPr="00391BDC">
        <w:t>Files</w:t>
      </w:r>
      <w:bookmarkEnd w:id="1139"/>
    </w:p>
    <w:p w:rsidR="0007262E" w:rsidRDefault="0007262E" w:rsidP="009428D3">
      <w:pPr>
        <w:pStyle w:val="Procedure"/>
        <w:pPrChange w:id="1140" w:author="Debbie Zioni" w:date="2012-08-15T20:03:00Z">
          <w:pPr>
            <w:pStyle w:val="Procedure"/>
          </w:pPr>
        </w:pPrChange>
      </w:pPr>
      <w:r>
        <w:t xml:space="preserve">To download files to your computer for offline use </w:t>
      </w:r>
    </w:p>
    <w:p w:rsidR="0007262E" w:rsidRDefault="0007262E" w:rsidP="00292207">
      <w:pPr>
        <w:pStyle w:val="ListNumber"/>
        <w:numPr>
          <w:ilvl w:val="0"/>
          <w:numId w:val="97"/>
        </w:numPr>
      </w:pPr>
      <w:r>
        <w:t>Select an entry and select Bulk Actions on the bottom of the page and select Download from the drop down menu.</w:t>
      </w:r>
    </w:p>
    <w:p w:rsidR="0007262E" w:rsidRDefault="0007262E" w:rsidP="0007262E">
      <w:pPr>
        <w:pStyle w:val="ListContinue"/>
      </w:pPr>
      <w:r>
        <w:t xml:space="preserve">Note that you can download more than one entry at a time, as long as the entries appear on the same page of the entries list. </w:t>
      </w:r>
    </w:p>
    <w:p w:rsidR="0007262E" w:rsidRDefault="0007262E" w:rsidP="0007262E">
      <w:pPr>
        <w:pStyle w:val="ListContinue"/>
      </w:pPr>
      <w:r>
        <w:t xml:space="preserve">A flavor (format/quality) selection window is displayed for the video files you select to download. </w:t>
      </w:r>
    </w:p>
    <w:p w:rsidR="0007262E" w:rsidRDefault="0007262E" w:rsidP="0007262E">
      <w:pPr>
        <w:pStyle w:val="ListNumber"/>
      </w:pPr>
      <w:r>
        <w:t>Select your preferred flavor from the drop-down menu and click "Submit" to proceed. A message will appear stating that links to your downloaded files will be sent to your email. Click "OK" to proceed.</w:t>
      </w:r>
    </w:p>
    <w:p w:rsidR="0007262E" w:rsidRDefault="0007262E" w:rsidP="003301AB">
      <w:pPr>
        <w:pStyle w:val="ListContinue"/>
      </w:pPr>
      <w:r w:rsidRPr="00604156">
        <w:rPr>
          <w:noProof/>
          <w:lang w:val="en-US" w:bidi="he-IL"/>
        </w:rPr>
        <w:drawing>
          <wp:inline distT="0" distB="0" distL="0" distR="0" wp14:anchorId="395ACA6E" wp14:editId="6B14B7DF">
            <wp:extent cx="5666667" cy="2114286"/>
            <wp:effectExtent l="0" t="0" r="0" b="635"/>
            <wp:docPr id="12320" name="Picture 1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download.png"/>
                    <pic:cNvPicPr/>
                  </pic:nvPicPr>
                  <pic:blipFill>
                    <a:blip r:embed="rId210">
                      <a:extLst>
                        <a:ext uri="{28A0092B-C50C-407E-A947-70E740481C1C}">
                          <a14:useLocalDpi xmlns:a14="http://schemas.microsoft.com/office/drawing/2010/main" val="0"/>
                        </a:ext>
                      </a:extLst>
                    </a:blip>
                    <a:stretch>
                      <a:fillRect/>
                    </a:stretch>
                  </pic:blipFill>
                  <pic:spPr>
                    <a:xfrm>
                      <a:off x="0" y="0"/>
                      <a:ext cx="5666667" cy="2114286"/>
                    </a:xfrm>
                    <a:prstGeom prst="rect">
                      <a:avLst/>
                    </a:prstGeom>
                  </pic:spPr>
                </pic:pic>
              </a:graphicData>
            </a:graphic>
          </wp:inline>
        </w:drawing>
      </w:r>
    </w:p>
    <w:p w:rsidR="00154153" w:rsidRDefault="00154153">
      <w:pPr>
        <w:pStyle w:val="Heading3"/>
      </w:pPr>
      <w:bookmarkStart w:id="1141" w:name="_Delete_Multiple_Entries"/>
      <w:bookmarkStart w:id="1142" w:name="_Toc332632120"/>
      <w:bookmarkEnd w:id="1141"/>
      <w:r w:rsidRPr="00391BDC">
        <w:t>D</w:t>
      </w:r>
      <w:r>
        <w:t>elete Multiple Entries</w:t>
      </w:r>
      <w:bookmarkEnd w:id="1142"/>
    </w:p>
    <w:p w:rsidR="009A0200" w:rsidRDefault="009A0200" w:rsidP="003301AB">
      <w:pPr>
        <w:pStyle w:val="BodyText"/>
      </w:pPr>
      <w:r>
        <w:t xml:space="preserve">You can delete </w:t>
      </w:r>
      <w:r w:rsidR="00F007F0">
        <w:t>multiple</w:t>
      </w:r>
      <w:r>
        <w:t xml:space="preserve"> </w:t>
      </w:r>
      <w:r w:rsidR="00F007F0">
        <w:t>entries</w:t>
      </w:r>
      <w:r>
        <w:t xml:space="preserve"> in the KMC. </w:t>
      </w:r>
    </w:p>
    <w:p w:rsidR="009A0200" w:rsidRPr="00AB6C3C" w:rsidRDefault="009A0200" w:rsidP="009428D3">
      <w:pPr>
        <w:pStyle w:val="Procedure"/>
        <w:pPrChange w:id="1143" w:author="Debbie Zioni" w:date="2012-08-15T20:03:00Z">
          <w:pPr>
            <w:pStyle w:val="Procedure"/>
          </w:pPr>
        </w:pPrChange>
      </w:pPr>
      <w:r w:rsidRPr="00AB6C3C">
        <w:t xml:space="preserve">To </w:t>
      </w:r>
      <w:r>
        <w:t xml:space="preserve">delete entries </w:t>
      </w:r>
    </w:p>
    <w:p w:rsidR="009A0200" w:rsidRPr="00BC2BFB" w:rsidRDefault="009A0200" w:rsidP="00292207">
      <w:pPr>
        <w:pStyle w:val="ListNumber"/>
        <w:numPr>
          <w:ilvl w:val="0"/>
          <w:numId w:val="229"/>
        </w:numPr>
      </w:pPr>
      <w:r w:rsidRPr="00BC2BFB">
        <w:t xml:space="preserve">Select the Content tab and then select the </w:t>
      </w:r>
      <w:r>
        <w:t>Entries</w:t>
      </w:r>
      <w:r w:rsidRPr="00BC2BFB">
        <w:t xml:space="preserve"> tab.</w:t>
      </w:r>
    </w:p>
    <w:p w:rsidR="009A0200" w:rsidRPr="00BC2BFB" w:rsidRDefault="009A0200">
      <w:pPr>
        <w:pStyle w:val="ListNumber"/>
      </w:pPr>
      <w:r>
        <w:t xml:space="preserve">Select an entry </w:t>
      </w:r>
      <w:r w:rsidR="00F007F0">
        <w:t xml:space="preserve">or </w:t>
      </w:r>
      <w:r w:rsidR="00F007F0" w:rsidRPr="00BC2BFB">
        <w:t>multiple</w:t>
      </w:r>
      <w:r w:rsidRPr="00BC2BFB">
        <w:t xml:space="preserve"> </w:t>
      </w:r>
      <w:r>
        <w:t xml:space="preserve">entries </w:t>
      </w:r>
      <w:r w:rsidRPr="00BC2BFB">
        <w:t>and select Bulk Actions on the bottom of the page.</w:t>
      </w:r>
    </w:p>
    <w:p w:rsidR="009A0200" w:rsidRDefault="009A0200" w:rsidP="009A0200">
      <w:pPr>
        <w:pStyle w:val="ListNumber"/>
      </w:pPr>
      <w:r w:rsidRPr="00BC2BFB">
        <w:t>Select Delete from the drop-down menu.</w:t>
      </w:r>
    </w:p>
    <w:p w:rsidR="009A0200" w:rsidRDefault="009A0200">
      <w:pPr>
        <w:pStyle w:val="ListNumber"/>
      </w:pPr>
      <w:r w:rsidRPr="00BC2BFB">
        <w:lastRenderedPageBreak/>
        <w:t>Select the</w:t>
      </w:r>
      <w:r>
        <w:t xml:space="preserve"> entries</w:t>
      </w:r>
      <w:r w:rsidRPr="00BC2BFB">
        <w:t xml:space="preserve"> to remove.</w:t>
      </w:r>
    </w:p>
    <w:p w:rsidR="009A0200" w:rsidRPr="00BC2BFB" w:rsidRDefault="009A0200" w:rsidP="009A0200">
      <w:pPr>
        <w:pStyle w:val="ListContinue"/>
      </w:pPr>
      <w:r w:rsidRPr="00BC2BFB">
        <w:t>A warning message is displayed.</w:t>
      </w:r>
    </w:p>
    <w:p w:rsidR="009A0200" w:rsidRPr="00604156" w:rsidRDefault="009A0200" w:rsidP="003301AB">
      <w:pPr>
        <w:pStyle w:val="ListNumber"/>
      </w:pPr>
      <w:r w:rsidRPr="00BC2BFB">
        <w:t>Click Remove.</w:t>
      </w:r>
    </w:p>
    <w:p w:rsidR="00545772" w:rsidRPr="00391BDC" w:rsidRDefault="00545772">
      <w:pPr>
        <w:pStyle w:val="Heading3"/>
      </w:pPr>
      <w:bookmarkStart w:id="1144" w:name="_Preview_and_Embed"/>
      <w:bookmarkStart w:id="1145" w:name="_Toc332632121"/>
      <w:bookmarkEnd w:id="1144"/>
      <w:r w:rsidRPr="00391BDC">
        <w:t>Preview and Embed</w:t>
      </w:r>
      <w:bookmarkEnd w:id="1145"/>
    </w:p>
    <w:p w:rsidR="003169AF" w:rsidRDefault="00545772" w:rsidP="003169AF">
      <w:pPr>
        <w:rPr>
          <w:rFonts w:ascii="Georgia" w:hAnsi="Georgia"/>
          <w:color w:val="000000"/>
          <w:sz w:val="27"/>
          <w:szCs w:val="27"/>
        </w:rPr>
      </w:pPr>
      <w:r w:rsidRPr="00391BDC">
        <w:rPr>
          <w:rStyle w:val="BodyTextChar"/>
        </w:rPr>
        <w:t>To preview and get the embed code for</w:t>
      </w:r>
      <w:r w:rsidR="00505362">
        <w:rPr>
          <w:rStyle w:val="BodyTextChar"/>
        </w:rPr>
        <w:t xml:space="preserve"> entries in the E</w:t>
      </w:r>
      <w:r w:rsidRPr="00391BDC">
        <w:rPr>
          <w:rStyle w:val="BodyTextChar"/>
        </w:rPr>
        <w:t>ntries</w:t>
      </w:r>
      <w:r w:rsidR="00505362">
        <w:rPr>
          <w:rStyle w:val="BodyTextChar"/>
        </w:rPr>
        <w:t xml:space="preserve"> Table</w:t>
      </w:r>
      <w:r w:rsidRPr="00391BDC">
        <w:rPr>
          <w:rStyle w:val="BodyTextChar"/>
        </w:rPr>
        <w:t>; click the Preview &amp; Embed"</w:t>
      </w:r>
      <w:r>
        <w:rPr>
          <w:rStyle w:val="BodyTextChar"/>
        </w:rPr>
        <w:t xml:space="preserve"> </w:t>
      </w:r>
      <w:r w:rsidRPr="00391BDC">
        <w:rPr>
          <w:rStyle w:val="BodyTextChar"/>
        </w:rPr>
        <w:t>link under the</w:t>
      </w:r>
      <w:r>
        <w:rPr>
          <w:rStyle w:val="BodyTextChar"/>
        </w:rPr>
        <w:t xml:space="preserve"> Action</w:t>
      </w:r>
      <w:r w:rsidR="00505362">
        <w:rPr>
          <w:rStyle w:val="BodyTextChar"/>
        </w:rPr>
        <w:t>s</w:t>
      </w:r>
      <w:r>
        <w:rPr>
          <w:rStyle w:val="BodyTextChar"/>
        </w:rPr>
        <w:t xml:space="preserve"> </w:t>
      </w:r>
      <w:r w:rsidRPr="00391BDC">
        <w:rPr>
          <w:rStyle w:val="BodyTextChar"/>
        </w:rPr>
        <w:t>column on the main list of entries. In the new window that opens, you can preview the entry and select the player that you would like to use</w:t>
      </w:r>
      <w:r>
        <w:rPr>
          <w:rFonts w:ascii="Georgia" w:hAnsi="Georgia"/>
          <w:color w:val="000000"/>
          <w:sz w:val="27"/>
          <w:szCs w:val="27"/>
        </w:rPr>
        <w:t xml:space="preserve">. </w:t>
      </w:r>
    </w:p>
    <w:p w:rsidR="00697114" w:rsidRDefault="00697114" w:rsidP="009428D3">
      <w:pPr>
        <w:pStyle w:val="Procedure"/>
        <w:pPrChange w:id="1146" w:author="Debbie Zioni" w:date="2012-08-15T20:03:00Z">
          <w:pPr>
            <w:pStyle w:val="Procedure"/>
          </w:pPr>
        </w:pPrChange>
      </w:pPr>
      <w:r>
        <w:t>To preview and embed your content to a website</w:t>
      </w:r>
    </w:p>
    <w:p w:rsidR="00697114" w:rsidRDefault="00697114" w:rsidP="00292207">
      <w:pPr>
        <w:pStyle w:val="ListNumber"/>
        <w:numPr>
          <w:ilvl w:val="0"/>
          <w:numId w:val="187"/>
        </w:numPr>
      </w:pPr>
      <w:r>
        <w:t>Go to the Content tab and select the Entries tab.</w:t>
      </w:r>
    </w:p>
    <w:p w:rsidR="00697114" w:rsidRDefault="00697114" w:rsidP="008F6BDF">
      <w:pPr>
        <w:pStyle w:val="ListNumber"/>
      </w:pPr>
      <w:r>
        <w:t>Click on an entry in the Entries table.</w:t>
      </w:r>
    </w:p>
    <w:p w:rsidR="001822AF" w:rsidRDefault="001822AF" w:rsidP="008F6BDF">
      <w:pPr>
        <w:pStyle w:val="ListNumber"/>
      </w:pPr>
      <w:r>
        <w:t>Select Preview and Embed</w:t>
      </w:r>
      <w:r w:rsidR="00505362">
        <w:t xml:space="preserve"> in the actions drop dow</w:t>
      </w:r>
      <w:r w:rsidR="00697114">
        <w:t>n menu</w:t>
      </w:r>
      <w:r w:rsidR="00F007F0">
        <w:t>.</w:t>
      </w:r>
    </w:p>
    <w:p w:rsidR="00505362" w:rsidRDefault="00505362" w:rsidP="003169AF">
      <w:pPr>
        <w:pStyle w:val="ListNumber"/>
      </w:pPr>
      <w:r w:rsidRPr="00391BDC">
        <w:rPr>
          <w:rStyle w:val="BodyTextChar"/>
        </w:rPr>
        <w:t>In the new window that opens, you can preview the entry and select the player that you would like to use</w:t>
      </w:r>
      <w:r>
        <w:rPr>
          <w:rFonts w:ascii="Georgia" w:hAnsi="Georgia"/>
          <w:color w:val="000000"/>
          <w:sz w:val="27"/>
          <w:szCs w:val="27"/>
        </w:rPr>
        <w:t>.</w:t>
      </w:r>
    </w:p>
    <w:p w:rsidR="001822AF" w:rsidRDefault="001822AF" w:rsidP="008F6BDF">
      <w:pPr>
        <w:pStyle w:val="ListNumber"/>
      </w:pPr>
      <w:r>
        <w:t>Gra</w:t>
      </w:r>
      <w:r w:rsidR="00E3369B">
        <w:t>b</w:t>
      </w:r>
      <w:r>
        <w:t xml:space="preserve"> the embed cod</w:t>
      </w:r>
      <w:r w:rsidR="00697114">
        <w:t>e.</w:t>
      </w:r>
    </w:p>
    <w:p w:rsidR="004A3D77" w:rsidRDefault="004A3D77" w:rsidP="004A3D77">
      <w:pPr>
        <w:pStyle w:val="BodyText"/>
        <w:rPr>
          <w:rFonts w:eastAsiaTheme="minorEastAsia"/>
        </w:rPr>
      </w:pPr>
      <w:r w:rsidRPr="00E3369B">
        <w:rPr>
          <w:rFonts w:eastAsiaTheme="minorEastAsia"/>
          <w:noProof/>
          <w:lang w:val="en-US" w:bidi="he-IL"/>
        </w:rPr>
        <w:drawing>
          <wp:inline distT="0" distB="0" distL="0" distR="0" wp14:anchorId="2A89B34A" wp14:editId="7FAFDB65">
            <wp:extent cx="5765646" cy="2713990"/>
            <wp:effectExtent l="0" t="0" r="698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entries_tab.png"/>
                    <pic:cNvPicPr/>
                  </pic:nvPicPr>
                  <pic:blipFill>
                    <a:blip r:embed="rId211">
                      <a:extLst>
                        <a:ext uri="{28A0092B-C50C-407E-A947-70E740481C1C}">
                          <a14:useLocalDpi xmlns:a14="http://schemas.microsoft.com/office/drawing/2010/main" val="0"/>
                        </a:ext>
                      </a:extLst>
                    </a:blip>
                    <a:stretch>
                      <a:fillRect/>
                    </a:stretch>
                  </pic:blipFill>
                  <pic:spPr>
                    <a:xfrm>
                      <a:off x="0" y="0"/>
                      <a:ext cx="5765646" cy="2713990"/>
                    </a:xfrm>
                    <a:prstGeom prst="rect">
                      <a:avLst/>
                    </a:prstGeom>
                  </pic:spPr>
                </pic:pic>
              </a:graphicData>
            </a:graphic>
          </wp:inline>
        </w:drawing>
      </w:r>
    </w:p>
    <w:p w:rsidR="00F3750E" w:rsidRDefault="00F3750E" w:rsidP="00E3369B">
      <w:pPr>
        <w:pStyle w:val="Heading2"/>
      </w:pPr>
      <w:bookmarkStart w:id="1147" w:name="_Editing_Entries"/>
      <w:bookmarkStart w:id="1148" w:name="_Toc313796654"/>
      <w:bookmarkStart w:id="1149" w:name="_Toc332632122"/>
      <w:bookmarkEnd w:id="1147"/>
      <w:r>
        <w:t>Editing Entries</w:t>
      </w:r>
      <w:bookmarkEnd w:id="1148"/>
      <w:bookmarkEnd w:id="1149"/>
    </w:p>
    <w:p w:rsidR="00243711" w:rsidRDefault="00242C5F" w:rsidP="009428D3">
      <w:pPr>
        <w:pStyle w:val="Procedure"/>
        <w:pPrChange w:id="1150" w:author="Debbie Zioni" w:date="2012-08-15T20:03:00Z">
          <w:pPr>
            <w:pStyle w:val="Procedure"/>
          </w:pPr>
        </w:pPrChange>
      </w:pPr>
      <w:r>
        <w:t xml:space="preserve">To edit an </w:t>
      </w:r>
      <w:r w:rsidR="00243711">
        <w:t>entry</w:t>
      </w:r>
    </w:p>
    <w:p w:rsidR="00243711" w:rsidRDefault="00243711" w:rsidP="008631B0">
      <w:pPr>
        <w:pStyle w:val="ListBullet"/>
      </w:pPr>
      <w:r>
        <w:t>C</w:t>
      </w:r>
      <w:r w:rsidR="00F3750E" w:rsidRPr="006C539B">
        <w:t>lick</w:t>
      </w:r>
      <w:r>
        <w:t xml:space="preserve"> </w:t>
      </w:r>
      <w:r w:rsidR="00F3750E" w:rsidRPr="006C539B">
        <w:t>on an entry name</w:t>
      </w:r>
      <w:r>
        <w:t xml:space="preserve">. The </w:t>
      </w:r>
      <w:r w:rsidR="00F3750E" w:rsidRPr="006C539B">
        <w:t xml:space="preserve">Edit Entry window </w:t>
      </w:r>
      <w:r>
        <w:t>is displayed.</w:t>
      </w:r>
    </w:p>
    <w:p w:rsidR="00F3750E" w:rsidRPr="006C539B" w:rsidRDefault="00F3750E">
      <w:pPr>
        <w:pStyle w:val="ListContinue"/>
      </w:pPr>
      <w:r w:rsidRPr="006C539B">
        <w:t xml:space="preserve">Use the </w:t>
      </w:r>
      <w:r w:rsidRPr="00014F5C">
        <w:t>Edit Entry window</w:t>
      </w:r>
      <w:r w:rsidRPr="006C539B">
        <w:t xml:space="preserve"> to manage all information relating to the entry.</w:t>
      </w:r>
    </w:p>
    <w:p w:rsidR="00F3750E" w:rsidRDefault="00F3750E" w:rsidP="008F6BDF">
      <w:pPr>
        <w:pStyle w:val="ListContinue"/>
      </w:pPr>
      <w:r>
        <w:rPr>
          <w:noProof/>
          <w:lang w:val="en-US" w:bidi="he-IL"/>
        </w:rPr>
        <w:lastRenderedPageBreak/>
        <w:drawing>
          <wp:inline distT="0" distB="0" distL="0" distR="0" wp14:anchorId="77210D3F" wp14:editId="4A062BF6">
            <wp:extent cx="5093564" cy="32543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extLst>
                        <a:ext uri="{28A0092B-C50C-407E-A947-70E740481C1C}">
                          <a14:useLocalDpi xmlns:a14="http://schemas.microsoft.com/office/drawing/2010/main" val="0"/>
                        </a:ext>
                      </a:extLst>
                    </a:blip>
                    <a:stretch>
                      <a:fillRect/>
                    </a:stretch>
                  </pic:blipFill>
                  <pic:spPr>
                    <a:xfrm>
                      <a:off x="0" y="0"/>
                      <a:ext cx="5093564" cy="3254375"/>
                    </a:xfrm>
                    <a:prstGeom prst="rect">
                      <a:avLst/>
                    </a:prstGeom>
                  </pic:spPr>
                </pic:pic>
              </a:graphicData>
            </a:graphic>
          </wp:inline>
        </w:drawing>
      </w:r>
    </w:p>
    <w:p w:rsidR="00336DEE" w:rsidRPr="00391BDC" w:rsidRDefault="00336DEE" w:rsidP="008F6BDF">
      <w:pPr>
        <w:pStyle w:val="Heading3"/>
        <w:rPr>
          <w:rStyle w:val="Heading3Char"/>
          <w:rFonts w:ascii="Verdana" w:hAnsi="Verdana"/>
          <w:color w:val="auto"/>
          <w:sz w:val="20"/>
          <w:szCs w:val="22"/>
        </w:rPr>
      </w:pPr>
      <w:bookmarkStart w:id="1151" w:name="_Toc313796655"/>
      <w:bookmarkStart w:id="1152" w:name="_Toc332632123"/>
      <w:r w:rsidRPr="00391BDC">
        <w:rPr>
          <w:rStyle w:val="Heading3Char"/>
        </w:rPr>
        <w:t xml:space="preserve">Edit Entry </w:t>
      </w:r>
      <w:r w:rsidR="003550FF">
        <w:rPr>
          <w:rStyle w:val="Heading3Char"/>
        </w:rPr>
        <w:t>Tabs</w:t>
      </w:r>
      <w:bookmarkEnd w:id="1151"/>
      <w:bookmarkEnd w:id="1152"/>
    </w:p>
    <w:p w:rsidR="00F3750E" w:rsidRPr="00B30AB1" w:rsidRDefault="00F3750E" w:rsidP="005A5112">
      <w:pPr>
        <w:pStyle w:val="ListBullet"/>
        <w:rPr>
          <w:rStyle w:val="BodyTextChar"/>
        </w:rPr>
      </w:pPr>
      <w:r w:rsidRPr="008631B0">
        <w:rPr>
          <w:b/>
        </w:rPr>
        <w:t>Metadata</w:t>
      </w:r>
      <w:r>
        <w:t xml:space="preserve">: </w:t>
      </w:r>
      <w:r w:rsidRPr="00123DCF">
        <w:rPr>
          <w:rStyle w:val="BodyTextChar"/>
        </w:rPr>
        <w:t xml:space="preserve">Use to display the entry and edit basic metadata: Name, Description, Tags, Categories and Reference ID. </w:t>
      </w:r>
      <w:r w:rsidR="006B719E">
        <w:rPr>
          <w:rStyle w:val="BodyTextChar"/>
        </w:rPr>
        <w:t xml:space="preserve"> See </w:t>
      </w:r>
      <w:hyperlink w:anchor="_Managing_Metadata" w:history="1">
        <w:r w:rsidR="006B719E" w:rsidRPr="006B719E">
          <w:rPr>
            <w:rStyle w:val="Hyperlink"/>
            <w:rFonts w:cs="Arial"/>
            <w:szCs w:val="20"/>
          </w:rPr>
          <w:t>Managing Metadata</w:t>
        </w:r>
      </w:hyperlink>
      <w:r w:rsidR="006B719E">
        <w:rPr>
          <w:rStyle w:val="BodyTextChar"/>
        </w:rPr>
        <w:t xml:space="preserve"> for more information.  </w:t>
      </w:r>
      <w:r w:rsidRPr="00123DCF">
        <w:rPr>
          <w:rStyle w:val="BodyTextChar"/>
        </w:rPr>
        <w:t>For video and audio entries, you can also trim or clip the entry</w:t>
      </w:r>
      <w:r w:rsidRPr="00B30AB1">
        <w:rPr>
          <w:rStyle w:val="BodyTextChar"/>
        </w:rPr>
        <w:t xml:space="preserve">. </w:t>
      </w:r>
      <w:r w:rsidR="00104463" w:rsidRPr="00B30AB1">
        <w:rPr>
          <w:rStyle w:val="BodyTextChar"/>
        </w:rPr>
        <w:t xml:space="preserve"> You can see the Entry ID, type of entry (video, video mix, image or audio), moderation status (approved, flagged for review or rejected), flags, duration, date of creation, creator, rating, votes count and number of plays. </w:t>
      </w:r>
      <w:r w:rsidR="00E735A7" w:rsidRPr="00B30AB1">
        <w:rPr>
          <w:rStyle w:val="BodyTextChar"/>
        </w:rPr>
        <w:t>In this tab you can also t</w:t>
      </w:r>
      <w:r w:rsidR="00A2103F" w:rsidRPr="00B30AB1">
        <w:rPr>
          <w:rStyle w:val="BodyTextChar"/>
        </w:rPr>
        <w:t xml:space="preserve">rim or create multiple clips from a single video. Each clip gets its own embed code and metadata, while remaining associated to the original video. Trimming and clipping tools are available both to administrators and site </w:t>
      </w:r>
      <w:r w:rsidR="00123DCF" w:rsidRPr="00B30AB1">
        <w:rPr>
          <w:rStyle w:val="BodyTextChar"/>
        </w:rPr>
        <w:t>users. See</w:t>
      </w:r>
      <w:r w:rsidR="005A5112">
        <w:rPr>
          <w:rStyle w:val="BodyTextChar"/>
        </w:rPr>
        <w:t xml:space="preserve"> </w:t>
      </w:r>
      <w:hyperlink w:anchor="_Clipping_and_Trimming" w:history="1">
        <w:r w:rsidR="005A5112" w:rsidRPr="005A5112">
          <w:rPr>
            <w:rStyle w:val="Hyperlink"/>
            <w:rFonts w:cs="Arial"/>
            <w:szCs w:val="20"/>
          </w:rPr>
          <w:t>Clipping and Trimming Media Files</w:t>
        </w:r>
      </w:hyperlink>
      <w:r w:rsidR="005A5112">
        <w:t>.</w:t>
      </w:r>
      <w:r w:rsidR="00243711" w:rsidRPr="00B30AB1">
        <w:rPr>
          <w:rStyle w:val="BodyTextChar"/>
        </w:rPr>
        <w:t xml:space="preserve"> </w:t>
      </w:r>
      <w:r w:rsidR="00E735A7" w:rsidRPr="00B30AB1">
        <w:rPr>
          <w:rStyle w:val="BodyTextChar"/>
        </w:rPr>
        <w:t>You can l</w:t>
      </w:r>
      <w:r w:rsidR="00243711" w:rsidRPr="00B30AB1">
        <w:rPr>
          <w:rStyle w:val="BodyTextChar"/>
        </w:rPr>
        <w:t>everage metadata fields to tag, manage, search and expose content. Populate out-of-the-box fields, or creat</w:t>
      </w:r>
      <w:r w:rsidR="00E510EF">
        <w:rPr>
          <w:rStyle w:val="BodyTextChar"/>
        </w:rPr>
        <w:t>e your own custom metadata schema</w:t>
      </w:r>
      <w:r w:rsidR="00243711" w:rsidRPr="00B30AB1">
        <w:rPr>
          <w:rStyle w:val="BodyTextChar"/>
        </w:rPr>
        <w:t>.</w:t>
      </w:r>
    </w:p>
    <w:p w:rsidR="00F3750E" w:rsidRDefault="00F3750E">
      <w:pPr>
        <w:pStyle w:val="ListBullet"/>
      </w:pPr>
      <w:r w:rsidRPr="008631B0">
        <w:rPr>
          <w:b/>
        </w:rPr>
        <w:t>Thumbnails</w:t>
      </w:r>
      <w:r>
        <w:t xml:space="preserve">: </w:t>
      </w:r>
      <w:r w:rsidRPr="00123DCF">
        <w:rPr>
          <w:rStyle w:val="BodyTextChar"/>
        </w:rPr>
        <w:t>Use to upload thumbnails, grab a thumbnail from video, crop thumbnails and select a default thumbnail.</w:t>
      </w:r>
      <w:r w:rsidR="00A2103F" w:rsidRPr="00123DCF">
        <w:rPr>
          <w:rStyle w:val="BodyTextChar"/>
        </w:rPr>
        <w:t xml:space="preserve"> </w:t>
      </w:r>
      <w:r w:rsidR="002B6D2C" w:rsidRPr="00123DCF">
        <w:rPr>
          <w:rStyle w:val="BodyTextChar"/>
        </w:rPr>
        <w:t>You can</w:t>
      </w:r>
      <w:r w:rsidR="002B6D2C" w:rsidRPr="00B30AB1">
        <w:rPr>
          <w:rStyle w:val="BodyTextChar"/>
        </w:rPr>
        <w:t xml:space="preserve"> g</w:t>
      </w:r>
      <w:r w:rsidR="00A2103F" w:rsidRPr="00B30AB1">
        <w:rPr>
          <w:rStyle w:val="BodyTextChar"/>
        </w:rPr>
        <w:t>enerate thumbnails from videos or upload external images. Capture, crop and adjust to get the best result</w:t>
      </w:r>
      <w:r w:rsidR="00A2103F" w:rsidRPr="00123DCF">
        <w:rPr>
          <w:rStyle w:val="BodyTextChar"/>
        </w:rPr>
        <w:t>.</w:t>
      </w:r>
      <w:r w:rsidRPr="00123DCF">
        <w:rPr>
          <w:rStyle w:val="BodyTextChar"/>
        </w:rPr>
        <w:t xml:space="preserve"> See</w:t>
      </w:r>
      <w:r w:rsidR="00D771CF">
        <w:rPr>
          <w:rStyle w:val="BodyTextChar"/>
        </w:rPr>
        <w:t xml:space="preserve"> </w:t>
      </w:r>
      <w:hyperlink w:anchor="_Choosing_a_Thumbnail" w:history="1">
        <w:r w:rsidR="00D771CF" w:rsidRPr="00D771CF">
          <w:rPr>
            <w:rStyle w:val="Hyperlink"/>
            <w:rFonts w:cs="Arial"/>
            <w:szCs w:val="20"/>
          </w:rPr>
          <w:t>Choosing a Thumbnail for your Video</w:t>
        </w:r>
      </w:hyperlink>
      <w:r w:rsidR="00D771CF">
        <w:rPr>
          <w:rStyle w:val="BodyTextChar"/>
        </w:rPr>
        <w:t>.</w:t>
      </w:r>
    </w:p>
    <w:p w:rsidR="00F3750E" w:rsidRDefault="00F3750E" w:rsidP="00F3750E">
      <w:pPr>
        <w:pStyle w:val="ListBullet"/>
      </w:pPr>
      <w:r w:rsidRPr="00123DCF">
        <w:rPr>
          <w:b/>
        </w:rPr>
        <w:t>Access Control</w:t>
      </w:r>
      <w:r>
        <w:t xml:space="preserve">: Use to assign an access control profile to an entry. See </w:t>
      </w:r>
      <w:hyperlink w:anchor="_Managing_Access_Control" w:history="1">
        <w:r w:rsidR="00014F5C">
          <w:rPr>
            <w:rStyle w:val="Hyperlink"/>
          </w:rPr>
          <w:t>Managing Access Control Profiles</w:t>
        </w:r>
      </w:hyperlink>
      <w:r>
        <w:t>.</w:t>
      </w:r>
    </w:p>
    <w:p w:rsidR="00F3750E" w:rsidRDefault="00F3750E" w:rsidP="00F3750E">
      <w:pPr>
        <w:pStyle w:val="ListBullet"/>
      </w:pPr>
      <w:r w:rsidRPr="00123DCF">
        <w:rPr>
          <w:b/>
        </w:rPr>
        <w:t>Scheduling</w:t>
      </w:r>
      <w:r>
        <w:t xml:space="preserve">: Use to specify date ranges for scheduling an entry. See </w:t>
      </w:r>
      <w:hyperlink w:anchor="_Content_Scheduling_1" w:history="1">
        <w:r w:rsidRPr="00A233AF">
          <w:rPr>
            <w:rStyle w:val="Hyperlink"/>
          </w:rPr>
          <w:t>Content Scheduling</w:t>
        </w:r>
        <w:r w:rsidRPr="00C005E8">
          <w:rPr>
            <w:rStyle w:val="Hyperlink"/>
            <w:rFonts w:cs="Arial"/>
          </w:rPr>
          <w:t>.</w:t>
        </w:r>
      </w:hyperlink>
    </w:p>
    <w:p w:rsidR="00F3750E" w:rsidRDefault="00F3750E" w:rsidP="00F3750E">
      <w:pPr>
        <w:pStyle w:val="ListBullet"/>
      </w:pPr>
      <w:r w:rsidRPr="00123DCF">
        <w:rPr>
          <w:b/>
        </w:rPr>
        <w:t>Flavors</w:t>
      </w:r>
      <w:r>
        <w:t xml:space="preserve">: Lists all related flavors. Use to convert an entry to additional flavors or to re-convert existing flavors. See </w:t>
      </w:r>
      <w:hyperlink w:anchor="_Transcoding_and_Processing" w:history="1">
        <w:r w:rsidR="00014F5C" w:rsidRPr="00014F5C">
          <w:rPr>
            <w:rStyle w:val="Hyperlink"/>
          </w:rPr>
          <w:t>Transcoding and Processing</w:t>
        </w:r>
      </w:hyperlink>
      <w:r w:rsidR="00014F5C">
        <w:t>.</w:t>
      </w:r>
    </w:p>
    <w:p w:rsidR="00F3750E" w:rsidRDefault="00F3750E" w:rsidP="00F3750E">
      <w:pPr>
        <w:pStyle w:val="ListBullet"/>
      </w:pPr>
      <w:r w:rsidRPr="00123DCF">
        <w:rPr>
          <w:b/>
        </w:rPr>
        <w:t>Distribution:</w:t>
      </w:r>
      <w:r>
        <w:t xml:space="preserve"> Lists distribution channels associated with an entry and use to manage distributors. See </w:t>
      </w:r>
      <w:hyperlink w:anchor="_Distribution_and_Syndication" w:history="1">
        <w:r w:rsidRPr="00473EBD">
          <w:rPr>
            <w:rStyle w:val="Hyperlink"/>
          </w:rPr>
          <w:t>Content Distribution</w:t>
        </w:r>
      </w:hyperlink>
      <w:r>
        <w:t>.</w:t>
      </w:r>
    </w:p>
    <w:p w:rsidR="00F3750E" w:rsidRDefault="00F3750E" w:rsidP="00F3750E">
      <w:pPr>
        <w:pStyle w:val="ListBullet"/>
      </w:pPr>
      <w:r w:rsidRPr="00123DCF">
        <w:rPr>
          <w:b/>
        </w:rPr>
        <w:t>Captions:</w:t>
      </w:r>
      <w:r>
        <w:t xml:space="preserve"> Use to manage captions. Use to upload captions, link to external caption files, and to add additional captions to an entry. See </w:t>
      </w:r>
      <w:hyperlink w:anchor="_Subtitles_1" w:history="1">
        <w:r w:rsidR="00014F5C">
          <w:rPr>
            <w:rStyle w:val="Hyperlink"/>
          </w:rPr>
          <w:t>Subtitles and Captions</w:t>
        </w:r>
      </w:hyperlink>
      <w:r>
        <w:t>.</w:t>
      </w:r>
    </w:p>
    <w:p w:rsidR="00F3750E" w:rsidRPr="00AE392C" w:rsidRDefault="00F3750E">
      <w:pPr>
        <w:pStyle w:val="ListBullet"/>
      </w:pPr>
      <w:r w:rsidRPr="00123DCF">
        <w:rPr>
          <w:b/>
        </w:rPr>
        <w:t>Advertisements:</w:t>
      </w:r>
      <w:r>
        <w:t xml:space="preserve"> </w:t>
      </w:r>
      <w:r w:rsidRPr="00123DCF">
        <w:rPr>
          <w:rStyle w:val="BodyTextChar"/>
        </w:rPr>
        <w:t>Use to create midrolls and overlays for each entry.</w:t>
      </w:r>
      <w:r w:rsidR="00A2103F" w:rsidRPr="00123DCF">
        <w:rPr>
          <w:rStyle w:val="BodyTextChar"/>
        </w:rPr>
        <w:t xml:space="preserve"> Add cue points to your video files to enable time-based functionality such as chaptering, display of related files at specific points, and timed advertisements.</w:t>
      </w:r>
      <w:r w:rsidRPr="00123DCF">
        <w:rPr>
          <w:rStyle w:val="BodyTextChar"/>
        </w:rPr>
        <w:t xml:space="preserve"> See</w:t>
      </w:r>
      <w:r w:rsidR="00A83BD9">
        <w:rPr>
          <w:rStyle w:val="BodyTextChar"/>
        </w:rPr>
        <w:t xml:space="preserve"> </w:t>
      </w:r>
      <w:hyperlink w:anchor="_Adding_a_Midroll" w:history="1">
        <w:r w:rsidR="00A83BD9" w:rsidRPr="00A83BD9">
          <w:rPr>
            <w:rStyle w:val="Hyperlink"/>
            <w:rFonts w:cs="Arial"/>
            <w:szCs w:val="20"/>
          </w:rPr>
          <w:t>Adding a Midroll</w:t>
        </w:r>
      </w:hyperlink>
      <w:r w:rsidR="00A83BD9">
        <w:t>.</w:t>
      </w:r>
    </w:p>
    <w:p w:rsidR="004A3D77" w:rsidRPr="00E3369B" w:rsidRDefault="004A3D77">
      <w:pPr>
        <w:pStyle w:val="ListBullet"/>
      </w:pPr>
      <w:r>
        <w:rPr>
          <w:b/>
        </w:rPr>
        <w:t xml:space="preserve">Related Files: </w:t>
      </w:r>
      <w:r>
        <w:t xml:space="preserve">Use to upload related files and to assign the files to an entry. See </w:t>
      </w:r>
      <w:hyperlink w:anchor="_Uploading_and_Modifying_1" w:history="1">
        <w:r w:rsidRPr="008F6BDF">
          <w:rPr>
            <w:rStyle w:val="Hyperlink"/>
          </w:rPr>
          <w:t xml:space="preserve">Uploading </w:t>
        </w:r>
        <w:r w:rsidRPr="008F6BDF">
          <w:rPr>
            <w:rStyle w:val="Hyperlink"/>
          </w:rPr>
          <w:lastRenderedPageBreak/>
          <w:t>and Modifying Related Files</w:t>
        </w:r>
        <w:r w:rsidR="00FE60DB" w:rsidRPr="0098584F">
          <w:rPr>
            <w:rStyle w:val="Hyperlink"/>
          </w:rPr>
          <w:t>.</w:t>
        </w:r>
      </w:hyperlink>
    </w:p>
    <w:p w:rsidR="00F3750E" w:rsidRDefault="00F3750E" w:rsidP="00F3750E">
      <w:pPr>
        <w:pStyle w:val="ListBullet"/>
      </w:pPr>
      <w:r w:rsidRPr="00123DCF">
        <w:rPr>
          <w:b/>
        </w:rPr>
        <w:t>Clips:</w:t>
      </w:r>
      <w:r>
        <w:t xml:space="preserve"> Displayed if clips were created from an original video or audio entry. See </w:t>
      </w:r>
      <w:hyperlink w:anchor="_Clipping_and_Trimming" w:history="1">
        <w:r w:rsidRPr="007974F1">
          <w:rPr>
            <w:rStyle w:val="Hyperlink"/>
          </w:rPr>
          <w:t>Clipping an Entry</w:t>
        </w:r>
      </w:hyperlink>
      <w:r w:rsidRPr="007974F1">
        <w:t>.</w:t>
      </w:r>
    </w:p>
    <w:p w:rsidR="004A3D77" w:rsidRDefault="004A3D77" w:rsidP="00A56D2A">
      <w:pPr>
        <w:pStyle w:val="ListBullet"/>
      </w:pPr>
      <w:r>
        <w:rPr>
          <w:b/>
        </w:rPr>
        <w:t>Users:</w:t>
      </w:r>
      <w:r>
        <w:t xml:space="preserve"> </w:t>
      </w:r>
      <w:r w:rsidR="00A56D2A">
        <w:t xml:space="preserve">Use to </w:t>
      </w:r>
      <w:r w:rsidR="00A56D2A" w:rsidRPr="00A2045F">
        <w:t>add editing and publishing rights for additional end-users to work with this entry across applications</w:t>
      </w:r>
      <w:r w:rsidR="00A56D2A">
        <w:t>.</w:t>
      </w:r>
      <w:r w:rsidR="00A74D8C">
        <w:t xml:space="preserve"> See </w:t>
      </w:r>
      <w:hyperlink w:anchor="_Users_Tab_1" w:history="1">
        <w:r w:rsidR="00A74D8C" w:rsidRPr="00A74D8C">
          <w:rPr>
            <w:rStyle w:val="Hyperlink"/>
            <w:rFonts w:cs="Arial"/>
          </w:rPr>
          <w:t>Users Tab</w:t>
        </w:r>
      </w:hyperlink>
      <w:r w:rsidR="00A74D8C">
        <w:t>.</w:t>
      </w:r>
    </w:p>
    <w:p w:rsidR="009F1D6F" w:rsidRDefault="009F1D6F" w:rsidP="004B518A">
      <w:pPr>
        <w:pStyle w:val="Heading3"/>
        <w:rPr>
          <w:lang w:val="en-US"/>
        </w:rPr>
      </w:pPr>
      <w:bookmarkStart w:id="1153" w:name="_Entries_Table"/>
      <w:bookmarkStart w:id="1154" w:name="_Toc302932137"/>
      <w:bookmarkStart w:id="1155" w:name="_Toc302930672"/>
      <w:bookmarkStart w:id="1156" w:name="_Toc302930356"/>
      <w:bookmarkStart w:id="1157" w:name="_Toc302914947"/>
      <w:bookmarkStart w:id="1158" w:name="_Toc302660548"/>
      <w:bookmarkStart w:id="1159" w:name="_Toc302310769"/>
      <w:bookmarkStart w:id="1160" w:name="_Toc302304984"/>
      <w:bookmarkStart w:id="1161" w:name="_Toc302304825"/>
      <w:bookmarkStart w:id="1162" w:name="_Toc302932138"/>
      <w:bookmarkStart w:id="1163" w:name="_Toc302930673"/>
      <w:bookmarkStart w:id="1164" w:name="_Toc302930357"/>
      <w:bookmarkStart w:id="1165" w:name="_Toc302914948"/>
      <w:bookmarkStart w:id="1166" w:name="_Toc302660549"/>
      <w:bookmarkStart w:id="1167" w:name="_Toc302310770"/>
      <w:bookmarkStart w:id="1168" w:name="_Toc302304985"/>
      <w:bookmarkStart w:id="1169" w:name="_Toc302304826"/>
      <w:bookmarkStart w:id="1170" w:name="_Add_Tags"/>
      <w:bookmarkStart w:id="1171" w:name="_Change_Owner"/>
      <w:bookmarkStart w:id="1172" w:name="_Toc302932139"/>
      <w:bookmarkStart w:id="1173" w:name="_Toc302930674"/>
      <w:bookmarkStart w:id="1174" w:name="_Toc302930358"/>
      <w:bookmarkStart w:id="1175" w:name="_Toc302914949"/>
      <w:bookmarkStart w:id="1176" w:name="_Toc302660550"/>
      <w:bookmarkStart w:id="1177" w:name="_Toc302310771"/>
      <w:bookmarkStart w:id="1178" w:name="_Toc302304986"/>
      <w:bookmarkStart w:id="1179" w:name="_Toc302304827"/>
      <w:bookmarkStart w:id="1180" w:name="_Toc302930675"/>
      <w:bookmarkStart w:id="1181" w:name="_Toc302930359"/>
      <w:bookmarkStart w:id="1182" w:name="_Toc302914950"/>
      <w:bookmarkStart w:id="1183" w:name="_Toc302660551"/>
      <w:bookmarkStart w:id="1184" w:name="_Toc302310772"/>
      <w:bookmarkStart w:id="1185" w:name="_Toc302304987"/>
      <w:bookmarkStart w:id="1186" w:name="_Toc302304828"/>
      <w:bookmarkStart w:id="1187" w:name="_Toc302930676"/>
      <w:bookmarkStart w:id="1188" w:name="_Toc302930360"/>
      <w:bookmarkStart w:id="1189" w:name="_Toc302914951"/>
      <w:bookmarkStart w:id="1190" w:name="_Toc302660552"/>
      <w:bookmarkStart w:id="1191" w:name="_Toc302310773"/>
      <w:bookmarkStart w:id="1192" w:name="_Toc302304988"/>
      <w:bookmarkStart w:id="1193" w:name="_Toc302304829"/>
      <w:bookmarkStart w:id="1194" w:name="_Toc302932140"/>
      <w:bookmarkStart w:id="1195" w:name="_Toc302930677"/>
      <w:bookmarkStart w:id="1196" w:name="_Toc302930361"/>
      <w:bookmarkStart w:id="1197" w:name="_Toc302914952"/>
      <w:bookmarkStart w:id="1198" w:name="_Toc302660553"/>
      <w:bookmarkStart w:id="1199" w:name="_Toc302310775"/>
      <w:bookmarkStart w:id="1200" w:name="_Toc302304990"/>
      <w:bookmarkStart w:id="1201" w:name="_Toc302304831"/>
      <w:bookmarkStart w:id="1202" w:name="_Toc302304671"/>
      <w:bookmarkStart w:id="1203" w:name="_Clipping_and_Trimming"/>
      <w:bookmarkStart w:id="1204" w:name="_Toc313796661"/>
      <w:bookmarkStart w:id="1205" w:name="_Toc332632124"/>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r>
        <w:rPr>
          <w:lang w:val="en-US"/>
        </w:rPr>
        <w:t>Clipping and Trimming Media Files</w:t>
      </w:r>
      <w:bookmarkEnd w:id="1204"/>
      <w:bookmarkEnd w:id="1205"/>
    </w:p>
    <w:p w:rsidR="0060143F" w:rsidRPr="0060143F" w:rsidRDefault="0060143F">
      <w:pPr>
        <w:pStyle w:val="BodyText"/>
        <w:rPr>
          <w:lang w:val="en-US"/>
        </w:rPr>
      </w:pPr>
      <w:r w:rsidRPr="00123DCF">
        <w:t>You can create clips from existin</w:t>
      </w:r>
      <w:r w:rsidR="00801506" w:rsidRPr="00123DCF">
        <w:t>g videos, set in and out points</w:t>
      </w:r>
      <w:r w:rsidRPr="00123DCF">
        <w:t xml:space="preserve">. Each clip becomes its own media entry encoded to multiple flavors, and can be downloaded, distributed and played back on any device. You can also </w:t>
      </w:r>
      <w:r w:rsidR="007503E0" w:rsidRPr="00123DCF">
        <w:t>trim the length of a video</w:t>
      </w:r>
      <w:r w:rsidRPr="00123DCF">
        <w:t xml:space="preserve"> directly from within the Kaltura Management Console.</w:t>
      </w:r>
      <w:r w:rsidR="00B850D4">
        <w:t xml:space="preserve"> </w:t>
      </w:r>
      <w:r w:rsidR="00B850D4" w:rsidRPr="00123DCF">
        <w:t>The clipping tool enables you to edit your videos visually or by setting the start time and end time of your clip.</w:t>
      </w:r>
      <w:r w:rsidR="007503E0" w:rsidRPr="00123DCF">
        <w:t xml:space="preserve"> For additional information see</w:t>
      </w:r>
      <w:r w:rsidR="007503E0">
        <w:rPr>
          <w:rStyle w:val="apple-style-span"/>
        </w:rPr>
        <w:t xml:space="preserve"> </w:t>
      </w:r>
      <w:hyperlink r:id="rId213" w:history="1">
        <w:r w:rsidR="00347905" w:rsidRPr="00347905">
          <w:rPr>
            <w:rStyle w:val="Hyperlink"/>
            <w:rFonts w:cs="Arial"/>
          </w:rPr>
          <w:t>Server Side Clipping and Trimming</w:t>
        </w:r>
      </w:hyperlink>
      <w:r w:rsidR="00347905">
        <w:rPr>
          <w:rStyle w:val="apple-style-span"/>
        </w:rPr>
        <w:t>.</w:t>
      </w:r>
    </w:p>
    <w:p w:rsidR="009F1D6F" w:rsidRPr="00123DCF" w:rsidRDefault="009F1D6F" w:rsidP="0050202E">
      <w:pPr>
        <w:pStyle w:val="BodyText"/>
      </w:pPr>
      <w:r w:rsidRPr="00123DCF">
        <w:t>Clipping</w:t>
      </w:r>
      <w:r w:rsidR="000E367A">
        <w:t xml:space="preserve"> c</w:t>
      </w:r>
      <w:r w:rsidRPr="00123DCF">
        <w:t>reate</w:t>
      </w:r>
      <w:r w:rsidR="007503E0" w:rsidRPr="00123DCF">
        <w:t>s</w:t>
      </w:r>
      <w:r w:rsidRPr="00123DCF">
        <w:t xml:space="preserve"> a new</w:t>
      </w:r>
      <w:r w:rsidR="007503E0" w:rsidRPr="00123DCF">
        <w:t xml:space="preserve"> entry from an existing entry and a</w:t>
      </w:r>
      <w:r w:rsidRPr="00123DCF">
        <w:t>llows you to specify the start</w:t>
      </w:r>
      <w:r w:rsidR="007503E0" w:rsidRPr="00123DCF">
        <w:t xml:space="preserve"> and end time for the new entry. For example you can clip an entry that </w:t>
      </w:r>
      <w:r w:rsidRPr="00123DCF">
        <w:t>c</w:t>
      </w:r>
      <w:r w:rsidR="007503E0" w:rsidRPr="00123DCF">
        <w:t>an be used to create a 2 minute</w:t>
      </w:r>
      <w:r w:rsidRPr="00123DCF">
        <w:t xml:space="preserve"> intro video to a long lecture</w:t>
      </w:r>
      <w:r w:rsidR="007503E0" w:rsidRPr="00123DCF">
        <w:t>, or clip part</w:t>
      </w:r>
      <w:r w:rsidRPr="00123DCF">
        <w:t xml:space="preserve"> </w:t>
      </w:r>
      <w:r w:rsidR="007503E0" w:rsidRPr="00123DCF">
        <w:t>of an entry</w:t>
      </w:r>
      <w:r w:rsidRPr="00123DCF">
        <w:t>,</w:t>
      </w:r>
      <w:r w:rsidR="007503E0" w:rsidRPr="00123DCF">
        <w:t xml:space="preserve"> such as homework assignments. </w:t>
      </w:r>
      <w:r w:rsidRPr="00123DCF">
        <w:t>You can also clip a long lecture to several shorter clips divided by subjects.</w:t>
      </w:r>
      <w:r w:rsidR="007503E0" w:rsidRPr="00123DCF">
        <w:t xml:space="preserve"> The new entry will point to it</w:t>
      </w:r>
      <w:r w:rsidRPr="00123DCF">
        <w:t xml:space="preserve">s source entry so </w:t>
      </w:r>
      <w:r w:rsidR="007503E0" w:rsidRPr="00123DCF">
        <w:t xml:space="preserve">that </w:t>
      </w:r>
      <w:r w:rsidRPr="00123DCF">
        <w:t xml:space="preserve">you can always </w:t>
      </w:r>
      <w:r w:rsidR="007503E0" w:rsidRPr="00123DCF">
        <w:t xml:space="preserve">identify </w:t>
      </w:r>
      <w:r w:rsidRPr="00123DCF">
        <w:t>the source entry for the clip.</w:t>
      </w:r>
      <w:r w:rsidR="00B850D4" w:rsidRPr="00123DCF">
        <w:t xml:space="preserve"> </w:t>
      </w:r>
    </w:p>
    <w:p w:rsidR="007503E0" w:rsidRDefault="000E367A" w:rsidP="0050202E">
      <w:pPr>
        <w:pStyle w:val="BodyText"/>
      </w:pPr>
      <w:r>
        <w:t>Trimming d</w:t>
      </w:r>
      <w:r w:rsidR="007503E0" w:rsidRPr="00123DCF">
        <w:t xml:space="preserve">oes not create a new entry. Sometimes, you may want to trim </w:t>
      </w:r>
      <w:r w:rsidR="00B850D4">
        <w:t xml:space="preserve">the start and/or end of a video </w:t>
      </w:r>
      <w:r w:rsidR="00123DCF" w:rsidRPr="00123DCF">
        <w:t>to remove</w:t>
      </w:r>
      <w:r w:rsidR="007503E0" w:rsidRPr="00123DCF">
        <w:t xml:space="preserve"> redundant parts. Trimming is performed on the source flavor of the entry, modifying that video permanently.</w:t>
      </w:r>
    </w:p>
    <w:p w:rsidR="00BC01A4" w:rsidRPr="0050202E" w:rsidRDefault="00BC01A4" w:rsidP="009428D3">
      <w:pPr>
        <w:pStyle w:val="Procedure"/>
        <w:pPrChange w:id="1206" w:author="Debbie Zioni" w:date="2012-08-15T20:03:00Z">
          <w:pPr>
            <w:pStyle w:val="Procedure"/>
          </w:pPr>
        </w:pPrChange>
      </w:pPr>
      <w:r w:rsidRPr="0050202E">
        <w:t>To clip a media entry</w:t>
      </w:r>
    </w:p>
    <w:p w:rsidR="00BC01A4" w:rsidRDefault="00BC01A4" w:rsidP="00292207">
      <w:pPr>
        <w:pStyle w:val="ListNumber"/>
        <w:numPr>
          <w:ilvl w:val="0"/>
          <w:numId w:val="103"/>
        </w:numPr>
      </w:pPr>
      <w:r>
        <w:t xml:space="preserve">Select </w:t>
      </w:r>
      <w:r w:rsidR="009B0307">
        <w:t>the Content</w:t>
      </w:r>
      <w:r w:rsidR="006A316F">
        <w:t xml:space="preserve"> tab and then select </w:t>
      </w:r>
      <w:r>
        <w:t>an entry from the Entries Table.</w:t>
      </w:r>
    </w:p>
    <w:p w:rsidR="00BC01A4" w:rsidRDefault="00BC01A4" w:rsidP="00292207">
      <w:pPr>
        <w:pStyle w:val="ListNumber"/>
        <w:numPr>
          <w:ilvl w:val="0"/>
          <w:numId w:val="103"/>
        </w:numPr>
      </w:pPr>
      <w:r>
        <w:t>In the Metadata tab, click Clip This.</w:t>
      </w:r>
    </w:p>
    <w:p w:rsidR="006A316F" w:rsidRDefault="006A316F" w:rsidP="00E3369B">
      <w:pPr>
        <w:pStyle w:val="ListContinue"/>
      </w:pPr>
      <w:r w:rsidRPr="00E3369B">
        <w:rPr>
          <w:noProof/>
          <w:lang w:val="en-US" w:bidi="he-IL"/>
        </w:rPr>
        <w:drawing>
          <wp:inline distT="0" distB="0" distL="0" distR="0" wp14:anchorId="3387993C" wp14:editId="740E5A20">
            <wp:extent cx="5943600" cy="375348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clip_this.png"/>
                    <pic:cNvPicPr/>
                  </pic:nvPicPr>
                  <pic:blipFill>
                    <a:blip r:embed="rId214">
                      <a:extLst>
                        <a:ext uri="{28A0092B-C50C-407E-A947-70E740481C1C}">
                          <a14:useLocalDpi xmlns:a14="http://schemas.microsoft.com/office/drawing/2010/main" val="0"/>
                        </a:ext>
                      </a:extLst>
                    </a:blip>
                    <a:stretch>
                      <a:fillRect/>
                    </a:stretch>
                  </pic:blipFill>
                  <pic:spPr>
                    <a:xfrm>
                      <a:off x="0" y="0"/>
                      <a:ext cx="5943600" cy="3753485"/>
                    </a:xfrm>
                    <a:prstGeom prst="rect">
                      <a:avLst/>
                    </a:prstGeom>
                  </pic:spPr>
                </pic:pic>
              </a:graphicData>
            </a:graphic>
          </wp:inline>
        </w:drawing>
      </w:r>
    </w:p>
    <w:p w:rsidR="006A316F" w:rsidRDefault="006A316F" w:rsidP="00E3369B">
      <w:pPr>
        <w:pStyle w:val="ListContinue"/>
      </w:pPr>
      <w:r>
        <w:t>The Clipping Tool window is displayed.</w:t>
      </w:r>
    </w:p>
    <w:p w:rsidR="006A316F" w:rsidRDefault="006A316F" w:rsidP="00E3369B">
      <w:pPr>
        <w:pStyle w:val="ListNumber"/>
      </w:pPr>
      <w:r>
        <w:lastRenderedPageBreak/>
        <w:t>Click Add New Clip.</w:t>
      </w:r>
    </w:p>
    <w:p w:rsidR="006A316F" w:rsidRDefault="006A316F" w:rsidP="00E3369B">
      <w:pPr>
        <w:pStyle w:val="ListContinue"/>
      </w:pPr>
      <w:r w:rsidRPr="00E3369B">
        <w:rPr>
          <w:noProof/>
          <w:lang w:val="en-US" w:bidi="he-IL"/>
        </w:rPr>
        <w:drawing>
          <wp:inline distT="0" distB="0" distL="0" distR="0" wp14:anchorId="65A47AD4" wp14:editId="720904EF">
            <wp:extent cx="5943600" cy="38804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clipping_tool.png"/>
                    <pic:cNvPicPr/>
                  </pic:nvPicPr>
                  <pic:blipFill>
                    <a:blip r:embed="rId215">
                      <a:extLst>
                        <a:ext uri="{28A0092B-C50C-407E-A947-70E740481C1C}">
                          <a14:useLocalDpi xmlns:a14="http://schemas.microsoft.com/office/drawing/2010/main" val="0"/>
                        </a:ext>
                      </a:extLst>
                    </a:blip>
                    <a:stretch>
                      <a:fillRect/>
                    </a:stretch>
                  </pic:blipFill>
                  <pic:spPr>
                    <a:xfrm>
                      <a:off x="0" y="0"/>
                      <a:ext cx="5943600" cy="3880485"/>
                    </a:xfrm>
                    <a:prstGeom prst="rect">
                      <a:avLst/>
                    </a:prstGeom>
                  </pic:spPr>
                </pic:pic>
              </a:graphicData>
            </a:graphic>
          </wp:inline>
        </w:drawing>
      </w:r>
    </w:p>
    <w:p w:rsidR="00C35F58" w:rsidRDefault="00C35F58">
      <w:pPr>
        <w:pStyle w:val="ListNumber"/>
      </w:pPr>
      <w:r>
        <w:t>Use the arrow to c</w:t>
      </w:r>
      <w:r w:rsidR="00D034E5" w:rsidRPr="0018599F">
        <w:t>hoose the granularity level f</w:t>
      </w:r>
      <w:r w:rsidR="00D034E5">
        <w:t xml:space="preserve">or the display. </w:t>
      </w:r>
    </w:p>
    <w:p w:rsidR="00D034E5" w:rsidRDefault="00D034E5" w:rsidP="008F6BDF">
      <w:pPr>
        <w:pStyle w:val="ListContinue"/>
      </w:pPr>
      <w:r>
        <w:t xml:space="preserve">The choices are: </w:t>
      </w:r>
    </w:p>
    <w:p w:rsidR="00D034E5" w:rsidRPr="00022FE9" w:rsidRDefault="00D034E5" w:rsidP="00E3369B">
      <w:pPr>
        <w:pStyle w:val="ListBullet2"/>
      </w:pPr>
      <w:r w:rsidRPr="00022FE9">
        <w:t>100%</w:t>
      </w:r>
    </w:p>
    <w:p w:rsidR="00D034E5" w:rsidRPr="00022FE9" w:rsidRDefault="00D034E5" w:rsidP="00E3369B">
      <w:pPr>
        <w:pStyle w:val="ListBullet2"/>
      </w:pPr>
      <w:r w:rsidRPr="00022FE9">
        <w:t>5 sec</w:t>
      </w:r>
    </w:p>
    <w:p w:rsidR="00D034E5" w:rsidRPr="00022FE9" w:rsidRDefault="00D034E5" w:rsidP="00E3369B">
      <w:pPr>
        <w:pStyle w:val="ListBullet2"/>
      </w:pPr>
      <w:r w:rsidRPr="00022FE9">
        <w:t>1 sec</w:t>
      </w:r>
    </w:p>
    <w:p w:rsidR="00D034E5" w:rsidRPr="00022FE9" w:rsidRDefault="00D034E5" w:rsidP="00E3369B">
      <w:pPr>
        <w:pStyle w:val="ListBullet2"/>
      </w:pPr>
      <w:r w:rsidRPr="00022FE9">
        <w:t>Frames.</w:t>
      </w:r>
    </w:p>
    <w:p w:rsidR="00BC01A4" w:rsidRDefault="00BC01A4" w:rsidP="00292207">
      <w:pPr>
        <w:pStyle w:val="ListNumber"/>
        <w:numPr>
          <w:ilvl w:val="0"/>
          <w:numId w:val="103"/>
        </w:numPr>
      </w:pPr>
      <w:r>
        <w:t xml:space="preserve">Press Play and </w:t>
      </w:r>
      <w:r w:rsidR="006A316F">
        <w:t>c</w:t>
      </w:r>
      <w:r w:rsidR="00314FD2">
        <w:t>lick Set I</w:t>
      </w:r>
      <w:r w:rsidR="009B0307">
        <w:t>n</w:t>
      </w:r>
      <w:r w:rsidR="00314FD2">
        <w:t xml:space="preserve"> as </w:t>
      </w:r>
      <w:r>
        <w:t>the s</w:t>
      </w:r>
      <w:r w:rsidR="00314FD2">
        <w:t>tarting point of the video clip</w:t>
      </w:r>
      <w:r w:rsidR="009B0307">
        <w:t>,</w:t>
      </w:r>
      <w:r w:rsidR="00314FD2">
        <w:t xml:space="preserve"> or alternatively, select the start time.</w:t>
      </w:r>
    </w:p>
    <w:p w:rsidR="00314FD2" w:rsidRDefault="00314FD2" w:rsidP="00292207">
      <w:pPr>
        <w:pStyle w:val="ListNumber"/>
        <w:numPr>
          <w:ilvl w:val="0"/>
          <w:numId w:val="103"/>
        </w:numPr>
      </w:pPr>
      <w:r>
        <w:t>Select Set Out as the end point of the video clip, or alternatively select the end time.</w:t>
      </w:r>
    </w:p>
    <w:p w:rsidR="00314FD2" w:rsidRDefault="00314FD2" w:rsidP="00292207">
      <w:pPr>
        <w:pStyle w:val="ListNumber"/>
        <w:numPr>
          <w:ilvl w:val="0"/>
          <w:numId w:val="103"/>
        </w:numPr>
      </w:pPr>
      <w:r>
        <w:t>Provide a New name and Description for the clip (optional)</w:t>
      </w:r>
      <w:r w:rsidR="009B0307">
        <w:t>.</w:t>
      </w:r>
    </w:p>
    <w:p w:rsidR="009B0307" w:rsidRDefault="009B0307" w:rsidP="00292207">
      <w:pPr>
        <w:pStyle w:val="ListNumber"/>
        <w:numPr>
          <w:ilvl w:val="0"/>
          <w:numId w:val="103"/>
        </w:numPr>
      </w:pPr>
      <w:r>
        <w:t>Click Save.</w:t>
      </w:r>
    </w:p>
    <w:p w:rsidR="00314FD2" w:rsidRDefault="00314FD2">
      <w:pPr>
        <w:pStyle w:val="ListContinue"/>
      </w:pPr>
      <w:r>
        <w:t xml:space="preserve">The new clip appears in the </w:t>
      </w:r>
      <w:r w:rsidR="00E3369B">
        <w:t>E</w:t>
      </w:r>
      <w:r>
        <w:t xml:space="preserve">ntries </w:t>
      </w:r>
      <w:r w:rsidR="00E3369B">
        <w:t>T</w:t>
      </w:r>
      <w:r>
        <w:t>able.</w:t>
      </w:r>
    </w:p>
    <w:p w:rsidR="00D034E5" w:rsidRDefault="00D034E5" w:rsidP="00E3369B">
      <w:pPr>
        <w:pStyle w:val="ListContinue"/>
      </w:pPr>
      <w:r>
        <w:t>This Clips tab is available after you create a clip. The read-only list of all created clips includes the following information:</w:t>
      </w:r>
    </w:p>
    <w:p w:rsidR="00D034E5" w:rsidRDefault="00D034E5" w:rsidP="00E3369B">
      <w:pPr>
        <w:pStyle w:val="ListBullet2"/>
      </w:pPr>
      <w:r>
        <w:t>Name</w:t>
      </w:r>
    </w:p>
    <w:p w:rsidR="00D034E5" w:rsidRDefault="00D034E5" w:rsidP="00E3369B">
      <w:pPr>
        <w:pStyle w:val="ListBullet2"/>
      </w:pPr>
      <w:r>
        <w:t>ID</w:t>
      </w:r>
    </w:p>
    <w:p w:rsidR="00D034E5" w:rsidRDefault="00D034E5" w:rsidP="00E3369B">
      <w:pPr>
        <w:pStyle w:val="ListBullet2"/>
      </w:pPr>
      <w:r>
        <w:t>Creator</w:t>
      </w:r>
    </w:p>
    <w:p w:rsidR="00D034E5" w:rsidRDefault="00D034E5" w:rsidP="00E3369B">
      <w:pPr>
        <w:pStyle w:val="ListBullet2"/>
      </w:pPr>
      <w:r>
        <w:t>Plays</w:t>
      </w:r>
    </w:p>
    <w:p w:rsidR="00D034E5" w:rsidRDefault="00D034E5" w:rsidP="00E3369B">
      <w:pPr>
        <w:pStyle w:val="ListBullet2"/>
      </w:pPr>
      <w:r>
        <w:t>Duration</w:t>
      </w:r>
    </w:p>
    <w:p w:rsidR="00314FD2" w:rsidRPr="0050202E" w:rsidRDefault="00314FD2" w:rsidP="009428D3">
      <w:pPr>
        <w:pStyle w:val="Procedure"/>
        <w:pPrChange w:id="1207" w:author="Debbie Zioni" w:date="2012-08-15T20:03:00Z">
          <w:pPr>
            <w:pStyle w:val="Procedure"/>
          </w:pPr>
        </w:pPrChange>
      </w:pPr>
      <w:r w:rsidRPr="0050202E">
        <w:lastRenderedPageBreak/>
        <w:t>To trim a media entry</w:t>
      </w:r>
    </w:p>
    <w:p w:rsidR="009B0307" w:rsidRDefault="009B0307" w:rsidP="00292207">
      <w:pPr>
        <w:pStyle w:val="ListNumber"/>
        <w:numPr>
          <w:ilvl w:val="0"/>
          <w:numId w:val="164"/>
        </w:numPr>
      </w:pPr>
      <w:r>
        <w:t>Select the Content tab and then select an entry from the Entries Table.</w:t>
      </w:r>
    </w:p>
    <w:p w:rsidR="009B0307" w:rsidRDefault="009B0307" w:rsidP="00292207">
      <w:pPr>
        <w:pStyle w:val="ListNumber"/>
        <w:numPr>
          <w:ilvl w:val="0"/>
          <w:numId w:val="164"/>
        </w:numPr>
      </w:pPr>
      <w:r>
        <w:t>In the Metadata tab, click Clip This.</w:t>
      </w:r>
    </w:p>
    <w:p w:rsidR="0010274A" w:rsidRDefault="0010274A" w:rsidP="00356DE8">
      <w:pPr>
        <w:pStyle w:val="ListNumber"/>
      </w:pPr>
      <w:r>
        <w:t>Select Add New Clip.</w:t>
      </w:r>
    </w:p>
    <w:p w:rsidR="0010274A" w:rsidRPr="00123DCF" w:rsidRDefault="0010274A" w:rsidP="00B850D4">
      <w:pPr>
        <w:pStyle w:val="ListNumber"/>
        <w:rPr>
          <w:rStyle w:val="apple-style-span"/>
        </w:rPr>
      </w:pPr>
      <w:r w:rsidRPr="00123DCF">
        <w:rPr>
          <w:rStyle w:val="apple-style-span"/>
        </w:rPr>
        <w:t xml:space="preserve">Use the </w:t>
      </w:r>
      <w:r w:rsidRPr="00B850D4">
        <w:rPr>
          <w:rStyle w:val="apple-style-span"/>
        </w:rPr>
        <w:t xml:space="preserve">trimming </w:t>
      </w:r>
      <w:r w:rsidRPr="00123DCF">
        <w:rPr>
          <w:rStyle w:val="apple-style-span"/>
        </w:rPr>
        <w:t>timeline or enter exact in and out times.</w:t>
      </w:r>
    </w:p>
    <w:p w:rsidR="0010274A" w:rsidRDefault="0010274A" w:rsidP="00356DE8">
      <w:pPr>
        <w:pStyle w:val="ListNumber"/>
      </w:pPr>
      <w:r>
        <w:t xml:space="preserve">Press Play and </w:t>
      </w:r>
      <w:r w:rsidR="009B0307">
        <w:t>c</w:t>
      </w:r>
      <w:r>
        <w:t>lick Set I</w:t>
      </w:r>
      <w:r w:rsidR="009B0307">
        <w:t>n</w:t>
      </w:r>
      <w:r>
        <w:t xml:space="preserve"> as the starting point of the video clip or alternatively, select the start time.</w:t>
      </w:r>
    </w:p>
    <w:p w:rsidR="0010274A" w:rsidRDefault="0010274A" w:rsidP="00356DE8">
      <w:pPr>
        <w:pStyle w:val="ListNumber"/>
      </w:pPr>
      <w:r>
        <w:t>Select Set Out as the end point of the video clip, or alternatively select the end time.</w:t>
      </w:r>
    </w:p>
    <w:p w:rsidR="00781BE9" w:rsidRDefault="0010274A" w:rsidP="00123DCF">
      <w:pPr>
        <w:pStyle w:val="ListNumber"/>
      </w:pPr>
      <w:r>
        <w:t>Provide a New name and Description for the clip (optional)</w:t>
      </w:r>
    </w:p>
    <w:p w:rsidR="009B0307" w:rsidRDefault="009B0307" w:rsidP="00123DCF">
      <w:pPr>
        <w:pStyle w:val="ListNumber"/>
      </w:pPr>
      <w:r>
        <w:t>Click Save.</w:t>
      </w:r>
    </w:p>
    <w:p w:rsidR="009B0307" w:rsidRPr="00B850D4" w:rsidRDefault="009B0307" w:rsidP="00E3369B">
      <w:pPr>
        <w:pStyle w:val="ListContinue"/>
      </w:pPr>
      <w:r>
        <w:t>The trimmed video appears in the entries table.</w:t>
      </w:r>
    </w:p>
    <w:p w:rsidR="004D5878" w:rsidRDefault="004D5878" w:rsidP="00E3369B">
      <w:pPr>
        <w:pStyle w:val="Heading3"/>
      </w:pPr>
      <w:bookmarkStart w:id="1208" w:name="_Toc313796662"/>
      <w:bookmarkStart w:id="1209" w:name="_Toc332632125"/>
      <w:r>
        <w:t>Troubleshooting Trimming and Clipping</w:t>
      </w:r>
      <w:bookmarkEnd w:id="1208"/>
      <w:bookmarkEnd w:id="1209"/>
    </w:p>
    <w:p w:rsidR="004D5878" w:rsidRDefault="0032500A">
      <w:r>
        <w:t xml:space="preserve">The Trim and Clip feature may be disabled if your transcoding profile does not include the flavor for the file you want to trim or clip. </w:t>
      </w:r>
    </w:p>
    <w:p w:rsidR="004D5878" w:rsidRDefault="0032500A">
      <w:r>
        <w:t>When you upload content, n</w:t>
      </w:r>
      <w:r w:rsidR="004D5878">
        <w:t>ew flavors are created from the Sou</w:t>
      </w:r>
      <w:r>
        <w:t>rce flavor and transcoded to the flavors you define in your Transcoding Settings.</w:t>
      </w:r>
      <w:r w:rsidR="004D5878">
        <w:t xml:space="preserve"> </w:t>
      </w:r>
    </w:p>
    <w:p w:rsidR="004D5878" w:rsidRDefault="004D5878" w:rsidP="009428D3">
      <w:pPr>
        <w:pStyle w:val="Procedure"/>
        <w:pPrChange w:id="1210" w:author="Debbie Zioni" w:date="2012-08-15T20:03:00Z">
          <w:pPr>
            <w:pStyle w:val="Procedure"/>
          </w:pPr>
        </w:pPrChange>
      </w:pPr>
      <w:r>
        <w:t>To add the Source flavor to your transcoding profile</w:t>
      </w:r>
    </w:p>
    <w:p w:rsidR="0032500A" w:rsidRDefault="004D5878" w:rsidP="00292207">
      <w:pPr>
        <w:pStyle w:val="ListNumber"/>
        <w:numPr>
          <w:ilvl w:val="0"/>
          <w:numId w:val="111"/>
        </w:numPr>
      </w:pPr>
      <w:r>
        <w:t>Go to Settings</w:t>
      </w:r>
      <w:r w:rsidR="0032500A">
        <w:t xml:space="preserve"> tab and</w:t>
      </w:r>
      <w:r w:rsidR="00724813">
        <w:t xml:space="preserve"> s</w:t>
      </w:r>
      <w:r w:rsidR="0032500A">
        <w:t xml:space="preserve">elect the Transcoding Settings </w:t>
      </w:r>
      <w:r w:rsidR="003550FF">
        <w:t>tab</w:t>
      </w:r>
      <w:r w:rsidR="0032500A">
        <w:t>.</w:t>
      </w:r>
    </w:p>
    <w:p w:rsidR="00724813" w:rsidRDefault="004D5878" w:rsidP="00292207">
      <w:pPr>
        <w:pStyle w:val="ListNumber"/>
        <w:numPr>
          <w:ilvl w:val="0"/>
          <w:numId w:val="111"/>
        </w:numPr>
      </w:pPr>
      <w:r>
        <w:t xml:space="preserve">At the bottom of the </w:t>
      </w:r>
      <w:r w:rsidR="00724813">
        <w:t>page, click Switch to Advanced mode.</w:t>
      </w:r>
    </w:p>
    <w:p w:rsidR="002B153C" w:rsidRDefault="004D5878" w:rsidP="00292207">
      <w:pPr>
        <w:pStyle w:val="ListNumber"/>
        <w:numPr>
          <w:ilvl w:val="0"/>
          <w:numId w:val="111"/>
        </w:numPr>
      </w:pPr>
      <w:r>
        <w:t>Click on the name of your default transcoding profile</w:t>
      </w:r>
    </w:p>
    <w:p w:rsidR="007974F1" w:rsidRPr="002B153C" w:rsidRDefault="004D5878" w:rsidP="00292207">
      <w:pPr>
        <w:pStyle w:val="ListNumber"/>
        <w:numPr>
          <w:ilvl w:val="0"/>
          <w:numId w:val="111"/>
        </w:numPr>
      </w:pPr>
      <w:r>
        <w:t xml:space="preserve">In the Edit Transcoding profile check the Source flavor </w:t>
      </w:r>
      <w:r w:rsidR="00724813">
        <w:t xml:space="preserve">and </w:t>
      </w:r>
      <w:r w:rsidR="00123DCF">
        <w:t>then Save</w:t>
      </w:r>
      <w:r>
        <w:t xml:space="preserve"> Changes</w:t>
      </w:r>
      <w:r w:rsidR="00724813">
        <w:t>.</w:t>
      </w:r>
      <w:bookmarkStart w:id="1211" w:name="_Choosing_a_Thumbnail"/>
      <w:bookmarkEnd w:id="1211"/>
    </w:p>
    <w:p w:rsidR="00A74D8C" w:rsidRDefault="00A74D8C" w:rsidP="00A74D8C">
      <w:pPr>
        <w:pStyle w:val="Heading3"/>
      </w:pPr>
      <w:bookmarkStart w:id="1212" w:name="_Users_Tab_1"/>
      <w:bookmarkStart w:id="1213" w:name="_Toc332632126"/>
      <w:bookmarkStart w:id="1214" w:name="_Toc313796663"/>
      <w:bookmarkEnd w:id="1212"/>
      <w:r>
        <w:t>Users Tab</w:t>
      </w:r>
      <w:bookmarkEnd w:id="1213"/>
    </w:p>
    <w:p w:rsidR="00A74D8C" w:rsidRDefault="00A74D8C" w:rsidP="00A74D8C">
      <w:r>
        <w:t>The Users tab is displayed when your account is configured to support the end-user management feature.</w:t>
      </w:r>
    </w:p>
    <w:p w:rsidR="00A74D8C" w:rsidRDefault="00A74D8C" w:rsidP="00A74D8C">
      <w:r>
        <w:t>The Users tab provides information about the users that are associated with the entry. The users are</w:t>
      </w:r>
    </w:p>
    <w:p w:rsidR="00A74D8C" w:rsidRDefault="00A74D8C" w:rsidP="00A74D8C">
      <w:pPr>
        <w:pStyle w:val="ListBullet"/>
      </w:pPr>
      <w:r>
        <w:t xml:space="preserve">the creator of the entry in Kaltura - usually the person that uploaded the media </w:t>
      </w:r>
    </w:p>
    <w:p w:rsidR="00A74D8C" w:rsidRDefault="00A74D8C" w:rsidP="00A74D8C">
      <w:pPr>
        <w:pStyle w:val="ListBullet"/>
      </w:pPr>
      <w:r>
        <w:t>the administrative owner of the entry - the user that is assigned with ownership to manage the entry. By default it is the entry creator, however you can assign ownership to a different user from this tab.</w:t>
      </w:r>
    </w:p>
    <w:p w:rsidR="00A74D8C" w:rsidRDefault="00A74D8C" w:rsidP="00A74D8C">
      <w:pPr>
        <w:pStyle w:val="BodyText"/>
      </w:pPr>
      <w:r w:rsidRPr="003301AB">
        <w:t>By editing the co-editors and co-publisher fields, you can add editing and publishing rights for additional end-users to work with this entry across applications.</w:t>
      </w:r>
    </w:p>
    <w:p w:rsidR="00A74D8C" w:rsidRPr="008F6BDF" w:rsidRDefault="00A74D8C" w:rsidP="009428D3">
      <w:pPr>
        <w:pStyle w:val="Procedure"/>
        <w:pPrChange w:id="1215" w:author="Debbie Zioni" w:date="2012-08-15T20:03:00Z">
          <w:pPr>
            <w:pStyle w:val="Procedure"/>
          </w:pPr>
        </w:pPrChange>
      </w:pPr>
      <w:r w:rsidRPr="0003704D">
        <w:t>To edit the entry’s u</w:t>
      </w:r>
      <w:r w:rsidRPr="008F6BDF">
        <w:t>sers settings</w:t>
      </w:r>
    </w:p>
    <w:p w:rsidR="00A74D8C" w:rsidRDefault="00F007F0" w:rsidP="00292207">
      <w:pPr>
        <w:pStyle w:val="ListNumber"/>
        <w:numPr>
          <w:ilvl w:val="0"/>
          <w:numId w:val="196"/>
        </w:numPr>
      </w:pPr>
      <w:r w:rsidRPr="003301AB">
        <w:t xml:space="preserve">Go to </w:t>
      </w:r>
      <w:r>
        <w:t>the Content tab and then select an entry from the Entries Table.</w:t>
      </w:r>
    </w:p>
    <w:p w:rsidR="00A74D8C" w:rsidRDefault="00A74D8C" w:rsidP="00A74D8C">
      <w:pPr>
        <w:pStyle w:val="ListNumber"/>
      </w:pPr>
      <w:r>
        <w:t>Select the Users tab.</w:t>
      </w:r>
    </w:p>
    <w:p w:rsidR="00A74D8C" w:rsidRPr="008F6BDF" w:rsidRDefault="00A74D8C" w:rsidP="00A74D8C">
      <w:pPr>
        <w:pStyle w:val="ListContinue"/>
      </w:pPr>
      <w:r w:rsidRPr="002317FA">
        <w:rPr>
          <w:noProof/>
          <w:lang w:val="en-US" w:bidi="he-IL"/>
        </w:rPr>
        <w:lastRenderedPageBreak/>
        <w:drawing>
          <wp:inline distT="0" distB="0" distL="0" distR="0" wp14:anchorId="26DDC311" wp14:editId="2491250A">
            <wp:extent cx="5943600" cy="379793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edit_users.png"/>
                    <pic:cNvPicPr/>
                  </pic:nvPicPr>
                  <pic:blipFill>
                    <a:blip r:embed="rId216">
                      <a:extLst>
                        <a:ext uri="{28A0092B-C50C-407E-A947-70E740481C1C}">
                          <a14:useLocalDpi xmlns:a14="http://schemas.microsoft.com/office/drawing/2010/main" val="0"/>
                        </a:ext>
                      </a:extLst>
                    </a:blip>
                    <a:stretch>
                      <a:fillRect/>
                    </a:stretch>
                  </pic:blipFill>
                  <pic:spPr>
                    <a:xfrm>
                      <a:off x="0" y="0"/>
                      <a:ext cx="5943600" cy="3797935"/>
                    </a:xfrm>
                    <a:prstGeom prst="rect">
                      <a:avLst/>
                    </a:prstGeom>
                  </pic:spPr>
                </pic:pic>
              </a:graphicData>
            </a:graphic>
          </wp:inline>
        </w:drawing>
      </w:r>
    </w:p>
    <w:p w:rsidR="00A74D8C" w:rsidRPr="008F6BDF" w:rsidRDefault="00A74D8C" w:rsidP="00A74D8C">
      <w:pPr>
        <w:pStyle w:val="ListNumber"/>
      </w:pPr>
      <w:r>
        <w:t>Click Change Owner.</w:t>
      </w:r>
    </w:p>
    <w:p w:rsidR="00A74D8C" w:rsidRDefault="00A74D8C" w:rsidP="00A74D8C">
      <w:pPr>
        <w:pStyle w:val="ListContinue"/>
      </w:pPr>
      <w:r w:rsidRPr="008F6BDF">
        <w:rPr>
          <w:noProof/>
          <w:lang w:val="en-US" w:bidi="he-IL"/>
        </w:rPr>
        <w:drawing>
          <wp:inline distT="0" distB="0" distL="0" distR="0" wp14:anchorId="6F46BD82" wp14:editId="07E10C02">
            <wp:extent cx="3800000" cy="1609524"/>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users_chg_owner.png"/>
                    <pic:cNvPicPr/>
                  </pic:nvPicPr>
                  <pic:blipFill>
                    <a:blip r:embed="rId217">
                      <a:extLst>
                        <a:ext uri="{28A0092B-C50C-407E-A947-70E740481C1C}">
                          <a14:useLocalDpi xmlns:a14="http://schemas.microsoft.com/office/drawing/2010/main" val="0"/>
                        </a:ext>
                      </a:extLst>
                    </a:blip>
                    <a:stretch>
                      <a:fillRect/>
                    </a:stretch>
                  </pic:blipFill>
                  <pic:spPr>
                    <a:xfrm>
                      <a:off x="0" y="0"/>
                      <a:ext cx="3800000" cy="1609524"/>
                    </a:xfrm>
                    <a:prstGeom prst="rect">
                      <a:avLst/>
                    </a:prstGeom>
                  </pic:spPr>
                </pic:pic>
              </a:graphicData>
            </a:graphic>
          </wp:inline>
        </w:drawing>
      </w:r>
    </w:p>
    <w:p w:rsidR="00A74D8C" w:rsidRDefault="00A74D8C" w:rsidP="00A74D8C">
      <w:pPr>
        <w:pStyle w:val="ListNumber"/>
      </w:pPr>
      <w:r>
        <w:t>Enter the new owner name and click Save</w:t>
      </w:r>
      <w:r w:rsidR="00F007F0">
        <w:t>.</w:t>
      </w:r>
    </w:p>
    <w:p w:rsidR="00A74D8C" w:rsidRPr="008F6BDF" w:rsidRDefault="00A74D8C" w:rsidP="00A74D8C">
      <w:pPr>
        <w:pStyle w:val="ListNumber"/>
      </w:pPr>
      <w:r>
        <w:t>The C</w:t>
      </w:r>
      <w:r>
        <w:rPr>
          <w:noProof/>
          <w:lang w:val="en-US" w:bidi="he-IL"/>
        </w:rPr>
        <w:t xml:space="preserve">oEditor(s) and </w:t>
      </w:r>
      <w:r w:rsidRPr="00A20DFB">
        <w:rPr>
          <w:noProof/>
          <w:lang w:val="en-US" w:bidi="he-IL"/>
        </w:rPr>
        <w:t>Co-Publishers</w:t>
      </w:r>
      <w:r>
        <w:rPr>
          <w:noProof/>
          <w:lang w:val="en-US" w:bidi="he-IL"/>
        </w:rPr>
        <w:t xml:space="preserve"> field is displayed only when configured in your acount.</w:t>
      </w:r>
    </w:p>
    <w:p w:rsidR="00A74D8C" w:rsidRPr="008F6BDF" w:rsidRDefault="00A74D8C" w:rsidP="00A74D8C">
      <w:pPr>
        <w:pStyle w:val="ListNumber"/>
      </w:pPr>
      <w:r>
        <w:rPr>
          <w:noProof/>
          <w:lang w:val="en-US" w:bidi="he-IL"/>
        </w:rPr>
        <w:t>Click Save and Close.</w:t>
      </w:r>
    </w:p>
    <w:p w:rsidR="00D771CF" w:rsidRDefault="00D771CF" w:rsidP="00E3369B">
      <w:pPr>
        <w:pStyle w:val="Heading2"/>
      </w:pPr>
      <w:bookmarkStart w:id="1216" w:name="_Choosing_a_Thumbnail_1"/>
      <w:bookmarkStart w:id="1217" w:name="_Toc332632127"/>
      <w:bookmarkEnd w:id="1216"/>
      <w:r>
        <w:t>Choosing a Thumbnail for your Video</w:t>
      </w:r>
      <w:bookmarkEnd w:id="1214"/>
      <w:bookmarkEnd w:id="1217"/>
    </w:p>
    <w:p w:rsidR="00D771CF" w:rsidRDefault="00D771CF">
      <w:r w:rsidRPr="00E54D7D">
        <w:t>You can select a thumbnail for your video after the file transfer is complete and the file is embedded in your website.</w:t>
      </w:r>
      <w:r>
        <w:t xml:space="preserve"> Thumbnails are configured in the </w:t>
      </w:r>
      <w:r w:rsidRPr="00E54D7D">
        <w:rPr>
          <w:b/>
        </w:rPr>
        <w:t>Thumbnails</w:t>
      </w:r>
      <w:r>
        <w:t xml:space="preserve"> tab in the </w:t>
      </w:r>
      <w:r w:rsidRPr="00E54D7D">
        <w:rPr>
          <w:b/>
        </w:rPr>
        <w:t>Contents</w:t>
      </w:r>
      <w:r>
        <w:t xml:space="preserve"> </w:t>
      </w:r>
      <w:r w:rsidR="00011EAE">
        <w:t>tab</w:t>
      </w:r>
      <w:r>
        <w:t>.</w:t>
      </w:r>
      <w:r w:rsidRPr="00E54D7D">
        <w:t xml:space="preserve"> By default, a thumbnail is automatically grabbed from the first frames of the video. You can choose to have multiple thumbnails of different qualities associated with your video, or grab any frame from the video to use as a thumbnail. </w:t>
      </w:r>
    </w:p>
    <w:p w:rsidR="00D771CF" w:rsidRPr="00E54D7D" w:rsidRDefault="00D771CF">
      <w:r w:rsidRPr="00CC3F7D">
        <w:t>You can s</w:t>
      </w:r>
      <w:r w:rsidRPr="00E54D7D">
        <w:t>ea</w:t>
      </w:r>
      <w:r>
        <w:t>r</w:t>
      </w:r>
      <w:r w:rsidRPr="00E54D7D">
        <w:t>ch</w:t>
      </w:r>
      <w:r>
        <w:t xml:space="preserve"> for</w:t>
      </w:r>
      <w:r w:rsidRPr="00E54D7D">
        <w:t xml:space="preserve"> </w:t>
      </w:r>
      <w:r>
        <w:t xml:space="preserve">a </w:t>
      </w:r>
      <w:r w:rsidRPr="00E54D7D">
        <w:t xml:space="preserve">thumbnail and its dimensions, size, distributors and status and perform the following actions: Set as default, Download and Delete. </w:t>
      </w:r>
    </w:p>
    <w:p w:rsidR="00D771CF" w:rsidRPr="00B534D1" w:rsidRDefault="00D771CF" w:rsidP="009428D3">
      <w:pPr>
        <w:pStyle w:val="Procedure"/>
        <w:pPrChange w:id="1218" w:author="Debbie Zioni" w:date="2012-08-15T20:03:00Z">
          <w:pPr>
            <w:pStyle w:val="Procedure"/>
          </w:pPr>
        </w:pPrChange>
      </w:pPr>
      <w:r w:rsidRPr="00B534D1">
        <w:lastRenderedPageBreak/>
        <w:t>To edit the thumb</w:t>
      </w:r>
      <w:r>
        <w:t>nails associated with the video</w:t>
      </w:r>
    </w:p>
    <w:p w:rsidR="00D771CF" w:rsidRPr="0083168D" w:rsidRDefault="00D771CF" w:rsidP="00292207">
      <w:pPr>
        <w:pStyle w:val="ListNumber"/>
        <w:numPr>
          <w:ilvl w:val="0"/>
          <w:numId w:val="58"/>
        </w:numPr>
      </w:pPr>
      <w:r w:rsidRPr="0083168D">
        <w:t xml:space="preserve">Go to the </w:t>
      </w:r>
      <w:r w:rsidRPr="005C7B20">
        <w:t>Content</w:t>
      </w:r>
      <w:r w:rsidRPr="0083168D">
        <w:t xml:space="preserve"> tab and select the </w:t>
      </w:r>
      <w:r w:rsidR="00EF5817">
        <w:t xml:space="preserve">Entries </w:t>
      </w:r>
      <w:r w:rsidR="003550FF">
        <w:t>tab.</w:t>
      </w:r>
      <w:r w:rsidRPr="0083168D">
        <w:t xml:space="preserve"> </w:t>
      </w:r>
    </w:p>
    <w:p w:rsidR="00D771CF" w:rsidRDefault="00D771CF" w:rsidP="00292207">
      <w:pPr>
        <w:pStyle w:val="ListNumber"/>
        <w:numPr>
          <w:ilvl w:val="0"/>
          <w:numId w:val="58"/>
        </w:numPr>
      </w:pPr>
      <w:r w:rsidRPr="0083168D">
        <w:t xml:space="preserve">Select an entry and </w:t>
      </w:r>
      <w:r w:rsidR="00A74D8C">
        <w:t>select the Thumbnails tab</w:t>
      </w:r>
      <w:r w:rsidRPr="0083168D">
        <w:t xml:space="preserve">. </w:t>
      </w:r>
    </w:p>
    <w:p w:rsidR="00D771CF" w:rsidRDefault="00D771CF" w:rsidP="00292207">
      <w:pPr>
        <w:pStyle w:val="ListNumber"/>
        <w:numPr>
          <w:ilvl w:val="0"/>
          <w:numId w:val="58"/>
        </w:numPr>
      </w:pPr>
      <w:r w:rsidRPr="0083168D">
        <w:t xml:space="preserve">Select </w:t>
      </w:r>
      <w:r w:rsidRPr="00842D0E">
        <w:t xml:space="preserve">Upload, Grab from Video </w:t>
      </w:r>
      <w:r w:rsidRPr="0083168D">
        <w:t xml:space="preserve">or </w:t>
      </w:r>
      <w:r w:rsidRPr="00842D0E">
        <w:t>New Crop</w:t>
      </w:r>
      <w:r w:rsidRPr="0083168D">
        <w:t>.</w:t>
      </w:r>
      <w:r>
        <w:t xml:space="preserve"> </w:t>
      </w:r>
    </w:p>
    <w:p w:rsidR="00D771CF" w:rsidRDefault="00D771CF" w:rsidP="0050202E">
      <w:pPr>
        <w:pStyle w:val="ListBullet2"/>
      </w:pPr>
      <w:r w:rsidRPr="00014F5C">
        <w:t>Upload</w:t>
      </w:r>
      <w:r w:rsidRPr="00BD44D1">
        <w:t xml:space="preserve"> - uploads an external</w:t>
      </w:r>
      <w:r w:rsidRPr="00A10A58">
        <w:t xml:space="preserve"> image as a thumbnail</w:t>
      </w:r>
      <w:r>
        <w:t xml:space="preserve">. </w:t>
      </w:r>
    </w:p>
    <w:p w:rsidR="00D771CF" w:rsidRPr="00A10A58" w:rsidRDefault="00D771CF" w:rsidP="0050202E">
      <w:pPr>
        <w:pStyle w:val="ListBullet2"/>
      </w:pPr>
      <w:r w:rsidRPr="00842D0E">
        <w:t xml:space="preserve">Select Upload and </w:t>
      </w:r>
      <w:r w:rsidRPr="00D60E4B">
        <w:t>specify</w:t>
      </w:r>
      <w:r>
        <w:t xml:space="preserve"> the file location and name, then</w:t>
      </w:r>
      <w:r w:rsidRPr="00A10A58">
        <w:t xml:space="preserve"> click </w:t>
      </w:r>
      <w:r w:rsidRPr="00BD44D1">
        <w:t>Open</w:t>
      </w:r>
      <w:r w:rsidRPr="00A10A58">
        <w:t>.</w:t>
      </w:r>
    </w:p>
    <w:p w:rsidR="00D771CF" w:rsidRDefault="00D771CF" w:rsidP="0050202E">
      <w:pPr>
        <w:pStyle w:val="ListBullet2"/>
      </w:pPr>
      <w:r w:rsidRPr="00842D0E">
        <w:t>Grab from Video</w:t>
      </w:r>
      <w:r w:rsidRPr="00D60E4B">
        <w:t xml:space="preserve"> -Capture a new thumbnail from the video.</w:t>
      </w:r>
    </w:p>
    <w:p w:rsidR="00D771CF" w:rsidRPr="00A10A58" w:rsidRDefault="00D771CF" w:rsidP="0050202E">
      <w:pPr>
        <w:pStyle w:val="ListContinue2"/>
      </w:pPr>
      <w:r w:rsidRPr="00FD6AC6">
        <w:t>Play the video in the "Grab from Video" window.</w:t>
      </w:r>
      <w:r>
        <w:t xml:space="preserve"> </w:t>
      </w:r>
      <w:r w:rsidRPr="00FD6AC6">
        <w:t xml:space="preserve">Pause on the frame you want to use and click the thumbnail capture icon (camera). </w:t>
      </w:r>
      <w:r w:rsidRPr="00A10A58">
        <w:t>A thumbnail will be captured from the highest quality video</w:t>
      </w:r>
      <w:r>
        <w:t xml:space="preserve"> flavor. Exit to return to the </w:t>
      </w:r>
      <w:r w:rsidRPr="00A10A58">
        <w:t>Thu</w:t>
      </w:r>
      <w:r>
        <w:t>mbnails</w:t>
      </w:r>
      <w:r w:rsidRPr="00A10A58">
        <w:t xml:space="preserve"> tab.</w:t>
      </w:r>
    </w:p>
    <w:p w:rsidR="00D771CF" w:rsidRDefault="00D771CF" w:rsidP="0050202E">
      <w:pPr>
        <w:pStyle w:val="ListBullet2"/>
      </w:pPr>
      <w:r w:rsidRPr="004D6DE1">
        <w:t>New Crop</w:t>
      </w:r>
      <w:r>
        <w:t xml:space="preserve"> - </w:t>
      </w:r>
      <w:r w:rsidRPr="004D6DE1">
        <w:t xml:space="preserve">Modify thumbnail dimensions. </w:t>
      </w:r>
    </w:p>
    <w:p w:rsidR="00D771CF" w:rsidRDefault="00D771CF" w:rsidP="00D771CF">
      <w:pPr>
        <w:pStyle w:val="ListNumber"/>
      </w:pPr>
      <w:r>
        <w:t>S</w:t>
      </w:r>
      <w:r w:rsidRPr="004D6DE1">
        <w:t xml:space="preserve">elect a thumbnail and </w:t>
      </w:r>
      <w:r>
        <w:t>create a thumbnail with a new</w:t>
      </w:r>
      <w:r w:rsidRPr="004D6DE1">
        <w:t xml:space="preserve"> position and size.</w:t>
      </w:r>
    </w:p>
    <w:p w:rsidR="00D771CF" w:rsidRDefault="00D771CF" w:rsidP="00D771CF">
      <w:pPr>
        <w:pStyle w:val="ListNumber"/>
      </w:pPr>
      <w:r w:rsidRPr="004D6DE1">
        <w:t xml:space="preserve">Adjust the display area with the </w:t>
      </w:r>
      <w:r>
        <w:t xml:space="preserve">handles on the image and </w:t>
      </w:r>
      <w:r w:rsidRPr="00D60E4B">
        <w:t>click</w:t>
      </w:r>
      <w:r w:rsidRPr="00BD44D1">
        <w:rPr>
          <w:b/>
        </w:rPr>
        <w:t xml:space="preserve"> </w:t>
      </w:r>
      <w:r w:rsidRPr="00FD6AC6">
        <w:rPr>
          <w:b/>
        </w:rPr>
        <w:t>Generate Thumbnail</w:t>
      </w:r>
      <w:r w:rsidRPr="004D6DE1">
        <w:t xml:space="preserve">. </w:t>
      </w:r>
    </w:p>
    <w:p w:rsidR="00D771CF" w:rsidRPr="004D6DE1" w:rsidRDefault="005A5112">
      <w:pPr>
        <w:pStyle w:val="ListContinue"/>
      </w:pPr>
      <w:r>
        <w:rPr>
          <w:noProof/>
          <w:lang w:val="en-US" w:bidi="he-IL"/>
        </w:rPr>
        <w:drawing>
          <wp:inline distT="0" distB="0" distL="0" distR="0" wp14:anchorId="33E3AE5C" wp14:editId="40A4CCF9">
            <wp:extent cx="5486400" cy="2167890"/>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cstate="print"/>
                    <a:stretch>
                      <a:fillRect/>
                    </a:stretch>
                  </pic:blipFill>
                  <pic:spPr>
                    <a:xfrm>
                      <a:off x="0" y="0"/>
                      <a:ext cx="5486400" cy="2167890"/>
                    </a:xfrm>
                    <a:prstGeom prst="rect">
                      <a:avLst/>
                    </a:prstGeom>
                  </pic:spPr>
                </pic:pic>
              </a:graphicData>
            </a:graphic>
          </wp:inline>
        </w:drawing>
      </w:r>
    </w:p>
    <w:p w:rsidR="00E33B7D" w:rsidRDefault="00E33B7D">
      <w:pPr>
        <w:pStyle w:val="ListContinue"/>
      </w:pPr>
    </w:p>
    <w:p w:rsidR="00321350" w:rsidRDefault="00D771CF">
      <w:pPr>
        <w:pStyle w:val="ListContinue"/>
      </w:pPr>
      <w:r w:rsidRPr="004D6DE1">
        <w:t>The default thumbnail is no</w:t>
      </w:r>
      <w:r>
        <w:t>w</w:t>
      </w:r>
      <w:r w:rsidRPr="004D6DE1">
        <w:t xml:space="preserve"> displayed in the</w:t>
      </w:r>
      <w:r>
        <w:t xml:space="preserve"> entries</w:t>
      </w:r>
      <w:r w:rsidRPr="004D6DE1">
        <w:t xml:space="preserve"> list. </w:t>
      </w:r>
    </w:p>
    <w:p w:rsidR="002B153C" w:rsidRDefault="002B153C" w:rsidP="008F6BDF">
      <w:pPr>
        <w:pStyle w:val="SuperHeading"/>
        <w:jc w:val="left"/>
        <w:sectPr w:rsidR="002B153C" w:rsidSect="00E3369B">
          <w:type w:val="continuous"/>
          <w:pgSz w:w="12240" w:h="15840" w:code="1"/>
          <w:pgMar w:top="1440" w:right="1440" w:bottom="1440" w:left="1440" w:header="720" w:footer="720" w:gutter="0"/>
          <w:cols w:space="720"/>
          <w:docGrid w:linePitch="360"/>
        </w:sectPr>
      </w:pPr>
      <w:bookmarkStart w:id="1219" w:name="_Users_Tab"/>
      <w:bookmarkStart w:id="1220" w:name="_Creating_Playlists_and"/>
      <w:bookmarkEnd w:id="1219"/>
      <w:bookmarkEnd w:id="1220"/>
    </w:p>
    <w:p w:rsidR="008077DE" w:rsidRPr="00FD26C0" w:rsidRDefault="008077DE" w:rsidP="005D5EE7">
      <w:pPr>
        <w:pStyle w:val="SuperHeading"/>
      </w:pPr>
      <w:commentRangeStart w:id="1221"/>
      <w:r w:rsidRPr="00FD26C0">
        <w:lastRenderedPageBreak/>
        <w:t xml:space="preserve">Chapter </w:t>
      </w:r>
      <w:fldSimple w:instr="SEQ &quot;CHAPTER&quot;  \N \* MERGEFORMAT">
        <w:r w:rsidR="00D70539">
          <w:rPr>
            <w:noProof/>
          </w:rPr>
          <w:t>15</w:t>
        </w:r>
      </w:fldSimple>
      <w:commentRangeEnd w:id="1221"/>
      <w:r w:rsidR="005D5EE7">
        <w:rPr>
          <w:rStyle w:val="CommentReference"/>
          <w:caps w:val="0"/>
          <w:color w:val="666560"/>
          <w:spacing w:val="0"/>
        </w:rPr>
        <w:commentReference w:id="1221"/>
      </w:r>
    </w:p>
    <w:p w:rsidR="008077DE" w:rsidRDefault="008077DE" w:rsidP="00B32AE5">
      <w:pPr>
        <w:pStyle w:val="Heading1"/>
        <w:rPr>
          <w:rStyle w:val="Strong"/>
          <w:rFonts w:ascii="Arial" w:hAnsi="Arial"/>
          <w:b/>
          <w:caps/>
          <w:color w:val="00768B"/>
          <w:spacing w:val="40"/>
          <w:sz w:val="32"/>
        </w:rPr>
      </w:pPr>
      <w:bookmarkStart w:id="1222" w:name="_Publishing_to_your"/>
      <w:bookmarkEnd w:id="1222"/>
      <w:r w:rsidRPr="00B32AE5">
        <w:rPr>
          <w:rStyle w:val="Strong"/>
        </w:rPr>
        <w:t>Publishing</w:t>
      </w:r>
      <w:r>
        <w:rPr>
          <w:rStyle w:val="Strong"/>
        </w:rPr>
        <w:t xml:space="preserve"> to your Site </w:t>
      </w:r>
    </w:p>
    <w:p w:rsidR="00801506" w:rsidRDefault="008077DE">
      <w:r>
        <w:fldChar w:fldCharType="begin"/>
      </w:r>
      <w:r>
        <w:instrText xml:space="preserve"> TC "</w:instrText>
      </w:r>
      <w:fldSimple w:instr=" STYLEREF  SuperHeading  \* MERGEFORMAT ">
        <w:bookmarkStart w:id="1223" w:name="_Toc313796664"/>
        <w:bookmarkStart w:id="1224" w:name="_Toc332632128"/>
        <w:r w:rsidR="00D70539" w:rsidRPr="00D70539">
          <w:rPr>
            <w:noProof/>
            <w:lang w:val="en-GB"/>
          </w:rPr>
          <w:instrText>Chapter 15</w:instrText>
        </w:r>
      </w:fldSimple>
      <w:r>
        <w:rPr>
          <w:lang w:val="en-GB"/>
        </w:rPr>
        <w:instrText xml:space="preserve"> </w:instrText>
      </w:r>
      <w:r>
        <w:rPr>
          <w:lang w:val="en-GB"/>
        </w:rPr>
        <w:fldChar w:fldCharType="begin"/>
      </w:r>
      <w:r>
        <w:rPr>
          <w:lang w:val="en-GB"/>
        </w:rPr>
        <w:instrText xml:space="preserve"> STYLEREF  "Heading 1" </w:instrText>
      </w:r>
      <w:r>
        <w:rPr>
          <w:lang w:val="en-GB"/>
        </w:rPr>
        <w:fldChar w:fldCharType="separate"/>
      </w:r>
      <w:r w:rsidR="00D70539">
        <w:rPr>
          <w:noProof/>
          <w:lang w:val="en-GB"/>
        </w:rPr>
        <w:instrText>Publishing to your Site</w:instrText>
      </w:r>
      <w:bookmarkEnd w:id="1223"/>
      <w:bookmarkEnd w:id="1224"/>
      <w:r>
        <w:rPr>
          <w:lang w:val="en-GB"/>
        </w:rPr>
        <w:fldChar w:fldCharType="end"/>
      </w:r>
      <w:r>
        <w:instrText xml:space="preserve">" \f C \l "1" </w:instrText>
      </w:r>
      <w:r>
        <w:fldChar w:fldCharType="end"/>
      </w:r>
      <w:r w:rsidR="00801506">
        <w:t>This</w:t>
      </w:r>
      <w:r w:rsidR="00B32168">
        <w:t xml:space="preserve"> section</w:t>
      </w:r>
      <w:r w:rsidR="00F1780A">
        <w:t xml:space="preserve"> describes how to embed a player to your site and the various video deliver settings available.</w:t>
      </w:r>
    </w:p>
    <w:p w:rsidR="00764612" w:rsidRDefault="00764612" w:rsidP="00E3369B">
      <w:pPr>
        <w:pStyle w:val="Heading2"/>
      </w:pPr>
      <w:bookmarkStart w:id="1225" w:name="_Toc313796665"/>
      <w:bookmarkStart w:id="1226" w:name="_Toc332632129"/>
      <w:r w:rsidRPr="00B32AE5">
        <w:t>Emb</w:t>
      </w:r>
      <w:r w:rsidRPr="008900F5">
        <w:t>edding</w:t>
      </w:r>
      <w:r>
        <w:t xml:space="preserve"> a Player </w:t>
      </w:r>
      <w:r w:rsidR="006C5247">
        <w:t xml:space="preserve">with a Single Entry </w:t>
      </w:r>
      <w:r>
        <w:t>on your S</w:t>
      </w:r>
      <w:r w:rsidRPr="00337494">
        <w:t>ite</w:t>
      </w:r>
      <w:bookmarkEnd w:id="1225"/>
      <w:bookmarkEnd w:id="1226"/>
    </w:p>
    <w:p w:rsidR="00801506" w:rsidRPr="00B30AB1" w:rsidRDefault="00801506" w:rsidP="009428D3">
      <w:pPr>
        <w:pStyle w:val="Procedure"/>
        <w:pPrChange w:id="1227" w:author="Debbie Zioni" w:date="2012-08-15T20:03:00Z">
          <w:pPr>
            <w:pStyle w:val="Procedure"/>
          </w:pPr>
        </w:pPrChange>
      </w:pPr>
      <w:r>
        <w:t>To embed a player on your site</w:t>
      </w:r>
    </w:p>
    <w:p w:rsidR="00B33664" w:rsidRDefault="00665F16" w:rsidP="00292207">
      <w:pPr>
        <w:pStyle w:val="ListNumber"/>
        <w:numPr>
          <w:ilvl w:val="0"/>
          <w:numId w:val="66"/>
        </w:numPr>
      </w:pPr>
      <w:r>
        <w:t xml:space="preserve">Create </w:t>
      </w:r>
      <w:r w:rsidR="00B33664">
        <w:t xml:space="preserve">a Player. See </w:t>
      </w:r>
      <w:hyperlink w:anchor="_Configure_the_Basics" w:history="1">
        <w:r w:rsidR="00B33664" w:rsidRPr="00322F90">
          <w:rPr>
            <w:rStyle w:val="Hyperlink"/>
            <w:rFonts w:cs="Arial"/>
          </w:rPr>
          <w:t>Configuring the Player Basics Settings</w:t>
        </w:r>
        <w:r w:rsidR="006C5247" w:rsidRPr="00322F90">
          <w:rPr>
            <w:rStyle w:val="Hyperlink"/>
            <w:rFonts w:cs="Arial"/>
          </w:rPr>
          <w:t>.</w:t>
        </w:r>
      </w:hyperlink>
    </w:p>
    <w:p w:rsidR="00B33664" w:rsidRDefault="00B33664" w:rsidP="00292207">
      <w:pPr>
        <w:pStyle w:val="ListNumber"/>
        <w:numPr>
          <w:ilvl w:val="0"/>
          <w:numId w:val="66"/>
        </w:numPr>
      </w:pPr>
      <w:r>
        <w:t>Add content</w:t>
      </w:r>
      <w:r w:rsidR="000E202E">
        <w:t xml:space="preserve"> (an entry)</w:t>
      </w:r>
      <w:r>
        <w:t xml:space="preserve"> to the player. See </w:t>
      </w:r>
      <w:hyperlink w:anchor="_Adding_Content_to" w:history="1">
        <w:r w:rsidRPr="00B33664">
          <w:rPr>
            <w:rStyle w:val="Hyperlink"/>
            <w:rFonts w:cs="Arial"/>
          </w:rPr>
          <w:t>Adding Content to a Player</w:t>
        </w:r>
      </w:hyperlink>
      <w:r w:rsidR="006C5247">
        <w:t>.</w:t>
      </w:r>
      <w:r w:rsidR="005E0841">
        <w:br/>
        <w:t>The Entries table from the Content tab is displayed.</w:t>
      </w:r>
    </w:p>
    <w:p w:rsidR="009D62F1" w:rsidRDefault="006C5247" w:rsidP="00292207">
      <w:pPr>
        <w:pStyle w:val="ListNumber"/>
        <w:numPr>
          <w:ilvl w:val="0"/>
          <w:numId w:val="66"/>
        </w:numPr>
      </w:pPr>
      <w:r>
        <w:t xml:space="preserve">Click </w:t>
      </w:r>
      <w:r w:rsidR="009D62F1">
        <w:t>Preview and Embed</w:t>
      </w:r>
      <w:r>
        <w:t>.</w:t>
      </w:r>
      <w:r w:rsidR="005E0841">
        <w:br/>
        <w:t>The Embedding window is displayed to select the delivery options.</w:t>
      </w:r>
    </w:p>
    <w:p w:rsidR="00F03345" w:rsidRDefault="00BC3FDA">
      <w:pPr>
        <w:pStyle w:val="ListContinue"/>
      </w:pPr>
      <w:r>
        <w:rPr>
          <w:noProof/>
          <w:lang w:val="en-US" w:bidi="he-IL"/>
        </w:rPr>
        <w:lastRenderedPageBreak/>
        <w:drawing>
          <wp:inline distT="0" distB="0" distL="0" distR="0" wp14:anchorId="6AC78EAF" wp14:editId="04B9B508">
            <wp:extent cx="3233262" cy="4810758"/>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ew_embed_single.png"/>
                    <pic:cNvPicPr/>
                  </pic:nvPicPr>
                  <pic:blipFill>
                    <a:blip r:embed="rId219">
                      <a:extLst>
                        <a:ext uri="{28A0092B-C50C-407E-A947-70E740481C1C}">
                          <a14:useLocalDpi xmlns:a14="http://schemas.microsoft.com/office/drawing/2010/main" val="0"/>
                        </a:ext>
                      </a:extLst>
                    </a:blip>
                    <a:stretch>
                      <a:fillRect/>
                    </a:stretch>
                  </pic:blipFill>
                  <pic:spPr>
                    <a:xfrm>
                      <a:off x="0" y="0"/>
                      <a:ext cx="3233262" cy="4810758"/>
                    </a:xfrm>
                    <a:prstGeom prst="rect">
                      <a:avLst/>
                    </a:prstGeom>
                  </pic:spPr>
                </pic:pic>
              </a:graphicData>
            </a:graphic>
          </wp:inline>
        </w:drawing>
      </w:r>
    </w:p>
    <w:p w:rsidR="00665F16" w:rsidRDefault="006C7C8D" w:rsidP="003301AB">
      <w:pPr>
        <w:pStyle w:val="ListNumber"/>
      </w:pPr>
      <w:r w:rsidRPr="003301AB">
        <w:t xml:space="preserve">Select your preferred player skin from the drop-down menu. See </w:t>
      </w:r>
      <w:hyperlink w:anchor="_Configure_the_Player_1" w:history="1">
        <w:r w:rsidRPr="006C7C8D">
          <w:rPr>
            <w:rStyle w:val="Hyperlink"/>
          </w:rPr>
          <w:t>Configuring the Player Features</w:t>
        </w:r>
      </w:hyperlink>
      <w:r w:rsidRPr="003301AB">
        <w:t>.</w:t>
      </w:r>
      <w:r w:rsidR="00F007F0">
        <w:t xml:space="preserve"> </w:t>
      </w:r>
      <w:r w:rsidR="00733094">
        <w:t xml:space="preserve">Select the Flash Delivery Type. See </w:t>
      </w:r>
      <w:hyperlink w:anchor="_Video_Delivery_Settings" w:history="1">
        <w:r w:rsidR="00733094" w:rsidRPr="00733094">
          <w:rPr>
            <w:rStyle w:val="Hyperlink"/>
            <w:rFonts w:cs="Arial"/>
          </w:rPr>
          <w:t>Video Delivery Settings</w:t>
        </w:r>
      </w:hyperlink>
      <w:r w:rsidR="00733094">
        <w:t>.</w:t>
      </w:r>
    </w:p>
    <w:p w:rsidR="00665F16" w:rsidRPr="003301AB" w:rsidRDefault="00665F16" w:rsidP="00292207">
      <w:pPr>
        <w:pStyle w:val="ListNumber"/>
        <w:numPr>
          <w:ilvl w:val="0"/>
          <w:numId w:val="66"/>
        </w:numPr>
      </w:pPr>
      <w:r>
        <w:t xml:space="preserve">Check </w:t>
      </w:r>
      <w:r w:rsidRPr="00842D0E">
        <w:t xml:space="preserve">Support </w:t>
      </w:r>
      <w:r w:rsidR="00E971A3">
        <w:t>Mobile devi</w:t>
      </w:r>
      <w:r w:rsidR="00F007F0">
        <w:t>c</w:t>
      </w:r>
      <w:r w:rsidR="00E971A3">
        <w:t>es by fall</w:t>
      </w:r>
      <w:r w:rsidR="00F007F0">
        <w:t xml:space="preserve"> </w:t>
      </w:r>
      <w:r w:rsidR="00E971A3">
        <w:t>forward to HTML5,</w:t>
      </w:r>
      <w:r>
        <w:t xml:space="preserve"> if applicable. </w:t>
      </w:r>
      <w:r w:rsidRPr="00012855">
        <w:rPr>
          <w:rFonts w:eastAsiaTheme="minorHAnsi"/>
          <w:lang w:val="en-US" w:bidi="he-IL"/>
        </w:rPr>
        <w:t xml:space="preserve">See </w:t>
      </w:r>
      <w:hyperlink w:anchor="_Mobile_Support" w:history="1">
        <w:r w:rsidRPr="00012855">
          <w:rPr>
            <w:rStyle w:val="Hyperlink"/>
            <w:rFonts w:eastAsiaTheme="minorHAnsi" w:cs="Arial"/>
            <w:lang w:val="en-US" w:bidi="he-IL"/>
          </w:rPr>
          <w:t>Mobile Support</w:t>
        </w:r>
      </w:hyperlink>
      <w:r w:rsidRPr="00012855">
        <w:rPr>
          <w:rFonts w:eastAsiaTheme="minorHAnsi"/>
          <w:lang w:val="en-US" w:bidi="he-IL"/>
        </w:rPr>
        <w:t>.</w:t>
      </w:r>
    </w:p>
    <w:p w:rsidR="00E971A3" w:rsidRPr="003301AB" w:rsidRDefault="00E971A3" w:rsidP="00292207">
      <w:pPr>
        <w:pStyle w:val="ListNumber"/>
        <w:numPr>
          <w:ilvl w:val="0"/>
          <w:numId w:val="66"/>
        </w:numPr>
      </w:pPr>
      <w:r>
        <w:rPr>
          <w:rFonts w:eastAsiaTheme="minorHAnsi"/>
          <w:lang w:val="en-US" w:bidi="he-IL"/>
        </w:rPr>
        <w:t>Check Modify embed code to use HTPPS secure delivery.</w:t>
      </w:r>
    </w:p>
    <w:p w:rsidR="00E971A3" w:rsidRPr="00012855" w:rsidRDefault="00E971A3" w:rsidP="00292207">
      <w:pPr>
        <w:pStyle w:val="ListNumber"/>
        <w:numPr>
          <w:ilvl w:val="0"/>
          <w:numId w:val="66"/>
        </w:numPr>
      </w:pPr>
      <w:r>
        <w:rPr>
          <w:rFonts w:eastAsiaTheme="minorHAnsi"/>
          <w:lang w:bidi="he-IL"/>
        </w:rPr>
        <w:t xml:space="preserve">You can </w:t>
      </w:r>
      <w:r w:rsidR="00F007F0">
        <w:rPr>
          <w:rFonts w:eastAsiaTheme="minorHAnsi"/>
          <w:lang w:bidi="he-IL"/>
        </w:rPr>
        <w:t>view</w:t>
      </w:r>
      <w:r>
        <w:rPr>
          <w:rFonts w:eastAsiaTheme="minorHAnsi"/>
          <w:lang w:bidi="he-IL"/>
        </w:rPr>
        <w:t xml:space="preserve"> a </w:t>
      </w:r>
      <w:r w:rsidR="00F007F0">
        <w:rPr>
          <w:rFonts w:eastAsiaTheme="minorHAnsi"/>
          <w:lang w:bidi="he-IL"/>
        </w:rPr>
        <w:t>standalone</w:t>
      </w:r>
      <w:r>
        <w:rPr>
          <w:rFonts w:eastAsiaTheme="minorHAnsi"/>
          <w:lang w:bidi="he-IL"/>
        </w:rPr>
        <w:t xml:space="preserve"> page with this player by </w:t>
      </w:r>
      <w:r w:rsidR="00F007F0">
        <w:rPr>
          <w:rFonts w:eastAsiaTheme="minorHAnsi"/>
          <w:lang w:bidi="he-IL"/>
        </w:rPr>
        <w:t>clicking</w:t>
      </w:r>
      <w:r>
        <w:rPr>
          <w:rFonts w:eastAsiaTheme="minorHAnsi"/>
          <w:lang w:bidi="he-IL"/>
        </w:rPr>
        <w:t xml:space="preserve"> on the provided link</w:t>
      </w:r>
      <w:r>
        <w:rPr>
          <w:rFonts w:eastAsiaTheme="minorHAnsi"/>
          <w:lang w:val="en-US" w:bidi="he-IL"/>
        </w:rPr>
        <w:t xml:space="preserve">. </w:t>
      </w:r>
    </w:p>
    <w:p w:rsidR="00665F16" w:rsidRPr="00E971A3" w:rsidRDefault="00E971A3" w:rsidP="00292207">
      <w:pPr>
        <w:pStyle w:val="ListNumber"/>
        <w:numPr>
          <w:ilvl w:val="0"/>
          <w:numId w:val="66"/>
        </w:numPr>
        <w:rPr>
          <w:rFonts w:eastAsiaTheme="minorHAnsi"/>
          <w:lang w:val="en-US" w:bidi="he-IL"/>
        </w:rPr>
      </w:pPr>
      <w:r>
        <w:t xml:space="preserve">Click </w:t>
      </w:r>
      <w:r w:rsidR="00665F16" w:rsidRPr="00842D0E">
        <w:t>Select Code</w:t>
      </w:r>
      <w:r>
        <w:t xml:space="preserve"> or </w:t>
      </w:r>
      <w:r>
        <w:rPr>
          <w:rFonts w:eastAsiaTheme="minorHAnsi"/>
          <w:lang w:val="en-US" w:bidi="he-IL"/>
        </w:rPr>
        <w:t>c</w:t>
      </w:r>
      <w:r w:rsidR="00665F16" w:rsidRPr="00E971A3">
        <w:rPr>
          <w:rFonts w:eastAsiaTheme="minorHAnsi"/>
          <w:lang w:val="en-US" w:bidi="he-IL"/>
        </w:rPr>
        <w:t>lick CTRL+C (on a PC) or option+C on a Mac to copy the embed code to your clipboard</w:t>
      </w:r>
      <w:r w:rsidR="00F007F0">
        <w:rPr>
          <w:rFonts w:eastAsiaTheme="minorHAnsi"/>
          <w:lang w:val="en-US" w:bidi="he-IL"/>
        </w:rPr>
        <w:t>,</w:t>
      </w:r>
      <w:r w:rsidR="00665F16" w:rsidRPr="00E971A3">
        <w:rPr>
          <w:rFonts w:eastAsiaTheme="minorHAnsi"/>
          <w:lang w:val="en-US" w:bidi="he-IL"/>
        </w:rPr>
        <w:t xml:space="preserve"> or</w:t>
      </w:r>
      <w:r w:rsidR="000E202E" w:rsidRPr="00E971A3">
        <w:rPr>
          <w:rFonts w:eastAsiaTheme="minorHAnsi"/>
          <w:lang w:val="en-US" w:bidi="he-IL"/>
        </w:rPr>
        <w:t xml:space="preserve"> </w:t>
      </w:r>
      <w:r w:rsidR="00665F16">
        <w:t>g</w:t>
      </w:r>
      <w:r w:rsidR="00665F16" w:rsidRPr="002C52AC">
        <w:t xml:space="preserve">rab the </w:t>
      </w:r>
      <w:r w:rsidR="00665F16" w:rsidRPr="00842D0E">
        <w:t>Embed Code</w:t>
      </w:r>
      <w:r w:rsidR="000E202E">
        <w:t>, and add/paste it</w:t>
      </w:r>
      <w:r w:rsidR="00665F16">
        <w:t xml:space="preserve"> to</w:t>
      </w:r>
      <w:r w:rsidR="00665F16" w:rsidRPr="00D42229">
        <w:t xml:space="preserve"> your website HTML source</w:t>
      </w:r>
      <w:r w:rsidR="00665F16">
        <w:t>.</w:t>
      </w:r>
    </w:p>
    <w:p w:rsidR="006C5247" w:rsidRDefault="006C5247" w:rsidP="00E3369B">
      <w:pPr>
        <w:pStyle w:val="Heading2"/>
      </w:pPr>
      <w:bookmarkStart w:id="1228" w:name="_Embedding_a_Player_1"/>
      <w:bookmarkStart w:id="1229" w:name="_Toc313796666"/>
      <w:bookmarkStart w:id="1230" w:name="_Toc332632130"/>
      <w:bookmarkEnd w:id="1228"/>
      <w:r w:rsidRPr="00B32AE5">
        <w:t>Emb</w:t>
      </w:r>
      <w:r w:rsidRPr="008900F5">
        <w:t>edding</w:t>
      </w:r>
      <w:r>
        <w:t xml:space="preserve"> a Player with a Playlist on your S</w:t>
      </w:r>
      <w:r w:rsidRPr="00337494">
        <w:t>ite</w:t>
      </w:r>
      <w:bookmarkEnd w:id="1229"/>
      <w:bookmarkEnd w:id="1230"/>
    </w:p>
    <w:p w:rsidR="006C5247" w:rsidRPr="006C5247" w:rsidRDefault="006C5247" w:rsidP="006C5247">
      <w:pPr>
        <w:pStyle w:val="BodyText"/>
      </w:pPr>
      <w:r w:rsidRPr="006C5247">
        <w:t xml:space="preserve">After you've created </w:t>
      </w:r>
      <w:r>
        <w:t xml:space="preserve">a </w:t>
      </w:r>
      <w:r w:rsidRPr="006C5247">
        <w:t xml:space="preserve">playlist, and have assigned </w:t>
      </w:r>
      <w:r>
        <w:t xml:space="preserve">the </w:t>
      </w:r>
      <w:r w:rsidRPr="006C5247">
        <w:t>playlist to a player</w:t>
      </w:r>
      <w:r>
        <w:t>,</w:t>
      </w:r>
      <w:r w:rsidRPr="006C5247">
        <w:t xml:space="preserve"> </w:t>
      </w:r>
      <w:r w:rsidR="000E202E">
        <w:t xml:space="preserve">see </w:t>
      </w:r>
      <w:hyperlink w:anchor="_Designing_and_Configuring" w:history="1">
        <w:r w:rsidR="00224F01" w:rsidRPr="00224F01">
          <w:rPr>
            <w:rStyle w:val="Hyperlink"/>
            <w:rFonts w:cs="Arial"/>
          </w:rPr>
          <w:t>Designing and Configuring A Player</w:t>
        </w:r>
      </w:hyperlink>
      <w:r w:rsidR="000E202E">
        <w:rPr>
          <w:rStyle w:val="Hyperlink"/>
          <w:rFonts w:cs="Arial"/>
        </w:rPr>
        <w:t xml:space="preserve"> </w:t>
      </w:r>
      <w:r w:rsidRPr="006C5247">
        <w:t>you can publish the player to your site.</w:t>
      </w:r>
    </w:p>
    <w:p w:rsidR="006C5247" w:rsidRPr="006C5247" w:rsidRDefault="006C5247" w:rsidP="009428D3">
      <w:pPr>
        <w:pStyle w:val="Procedure"/>
        <w:pPrChange w:id="1231" w:author="Debbie Zioni" w:date="2012-08-15T20:03:00Z">
          <w:pPr>
            <w:pStyle w:val="Procedure"/>
          </w:pPr>
        </w:pPrChange>
      </w:pPr>
      <w:r>
        <w:t>To embed a player with a playlist on your site</w:t>
      </w:r>
    </w:p>
    <w:p w:rsidR="00764612" w:rsidRDefault="000E202E" w:rsidP="00292207">
      <w:pPr>
        <w:pStyle w:val="ListNumber"/>
        <w:numPr>
          <w:ilvl w:val="0"/>
          <w:numId w:val="138"/>
        </w:numPr>
      </w:pPr>
      <w:r>
        <w:t>G</w:t>
      </w:r>
      <w:r w:rsidR="009D62F1">
        <w:t xml:space="preserve">o to the </w:t>
      </w:r>
      <w:r w:rsidR="009D62F1" w:rsidRPr="005C7B20">
        <w:t xml:space="preserve">Content </w:t>
      </w:r>
      <w:r w:rsidR="009D62F1">
        <w:t xml:space="preserve">tab and select the </w:t>
      </w:r>
      <w:r w:rsidR="009D62F1" w:rsidRPr="005C7B20">
        <w:t>Playlists</w:t>
      </w:r>
      <w:r w:rsidR="009D62F1">
        <w:t xml:space="preserve"> </w:t>
      </w:r>
      <w:r w:rsidR="003550FF">
        <w:t>tab</w:t>
      </w:r>
      <w:r w:rsidR="009D62F1">
        <w:t>.</w:t>
      </w:r>
    </w:p>
    <w:p w:rsidR="00764612" w:rsidRDefault="00764612" w:rsidP="000E202E">
      <w:pPr>
        <w:pStyle w:val="ListNumber"/>
      </w:pPr>
      <w:r>
        <w:t xml:space="preserve">Locate the playlist you want to </w:t>
      </w:r>
      <w:r w:rsidR="000E202E">
        <w:t xml:space="preserve">publish </w:t>
      </w:r>
      <w:r>
        <w:t xml:space="preserve">on your website and click </w:t>
      </w:r>
      <w:r w:rsidRPr="0083168D">
        <w:t>Preview &amp; Embed</w:t>
      </w:r>
      <w:r>
        <w:t>.</w:t>
      </w:r>
    </w:p>
    <w:p w:rsidR="00012855" w:rsidRDefault="00012855">
      <w:pPr>
        <w:pStyle w:val="ListContinue"/>
      </w:pPr>
      <w:r w:rsidRPr="008631B0">
        <w:rPr>
          <w:rFonts w:ascii="Calibri" w:hAnsi="Calibri"/>
          <w:noProof/>
          <w:lang w:val="en-US" w:bidi="he-IL"/>
        </w:rPr>
        <w:lastRenderedPageBreak/>
        <w:drawing>
          <wp:inline distT="0" distB="0" distL="0" distR="0" wp14:anchorId="5C7BD3C7" wp14:editId="15786F28">
            <wp:extent cx="5343525" cy="1704975"/>
            <wp:effectExtent l="0" t="0" r="0" b="9525"/>
            <wp:docPr id="6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20" cstate="print">
                      <a:extLst>
                        <a:ext uri="{28A0092B-C50C-407E-A947-70E740481C1C}">
                          <a14:useLocalDpi xmlns:a14="http://schemas.microsoft.com/office/drawing/2010/main" val="0"/>
                        </a:ext>
                      </a:extLst>
                    </a:blip>
                    <a:stretch>
                      <a:fillRect/>
                    </a:stretch>
                  </pic:blipFill>
                  <pic:spPr bwMode="auto">
                    <a:xfrm>
                      <a:off x="0" y="0"/>
                      <a:ext cx="5352334" cy="1707786"/>
                    </a:xfrm>
                    <a:prstGeom prst="rect">
                      <a:avLst/>
                    </a:prstGeom>
                    <a:noFill/>
                    <a:ln w="9525">
                      <a:noFill/>
                      <a:miter lim="800000"/>
                      <a:headEnd/>
                      <a:tailEnd/>
                    </a:ln>
                  </pic:spPr>
                </pic:pic>
              </a:graphicData>
            </a:graphic>
          </wp:inline>
        </w:drawing>
      </w:r>
    </w:p>
    <w:p w:rsidR="00012855" w:rsidRDefault="00012855">
      <w:pPr>
        <w:pStyle w:val="ListContinue"/>
      </w:pPr>
      <w:r>
        <w:t>The Embedding window is displayed to select the delivery options.</w:t>
      </w:r>
    </w:p>
    <w:p w:rsidR="00764612" w:rsidRPr="00D42229" w:rsidRDefault="00012855">
      <w:pPr>
        <w:pStyle w:val="ListContinue"/>
      </w:pPr>
      <w:r w:rsidRPr="00842D0E">
        <w:rPr>
          <w:noProof/>
          <w:lang w:val="en-US" w:bidi="he-IL"/>
        </w:rPr>
        <w:lastRenderedPageBreak/>
        <w:drawing>
          <wp:inline distT="0" distB="0" distL="0" distR="0" wp14:anchorId="484D20A8" wp14:editId="51EA9FAD">
            <wp:extent cx="3693173" cy="7488936"/>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list_display.png"/>
                    <pic:cNvPicPr/>
                  </pic:nvPicPr>
                  <pic:blipFill>
                    <a:blip r:embed="rId221">
                      <a:extLst>
                        <a:ext uri="{28A0092B-C50C-407E-A947-70E740481C1C}">
                          <a14:useLocalDpi xmlns:a14="http://schemas.microsoft.com/office/drawing/2010/main" val="0"/>
                        </a:ext>
                      </a:extLst>
                    </a:blip>
                    <a:stretch>
                      <a:fillRect/>
                    </a:stretch>
                  </pic:blipFill>
                  <pic:spPr>
                    <a:xfrm>
                      <a:off x="0" y="0"/>
                      <a:ext cx="3693173" cy="7488936"/>
                    </a:xfrm>
                    <a:prstGeom prst="rect">
                      <a:avLst/>
                    </a:prstGeom>
                  </pic:spPr>
                </pic:pic>
              </a:graphicData>
            </a:graphic>
          </wp:inline>
        </w:drawing>
      </w:r>
    </w:p>
    <w:p w:rsidR="00764612" w:rsidRPr="008F6BDF" w:rsidRDefault="00764612">
      <w:pPr>
        <w:pStyle w:val="ListNumber"/>
      </w:pPr>
      <w:r w:rsidRPr="00011EAE">
        <w:t>Select your preferred player skin from the drop-down menu.</w:t>
      </w:r>
      <w:r w:rsidR="00370C7C" w:rsidRPr="008F6BDF">
        <w:t xml:space="preserve"> See </w:t>
      </w:r>
      <w:hyperlink w:anchor="_Configure_the_Player_1" w:history="1">
        <w:r w:rsidR="00370C7C" w:rsidRPr="00C8716B">
          <w:rPr>
            <w:rStyle w:val="Hyperlink"/>
          </w:rPr>
          <w:t>Configuring the Player Features</w:t>
        </w:r>
      </w:hyperlink>
      <w:r w:rsidR="00370C7C" w:rsidRPr="008F6BDF">
        <w:t>.</w:t>
      </w:r>
    </w:p>
    <w:p w:rsidR="00665F16" w:rsidRDefault="00665F16" w:rsidP="00665F16">
      <w:pPr>
        <w:pStyle w:val="ListNumber"/>
      </w:pPr>
      <w:r>
        <w:t xml:space="preserve">Select the Flash Delivery Type. See </w:t>
      </w:r>
      <w:hyperlink w:anchor="_Flash_Delivery_Type" w:history="1">
        <w:r w:rsidRPr="00723416">
          <w:rPr>
            <w:rStyle w:val="Hyperlink"/>
          </w:rPr>
          <w:t>Flash Delivery Type</w:t>
        </w:r>
      </w:hyperlink>
      <w:r>
        <w:t>.</w:t>
      </w:r>
    </w:p>
    <w:p w:rsidR="00665F16" w:rsidRPr="00012855" w:rsidRDefault="00665F16" w:rsidP="004B518A">
      <w:pPr>
        <w:pStyle w:val="ListNumber"/>
      </w:pPr>
      <w:r>
        <w:t xml:space="preserve">Check </w:t>
      </w:r>
      <w:r w:rsidRPr="00842D0E">
        <w:t xml:space="preserve">Support </w:t>
      </w:r>
      <w:r w:rsidR="004B518A">
        <w:t>Mobile devices by fall forward toHTML5</w:t>
      </w:r>
      <w:r>
        <w:t xml:space="preserve">. </w:t>
      </w:r>
      <w:r w:rsidRPr="00012855">
        <w:rPr>
          <w:rFonts w:eastAsiaTheme="minorHAnsi"/>
          <w:lang w:val="en-US" w:bidi="he-IL"/>
        </w:rPr>
        <w:t xml:space="preserve">See </w:t>
      </w:r>
      <w:hyperlink w:anchor="_Mobile_Support" w:history="1">
        <w:r w:rsidRPr="00012855">
          <w:rPr>
            <w:rStyle w:val="Hyperlink"/>
            <w:rFonts w:eastAsiaTheme="minorHAnsi" w:cs="Arial"/>
            <w:lang w:val="en-US" w:bidi="he-IL"/>
          </w:rPr>
          <w:t>Mobile Support</w:t>
        </w:r>
      </w:hyperlink>
      <w:r w:rsidRPr="00012855">
        <w:rPr>
          <w:rFonts w:eastAsiaTheme="minorHAnsi"/>
          <w:lang w:val="en-US" w:bidi="he-IL"/>
        </w:rPr>
        <w:t>.</w:t>
      </w:r>
    </w:p>
    <w:p w:rsidR="00665F16" w:rsidRPr="00665F16" w:rsidRDefault="00665F16" w:rsidP="00665F16">
      <w:pPr>
        <w:pStyle w:val="ListNumber"/>
        <w:rPr>
          <w:rFonts w:eastAsiaTheme="minorHAnsi"/>
          <w:lang w:val="en-US" w:bidi="he-IL"/>
        </w:rPr>
      </w:pPr>
      <w:r>
        <w:t xml:space="preserve">Click </w:t>
      </w:r>
      <w:r w:rsidRPr="00842D0E">
        <w:t>Select Code</w:t>
      </w:r>
      <w:r>
        <w:t>.</w:t>
      </w:r>
    </w:p>
    <w:p w:rsidR="00665F16" w:rsidRPr="00665F16" w:rsidRDefault="00665F16" w:rsidP="00665F16">
      <w:pPr>
        <w:pStyle w:val="ListNumber"/>
        <w:rPr>
          <w:rFonts w:eastAsiaTheme="minorHAnsi"/>
          <w:lang w:val="en-US" w:bidi="he-IL"/>
        </w:rPr>
      </w:pPr>
      <w:r w:rsidRPr="00665F16">
        <w:rPr>
          <w:rFonts w:eastAsiaTheme="minorHAnsi"/>
          <w:lang w:val="en-US" w:bidi="he-IL"/>
        </w:rPr>
        <w:lastRenderedPageBreak/>
        <w:t>Click CTRL+C (on a PC) or option+C on a Mac to copy the embed code to your clipboard or</w:t>
      </w:r>
    </w:p>
    <w:p w:rsidR="00764612" w:rsidRPr="00BC3FDA" w:rsidRDefault="00665F16">
      <w:pPr>
        <w:pStyle w:val="ListContinue"/>
        <w:rPr>
          <w:rFonts w:ascii="Calibri" w:hAnsi="Calibri"/>
        </w:rPr>
      </w:pPr>
      <w:r>
        <w:t>g</w:t>
      </w:r>
      <w:r w:rsidRPr="002C52AC">
        <w:t xml:space="preserve">rab the </w:t>
      </w:r>
      <w:r w:rsidRPr="00842D0E">
        <w:t>Embed Code</w:t>
      </w:r>
      <w:r>
        <w:t xml:space="preserve">, and add/paste </w:t>
      </w:r>
      <w:r w:rsidR="007702A4">
        <w:t>it to</w:t>
      </w:r>
      <w:r w:rsidRPr="00D42229">
        <w:t xml:space="preserve"> your website HTML source</w:t>
      </w:r>
      <w:r>
        <w:t>.</w:t>
      </w:r>
    </w:p>
    <w:p w:rsidR="00546342" w:rsidRDefault="00546342" w:rsidP="00E3369B">
      <w:pPr>
        <w:pStyle w:val="Heading3"/>
      </w:pPr>
      <w:bookmarkStart w:id="1232" w:name="_Video_Delivery_Settings"/>
      <w:bookmarkStart w:id="1233" w:name="_Toc313796667"/>
      <w:bookmarkStart w:id="1234" w:name="_Toc332632131"/>
      <w:bookmarkEnd w:id="1232"/>
      <w:r w:rsidRPr="00A42E4B">
        <w:t>Video Delivery Settings</w:t>
      </w:r>
      <w:bookmarkStart w:id="1235" w:name="Video_delivery_settings_1"/>
      <w:bookmarkEnd w:id="1233"/>
      <w:bookmarkEnd w:id="1234"/>
      <w:bookmarkEnd w:id="1235"/>
    </w:p>
    <w:p w:rsidR="00134A01" w:rsidRDefault="00546342">
      <w:r>
        <w:t>You can c</w:t>
      </w:r>
      <w:r w:rsidRPr="0084270E">
        <w:t xml:space="preserve">hoose </w:t>
      </w:r>
      <w:r w:rsidR="00134A01">
        <w:t xml:space="preserve">between the following </w:t>
      </w:r>
      <w:r w:rsidRPr="0084270E">
        <w:t xml:space="preserve">types of video delivery settings </w:t>
      </w:r>
    </w:p>
    <w:p w:rsidR="00134A01" w:rsidRPr="00134A01" w:rsidRDefault="009428D3" w:rsidP="008F01DA">
      <w:pPr>
        <w:pStyle w:val="ListBullet"/>
        <w:rPr>
          <w:lang w:val="en-US"/>
        </w:rPr>
      </w:pPr>
      <w:hyperlink w:anchor="_HTTP_Progressive_Download" w:history="1">
        <w:r w:rsidR="008900F5" w:rsidRPr="008900F5">
          <w:rPr>
            <w:rStyle w:val="Hyperlink"/>
            <w:rFonts w:cs="Arial"/>
            <w:szCs w:val="20"/>
          </w:rPr>
          <w:t>HTTP Progressive Download Delivery</w:t>
        </w:r>
      </w:hyperlink>
      <w:r w:rsidR="00134A01" w:rsidRPr="00FF2599">
        <w:rPr>
          <w:rStyle w:val="BodyTextChar"/>
        </w:rPr>
        <w:t>–</w:t>
      </w:r>
      <w:r w:rsidR="00134A01" w:rsidRPr="00134A01">
        <w:rPr>
          <w:lang w:val="en-US"/>
        </w:rPr>
        <w:t xml:space="preserve"> Allows </w:t>
      </w:r>
      <w:r w:rsidR="007702A4">
        <w:rPr>
          <w:lang w:val="en-US"/>
        </w:rPr>
        <w:t xml:space="preserve">you </w:t>
      </w:r>
      <w:r w:rsidR="00134A01" w:rsidRPr="00134A01">
        <w:rPr>
          <w:lang w:val="en-US"/>
        </w:rPr>
        <w:t>to pause the video playback and wait for the content to download. Typically used where viewers have very limited bandwidth.</w:t>
      </w:r>
    </w:p>
    <w:p w:rsidR="00134A01" w:rsidRDefault="00134A01">
      <w:pPr>
        <w:pStyle w:val="ListBullet"/>
        <w:rPr>
          <w:lang w:val="en-US"/>
        </w:rPr>
      </w:pPr>
      <w:r w:rsidRPr="00134A01">
        <w:rPr>
          <w:rFonts w:ascii="Times New Roman" w:hAnsi="Times New Roman"/>
          <w:sz w:val="14"/>
          <w:szCs w:val="14"/>
          <w:lang w:val="en-US"/>
        </w:rPr>
        <w:t> </w:t>
      </w:r>
      <w:hyperlink w:anchor="_Adaptive_Streaming_RTMP" w:history="1">
        <w:r w:rsidR="008900F5" w:rsidRPr="00FF2599">
          <w:rPr>
            <w:rStyle w:val="Hyperlink"/>
          </w:rPr>
          <w:t>Adaptive Streaming RTMP Delivery with Adaptive Bitrate</w:t>
        </w:r>
      </w:hyperlink>
      <w:r w:rsidRPr="00134A01">
        <w:rPr>
          <w:lang w:val="en-US"/>
        </w:rPr>
        <w:t>– Allows adaptive bit-rate. The player can adjust the video quality on the fly based on network and CPU conditions. Based on RTMP protocol.</w:t>
      </w:r>
    </w:p>
    <w:p w:rsidR="00DA1844" w:rsidRPr="003169AF" w:rsidRDefault="009428D3">
      <w:pPr>
        <w:pStyle w:val="ListBullet"/>
      </w:pPr>
      <w:hyperlink w:anchor="_Secure_Transport_RTMPE" w:history="1">
        <w:r w:rsidR="00DA1844" w:rsidRPr="00DA1844">
          <w:rPr>
            <w:rStyle w:val="Hyperlink"/>
            <w:rFonts w:cs="Arial"/>
            <w:lang w:val="en-US"/>
          </w:rPr>
          <w:t>Secure Transport (RTMPE)</w:t>
        </w:r>
      </w:hyperlink>
      <w:r w:rsidR="00F1780A">
        <w:rPr>
          <w:rStyle w:val="Hyperlink"/>
          <w:rFonts w:cs="Arial"/>
          <w:lang w:val="en-US"/>
        </w:rPr>
        <w:t xml:space="preserve"> –</w:t>
      </w:r>
      <w:r w:rsidR="00B575CB" w:rsidRPr="00B575CB">
        <w:rPr>
          <w:lang w:val="en-US"/>
        </w:rPr>
        <w:t xml:space="preserve"> </w:t>
      </w:r>
      <w:r w:rsidR="00B575CB" w:rsidRPr="00134A01">
        <w:rPr>
          <w:lang w:val="en-US"/>
        </w:rPr>
        <w:t>Allows adaptive bit-rate.</w:t>
      </w:r>
      <w:r w:rsidR="00B575CB">
        <w:rPr>
          <w:lang w:val="en-US"/>
        </w:rPr>
        <w:t xml:space="preserve"> </w:t>
      </w:r>
      <w:r w:rsidR="00F1780A" w:rsidRPr="003169AF">
        <w:t>Encrypted Real Time Messaging Protocol (RTMPE or RTMPTE) is a proprietary protocol created by </w:t>
      </w:r>
      <w:hyperlink r:id="rId222" w:tooltip="Macromedia" w:history="1">
        <w:r w:rsidR="00F1780A" w:rsidRPr="003169AF">
          <w:t>Macromedia</w:t>
        </w:r>
      </w:hyperlink>
      <w:r w:rsidR="00F1780A" w:rsidRPr="003169AF">
        <w:t> used for streaming video</w:t>
      </w:r>
      <w:r w:rsidR="00B575CB">
        <w:t>.</w:t>
      </w:r>
    </w:p>
    <w:p w:rsidR="00A159E7" w:rsidRPr="00A159E7" w:rsidRDefault="009428D3" w:rsidP="00A159E7">
      <w:pPr>
        <w:pStyle w:val="ListBullet"/>
      </w:pPr>
      <w:hyperlink w:anchor="_Akamai_HD_Network" w:history="1">
        <w:r w:rsidR="008900F5" w:rsidRPr="008900F5">
          <w:rPr>
            <w:rStyle w:val="Hyperlink"/>
            <w:rFonts w:cs="Arial"/>
            <w:szCs w:val="20"/>
          </w:rPr>
          <w:t>Akamai</w:t>
        </w:r>
        <w:r w:rsidR="00F007F0">
          <w:rPr>
            <w:rStyle w:val="Hyperlink"/>
            <w:rFonts w:cs="Arial"/>
            <w:szCs w:val="20"/>
          </w:rPr>
          <w:t xml:space="preserve"> </w:t>
        </w:r>
        <w:r w:rsidR="008900F5" w:rsidRPr="008900F5">
          <w:rPr>
            <w:rStyle w:val="Hyperlink"/>
            <w:rFonts w:cs="Arial"/>
            <w:szCs w:val="20"/>
          </w:rPr>
          <w:t>HD</w:t>
        </w:r>
        <w:r w:rsidR="00F007F0">
          <w:rPr>
            <w:rStyle w:val="Hyperlink"/>
            <w:rFonts w:cs="Arial"/>
            <w:szCs w:val="20"/>
          </w:rPr>
          <w:t xml:space="preserve"> </w:t>
        </w:r>
        <w:r w:rsidR="008900F5" w:rsidRPr="008900F5">
          <w:rPr>
            <w:rStyle w:val="Hyperlink"/>
            <w:rFonts w:cs="Arial"/>
            <w:szCs w:val="20"/>
          </w:rPr>
          <w:t>Network</w:t>
        </w:r>
      </w:hyperlink>
      <w:r w:rsidR="00134A01" w:rsidRPr="00134A01">
        <w:rPr>
          <w:lang w:val="en-US"/>
        </w:rPr>
        <w:t>– Allows adaptive bit-rate. The player can adjust the video quality on the fly based on network and CPU conditions. Based on Akamai CDN technology.</w:t>
      </w:r>
      <w:r w:rsidR="00A159E7">
        <w:rPr>
          <w:lang w:val="en-US"/>
        </w:rPr>
        <w:t xml:space="preserve"> </w:t>
      </w:r>
    </w:p>
    <w:p w:rsidR="00134A01" w:rsidRPr="007A48A8" w:rsidRDefault="00A159E7">
      <w:pPr>
        <w:pStyle w:val="ListContinue"/>
      </w:pPr>
      <w:r w:rsidRPr="00A159E7">
        <w:rPr>
          <w:lang w:val="en-US"/>
        </w:rPr>
        <w:t xml:space="preserve">This </w:t>
      </w:r>
      <w:r>
        <w:rPr>
          <w:lang w:val="en-US"/>
        </w:rPr>
        <w:t xml:space="preserve">option </w:t>
      </w:r>
      <w:r w:rsidRPr="00A159E7">
        <w:rPr>
          <w:lang w:val="en-US"/>
        </w:rPr>
        <w:t>requires that the CDN associated with your pub</w:t>
      </w:r>
      <w:r>
        <w:rPr>
          <w:lang w:val="en-US"/>
        </w:rPr>
        <w:t xml:space="preserve">lisher account is Akamai which is the </w:t>
      </w:r>
      <w:r w:rsidRPr="00A159E7">
        <w:rPr>
          <w:lang w:val="en-US"/>
        </w:rPr>
        <w:t>default for all Kaltura customers.</w:t>
      </w:r>
    </w:p>
    <w:p w:rsidR="007A48A8" w:rsidRDefault="007A48A8" w:rsidP="007A48A8">
      <w:pPr>
        <w:pStyle w:val="BodyText"/>
      </w:pPr>
      <w:r>
        <w:rPr>
          <w:lang w:val="en-US"/>
        </w:rPr>
        <w:t xml:space="preserve">For more information see </w:t>
      </w:r>
      <w:r w:rsidRPr="007A48A8">
        <w:rPr>
          <w:lang w:val="en-US"/>
        </w:rPr>
        <w:t xml:space="preserve">Best Practices for </w:t>
      </w:r>
      <w:hyperlink r:id="rId223" w:history="1">
        <w:r w:rsidRPr="007A48A8">
          <w:rPr>
            <w:rStyle w:val="Hyperlink"/>
            <w:rFonts w:cs="Arial"/>
            <w:lang w:val="en-US"/>
          </w:rPr>
          <w:t>Multi-Device</w:t>
        </w:r>
        <w:r w:rsidR="002E1E0F">
          <w:rPr>
            <w:rStyle w:val="Hyperlink"/>
            <w:rFonts w:cs="Arial"/>
            <w:lang w:val="en-US"/>
          </w:rPr>
          <w:t xml:space="preserve"> </w:t>
        </w:r>
        <w:r w:rsidRPr="007A48A8">
          <w:rPr>
            <w:rStyle w:val="Hyperlink"/>
            <w:rFonts w:cs="Arial"/>
            <w:lang w:val="en-US"/>
          </w:rPr>
          <w:t>Transcoding.</w:t>
        </w:r>
      </w:hyperlink>
    </w:p>
    <w:p w:rsidR="00546342" w:rsidRDefault="00546342" w:rsidP="00E3369B">
      <w:pPr>
        <w:pStyle w:val="Heading3"/>
      </w:pPr>
      <w:bookmarkStart w:id="1236" w:name="_HTTP_Progressive_Download"/>
      <w:bookmarkStart w:id="1237" w:name="_Toc313796668"/>
      <w:bookmarkStart w:id="1238" w:name="_Toc332632132"/>
      <w:bookmarkEnd w:id="1236"/>
      <w:r>
        <w:t xml:space="preserve">HTTP </w:t>
      </w:r>
      <w:r w:rsidR="00134A01">
        <w:t xml:space="preserve">Progressive Download </w:t>
      </w:r>
      <w:r>
        <w:t>Delivery</w:t>
      </w:r>
      <w:bookmarkStart w:id="1239" w:name="HTTP"/>
      <w:bookmarkEnd w:id="1237"/>
      <w:bookmarkEnd w:id="1238"/>
      <w:bookmarkEnd w:id="1239"/>
    </w:p>
    <w:p w:rsidR="00546342" w:rsidRDefault="00546342">
      <w:r w:rsidRPr="00E2675E">
        <w:t xml:space="preserve">With </w:t>
      </w:r>
      <w:r>
        <w:t xml:space="preserve">HTTP </w:t>
      </w:r>
      <w:r w:rsidRPr="00E2675E">
        <w:t xml:space="preserve">Progressive download, the digital media </w:t>
      </w:r>
      <w:r>
        <w:t xml:space="preserve">begins downloading and </w:t>
      </w:r>
      <w:r w:rsidR="00AC573A">
        <w:t>after</w:t>
      </w:r>
      <w:r w:rsidRPr="00E2675E">
        <w:t xml:space="preserve"> a specified amount of data becomes available to the </w:t>
      </w:r>
      <w:r>
        <w:t>video player, the media begins to play while the rest of the data continues to buffer.</w:t>
      </w:r>
    </w:p>
    <w:p w:rsidR="00546342" w:rsidRDefault="00546342" w:rsidP="00733094">
      <w:pPr>
        <w:rPr>
          <w:sz w:val="24"/>
          <w:szCs w:val="24"/>
        </w:rPr>
      </w:pPr>
      <w:r w:rsidRPr="008631B0">
        <w:rPr>
          <w:noProof/>
          <w:lang w:val="en-US" w:bidi="he-IL"/>
        </w:rPr>
        <w:lastRenderedPageBreak/>
        <w:drawing>
          <wp:inline distT="0" distB="0" distL="0" distR="0" wp14:anchorId="30FC971A" wp14:editId="653D7F75">
            <wp:extent cx="3594068" cy="4987687"/>
            <wp:effectExtent l="0" t="0" r="6985" b="3810"/>
            <wp:docPr id="1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4">
                      <a:extLst>
                        <a:ext uri="{28A0092B-C50C-407E-A947-70E740481C1C}">
                          <a14:useLocalDpi xmlns:a14="http://schemas.microsoft.com/office/drawing/2010/main" val="0"/>
                        </a:ext>
                      </a:extLst>
                    </a:blip>
                    <a:stretch>
                      <a:fillRect/>
                    </a:stretch>
                  </pic:blipFill>
                  <pic:spPr bwMode="auto">
                    <a:xfrm>
                      <a:off x="0" y="0"/>
                      <a:ext cx="3594068" cy="4987687"/>
                    </a:xfrm>
                    <a:prstGeom prst="rect">
                      <a:avLst/>
                    </a:prstGeom>
                    <a:noFill/>
                    <a:ln w="9525">
                      <a:noFill/>
                      <a:miter lim="800000"/>
                      <a:headEnd/>
                      <a:tailEnd/>
                    </a:ln>
                  </pic:spPr>
                </pic:pic>
              </a:graphicData>
            </a:graphic>
          </wp:inline>
        </w:drawing>
      </w:r>
    </w:p>
    <w:p w:rsidR="00F160BA" w:rsidRDefault="00F160BA" w:rsidP="00E3369B">
      <w:pPr>
        <w:pStyle w:val="Heading3"/>
      </w:pPr>
      <w:bookmarkStart w:id="1240" w:name="_Adaptive_Streaming_RTMP"/>
      <w:bookmarkStart w:id="1241" w:name="_Toc313796669"/>
      <w:bookmarkStart w:id="1242" w:name="_Toc332632133"/>
      <w:bookmarkEnd w:id="1240"/>
      <w:r>
        <w:t xml:space="preserve">Adaptive Streaming </w:t>
      </w:r>
      <w:r w:rsidRPr="00A42E4B">
        <w:t>RTMP Deli</w:t>
      </w:r>
      <w:r>
        <w:t>very with Adaptive Bitrate</w:t>
      </w:r>
      <w:bookmarkEnd w:id="1241"/>
      <w:bookmarkEnd w:id="1242"/>
    </w:p>
    <w:p w:rsidR="00F160BA" w:rsidRPr="00B57043" w:rsidRDefault="00F160BA" w:rsidP="00AB66B5">
      <w:r w:rsidRPr="00B57043">
        <w:t xml:space="preserve">Adaptive </w:t>
      </w:r>
      <w:r w:rsidR="00AB66B5">
        <w:t xml:space="preserve">Bit Rate (ABR) </w:t>
      </w:r>
      <w:r w:rsidRPr="00B57043">
        <w:t>streaming is a technique of detecting a viewer's bandwidth capabilities in real time, and then adjusting the quality of the video stream accordingly, always delivering the</w:t>
      </w:r>
      <w:r w:rsidR="00AB66B5">
        <w:t xml:space="preserve"> best possible picture quality.</w:t>
      </w:r>
      <w:r w:rsidRPr="00B57043">
        <w:t xml:space="preserve"> </w:t>
      </w:r>
      <w:r w:rsidR="00AB66B5">
        <w:t xml:space="preserve">ABR </w:t>
      </w:r>
      <w:r w:rsidRPr="00B57043">
        <w:t xml:space="preserve">streaming results in less buffering, fast start time and an overall better experience for both high-speed and low-speed connections. </w:t>
      </w:r>
    </w:p>
    <w:p w:rsidR="00F160BA" w:rsidRPr="00B57043" w:rsidRDefault="00F160BA">
      <w:r w:rsidRPr="00B57043">
        <w:t>ABR dynamically shifts bandwidth to higher and lower levels based on availability. For Adaptive Bitrate Streaming to work, a video is first encoded at different bitrates to accommodate varying bandwidth connections. Each bitrate version is sliced up into tiny fragments — typically 2 to 10 seconds. The Kaltura player pulls fragments from the different encodings and inserts them into the stream as bandwidth dictates</w:t>
      </w:r>
      <w:r w:rsidR="00867CE6" w:rsidRPr="00B57043">
        <w:t xml:space="preserve"> resulting </w:t>
      </w:r>
      <w:r w:rsidRPr="00123DCF">
        <w:t>in faster video start times and a continuous, uninterrupted video experience.</w:t>
      </w:r>
    </w:p>
    <w:p w:rsidR="00F160BA" w:rsidRPr="00B57043" w:rsidRDefault="00F160BA">
      <w:r w:rsidRPr="00B57043">
        <w:t>For example, a movie called The “Big Movie”</w:t>
      </w:r>
      <w:r w:rsidR="00B57043" w:rsidRPr="00B57043">
        <w:t xml:space="preserve"> is streaming</w:t>
      </w:r>
      <w:r w:rsidRPr="00B57043">
        <w:t xml:space="preserve">. The end user would view a </w:t>
      </w:r>
      <w:r w:rsidR="00867CE6" w:rsidRPr="00B57043">
        <w:t>smoothly playing video. U</w:t>
      </w:r>
      <w:r w:rsidRPr="00B57043">
        <w:t xml:space="preserve">nknown to </w:t>
      </w:r>
      <w:r w:rsidR="00B57043" w:rsidRPr="00B57043">
        <w:t xml:space="preserve">the user, </w:t>
      </w:r>
      <w:r w:rsidRPr="00B57043">
        <w:t>multiple streams are actually available and may be seamlessly switched to</w:t>
      </w:r>
      <w:r w:rsidR="00B57043" w:rsidRPr="00B57043">
        <w:t>,</w:t>
      </w:r>
      <w:r w:rsidRPr="00B57043">
        <w:t xml:space="preserve"> if their connection drops lower or improves.  The key here is “seamless”. When adaptive</w:t>
      </w:r>
      <w:r w:rsidR="00B57043" w:rsidRPr="00B57043">
        <w:t xml:space="preserve"> bit streaming</w:t>
      </w:r>
      <w:r w:rsidRPr="00B57043">
        <w:t xml:space="preserve"> is done correctly</w:t>
      </w:r>
      <w:r w:rsidR="00B57043" w:rsidRPr="00B57043">
        <w:t>,</w:t>
      </w:r>
      <w:r w:rsidRPr="00B57043">
        <w:t xml:space="preserve"> there should be no interruption of playback. </w:t>
      </w:r>
    </w:p>
    <w:p w:rsidR="00F160BA" w:rsidRPr="00B57043" w:rsidRDefault="00B57043">
      <w:r w:rsidRPr="00B57043">
        <w:t xml:space="preserve">For </w:t>
      </w:r>
      <w:r w:rsidR="00F160BA" w:rsidRPr="00B57043">
        <w:t>The Big Movie</w:t>
      </w:r>
      <w:r w:rsidRPr="00B57043">
        <w:t>,</w:t>
      </w:r>
      <w:r w:rsidR="00F160BA" w:rsidRPr="00B57043">
        <w:t xml:space="preserve"> a player might be serving up the following all at once:</w:t>
      </w:r>
    </w:p>
    <w:p w:rsidR="00F160BA" w:rsidRPr="00B57043" w:rsidRDefault="00F160BA">
      <w:r w:rsidRPr="00B57043">
        <w:t>The Big Movie @ 2612 kbps</w:t>
      </w:r>
    </w:p>
    <w:p w:rsidR="00F160BA" w:rsidRPr="00B57043" w:rsidRDefault="00F160BA">
      <w:r w:rsidRPr="00B57043">
        <w:lastRenderedPageBreak/>
        <w:t>The Big Movie @ 1600 kbps</w:t>
      </w:r>
    </w:p>
    <w:p w:rsidR="00F160BA" w:rsidRPr="00B57043" w:rsidRDefault="00F160BA">
      <w:r w:rsidRPr="00B57043">
        <w:t>The Big Movie @ 1200 kbps</w:t>
      </w:r>
    </w:p>
    <w:p w:rsidR="00F160BA" w:rsidRPr="00B57043" w:rsidRDefault="00F160BA">
      <w:r w:rsidRPr="00B57043">
        <w:t>The Big Movie @ 800 kbps</w:t>
      </w:r>
    </w:p>
    <w:p w:rsidR="005263F1" w:rsidRDefault="00F160BA" w:rsidP="0041399F">
      <w:pPr>
        <w:pStyle w:val="Sub-Heading0"/>
      </w:pPr>
      <w:r w:rsidRPr="00B57043">
        <w:t>USE CASE</w:t>
      </w:r>
    </w:p>
    <w:p w:rsidR="00546342" w:rsidRDefault="00F160BA" w:rsidP="00E3369B">
      <w:pPr>
        <w:pStyle w:val="BodyText"/>
      </w:pPr>
      <w:r w:rsidRPr="00B57043">
        <w:t xml:space="preserve">If a user’s connection dropped from over 2.5 Mbps </w:t>
      </w:r>
      <w:r w:rsidR="00B57043" w:rsidRPr="00B57043">
        <w:t xml:space="preserve">to </w:t>
      </w:r>
      <w:r w:rsidRPr="00B57043">
        <w:t>1600kbps</w:t>
      </w:r>
      <w:r w:rsidR="00B57043" w:rsidRPr="00B57043">
        <w:t>,</w:t>
      </w:r>
      <w:r w:rsidRPr="00B57043">
        <w:t xml:space="preserve"> the </w:t>
      </w:r>
      <w:r w:rsidR="00B57043" w:rsidRPr="00B57043">
        <w:t xml:space="preserve">Kaltura </w:t>
      </w:r>
      <w:r w:rsidRPr="00B57043">
        <w:t xml:space="preserve">player would switch, again seamlessly, from the 2612 bit rate down to the 1600. Often the </w:t>
      </w:r>
      <w:r w:rsidR="00B57043" w:rsidRPr="00B57043">
        <w:t xml:space="preserve">Kaltura </w:t>
      </w:r>
      <w:r w:rsidRPr="00B57043">
        <w:t xml:space="preserve">player is designed to </w:t>
      </w:r>
      <w:r w:rsidR="00B57043">
        <w:t xml:space="preserve">begin </w:t>
      </w:r>
      <w:r w:rsidR="00B57043" w:rsidRPr="00B57043">
        <w:t xml:space="preserve">playing using </w:t>
      </w:r>
      <w:r w:rsidRPr="00B57043">
        <w:t xml:space="preserve">the lowest possible bit rate so that playback starts immediately. </w:t>
      </w:r>
      <w:r w:rsidR="00B57043" w:rsidRPr="00B57043">
        <w:t xml:space="preserve">For </w:t>
      </w:r>
      <w:r w:rsidRPr="00B57043">
        <w:t>this example</w:t>
      </w:r>
      <w:r w:rsidR="00B57043" w:rsidRPr="00B57043">
        <w:t>,</w:t>
      </w:r>
      <w:r w:rsidRPr="00B57043">
        <w:t xml:space="preserve"> the 800 kbps stream might be served up first and then as the </w:t>
      </w:r>
      <w:r w:rsidR="00B57043" w:rsidRPr="00B57043">
        <w:t xml:space="preserve">Kaltura </w:t>
      </w:r>
      <w:r w:rsidRPr="00B57043">
        <w:t>player realizes that the user can handle a higher bitrate</w:t>
      </w:r>
      <w:r w:rsidR="00B57043" w:rsidRPr="00B57043">
        <w:t xml:space="preserve">, the streaming rate </w:t>
      </w:r>
      <w:r w:rsidRPr="00B57043">
        <w:t xml:space="preserve">would then </w:t>
      </w:r>
      <w:r w:rsidR="00B57043" w:rsidRPr="00B57043">
        <w:t xml:space="preserve">be </w:t>
      </w:r>
      <w:r w:rsidRPr="00B57043">
        <w:t>switch</w:t>
      </w:r>
      <w:r w:rsidR="00B57043" w:rsidRPr="00B57043">
        <w:t>ed</w:t>
      </w:r>
      <w:r w:rsidRPr="00B57043">
        <w:t xml:space="preserve"> up</w:t>
      </w:r>
      <w:r w:rsidR="00B57043" w:rsidRPr="00B57043">
        <w:t xml:space="preserve"> higher</w:t>
      </w:r>
      <w:r w:rsidR="00AB66B5">
        <w:t xml:space="preserve">. </w:t>
      </w:r>
    </w:p>
    <w:p w:rsidR="00F333DA" w:rsidRPr="001F185A" w:rsidRDefault="00F333DA" w:rsidP="00AB66B5">
      <w:r>
        <w:rPr>
          <w:noProof/>
          <w:lang w:val="en-US" w:bidi="he-IL"/>
        </w:rPr>
        <w:drawing>
          <wp:inline distT="0" distB="0" distL="0" distR="0" wp14:anchorId="034FA27E" wp14:editId="21198056">
            <wp:extent cx="3708251" cy="5157216"/>
            <wp:effectExtent l="0" t="0" r="6985"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ew_embed_rtmp.png"/>
                    <pic:cNvPicPr/>
                  </pic:nvPicPr>
                  <pic:blipFill>
                    <a:blip r:embed="rId225">
                      <a:extLst>
                        <a:ext uri="{28A0092B-C50C-407E-A947-70E740481C1C}">
                          <a14:useLocalDpi xmlns:a14="http://schemas.microsoft.com/office/drawing/2010/main" val="0"/>
                        </a:ext>
                      </a:extLst>
                    </a:blip>
                    <a:stretch>
                      <a:fillRect/>
                    </a:stretch>
                  </pic:blipFill>
                  <pic:spPr>
                    <a:xfrm>
                      <a:off x="0" y="0"/>
                      <a:ext cx="3708251" cy="5157216"/>
                    </a:xfrm>
                    <a:prstGeom prst="rect">
                      <a:avLst/>
                    </a:prstGeom>
                  </pic:spPr>
                </pic:pic>
              </a:graphicData>
            </a:graphic>
          </wp:inline>
        </w:drawing>
      </w:r>
    </w:p>
    <w:p w:rsidR="003445E8" w:rsidRDefault="003445E8" w:rsidP="003445E8">
      <w:pPr>
        <w:pStyle w:val="Heading3"/>
      </w:pPr>
      <w:bookmarkStart w:id="1243" w:name="_Akamai_HD_Network"/>
      <w:bookmarkStart w:id="1244" w:name="_Secure_Transport_RTMPE"/>
      <w:bookmarkStart w:id="1245" w:name="_Toc332632134"/>
      <w:bookmarkStart w:id="1246" w:name="_Toc313796670"/>
      <w:bookmarkEnd w:id="1243"/>
      <w:bookmarkEnd w:id="1244"/>
      <w:r>
        <w:t xml:space="preserve">Secure Transport </w:t>
      </w:r>
      <w:r w:rsidRPr="00A42E4B">
        <w:t>RTMP</w:t>
      </w:r>
      <w:r>
        <w:t>E</w:t>
      </w:r>
      <w:bookmarkEnd w:id="1245"/>
      <w:r w:rsidRPr="00A42E4B">
        <w:t xml:space="preserve"> </w:t>
      </w:r>
    </w:p>
    <w:p w:rsidR="00B575CB" w:rsidRPr="003169AF" w:rsidRDefault="00B575CB" w:rsidP="003169AF">
      <w:pPr>
        <w:pStyle w:val="BodyText"/>
      </w:pPr>
      <w:r>
        <w:t xml:space="preserve">RTMPE (Real-Time Media Protocol Encrypted) is a secure streaming protocol that encrypts the stream between the server and the client. Because RTMPE was designed specifically to protect  video content between Flash Media Server and supporting clients, it results in a better user  experience and eases the management burden on the server. RTMPE uses 128-bit encryption to  help prevent third-party </w:t>
      </w:r>
      <w:r>
        <w:lastRenderedPageBreak/>
        <w:t>applications or “network sniffers” from capturing the video from the  stream. The client and Flash Media Server negotiate a session key between them, helping block  “replay” attacks.</w:t>
      </w:r>
    </w:p>
    <w:p w:rsidR="00546342" w:rsidRDefault="00134A01" w:rsidP="003445E8">
      <w:pPr>
        <w:pStyle w:val="Heading3"/>
        <w:rPr>
          <w:lang w:val="en-US"/>
        </w:rPr>
      </w:pPr>
      <w:bookmarkStart w:id="1247" w:name="_Toc332632135"/>
      <w:r w:rsidRPr="00134A01">
        <w:rPr>
          <w:lang w:val="en-US"/>
        </w:rPr>
        <w:t>Akamai HD Network – Allows adaptive bit-rate</w:t>
      </w:r>
      <w:bookmarkEnd w:id="1246"/>
      <w:bookmarkEnd w:id="1247"/>
    </w:p>
    <w:p w:rsidR="0077679A" w:rsidRPr="0077679A" w:rsidRDefault="0077679A" w:rsidP="000E202E">
      <w:pPr>
        <w:pStyle w:val="BodyText"/>
        <w:rPr>
          <w:rStyle w:val="BodyTextChar"/>
        </w:rPr>
      </w:pPr>
      <w:r w:rsidRPr="0077679A">
        <w:rPr>
          <w:rStyle w:val="BodyTextChar"/>
        </w:rPr>
        <w:t>Akamai's advanced adaptive bitrate streaming technology intelligently adjusts the bit rate of a video stream to ensure the optimum playback quality based on changing bandwidth conditions.</w:t>
      </w:r>
      <w:r w:rsidR="00DB42E3">
        <w:rPr>
          <w:rStyle w:val="BodyTextChar"/>
        </w:rPr>
        <w:t xml:space="preserve"> It also allows for flavor switching without the loss of content. </w:t>
      </w:r>
      <w:r w:rsidR="00002656">
        <w:t xml:space="preserve">You </w:t>
      </w:r>
      <w:r w:rsidR="00002656" w:rsidRPr="00123DCF">
        <w:rPr>
          <w:rStyle w:val="BodyTextChar"/>
        </w:rPr>
        <w:t>can send streaming video over HTTP from an ordinary web server for playback on iPhone and iPad, or other devices, such as desktop computers, without the limitations of Progressive Downloads. </w:t>
      </w:r>
      <w:r w:rsidR="00002656" w:rsidRPr="00123DCF">
        <w:rPr>
          <w:rStyle w:val="BodyTextChar"/>
        </w:rPr>
        <w:br/>
      </w:r>
      <w:r w:rsidR="00002656" w:rsidRPr="00123DCF">
        <w:rPr>
          <w:rStyle w:val="BodyTextChar"/>
        </w:rPr>
        <w:br/>
        <w:t xml:space="preserve">The </w:t>
      </w:r>
      <w:r w:rsidR="00C81D04" w:rsidRPr="00CD0933">
        <w:rPr>
          <w:rStyle w:val="BodyTextChar"/>
        </w:rPr>
        <w:t xml:space="preserve">Akamai HD </w:t>
      </w:r>
      <w:r w:rsidR="00002656" w:rsidRPr="00123DCF">
        <w:rPr>
          <w:rStyle w:val="BodyTextChar"/>
        </w:rPr>
        <w:t xml:space="preserve">streaming protocol supports Multiple Bitrates and adaptively switches to the optimal bit-rate based on network conditions for a smooth quality playback experience. </w:t>
      </w:r>
      <w:r w:rsidR="00F333DA">
        <w:rPr>
          <w:rStyle w:val="BodyTextChar"/>
        </w:rPr>
        <w:t>An optional feature with this selecte</w:t>
      </w:r>
      <w:r>
        <w:rPr>
          <w:rStyle w:val="BodyTextChar"/>
        </w:rPr>
        <w:t xml:space="preserve">d delivery </w:t>
      </w:r>
      <w:r w:rsidR="00F333DA">
        <w:rPr>
          <w:rStyle w:val="BodyTextChar"/>
        </w:rPr>
        <w:t>setting is that the</w:t>
      </w:r>
      <w:r w:rsidR="00002656" w:rsidRPr="00123DCF">
        <w:rPr>
          <w:rStyle w:val="BodyTextChar"/>
        </w:rPr>
        <w:t xml:space="preserve"> implementation also provides for media encryption and user authentication over HTTPS, allowing publishers to protect their work</w:t>
      </w:r>
      <w:r w:rsidR="00C81D04">
        <w:rPr>
          <w:rStyle w:val="BodyTextChar"/>
        </w:rPr>
        <w:t>.</w:t>
      </w:r>
      <w:r w:rsidR="000E202E">
        <w:rPr>
          <w:color w:val="FFFFFF"/>
          <w:sz w:val="17"/>
          <w:szCs w:val="17"/>
        </w:rPr>
        <w:br/>
      </w:r>
      <w:r w:rsidRPr="0077679A">
        <w:rPr>
          <w:rStyle w:val="BodyTextChar"/>
        </w:rPr>
        <w:br/>
        <w:t>The Akamai HD Netwo</w:t>
      </w:r>
      <w:r>
        <w:rPr>
          <w:rStyle w:val="BodyTextChar"/>
        </w:rPr>
        <w:t xml:space="preserve">rk is designed and optimized </w:t>
      </w:r>
      <w:r w:rsidRPr="0077679A">
        <w:rPr>
          <w:rStyle w:val="BodyTextChar"/>
        </w:rPr>
        <w:t>for large-scale broadcasters and film distributors to increase audience engagement and expand revenues by complementing traditional mediums such as TV and DVD with the Internet.</w:t>
      </w:r>
    </w:p>
    <w:p w:rsidR="00546342" w:rsidRDefault="00546342" w:rsidP="00E3369B">
      <w:pPr>
        <w:pStyle w:val="Heading2"/>
      </w:pPr>
      <w:bookmarkStart w:id="1248" w:name="_Adding_the_Flavor"/>
      <w:bookmarkStart w:id="1249" w:name="_Toc313796671"/>
      <w:bookmarkStart w:id="1250" w:name="_Toc332632136"/>
      <w:bookmarkEnd w:id="1248"/>
      <w:r w:rsidRPr="00A42E4B">
        <w:t xml:space="preserve">Adding </w:t>
      </w:r>
      <w:r>
        <w:t>the Flavor Selector Module</w:t>
      </w:r>
      <w:bookmarkStart w:id="1251" w:name="flavor"/>
      <w:bookmarkEnd w:id="1249"/>
      <w:bookmarkEnd w:id="1250"/>
      <w:bookmarkEnd w:id="1251"/>
    </w:p>
    <w:p w:rsidR="00546342" w:rsidRPr="009B4CD3" w:rsidRDefault="00546342">
      <w:r w:rsidRPr="00836FF2">
        <w:t xml:space="preserve">Any entry is available in various transcoding flavors. </w:t>
      </w:r>
      <w:r>
        <w:t xml:space="preserve">The flavor selector module allows </w:t>
      </w:r>
      <w:r w:rsidR="009A6FEA">
        <w:t xml:space="preserve">you </w:t>
      </w:r>
      <w:r>
        <w:t>to manually select the video flavor</w:t>
      </w:r>
      <w:r w:rsidR="009A6FEA">
        <w:t xml:space="preserve"> you want</w:t>
      </w:r>
      <w:r>
        <w:t xml:space="preserve"> to watch, based on </w:t>
      </w:r>
      <w:r w:rsidR="009A6FEA">
        <w:t xml:space="preserve">your </w:t>
      </w:r>
      <w:r>
        <w:t xml:space="preserve">preferences. </w:t>
      </w:r>
      <w:r w:rsidR="00A3453F">
        <w:t xml:space="preserve"> </w:t>
      </w:r>
      <w:r w:rsidR="000E460A">
        <w:t>The options are HD on or HD off</w:t>
      </w:r>
      <w:r w:rsidR="00A3453F" w:rsidRPr="00A3453F">
        <w:t>.</w:t>
      </w:r>
      <w:r>
        <w:br/>
        <w:t>Note: If you are broadcasting with Adaptive RTMP then the flavor selector will be set to “auto”.</w:t>
      </w:r>
    </w:p>
    <w:p w:rsidR="00546342" w:rsidRPr="005A5112" w:rsidRDefault="00546342" w:rsidP="009428D3">
      <w:pPr>
        <w:pStyle w:val="Procedure"/>
        <w:pPrChange w:id="1252" w:author="Debbie Zioni" w:date="2012-08-15T20:03:00Z">
          <w:pPr>
            <w:pStyle w:val="Procedure"/>
          </w:pPr>
        </w:pPrChange>
      </w:pPr>
      <w:r w:rsidRPr="005A5112">
        <w:t>To add the flavor’s selector module</w:t>
      </w:r>
    </w:p>
    <w:p w:rsidR="00E23F8A" w:rsidRDefault="00E23F8A" w:rsidP="00292207">
      <w:pPr>
        <w:pStyle w:val="ListNumber"/>
        <w:numPr>
          <w:ilvl w:val="0"/>
          <w:numId w:val="96"/>
        </w:numPr>
      </w:pPr>
      <w:r w:rsidRPr="00B0268F">
        <w:t>Go to Studio tab and create a new player or edit an existing one.</w:t>
      </w:r>
    </w:p>
    <w:p w:rsidR="00546342" w:rsidRPr="00E23F8A" w:rsidRDefault="00546342" w:rsidP="00086B43">
      <w:pPr>
        <w:pStyle w:val="ListNumber"/>
      </w:pPr>
      <w:r w:rsidRPr="00E23F8A">
        <w:t>In the Features tab, go to the Features List and click Controls.</w:t>
      </w:r>
    </w:p>
    <w:p w:rsidR="00546342" w:rsidRDefault="00546342" w:rsidP="00086B43">
      <w:pPr>
        <w:pStyle w:val="ListNumber"/>
      </w:pPr>
      <w:r w:rsidRPr="00E23F8A">
        <w:t xml:space="preserve">Check Flavor Selector. </w:t>
      </w:r>
    </w:p>
    <w:p w:rsidR="009A6FEA" w:rsidRPr="00E23F8A" w:rsidRDefault="009A6FEA" w:rsidP="00086B43">
      <w:pPr>
        <w:pStyle w:val="ListNumber"/>
      </w:pPr>
      <w:r>
        <w:t>Select Options (optional) to configure display options.</w:t>
      </w:r>
    </w:p>
    <w:p w:rsidR="00546342" w:rsidRPr="001336C0" w:rsidRDefault="009A6FEA" w:rsidP="00123DCF">
      <w:pPr>
        <w:pStyle w:val="ListNumber"/>
        <w:rPr>
          <w:rFonts w:ascii="Calibri" w:hAnsi="Calibri"/>
          <w:sz w:val="24"/>
          <w:szCs w:val="24"/>
        </w:rPr>
      </w:pPr>
      <w:r>
        <w:t xml:space="preserve">Click </w:t>
      </w:r>
      <w:r w:rsidR="00546342" w:rsidRPr="00E23F8A">
        <w:t>Preview</w:t>
      </w:r>
      <w:r>
        <w:t xml:space="preserve"> to view</w:t>
      </w:r>
      <w:r w:rsidR="00546342" w:rsidRPr="00E23F8A">
        <w:t xml:space="preserve"> your selection and click Save Changes to complete the process.</w:t>
      </w:r>
    </w:p>
    <w:p w:rsidR="00546342" w:rsidRPr="001336C0" w:rsidRDefault="001336C0">
      <w:pPr>
        <w:pStyle w:val="ListContinue"/>
      </w:pPr>
      <w:r w:rsidRPr="008631B0">
        <w:rPr>
          <w:noProof/>
          <w:lang w:val="en-US" w:bidi="he-IL"/>
        </w:rPr>
        <w:lastRenderedPageBreak/>
        <mc:AlternateContent>
          <mc:Choice Requires="wps">
            <w:drawing>
              <wp:anchor distT="4294967295" distB="4294967295" distL="114300" distR="114300" simplePos="0" relativeHeight="251823104" behindDoc="0" locked="0" layoutInCell="1" allowOverlap="1" wp14:anchorId="1D48782D" wp14:editId="00370BC7">
                <wp:simplePos x="0" y="0"/>
                <wp:positionH relativeFrom="column">
                  <wp:posOffset>4562475</wp:posOffset>
                </wp:positionH>
                <wp:positionV relativeFrom="paragraph">
                  <wp:posOffset>2795905</wp:posOffset>
                </wp:positionV>
                <wp:extent cx="466725" cy="238125"/>
                <wp:effectExtent l="19050" t="19050" r="66675" b="47625"/>
                <wp:wrapNone/>
                <wp:docPr id="82" name="Straight Arrow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238125"/>
                        </a:xfrm>
                        <a:prstGeom prst="straightConnector1">
                          <a:avLst/>
                        </a:prstGeom>
                        <a:noFill/>
                        <a:ln w="28575">
                          <a:solidFill>
                            <a:srgbClr val="FFC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82" o:spid="_x0000_s1026" type="#_x0000_t32" style="position:absolute;margin-left:359.25pt;margin-top:220.15pt;width:36.75pt;height:18.75pt;z-index:2518231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" strokecolor="#ffc000" strokeweight="2.25pt">
                <v:stroke endarrow="block"/>
              </v:shape>
            </w:pict>
          </mc:Fallback>
        </mc:AlternateContent>
      </w:r>
      <w:r w:rsidRPr="008631B0">
        <w:rPr>
          <w:noProof/>
          <w:lang w:val="en-US" w:bidi="he-IL"/>
        </w:rPr>
        <mc:AlternateContent>
          <mc:Choice Requires="wps">
            <w:drawing>
              <wp:anchor distT="4294967295" distB="4294967295" distL="114300" distR="114300" simplePos="0" relativeHeight="251761664" behindDoc="0" locked="0" layoutInCell="1" allowOverlap="1" wp14:anchorId="5ACB71F6" wp14:editId="49DFCBB3">
                <wp:simplePos x="0" y="0"/>
                <wp:positionH relativeFrom="column">
                  <wp:posOffset>908685</wp:posOffset>
                </wp:positionH>
                <wp:positionV relativeFrom="paragraph">
                  <wp:posOffset>1115060</wp:posOffset>
                </wp:positionV>
                <wp:extent cx="466725" cy="0"/>
                <wp:effectExtent l="0" t="95250" r="0" b="95250"/>
                <wp:wrapNone/>
                <wp:docPr id="197" name="Straight Arrow Connector 1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0"/>
                        </a:xfrm>
                        <a:prstGeom prst="straightConnector1">
                          <a:avLst/>
                        </a:prstGeom>
                        <a:noFill/>
                        <a:ln w="28575">
                          <a:solidFill>
                            <a:srgbClr val="FFC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97" o:spid="_x0000_s1026" type="#_x0000_t32" style="position:absolute;margin-left:71.55pt;margin-top:87.8pt;width:36.75pt;height:0;z-index:2517616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" strokecolor="#ffc000" strokeweight="2.25pt">
                <v:stroke endarrow="block"/>
              </v:shape>
            </w:pict>
          </mc:Fallback>
        </mc:AlternateContent>
      </w:r>
      <w:r w:rsidRPr="008631B0">
        <w:rPr>
          <w:noProof/>
          <w:lang w:val="en-US" w:bidi="he-IL"/>
        </w:rPr>
        <w:drawing>
          <wp:inline distT="0" distB="0" distL="0" distR="0" wp14:anchorId="29967862" wp14:editId="0C94FFBA">
            <wp:extent cx="5732780" cy="3596462"/>
            <wp:effectExtent l="0" t="0" r="1270" b="4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vor_selector.png"/>
                    <pic:cNvPicPr/>
                  </pic:nvPicPr>
                  <pic:blipFill>
                    <a:blip r:embed="rId226">
                      <a:extLst>
                        <a:ext uri="{28A0092B-C50C-407E-A947-70E740481C1C}">
                          <a14:useLocalDpi xmlns:a14="http://schemas.microsoft.com/office/drawing/2010/main" val="0"/>
                        </a:ext>
                      </a:extLst>
                    </a:blip>
                    <a:stretch>
                      <a:fillRect/>
                    </a:stretch>
                  </pic:blipFill>
                  <pic:spPr>
                    <a:xfrm>
                      <a:off x="0" y="0"/>
                      <a:ext cx="5732780" cy="3596462"/>
                    </a:xfrm>
                    <a:prstGeom prst="rect">
                      <a:avLst/>
                    </a:prstGeom>
                  </pic:spPr>
                </pic:pic>
              </a:graphicData>
            </a:graphic>
          </wp:inline>
        </w:drawing>
      </w:r>
    </w:p>
    <w:p w:rsidR="00764612" w:rsidRDefault="00764612" w:rsidP="00E3369B">
      <w:pPr>
        <w:pStyle w:val="Heading3"/>
        <w:rPr>
          <w:rStyle w:val="Heading3Char"/>
        </w:rPr>
      </w:pPr>
      <w:bookmarkStart w:id="1253" w:name="_Mobile_Support"/>
      <w:bookmarkStart w:id="1254" w:name="_Toc313796672"/>
      <w:bookmarkStart w:id="1255" w:name="_Toc332632137"/>
      <w:bookmarkEnd w:id="1253"/>
      <w:r w:rsidRPr="00842D0E">
        <w:rPr>
          <w:rStyle w:val="Heading3Char"/>
        </w:rPr>
        <w:t xml:space="preserve">Mobile </w:t>
      </w:r>
      <w:r w:rsidR="00E23F8A">
        <w:rPr>
          <w:rStyle w:val="Heading3Char"/>
        </w:rPr>
        <w:t>S</w:t>
      </w:r>
      <w:r w:rsidRPr="00842D0E">
        <w:rPr>
          <w:rStyle w:val="Heading3Char"/>
        </w:rPr>
        <w:t>upport</w:t>
      </w:r>
      <w:bookmarkEnd w:id="1254"/>
      <w:bookmarkEnd w:id="1255"/>
    </w:p>
    <w:p w:rsidR="004B518A" w:rsidRPr="004B518A" w:rsidRDefault="004B518A" w:rsidP="00BC3FDA">
      <w:pPr>
        <w:pStyle w:val="BodyText"/>
      </w:pPr>
      <w:r w:rsidRPr="004B518A">
        <w:t>If you enable the HTML5 player,</w:t>
      </w:r>
      <w:r>
        <w:t xml:space="preserve"> on the Preview and Embed screen,</w:t>
      </w:r>
      <w:r w:rsidRPr="004B518A">
        <w:t xml:space="preserve"> the viewer device will be automatically detected.</w:t>
      </w:r>
    </w:p>
    <w:p w:rsidR="00755853" w:rsidRDefault="002C4358" w:rsidP="00BC3FDA">
      <w:pPr>
        <w:pStyle w:val="BodyText"/>
        <w:rPr>
          <w:rFonts w:eastAsiaTheme="minorHAnsi"/>
          <w:color w:val="auto"/>
          <w:lang w:val="en-US" w:bidi="he-IL"/>
        </w:rPr>
      </w:pPr>
      <w:r>
        <w:t xml:space="preserve">If you </w:t>
      </w:r>
      <w:r w:rsidR="00BC3FDA">
        <w:t>require mobile display, you must</w:t>
      </w:r>
      <w:r>
        <w:t xml:space="preserve"> configure a </w:t>
      </w:r>
      <w:r w:rsidR="00755853" w:rsidRPr="008F0541">
        <w:t>specific encoding flavor</w:t>
      </w:r>
      <w:r>
        <w:t xml:space="preserve"> for mobile support</w:t>
      </w:r>
      <w:r w:rsidR="00755853" w:rsidRPr="008F0541">
        <w:t xml:space="preserve"> (iPhone, iPad). To transcode a file to this flavor, go to the Edit Entry window's Flavors tab.</w:t>
      </w:r>
      <w:r w:rsidR="00755853">
        <w:t xml:space="preserve"> See </w:t>
      </w:r>
      <w:hyperlink w:anchor="_Transcoding_and_Processing" w:history="1">
        <w:r w:rsidR="00755853" w:rsidRPr="00E23F8A">
          <w:rPr>
            <w:rStyle w:val="Hyperlink"/>
          </w:rPr>
          <w:t>Transcoding and Processing</w:t>
        </w:r>
      </w:hyperlink>
      <w:r>
        <w:t xml:space="preserve"> and check the applicable mobile flavors.</w:t>
      </w:r>
      <w:r w:rsidR="00755853" w:rsidRPr="008F0541">
        <w:br/>
      </w:r>
    </w:p>
    <w:p w:rsidR="002B153C" w:rsidRDefault="002B153C" w:rsidP="008F01DA">
      <w:pPr>
        <w:pStyle w:val="ListBullet"/>
        <w:spacing w:after="200" w:line="276" w:lineRule="auto"/>
        <w:sectPr w:rsidR="002B153C" w:rsidSect="00E3369B">
          <w:pgSz w:w="12240" w:h="15840" w:code="1"/>
          <w:pgMar w:top="1440" w:right="1440" w:bottom="1440" w:left="1440" w:header="720" w:footer="720" w:gutter="0"/>
          <w:cols w:space="720"/>
          <w:docGrid w:linePitch="360"/>
        </w:sectPr>
      </w:pPr>
    </w:p>
    <w:p w:rsidR="008077DE" w:rsidRPr="00FD26C0" w:rsidRDefault="008077DE" w:rsidP="005D5EE7">
      <w:pPr>
        <w:pStyle w:val="SuperHeading"/>
      </w:pPr>
      <w:commentRangeStart w:id="1256"/>
      <w:r w:rsidRPr="00FD26C0">
        <w:lastRenderedPageBreak/>
        <w:t xml:space="preserve">Chapter </w:t>
      </w:r>
      <w:fldSimple w:instr="SEQ &quot;CHAPTER&quot;  \N \* MERGEFORMAT">
        <w:r w:rsidR="00D70539">
          <w:rPr>
            <w:noProof/>
          </w:rPr>
          <w:t>16</w:t>
        </w:r>
      </w:fldSimple>
      <w:commentRangeEnd w:id="1256"/>
      <w:r w:rsidR="005D5EE7">
        <w:rPr>
          <w:rStyle w:val="CommentReference"/>
          <w:caps w:val="0"/>
          <w:color w:val="666560"/>
          <w:spacing w:val="0"/>
        </w:rPr>
        <w:commentReference w:id="1256"/>
      </w:r>
    </w:p>
    <w:p w:rsidR="008077DE" w:rsidRDefault="008077DE" w:rsidP="005127A9">
      <w:pPr>
        <w:pStyle w:val="Heading1"/>
      </w:pPr>
      <w:bookmarkStart w:id="1257" w:name="_Distribution_and_Syndication"/>
      <w:bookmarkEnd w:id="1257"/>
      <w:r w:rsidRPr="006E7A3B">
        <w:rPr>
          <w:rStyle w:val="Strong"/>
        </w:rPr>
        <w:t xml:space="preserve">Distribution </w:t>
      </w:r>
      <w:r>
        <w:rPr>
          <w:rStyle w:val="Strong"/>
        </w:rPr>
        <w:t>and</w:t>
      </w:r>
      <w:r w:rsidRPr="00B74286">
        <w:rPr>
          <w:rStyle w:val="Strong"/>
        </w:rPr>
        <w:t xml:space="preserve"> Syndication</w:t>
      </w:r>
      <w:r>
        <w:t xml:space="preserve"> </w:t>
      </w:r>
    </w:p>
    <w:p w:rsidR="005A3BF2" w:rsidRDefault="00B16A5F" w:rsidP="003169AF">
      <w:r>
        <w:fldChar w:fldCharType="begin"/>
      </w:r>
      <w:r>
        <w:instrText xml:space="preserve"> TC "</w:instrText>
      </w:r>
      <w:fldSimple w:instr=" STYLEREF  SuperHeading  \* MERGEFORMAT ">
        <w:bookmarkStart w:id="1258" w:name="_Toc332632138"/>
        <w:r w:rsidR="00D70539" w:rsidRPr="00D70539">
          <w:rPr>
            <w:noProof/>
            <w:lang w:val="en-GB"/>
          </w:rPr>
          <w:instrText>Chapter 16</w:instrText>
        </w:r>
      </w:fldSimple>
      <w:r>
        <w:rPr>
          <w:lang w:val="en-GB"/>
        </w:rPr>
        <w:instrText xml:space="preserve"> </w:instrText>
      </w:r>
      <w:r>
        <w:rPr>
          <w:lang w:val="en-GB"/>
        </w:rPr>
        <w:fldChar w:fldCharType="begin"/>
      </w:r>
      <w:r>
        <w:rPr>
          <w:lang w:val="en-GB"/>
        </w:rPr>
        <w:instrText xml:space="preserve"> STYLEREF  "Heading 1" </w:instrText>
      </w:r>
      <w:r>
        <w:rPr>
          <w:lang w:val="en-GB"/>
        </w:rPr>
        <w:fldChar w:fldCharType="separate"/>
      </w:r>
      <w:r w:rsidR="00D70539">
        <w:rPr>
          <w:noProof/>
          <w:lang w:val="en-GB"/>
        </w:rPr>
        <w:instrText>Distribution and Syndication</w:instrText>
      </w:r>
      <w:bookmarkEnd w:id="1258"/>
      <w:r>
        <w:rPr>
          <w:lang w:val="en-GB"/>
        </w:rPr>
        <w:fldChar w:fldCharType="end"/>
      </w:r>
      <w:r>
        <w:instrText xml:space="preserve">" \f C \l "1" </w:instrText>
      </w:r>
      <w:r>
        <w:fldChar w:fldCharType="end"/>
      </w:r>
      <w:r w:rsidR="00F1780A" w:rsidDel="00F1780A">
        <w:t xml:space="preserve"> </w:t>
      </w:r>
    </w:p>
    <w:p w:rsidR="00582036" w:rsidRDefault="00582036">
      <w:pPr>
        <w:rPr>
          <w:rFonts w:eastAsiaTheme="minorHAnsi"/>
        </w:rPr>
      </w:pPr>
      <w:r>
        <w:rPr>
          <w:rFonts w:eastAsiaTheme="minorHAnsi"/>
        </w:rPr>
        <w:t xml:space="preserve">Kaltura offers several advanced syndication and distribution services to ensure that publishers maximize their content’s reach and increase their audience. Kaltura’s tools help publishers save time and money by making content distribution to a wide range </w:t>
      </w:r>
      <w:r w:rsidR="003C62AA">
        <w:rPr>
          <w:rFonts w:eastAsiaTheme="minorHAnsi"/>
        </w:rPr>
        <w:t xml:space="preserve">of video destination sites and </w:t>
      </w:r>
      <w:r>
        <w:rPr>
          <w:rFonts w:eastAsiaTheme="minorHAnsi"/>
        </w:rPr>
        <w:t xml:space="preserve">search engines extremely easy and streamlined. </w:t>
      </w:r>
    </w:p>
    <w:p w:rsidR="00582036" w:rsidRDefault="00582036" w:rsidP="00E3369B">
      <w:pPr>
        <w:pStyle w:val="Heading2"/>
        <w:rPr>
          <w:rFonts w:asciiTheme="minorHAnsi" w:eastAsiaTheme="minorHAnsi" w:hAnsiTheme="minorHAnsi" w:cstheme="minorBidi"/>
          <w:sz w:val="22"/>
          <w:szCs w:val="22"/>
        </w:rPr>
      </w:pPr>
      <w:bookmarkStart w:id="1259" w:name="_Kaltura_Distribution_Module"/>
      <w:bookmarkStart w:id="1260" w:name="_Toc313796673"/>
      <w:bookmarkStart w:id="1261" w:name="_Toc332632139"/>
      <w:bookmarkStart w:id="1262" w:name="Distribution"/>
      <w:bookmarkEnd w:id="1259"/>
      <w:r>
        <w:t>Kaltura Distribution Module</w:t>
      </w:r>
      <w:bookmarkEnd w:id="1260"/>
      <w:bookmarkEnd w:id="1261"/>
    </w:p>
    <w:bookmarkEnd w:id="1262"/>
    <w:p w:rsidR="00AE7E46" w:rsidRDefault="00582036">
      <w:r>
        <w:t xml:space="preserve">Kaltura’s Distribution Module allows you to reach your users on the web and across any mobile device. The module provides a streamlined and simple workflow so you can distribute your content to </w:t>
      </w:r>
      <w:r w:rsidR="00AA3D5F">
        <w:t>distribution partners, such as YouTube, Hulu, Comcast, MySpace, MSN or an FTP drop folder, directly from within the KMC.</w:t>
      </w:r>
    </w:p>
    <w:p w:rsidR="00582036" w:rsidRDefault="00582036" w:rsidP="00E3369B">
      <w:pPr>
        <w:pStyle w:val="Heading3"/>
      </w:pPr>
      <w:bookmarkStart w:id="1263" w:name="_Toc313796674"/>
      <w:bookmarkStart w:id="1264" w:name="_Toc332632140"/>
      <w:r>
        <w:t>Key Benefits:</w:t>
      </w:r>
      <w:bookmarkEnd w:id="1263"/>
      <w:bookmarkEnd w:id="1264"/>
    </w:p>
    <w:p w:rsidR="00582036" w:rsidRPr="00582036" w:rsidRDefault="00582036" w:rsidP="00E54D7D">
      <w:pPr>
        <w:pStyle w:val="ListBullet"/>
      </w:pPr>
      <w:r w:rsidRPr="00582036">
        <w:t xml:space="preserve">Full control over where and when the content is presented. </w:t>
      </w:r>
    </w:p>
    <w:p w:rsidR="00582036" w:rsidRPr="00582036" w:rsidRDefault="00582036" w:rsidP="00E54D7D">
      <w:pPr>
        <w:pStyle w:val="ListBullet"/>
      </w:pPr>
      <w:r w:rsidRPr="00582036">
        <w:t>Manage all of your distribution partners through a single user-friendly interface</w:t>
      </w:r>
    </w:p>
    <w:p w:rsidR="00582036" w:rsidRPr="00582036" w:rsidRDefault="00582036" w:rsidP="00E54D7D">
      <w:pPr>
        <w:pStyle w:val="ListBullet"/>
      </w:pPr>
      <w:r w:rsidRPr="00582036">
        <w:t>Deliver assets automatically as they are added to your Kaltura account, or require a manual review, at your discretion</w:t>
      </w:r>
    </w:p>
    <w:p w:rsidR="00582036" w:rsidRPr="00582036" w:rsidRDefault="00582036" w:rsidP="00E54D7D">
      <w:pPr>
        <w:pStyle w:val="ListBullet"/>
      </w:pPr>
      <w:r w:rsidRPr="00582036">
        <w:t>Seamlessly push updates to distributed content from a central dashboard</w:t>
      </w:r>
    </w:p>
    <w:p w:rsidR="00582036" w:rsidRPr="00582036" w:rsidRDefault="00582036" w:rsidP="00E54D7D">
      <w:pPr>
        <w:pStyle w:val="ListBullet"/>
      </w:pPr>
      <w:r w:rsidRPr="00582036">
        <w:t>Control scheduling sunrise and sunset per asset and per distribution partner</w:t>
      </w:r>
    </w:p>
    <w:p w:rsidR="00582036" w:rsidRPr="00E54D7D" w:rsidRDefault="00582036" w:rsidP="00E54D7D">
      <w:pPr>
        <w:pStyle w:val="ListBullet"/>
      </w:pPr>
      <w:r w:rsidRPr="00582036">
        <w:t>Track your content across all distribution partners</w:t>
      </w:r>
    </w:p>
    <w:p w:rsidR="00582036" w:rsidRPr="00582036" w:rsidRDefault="00582036" w:rsidP="00E54D7D">
      <w:pPr>
        <w:pStyle w:val="ListBullet"/>
      </w:pPr>
      <w:r w:rsidRPr="00582036">
        <w:t>Simple and straightforward pricing, with no hidden fees or “guesstimates”</w:t>
      </w:r>
    </w:p>
    <w:p w:rsidR="00582036" w:rsidRPr="00582036" w:rsidRDefault="00582036" w:rsidP="00E54D7D">
      <w:pPr>
        <w:pStyle w:val="ListBullet"/>
      </w:pPr>
      <w:r w:rsidRPr="00582036">
        <w:t xml:space="preserve">Kaltura’s system validates content to make sure it’s ready to be distributed to each distributor, and alerts about any errors that need to be fixed prior to distribution (missing thumbnails, missing metadata, etc.) </w:t>
      </w:r>
    </w:p>
    <w:p w:rsidR="00582036" w:rsidRPr="00AE7E46" w:rsidRDefault="00582036" w:rsidP="00123DCF">
      <w:pPr>
        <w:pStyle w:val="ListBullet"/>
        <w:rPr>
          <w:b/>
          <w:bCs/>
          <w:sz w:val="26"/>
          <w:szCs w:val="26"/>
        </w:rPr>
      </w:pPr>
      <w:r w:rsidRPr="004234E6">
        <w:t>Successful</w:t>
      </w:r>
      <w:r w:rsidRPr="00582036">
        <w:t xml:space="preserve"> delivery to each distribution partner is confirmed for each asset (if supported by the partner)</w:t>
      </w:r>
    </w:p>
    <w:p w:rsidR="004234E6" w:rsidRDefault="00EC02F1">
      <w:r>
        <w:rPr>
          <w:noProof/>
          <w:lang w:val="en-US" w:bidi="he-IL"/>
        </w:rPr>
        <w:lastRenderedPageBreak/>
        <w:drawing>
          <wp:inline distT="0" distB="0" distL="0" distR="0" wp14:anchorId="4B2337EB" wp14:editId="212518CD">
            <wp:extent cx="5943600" cy="20720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ors.png"/>
                    <pic:cNvPicPr/>
                  </pic:nvPicPr>
                  <pic:blipFill>
                    <a:blip r:embed="rId227">
                      <a:extLst>
                        <a:ext uri="{28A0092B-C50C-407E-A947-70E740481C1C}">
                          <a14:useLocalDpi xmlns:a14="http://schemas.microsoft.com/office/drawing/2010/main" val="0"/>
                        </a:ext>
                      </a:extLst>
                    </a:blip>
                    <a:stretch>
                      <a:fillRect/>
                    </a:stretch>
                  </pic:blipFill>
                  <pic:spPr>
                    <a:xfrm>
                      <a:off x="0" y="0"/>
                      <a:ext cx="5943600" cy="2072005"/>
                    </a:xfrm>
                    <a:prstGeom prst="rect">
                      <a:avLst/>
                    </a:prstGeom>
                  </pic:spPr>
                </pic:pic>
              </a:graphicData>
            </a:graphic>
          </wp:inline>
        </w:drawing>
      </w:r>
    </w:p>
    <w:p w:rsidR="00582036" w:rsidRDefault="003C62AA" w:rsidP="00E3369B">
      <w:pPr>
        <w:pStyle w:val="Heading2"/>
      </w:pPr>
      <w:bookmarkStart w:id="1265" w:name="_How_Does_Distribution"/>
      <w:bookmarkStart w:id="1266" w:name="_Toc313796675"/>
      <w:bookmarkStart w:id="1267" w:name="_Toc332632141"/>
      <w:bookmarkEnd w:id="1265"/>
      <w:r>
        <w:t>How Does Distribution W</w:t>
      </w:r>
      <w:r w:rsidR="00582036">
        <w:t>ork?</w:t>
      </w:r>
      <w:bookmarkEnd w:id="1266"/>
      <w:bookmarkEnd w:id="1267"/>
    </w:p>
    <w:p w:rsidR="00B759D9" w:rsidRDefault="008D68F9" w:rsidP="0004111C">
      <w:r w:rsidRPr="00CB075C">
        <w:t>Distribut</w:t>
      </w:r>
      <w:r>
        <w:t>ion</w:t>
      </w:r>
      <w:r w:rsidRPr="009A0C98">
        <w:t xml:space="preserve"> ensures </w:t>
      </w:r>
      <w:r>
        <w:t xml:space="preserve">that your content is </w:t>
      </w:r>
      <w:r w:rsidRPr="009A0C98">
        <w:t>viewed by as many customers as p</w:t>
      </w:r>
      <w:r w:rsidR="0004111C">
        <w:t>ossible across multiple video destinati</w:t>
      </w:r>
      <w:r w:rsidRPr="009A0C98">
        <w:t xml:space="preserve">on sites and improves </w:t>
      </w:r>
      <w:r w:rsidR="0004111C">
        <w:t xml:space="preserve">total views </w:t>
      </w:r>
      <w:r w:rsidRPr="009A0C98">
        <w:t xml:space="preserve">for </w:t>
      </w:r>
      <w:r>
        <w:t>y</w:t>
      </w:r>
      <w:r w:rsidRPr="009A0C98">
        <w:t xml:space="preserve">our </w:t>
      </w:r>
      <w:r w:rsidR="00AA3D5F">
        <w:t>content</w:t>
      </w:r>
      <w:r w:rsidR="00582036">
        <w:t xml:space="preserve">. </w:t>
      </w:r>
      <w:r w:rsidR="00712347">
        <w:t xml:space="preserve">Kaltura pushes the actual contents of the video assets to distribution partners for them to host on their sites. </w:t>
      </w:r>
      <w:r w:rsidR="00B759D9">
        <w:t xml:space="preserve"> Each distribution </w:t>
      </w:r>
      <w:r w:rsidR="00712347">
        <w:t xml:space="preserve">channel is </w:t>
      </w:r>
      <w:r w:rsidR="00B759D9">
        <w:t>unique and depends on the dist</w:t>
      </w:r>
      <w:r w:rsidR="00E52891">
        <w:t>r</w:t>
      </w:r>
      <w:r w:rsidR="00B759D9">
        <w:t>ibutor’s capabilities and the extent of their desired exposure.</w:t>
      </w:r>
    </w:p>
    <w:p w:rsidR="00B759D9" w:rsidRDefault="006B7A4B">
      <w:r>
        <w:t>The Kaltura D</w:t>
      </w:r>
      <w:r w:rsidR="00B759D9">
        <w:t>istribution Module supports several workflows.</w:t>
      </w:r>
      <w:r w:rsidR="00B76EC9">
        <w:t xml:space="preserve"> </w:t>
      </w:r>
      <w:r>
        <w:t>You can configure simple as well as complex asset</w:t>
      </w:r>
      <w:r w:rsidR="00B76EC9">
        <w:t xml:space="preserve"> </w:t>
      </w:r>
      <w:r>
        <w:t>information to distribute. For example, simple asset information may include the e</w:t>
      </w:r>
      <w:r w:rsidR="00D200BD">
        <w:t>ntry name, description and tags, or metadata alone, that may be used for example, to configure ads based on metadata.</w:t>
      </w:r>
      <w:r>
        <w:t xml:space="preserve"> More complex distribution data is configurable by you</w:t>
      </w:r>
      <w:r w:rsidR="00D200BD">
        <w:t>r</w:t>
      </w:r>
      <w:r>
        <w:t xml:space="preserve"> project manager and depends on the distributor’s capabilities.</w:t>
      </w:r>
    </w:p>
    <w:p w:rsidR="00E52891" w:rsidRDefault="00E52891" w:rsidP="0004111C">
      <w:r>
        <w:t>You can define</w:t>
      </w:r>
      <w:r w:rsidRPr="006946CC">
        <w:t xml:space="preserve"> the destinations for each video package</w:t>
      </w:r>
      <w:r>
        <w:t xml:space="preserve"> and </w:t>
      </w:r>
      <w:r w:rsidRPr="006946CC">
        <w:t xml:space="preserve">control </w:t>
      </w:r>
      <w:r>
        <w:t xml:space="preserve">aspects such as </w:t>
      </w:r>
      <w:r w:rsidRPr="006946CC">
        <w:t xml:space="preserve">the video qualities, </w:t>
      </w:r>
      <w:r>
        <w:t xml:space="preserve">number and size of </w:t>
      </w:r>
      <w:r w:rsidRPr="006946CC">
        <w:t>thumbnails</w:t>
      </w:r>
      <w:r>
        <w:t xml:space="preserve">, metadata, and scheduling data for each distribution </w:t>
      </w:r>
      <w:r w:rsidRPr="006946CC">
        <w:t>destination</w:t>
      </w:r>
      <w:r>
        <w:t>.</w:t>
      </w:r>
    </w:p>
    <w:p w:rsidR="00E52891" w:rsidRDefault="00E52891">
      <w:r w:rsidRPr="009A0C98">
        <w:t xml:space="preserve">You can </w:t>
      </w:r>
      <w:r>
        <w:t xml:space="preserve">display </w:t>
      </w:r>
      <w:r w:rsidRPr="009A0C98">
        <w:t>distributors</w:t>
      </w:r>
      <w:r>
        <w:t xml:space="preserve"> for each entry, the distribution</w:t>
      </w:r>
      <w:r w:rsidRPr="009A0C98">
        <w:t xml:space="preserve"> start and end dates, submission status</w:t>
      </w:r>
      <w:r w:rsidR="004C435E">
        <w:t>.</w:t>
      </w:r>
      <w:r w:rsidRPr="009A0C98">
        <w:t xml:space="preserve"> </w:t>
      </w:r>
    </w:p>
    <w:tbl>
      <w:tblPr>
        <w:tblW w:w="9570" w:type="dxa"/>
        <w:tblLayout w:type="fixed"/>
        <w:tblCellMar>
          <w:left w:w="62" w:type="dxa"/>
          <w:right w:w="62" w:type="dxa"/>
        </w:tblCellMar>
        <w:tblLook w:val="0000" w:firstRow="0" w:lastRow="0" w:firstColumn="0" w:lastColumn="0" w:noHBand="0" w:noVBand="0"/>
      </w:tblPr>
      <w:tblGrid>
        <w:gridCol w:w="1020"/>
        <w:gridCol w:w="8550"/>
      </w:tblGrid>
      <w:tr w:rsidR="00E52891" w:rsidRPr="00FD26C0" w:rsidTr="00E52891">
        <w:trPr>
          <w:cantSplit/>
        </w:trPr>
        <w:tc>
          <w:tcPr>
            <w:tcW w:w="1020" w:type="dxa"/>
            <w:tcBorders>
              <w:top w:val="nil"/>
              <w:left w:val="nil"/>
              <w:bottom w:val="nil"/>
              <w:right w:val="nil"/>
            </w:tcBorders>
            <w:tcMar>
              <w:top w:w="0" w:type="dxa"/>
              <w:left w:w="62" w:type="dxa"/>
              <w:bottom w:w="0" w:type="dxa"/>
              <w:right w:w="62" w:type="dxa"/>
            </w:tcMar>
          </w:tcPr>
          <w:p w:rsidR="00E52891" w:rsidRPr="00FD26C0" w:rsidRDefault="00E52891">
            <w:pPr>
              <w:pStyle w:val="Note"/>
            </w:pPr>
            <w:r w:rsidRPr="00E54D7D">
              <w:rPr>
                <w:noProof/>
                <w:lang w:val="en-US" w:bidi="he-IL"/>
              </w:rPr>
              <w:drawing>
                <wp:inline distT="0" distB="0" distL="0" distR="0" wp14:anchorId="27352F90" wp14:editId="3E6E7EE7">
                  <wp:extent cx="389890" cy="365521"/>
                  <wp:effectExtent l="0" t="0" r="0" b="0"/>
                  <wp:docPr id="147" name="Picture 9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1" descr="C:\Users\user\Desktop\Author-it\Publishing\Word Document\UFM 2.3 User Manual\217.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89890" cy="365521"/>
                          </a:xfrm>
                          <a:prstGeom prst="rect">
                            <a:avLst/>
                          </a:prstGeom>
                          <a:noFill/>
                          <a:ln w="9525">
                            <a:noFill/>
                            <a:miter lim="800000"/>
                            <a:headEnd/>
                            <a:tailEnd/>
                          </a:ln>
                        </pic:spPr>
                      </pic:pic>
                    </a:graphicData>
                  </a:graphic>
                </wp:inline>
              </w:drawing>
            </w:r>
          </w:p>
        </w:tc>
        <w:tc>
          <w:tcPr>
            <w:tcW w:w="8550" w:type="dxa"/>
            <w:tcBorders>
              <w:top w:val="nil"/>
              <w:left w:val="nil"/>
              <w:bottom w:val="nil"/>
              <w:right w:val="nil"/>
            </w:tcBorders>
            <w:shd w:val="clear" w:color="auto" w:fill="E6E6E6"/>
            <w:tcMar>
              <w:top w:w="0" w:type="dxa"/>
              <w:left w:w="62" w:type="dxa"/>
              <w:bottom w:w="0" w:type="dxa"/>
              <w:right w:w="62" w:type="dxa"/>
            </w:tcMar>
          </w:tcPr>
          <w:p w:rsidR="00E52891" w:rsidRPr="00FD26C0" w:rsidRDefault="00E52891" w:rsidP="008F01DA">
            <w:pPr>
              <w:pStyle w:val="Note"/>
            </w:pPr>
            <w:r w:rsidRPr="00FD26C0">
              <w:rPr>
                <w:rStyle w:val="SpecialBold"/>
              </w:rPr>
              <w:t>NOTE:</w:t>
            </w:r>
            <w:r w:rsidRPr="00FD26C0">
              <w:t xml:space="preserve"> </w:t>
            </w:r>
            <w:r>
              <w:t>You can distribute ALL videos to be pushed automatically to the destination or you can distribute selected entries MANUALLY to be sent to the destination.</w:t>
            </w:r>
          </w:p>
        </w:tc>
      </w:tr>
    </w:tbl>
    <w:p w:rsidR="00E52891" w:rsidRDefault="00E52891"/>
    <w:tbl>
      <w:tblPr>
        <w:tblW w:w="9570" w:type="dxa"/>
        <w:tblLayout w:type="fixed"/>
        <w:tblCellMar>
          <w:left w:w="62" w:type="dxa"/>
          <w:right w:w="62" w:type="dxa"/>
        </w:tblCellMar>
        <w:tblLook w:val="0000" w:firstRow="0" w:lastRow="0" w:firstColumn="0" w:lastColumn="0" w:noHBand="0" w:noVBand="0"/>
      </w:tblPr>
      <w:tblGrid>
        <w:gridCol w:w="1020"/>
        <w:gridCol w:w="8550"/>
      </w:tblGrid>
      <w:tr w:rsidR="00E52891" w:rsidRPr="00FD26C0" w:rsidTr="00E52891">
        <w:trPr>
          <w:cantSplit/>
        </w:trPr>
        <w:tc>
          <w:tcPr>
            <w:tcW w:w="1020" w:type="dxa"/>
            <w:tcBorders>
              <w:top w:val="nil"/>
              <w:left w:val="nil"/>
              <w:bottom w:val="nil"/>
              <w:right w:val="nil"/>
            </w:tcBorders>
            <w:tcMar>
              <w:top w:w="0" w:type="dxa"/>
              <w:left w:w="62" w:type="dxa"/>
              <w:bottom w:w="0" w:type="dxa"/>
              <w:right w:w="62" w:type="dxa"/>
            </w:tcMar>
          </w:tcPr>
          <w:p w:rsidR="00E52891" w:rsidRPr="00FD26C0" w:rsidRDefault="00E52891">
            <w:pPr>
              <w:pStyle w:val="Note"/>
            </w:pPr>
            <w:r w:rsidRPr="00E54D7D">
              <w:rPr>
                <w:noProof/>
                <w:lang w:val="en-US" w:bidi="he-IL"/>
              </w:rPr>
              <w:drawing>
                <wp:inline distT="0" distB="0" distL="0" distR="0" wp14:anchorId="30074AB9" wp14:editId="22CA56C7">
                  <wp:extent cx="389890" cy="365521"/>
                  <wp:effectExtent l="0" t="0" r="0" b="0"/>
                  <wp:docPr id="149" name="Picture 9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1" descr="C:\Users\user\Desktop\Author-it\Publishing\Word Document\UFM 2.3 User Manual\217.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89890" cy="365521"/>
                          </a:xfrm>
                          <a:prstGeom prst="rect">
                            <a:avLst/>
                          </a:prstGeom>
                          <a:noFill/>
                          <a:ln w="9525">
                            <a:noFill/>
                            <a:miter lim="800000"/>
                            <a:headEnd/>
                            <a:tailEnd/>
                          </a:ln>
                        </pic:spPr>
                      </pic:pic>
                    </a:graphicData>
                  </a:graphic>
                </wp:inline>
              </w:drawing>
            </w:r>
          </w:p>
        </w:tc>
        <w:tc>
          <w:tcPr>
            <w:tcW w:w="8550" w:type="dxa"/>
            <w:tcBorders>
              <w:top w:val="nil"/>
              <w:left w:val="nil"/>
              <w:bottom w:val="nil"/>
              <w:right w:val="nil"/>
            </w:tcBorders>
            <w:shd w:val="clear" w:color="auto" w:fill="E6E6E6"/>
            <w:tcMar>
              <w:top w:w="0" w:type="dxa"/>
              <w:left w:w="62" w:type="dxa"/>
              <w:bottom w:w="0" w:type="dxa"/>
              <w:right w:w="62" w:type="dxa"/>
            </w:tcMar>
          </w:tcPr>
          <w:p w:rsidR="00E52891" w:rsidRPr="00FD26C0" w:rsidRDefault="00E52891" w:rsidP="008F01DA">
            <w:pPr>
              <w:pStyle w:val="Note"/>
            </w:pPr>
            <w:r w:rsidRPr="00FD26C0">
              <w:rPr>
                <w:rStyle w:val="SpecialBold"/>
              </w:rPr>
              <w:t>NOTE:</w:t>
            </w:r>
            <w:r w:rsidRPr="00FD26C0">
              <w:t xml:space="preserve"> </w:t>
            </w:r>
            <w:r>
              <w:t>Tag based or Rule Based distribution options are currently not available. You can either distribute ALL entries or NONE. If none, you can manually select which entries will be distributed to the destination.</w:t>
            </w:r>
          </w:p>
        </w:tc>
      </w:tr>
    </w:tbl>
    <w:p w:rsidR="00B76EC9" w:rsidRPr="005214F0" w:rsidRDefault="00D200BD" w:rsidP="000B3458">
      <w:pPr>
        <w:spacing w:before="100" w:beforeAutospacing="1" w:after="100" w:afterAutospacing="1"/>
      </w:pPr>
      <w:r>
        <w:t>A sample distribution configuration may contain the fol</w:t>
      </w:r>
      <w:r w:rsidR="000B3458">
        <w:t>lowing components for an entry: v</w:t>
      </w:r>
      <w:r w:rsidR="00B759D9" w:rsidRPr="005214F0">
        <w:t>ideo</w:t>
      </w:r>
      <w:r>
        <w:t>,</w:t>
      </w:r>
      <w:r w:rsidR="00B759D9" w:rsidRPr="005214F0">
        <w:t xml:space="preserve"> metadata</w:t>
      </w:r>
      <w:r>
        <w:t>,</w:t>
      </w:r>
      <w:r w:rsidR="00B759D9" w:rsidRPr="005214F0">
        <w:t xml:space="preserve"> thumbnail</w:t>
      </w:r>
      <w:r>
        <w:t>,</w:t>
      </w:r>
      <w:r w:rsidR="00B759D9" w:rsidRPr="005214F0">
        <w:t xml:space="preserve"> </w:t>
      </w:r>
      <w:r>
        <w:t>s</w:t>
      </w:r>
      <w:r w:rsidR="00B759D9" w:rsidRPr="005214F0">
        <w:t>chedul</w:t>
      </w:r>
      <w:r w:rsidR="00D0491F">
        <w:t xml:space="preserve">ing, </w:t>
      </w:r>
      <w:r>
        <w:t>content availability by Kaltura and removal of</w:t>
      </w:r>
      <w:r w:rsidR="00B759D9" w:rsidRPr="005214F0">
        <w:t xml:space="preserve"> di</w:t>
      </w:r>
      <w:r>
        <w:t>stributed content.</w:t>
      </w:r>
    </w:p>
    <w:p w:rsidR="0004111C" w:rsidRPr="005214F0" w:rsidRDefault="00B76EC9" w:rsidP="00DB1E9B">
      <w:pPr>
        <w:spacing w:before="100" w:beforeAutospacing="1" w:after="100" w:afterAutospacing="1"/>
      </w:pPr>
      <w:r w:rsidRPr="005214F0">
        <w:t>The Distribution Module can be configured to u</w:t>
      </w:r>
      <w:r w:rsidR="00B759D9" w:rsidRPr="005214F0">
        <w:t>pdate distributed content</w:t>
      </w:r>
      <w:r w:rsidRPr="005214F0">
        <w:t xml:space="preserve"> for </w:t>
      </w:r>
      <w:r w:rsidR="00B759D9" w:rsidRPr="005214F0">
        <w:t>metadata</w:t>
      </w:r>
      <w:r w:rsidR="00D200BD">
        <w:t xml:space="preserve">, so that the most updated information is propagated to the distribution site. Other </w:t>
      </w:r>
      <w:r w:rsidR="00766F5E" w:rsidRPr="005214F0">
        <w:t>customizable parameters</w:t>
      </w:r>
      <w:r w:rsidR="00D200BD">
        <w:t xml:space="preserve"> may be configured for distribution.</w:t>
      </w:r>
      <w:r w:rsidR="000B3458">
        <w:t xml:space="preserve"> </w:t>
      </w:r>
      <w:r w:rsidR="0004111C" w:rsidRPr="005214F0">
        <w:t xml:space="preserve">The Distribution Module also can be configured to </w:t>
      </w:r>
      <w:r w:rsidR="0004111C">
        <w:t xml:space="preserve">remove </w:t>
      </w:r>
      <w:r w:rsidR="0004111C" w:rsidRPr="005214F0">
        <w:t>distributed content for metadata</w:t>
      </w:r>
      <w:r w:rsidR="0004111C">
        <w:t xml:space="preserve">, so that information that was propagated to the distribution site can be retracted. </w:t>
      </w:r>
    </w:p>
    <w:p w:rsidR="00D0491F" w:rsidRDefault="00582036" w:rsidP="005127A9">
      <w:pPr>
        <w:spacing w:before="100" w:beforeAutospacing="1" w:after="100" w:afterAutospacing="1"/>
      </w:pPr>
      <w:r>
        <w:t>With the Kaltura Distribution Module, administrators can control the destinations for each video package, and for each distribution destination. In addition, admin</w:t>
      </w:r>
      <w:r w:rsidR="00EC02F1">
        <w:t>istrators</w:t>
      </w:r>
      <w:r>
        <w:t xml:space="preserve"> can control video transcodes, multiple thumbnails in different sizes, metadata translations, scheduling data, and more.</w:t>
      </w:r>
    </w:p>
    <w:p w:rsidR="00A145E4" w:rsidRDefault="003C62AA" w:rsidP="00A145E4">
      <w:pPr>
        <w:pStyle w:val="BodyText"/>
      </w:pPr>
      <w:r>
        <w:t xml:space="preserve">The Distribution </w:t>
      </w:r>
      <w:r w:rsidR="00EC02F1">
        <w:t>M</w:t>
      </w:r>
      <w:r>
        <w:t xml:space="preserve">odule is an add-on module to the KMC, and incurs additional fees based on the amount of distribution destinations supported for your account. Additional connectors to distribution destinations </w:t>
      </w:r>
      <w:r>
        <w:lastRenderedPageBreak/>
        <w:t>can also be developed as custom work.  Contact your Kaltura</w:t>
      </w:r>
      <w:r w:rsidR="00EC02F1">
        <w:t xml:space="preserve"> project manager or</w:t>
      </w:r>
      <w:r>
        <w:t xml:space="preserve"> sales representative for complete pricing.</w:t>
      </w:r>
    </w:p>
    <w:p w:rsidR="00D0491F" w:rsidRDefault="00A145E4" w:rsidP="00E3369B">
      <w:pPr>
        <w:pStyle w:val="Heading3"/>
      </w:pPr>
      <w:bookmarkStart w:id="1268" w:name="_Toc313796676"/>
      <w:bookmarkStart w:id="1269" w:name="_Toc332632142"/>
      <w:r>
        <w:t>Adding a Distributor to an Entry</w:t>
      </w:r>
      <w:bookmarkEnd w:id="1268"/>
      <w:bookmarkEnd w:id="1269"/>
    </w:p>
    <w:tbl>
      <w:tblPr>
        <w:tblW w:w="9570" w:type="dxa"/>
        <w:tblLayout w:type="fixed"/>
        <w:tblCellMar>
          <w:left w:w="62" w:type="dxa"/>
          <w:right w:w="62" w:type="dxa"/>
        </w:tblCellMar>
        <w:tblLook w:val="0000" w:firstRow="0" w:lastRow="0" w:firstColumn="0" w:lastColumn="0" w:noHBand="0" w:noVBand="0"/>
      </w:tblPr>
      <w:tblGrid>
        <w:gridCol w:w="1020"/>
        <w:gridCol w:w="8550"/>
      </w:tblGrid>
      <w:tr w:rsidR="00D0491F" w:rsidRPr="00FD26C0" w:rsidTr="00D0491F">
        <w:trPr>
          <w:cantSplit/>
        </w:trPr>
        <w:tc>
          <w:tcPr>
            <w:tcW w:w="1020" w:type="dxa"/>
            <w:tcBorders>
              <w:top w:val="nil"/>
              <w:left w:val="nil"/>
              <w:bottom w:val="nil"/>
              <w:right w:val="nil"/>
            </w:tcBorders>
            <w:tcMar>
              <w:top w:w="0" w:type="dxa"/>
              <w:left w:w="62" w:type="dxa"/>
              <w:bottom w:w="0" w:type="dxa"/>
              <w:right w:w="62" w:type="dxa"/>
            </w:tcMar>
          </w:tcPr>
          <w:p w:rsidR="00D0491F" w:rsidRPr="00FD26C0" w:rsidRDefault="00D0491F">
            <w:pPr>
              <w:pStyle w:val="Note"/>
            </w:pPr>
            <w:r w:rsidRPr="00E54D7D">
              <w:rPr>
                <w:noProof/>
                <w:lang w:val="en-US" w:bidi="he-IL"/>
              </w:rPr>
              <w:drawing>
                <wp:inline distT="0" distB="0" distL="0" distR="0" wp14:anchorId="476FD347" wp14:editId="28093378">
                  <wp:extent cx="389890" cy="365521"/>
                  <wp:effectExtent l="0" t="0" r="0" b="0"/>
                  <wp:docPr id="45" name="Picture 9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1" descr="C:\Users\user\Desktop\Author-it\Publishing\Word Document\UFM 2.3 User Manual\217.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89890" cy="365521"/>
                          </a:xfrm>
                          <a:prstGeom prst="rect">
                            <a:avLst/>
                          </a:prstGeom>
                          <a:noFill/>
                          <a:ln w="9525">
                            <a:noFill/>
                            <a:miter lim="800000"/>
                            <a:headEnd/>
                            <a:tailEnd/>
                          </a:ln>
                        </pic:spPr>
                      </pic:pic>
                    </a:graphicData>
                  </a:graphic>
                </wp:inline>
              </w:drawing>
            </w:r>
          </w:p>
        </w:tc>
        <w:tc>
          <w:tcPr>
            <w:tcW w:w="8550" w:type="dxa"/>
            <w:tcBorders>
              <w:top w:val="nil"/>
              <w:left w:val="nil"/>
              <w:bottom w:val="nil"/>
              <w:right w:val="nil"/>
            </w:tcBorders>
            <w:shd w:val="clear" w:color="auto" w:fill="E6E6E6"/>
            <w:tcMar>
              <w:top w:w="0" w:type="dxa"/>
              <w:left w:w="62" w:type="dxa"/>
              <w:bottom w:w="0" w:type="dxa"/>
              <w:right w:w="62" w:type="dxa"/>
            </w:tcMar>
          </w:tcPr>
          <w:p w:rsidR="00D0491F" w:rsidRDefault="00D0491F">
            <w:pPr>
              <w:pStyle w:val="Note"/>
            </w:pPr>
            <w:r w:rsidRPr="00FD26C0">
              <w:rPr>
                <w:rStyle w:val="SpecialBold"/>
              </w:rPr>
              <w:t>NOTE:</w:t>
            </w:r>
            <w:r w:rsidRPr="00FD26C0">
              <w:t xml:space="preserve"> </w:t>
            </w:r>
            <w:r w:rsidRPr="009A0C98">
              <w:t>To enable automatic distribution of all new entries</w:t>
            </w:r>
            <w:r>
              <w:t xml:space="preserve">, </w:t>
            </w:r>
            <w:hyperlink r:id="rId228" w:history="1">
              <w:r w:rsidRPr="005214F0">
                <w:rPr>
                  <w:rStyle w:val="Hyperlink"/>
                </w:rPr>
                <w:t>contact us</w:t>
              </w:r>
            </w:hyperlink>
            <w:r>
              <w:rPr>
                <w:rStyle w:val="Hyperlink"/>
              </w:rPr>
              <w:t>,</w:t>
            </w:r>
            <w:r w:rsidRPr="005214F0">
              <w:rPr>
                <w:rStyle w:val="Hyperlink"/>
              </w:rPr>
              <w:t xml:space="preserve"> </w:t>
            </w:r>
            <w:r w:rsidRPr="000B366E">
              <w:t xml:space="preserve">or call </w:t>
            </w:r>
            <w:r w:rsidRPr="009A0C98">
              <w:t xml:space="preserve">+1-800-871-5224. </w:t>
            </w:r>
          </w:p>
          <w:p w:rsidR="00D0491F" w:rsidRPr="00FD26C0" w:rsidRDefault="00D0491F">
            <w:pPr>
              <w:pStyle w:val="Note"/>
            </w:pPr>
            <w:r>
              <w:t>To add more distribution destinations, contact your project manager.</w:t>
            </w:r>
          </w:p>
        </w:tc>
      </w:tr>
    </w:tbl>
    <w:p w:rsidR="00D0491F" w:rsidRPr="009A0C98" w:rsidRDefault="00D0491F" w:rsidP="009428D3">
      <w:pPr>
        <w:pStyle w:val="Procedure"/>
        <w:pPrChange w:id="1270" w:author="Debbie Zioni" w:date="2012-08-15T20:03:00Z">
          <w:pPr>
            <w:pStyle w:val="Procedure"/>
          </w:pPr>
        </w:pPrChange>
      </w:pPr>
      <w:r>
        <w:t>To add a distributor</w:t>
      </w:r>
    </w:p>
    <w:p w:rsidR="00D0491F" w:rsidRPr="004B048A" w:rsidRDefault="00D0491F" w:rsidP="00292207">
      <w:pPr>
        <w:pStyle w:val="ListNumber"/>
        <w:numPr>
          <w:ilvl w:val="0"/>
          <w:numId w:val="35"/>
        </w:numPr>
      </w:pPr>
      <w:r w:rsidRPr="004B048A">
        <w:t xml:space="preserve">Go to the </w:t>
      </w:r>
      <w:r w:rsidRPr="005C7B20">
        <w:t>Content</w:t>
      </w:r>
      <w:r w:rsidRPr="004B048A">
        <w:t xml:space="preserve"> tab and select the </w:t>
      </w:r>
      <w:r w:rsidR="00EF5817">
        <w:t xml:space="preserve">Entries </w:t>
      </w:r>
      <w:r w:rsidR="003550FF">
        <w:t>tab</w:t>
      </w:r>
      <w:r w:rsidRPr="004B048A">
        <w:t>.</w:t>
      </w:r>
    </w:p>
    <w:p w:rsidR="00D0491F" w:rsidRPr="00E54D7D" w:rsidRDefault="00D0491F" w:rsidP="00D0491F">
      <w:pPr>
        <w:pStyle w:val="ListNumber"/>
      </w:pPr>
      <w:r w:rsidRPr="004B048A">
        <w:t>In the Entries Table,</w:t>
      </w:r>
      <w:r>
        <w:t xml:space="preserve"> </w:t>
      </w:r>
      <w:r w:rsidRPr="004B048A">
        <w:t>click the name of the entry you want to distribute.</w:t>
      </w:r>
    </w:p>
    <w:p w:rsidR="00D0491F" w:rsidRPr="004B048A" w:rsidRDefault="00D0491F" w:rsidP="00D0491F">
      <w:pPr>
        <w:pStyle w:val="ListNumber"/>
      </w:pPr>
      <w:r w:rsidRPr="004B048A">
        <w:t xml:space="preserve">In the Edit Entry window, select the </w:t>
      </w:r>
      <w:r w:rsidRPr="009E4AE0">
        <w:t>Distribution</w:t>
      </w:r>
      <w:r w:rsidRPr="004B048A">
        <w:t xml:space="preserve"> </w:t>
      </w:r>
      <w:r w:rsidR="003550FF">
        <w:t>tab</w:t>
      </w:r>
      <w:r w:rsidRPr="004B048A">
        <w:t>.</w:t>
      </w:r>
    </w:p>
    <w:p w:rsidR="00D0491F" w:rsidRDefault="00D0491F" w:rsidP="00D0491F">
      <w:pPr>
        <w:pStyle w:val="ListNumber"/>
      </w:pPr>
      <w:r w:rsidRPr="004B048A">
        <w:t xml:space="preserve">Click </w:t>
      </w:r>
      <w:r w:rsidRPr="00E54D7D">
        <w:t>Add / Remove Distributors.</w:t>
      </w:r>
    </w:p>
    <w:p w:rsidR="00D0491F" w:rsidRDefault="00A145E4">
      <w:pPr>
        <w:pStyle w:val="ListContinue"/>
      </w:pPr>
      <w:r w:rsidRPr="005127A9">
        <w:rPr>
          <w:noProof/>
          <w:shd w:val="clear" w:color="auto" w:fill="FFFFFF"/>
          <w:lang w:val="en-US" w:bidi="he-IL"/>
        </w:rPr>
        <w:drawing>
          <wp:inline distT="0" distB="0" distL="0" distR="0" wp14:anchorId="3C3D6996" wp14:editId="1B087C1B">
            <wp:extent cx="5630269" cy="3580244"/>
            <wp:effectExtent l="0" t="0" r="889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distributor.png"/>
                    <pic:cNvPicPr/>
                  </pic:nvPicPr>
                  <pic:blipFill>
                    <a:blip r:embed="rId229">
                      <a:extLst>
                        <a:ext uri="{28A0092B-C50C-407E-A947-70E740481C1C}">
                          <a14:useLocalDpi xmlns:a14="http://schemas.microsoft.com/office/drawing/2010/main" val="0"/>
                        </a:ext>
                      </a:extLst>
                    </a:blip>
                    <a:stretch>
                      <a:fillRect/>
                    </a:stretch>
                  </pic:blipFill>
                  <pic:spPr>
                    <a:xfrm>
                      <a:off x="0" y="0"/>
                      <a:ext cx="5627350" cy="3578388"/>
                    </a:xfrm>
                    <a:prstGeom prst="rect">
                      <a:avLst/>
                    </a:prstGeom>
                  </pic:spPr>
                </pic:pic>
              </a:graphicData>
            </a:graphic>
          </wp:inline>
        </w:drawing>
      </w:r>
    </w:p>
    <w:p w:rsidR="00D0491F" w:rsidRDefault="00D0491F">
      <w:pPr>
        <w:pStyle w:val="ListContinue"/>
      </w:pPr>
      <w:r w:rsidRPr="007343BE">
        <w:t xml:space="preserve">The Add/Remove Distributors </w:t>
      </w:r>
      <w:r w:rsidRPr="004B048A">
        <w:t>window</w:t>
      </w:r>
      <w:r w:rsidRPr="007343BE">
        <w:t xml:space="preserve"> is displayed</w:t>
      </w:r>
      <w:r w:rsidR="005B55A6">
        <w:t>.</w:t>
      </w:r>
    </w:p>
    <w:p w:rsidR="00A145E4" w:rsidRDefault="00A145E4">
      <w:pPr>
        <w:pStyle w:val="ListContinue"/>
      </w:pPr>
      <w:r w:rsidRPr="00E54D7D">
        <w:rPr>
          <w:noProof/>
          <w:lang w:val="en-US" w:bidi="he-IL"/>
        </w:rPr>
        <w:lastRenderedPageBreak/>
        <w:drawing>
          <wp:inline distT="0" distB="0" distL="0" distR="0" wp14:anchorId="2F8DDEC4" wp14:editId="70A7DF90">
            <wp:extent cx="3324225" cy="2981396"/>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Distributors_selection.png"/>
                    <pic:cNvPicPr/>
                  </pic:nvPicPr>
                  <pic:blipFill>
                    <a:blip r:embed="rId230">
                      <a:extLst>
                        <a:ext uri="{28A0092B-C50C-407E-A947-70E740481C1C}">
                          <a14:useLocalDpi xmlns:a14="http://schemas.microsoft.com/office/drawing/2010/main" val="0"/>
                        </a:ext>
                      </a:extLst>
                    </a:blip>
                    <a:stretch>
                      <a:fillRect/>
                    </a:stretch>
                  </pic:blipFill>
                  <pic:spPr>
                    <a:xfrm>
                      <a:off x="0" y="0"/>
                      <a:ext cx="3325569" cy="2982601"/>
                    </a:xfrm>
                    <a:prstGeom prst="rect">
                      <a:avLst/>
                    </a:prstGeom>
                  </pic:spPr>
                </pic:pic>
              </a:graphicData>
            </a:graphic>
          </wp:inline>
        </w:drawing>
      </w:r>
    </w:p>
    <w:p w:rsidR="00D0491F" w:rsidRPr="00A145E4" w:rsidRDefault="00D0491F" w:rsidP="00D0491F">
      <w:pPr>
        <w:ind w:left="360"/>
      </w:pPr>
    </w:p>
    <w:p w:rsidR="00A145E4" w:rsidRDefault="00D0491F" w:rsidP="009428D3">
      <w:pPr>
        <w:pStyle w:val="Procedure"/>
        <w:pPrChange w:id="1271" w:author="Debbie Zioni" w:date="2012-08-15T20:03:00Z">
          <w:pPr>
            <w:pStyle w:val="Procedure"/>
          </w:pPr>
        </w:pPrChange>
      </w:pPr>
      <w:r>
        <w:t>To add distributor</w:t>
      </w:r>
      <w:r w:rsidR="00A145E4">
        <w:t xml:space="preserve"> destinations to your account</w:t>
      </w:r>
    </w:p>
    <w:p w:rsidR="00A145E4" w:rsidRDefault="00A145E4" w:rsidP="00B0724F">
      <w:pPr>
        <w:pStyle w:val="ListBullet"/>
      </w:pPr>
      <w:r>
        <w:t>C</w:t>
      </w:r>
      <w:r w:rsidR="00D0491F">
        <w:t xml:space="preserve">ontact your account manager. </w:t>
      </w:r>
    </w:p>
    <w:p w:rsidR="00A145E4" w:rsidRDefault="00A145E4" w:rsidP="009428D3">
      <w:pPr>
        <w:pStyle w:val="Procedure"/>
        <w:pPrChange w:id="1272" w:author="Debbie Zioni" w:date="2012-08-15T20:03:00Z">
          <w:pPr>
            <w:pStyle w:val="Procedure"/>
          </w:pPr>
        </w:pPrChange>
      </w:pPr>
      <w:r>
        <w:t>To select distributors</w:t>
      </w:r>
      <w:r w:rsidR="00D0491F">
        <w:t xml:space="preserve"> </w:t>
      </w:r>
    </w:p>
    <w:p w:rsidR="00D0491F" w:rsidRDefault="00A145E4" w:rsidP="00292207">
      <w:pPr>
        <w:pStyle w:val="ListNumber"/>
        <w:numPr>
          <w:ilvl w:val="0"/>
          <w:numId w:val="69"/>
        </w:numPr>
      </w:pPr>
      <w:r>
        <w:t>C</w:t>
      </w:r>
      <w:r w:rsidR="00D0491F">
        <w:t xml:space="preserve">heck the distributors from the Distributor list.  </w:t>
      </w:r>
      <w:r w:rsidR="00D0491F" w:rsidRPr="0040568D">
        <w:t xml:space="preserve">Click </w:t>
      </w:r>
      <w:r w:rsidR="00D0491F" w:rsidRPr="002F0199">
        <w:t>All</w:t>
      </w:r>
      <w:r w:rsidR="00D0491F" w:rsidRPr="00E54D7D">
        <w:t xml:space="preserve"> </w:t>
      </w:r>
      <w:r w:rsidR="00D0491F" w:rsidRPr="0040568D">
        <w:t xml:space="preserve">or </w:t>
      </w:r>
      <w:r w:rsidR="00D0491F" w:rsidRPr="002F0199">
        <w:t>None</w:t>
      </w:r>
      <w:r w:rsidR="00D0491F" w:rsidRPr="0040568D">
        <w:t xml:space="preserve"> at the top of the column to select or clear all the items in a column.</w:t>
      </w:r>
    </w:p>
    <w:p w:rsidR="00FB62F2" w:rsidRPr="00FB62F2" w:rsidRDefault="00D0491F" w:rsidP="00FB62F2">
      <w:pPr>
        <w:pStyle w:val="ListNumber"/>
      </w:pPr>
      <w:r w:rsidRPr="0040568D">
        <w:t xml:space="preserve">Check the </w:t>
      </w:r>
      <w:r w:rsidRPr="00E54D7D">
        <w:t>Distribute Automatically</w:t>
      </w:r>
      <w:r w:rsidRPr="0040568D">
        <w:t xml:space="preserve"> column to distribute an entry as soon as it is ready.</w:t>
      </w:r>
      <w:r>
        <w:t xml:space="preserve"> </w:t>
      </w:r>
      <w:r w:rsidRPr="0040568D">
        <w:t xml:space="preserve">Click </w:t>
      </w:r>
      <w:r w:rsidRPr="00242C5F">
        <w:t>All</w:t>
      </w:r>
      <w:r w:rsidRPr="00E54D7D">
        <w:t xml:space="preserve"> </w:t>
      </w:r>
      <w:r w:rsidRPr="0040568D">
        <w:t xml:space="preserve">or </w:t>
      </w:r>
      <w:r w:rsidRPr="00242C5F">
        <w:t>None</w:t>
      </w:r>
      <w:r w:rsidRPr="0040568D">
        <w:t xml:space="preserve"> at the top of the column to select or clear all the items in a column.</w:t>
      </w:r>
    </w:p>
    <w:p w:rsidR="00D0491F" w:rsidRPr="0040568D" w:rsidRDefault="00FB62F2">
      <w:pPr>
        <w:pStyle w:val="ListContinue"/>
      </w:pPr>
      <w:r>
        <w:rPr>
          <w:rFonts w:eastAsiaTheme="minorHAnsi"/>
          <w:lang w:val="en-US" w:bidi="he-IL"/>
        </w:rPr>
        <w:t>All includes all distributors. For example, if you have configured Daily Motion and YouTube as distributors, content will be distributed to both destinations.</w:t>
      </w:r>
    </w:p>
    <w:p w:rsidR="00D0491F" w:rsidRPr="004E19B0" w:rsidRDefault="00D0491F" w:rsidP="00D0491F">
      <w:pPr>
        <w:pStyle w:val="ListNumber"/>
      </w:pPr>
      <w:r w:rsidRPr="004E19B0">
        <w:t xml:space="preserve">Click </w:t>
      </w:r>
      <w:r w:rsidRPr="009A0C98">
        <w:t>Apply</w:t>
      </w:r>
      <w:r w:rsidRPr="004E19B0">
        <w:t xml:space="preserve"> to save your changes and return to the Distribution tab.</w:t>
      </w:r>
    </w:p>
    <w:p w:rsidR="00D0491F" w:rsidRPr="00E54D7D" w:rsidRDefault="00D0491F" w:rsidP="005127A9">
      <w:pPr>
        <w:pStyle w:val="ListNumber"/>
      </w:pPr>
      <w:r w:rsidRPr="00AE0EED">
        <w:t xml:space="preserve">Click </w:t>
      </w:r>
      <w:r w:rsidRPr="009A0C98">
        <w:t>Save Changes</w:t>
      </w:r>
      <w:r w:rsidRPr="00AE0EED">
        <w:t xml:space="preserve"> to complete the process.</w:t>
      </w:r>
    </w:p>
    <w:p w:rsidR="008B25F6" w:rsidRDefault="008B25F6" w:rsidP="00E3369B">
      <w:pPr>
        <w:pStyle w:val="Heading2"/>
      </w:pPr>
      <w:bookmarkStart w:id="1273" w:name="Distributing_content"/>
      <w:bookmarkStart w:id="1274" w:name="_Scheduling_a_Video"/>
      <w:bookmarkStart w:id="1275" w:name="_Toc306628631"/>
      <w:bookmarkStart w:id="1276" w:name="_Toc313796677"/>
      <w:bookmarkStart w:id="1277" w:name="_Toc332632143"/>
      <w:bookmarkEnd w:id="1273"/>
      <w:bookmarkEnd w:id="1274"/>
      <w:r w:rsidRPr="00AD7283">
        <w:t>Schedul</w:t>
      </w:r>
      <w:r>
        <w:t>ing a Video P</w:t>
      </w:r>
      <w:r w:rsidRPr="00AD7283">
        <w:t>ackage</w:t>
      </w:r>
      <w:bookmarkStart w:id="1278" w:name="Scheduling_a_video_package"/>
      <w:bookmarkEnd w:id="1275"/>
      <w:bookmarkEnd w:id="1276"/>
      <w:bookmarkEnd w:id="1277"/>
      <w:bookmarkEnd w:id="1278"/>
    </w:p>
    <w:p w:rsidR="00655396" w:rsidRPr="000C0620" w:rsidRDefault="00DB1E9B" w:rsidP="008F01DA">
      <w:pPr>
        <w:pStyle w:val="BodyText"/>
        <w:rPr>
          <w:rStyle w:val="BodyTextChar"/>
          <w:rFonts w:eastAsiaTheme="minorHAnsi"/>
        </w:rPr>
      </w:pPr>
      <w:r w:rsidRPr="00DB1E9B">
        <w:t xml:space="preserve">By default, </w:t>
      </w:r>
      <w:r>
        <w:t xml:space="preserve">an </w:t>
      </w:r>
      <w:r w:rsidRPr="00DB1E9B">
        <w:t>entry's general scheduling is inherited by all distributors. The instruction</w:t>
      </w:r>
      <w:r>
        <w:t>s</w:t>
      </w:r>
      <w:r w:rsidRPr="00DB1E9B">
        <w:t xml:space="preserve"> here </w:t>
      </w:r>
      <w:r>
        <w:t xml:space="preserve">are </w:t>
      </w:r>
      <w:r w:rsidRPr="00DB1E9B">
        <w:t>for setting scheduling for a specific distributor.</w:t>
      </w:r>
      <w:r w:rsidR="000C0620">
        <w:t xml:space="preserve"> A</w:t>
      </w:r>
      <w:r w:rsidR="00655396">
        <w:t xml:space="preserve"> </w:t>
      </w:r>
      <w:r w:rsidR="00655396" w:rsidRPr="000C0620">
        <w:rPr>
          <w:rStyle w:val="BodyTextChar"/>
          <w:rFonts w:eastAsiaTheme="minorHAnsi"/>
        </w:rPr>
        <w:t>Remote ID is the ID</w:t>
      </w:r>
      <w:r w:rsidR="000C0620">
        <w:rPr>
          <w:rStyle w:val="BodyTextChar"/>
          <w:rFonts w:eastAsiaTheme="minorHAnsi"/>
        </w:rPr>
        <w:t xml:space="preserve"> assigned to the</w:t>
      </w:r>
      <w:r w:rsidR="00655396" w:rsidRPr="000C0620">
        <w:rPr>
          <w:rStyle w:val="BodyTextChar"/>
          <w:rFonts w:eastAsiaTheme="minorHAnsi"/>
        </w:rPr>
        <w:t xml:space="preserve"> distributed content </w:t>
      </w:r>
      <w:r w:rsidR="000C0620">
        <w:rPr>
          <w:rStyle w:val="BodyTextChar"/>
          <w:rFonts w:eastAsiaTheme="minorHAnsi"/>
        </w:rPr>
        <w:t xml:space="preserve">in the distributor, and </w:t>
      </w:r>
      <w:r w:rsidR="00655396" w:rsidRPr="000C0620">
        <w:rPr>
          <w:rStyle w:val="BodyTextChar"/>
          <w:rFonts w:eastAsiaTheme="minorHAnsi"/>
        </w:rPr>
        <w:t xml:space="preserve">is only available after </w:t>
      </w:r>
      <w:r w:rsidR="000C0620">
        <w:rPr>
          <w:rStyle w:val="BodyTextChar"/>
          <w:rFonts w:eastAsiaTheme="minorHAnsi"/>
        </w:rPr>
        <w:t xml:space="preserve">content has been distributed. The Remote ID may be used as a </w:t>
      </w:r>
      <w:r w:rsidR="00655396" w:rsidRPr="000C0620">
        <w:rPr>
          <w:rStyle w:val="BodyTextChar"/>
          <w:rFonts w:eastAsiaTheme="minorHAnsi"/>
        </w:rPr>
        <w:t>response from the distributor</w:t>
      </w:r>
      <w:r w:rsidR="000C0620">
        <w:rPr>
          <w:rStyle w:val="BodyTextChar"/>
          <w:rFonts w:eastAsiaTheme="minorHAnsi"/>
        </w:rPr>
        <w:t xml:space="preserve"> as well </w:t>
      </w:r>
      <w:r w:rsidR="000C0620">
        <w:rPr>
          <w:rFonts w:eastAsiaTheme="minorHAnsi"/>
        </w:rPr>
        <w:t xml:space="preserve">as a </w:t>
      </w:r>
      <w:r w:rsidR="000C0620" w:rsidRPr="000C0620">
        <w:rPr>
          <w:rFonts w:eastAsiaTheme="minorHAnsi"/>
        </w:rPr>
        <w:t>reference</w:t>
      </w:r>
      <w:r w:rsidR="000C0620">
        <w:rPr>
          <w:rFonts w:eastAsiaTheme="minorHAnsi"/>
        </w:rPr>
        <w:t>, for example,</w:t>
      </w:r>
      <w:r w:rsidR="000C0620" w:rsidRPr="000C0620">
        <w:rPr>
          <w:rFonts w:eastAsiaTheme="minorHAnsi"/>
        </w:rPr>
        <w:t xml:space="preserve"> to reach the page where </w:t>
      </w:r>
      <w:r w:rsidR="000C0620">
        <w:rPr>
          <w:rFonts w:eastAsiaTheme="minorHAnsi"/>
        </w:rPr>
        <w:t xml:space="preserve">the </w:t>
      </w:r>
      <w:r w:rsidR="000C0620" w:rsidRPr="000C0620">
        <w:rPr>
          <w:rFonts w:eastAsiaTheme="minorHAnsi"/>
        </w:rPr>
        <w:t>distributed content appears in the distributor.</w:t>
      </w:r>
    </w:p>
    <w:p w:rsidR="008B25F6" w:rsidRDefault="008B25F6" w:rsidP="009428D3">
      <w:pPr>
        <w:pStyle w:val="Procedure"/>
        <w:pPrChange w:id="1279" w:author="Debbie Zioni" w:date="2012-08-15T20:03:00Z">
          <w:pPr>
            <w:pStyle w:val="Procedure"/>
          </w:pPr>
        </w:pPrChange>
      </w:pPr>
      <w:r>
        <w:t>To schedule when an entry should be dist</w:t>
      </w:r>
      <w:r w:rsidR="004B048A">
        <w:t>r</w:t>
      </w:r>
      <w:r>
        <w:t>ibuted</w:t>
      </w:r>
    </w:p>
    <w:p w:rsidR="008B25F6" w:rsidRPr="00690035" w:rsidRDefault="004134A4" w:rsidP="00292207">
      <w:pPr>
        <w:pStyle w:val="ListNumber"/>
        <w:numPr>
          <w:ilvl w:val="0"/>
          <w:numId w:val="36"/>
        </w:numPr>
      </w:pPr>
      <w:r>
        <w:t xml:space="preserve">Select the </w:t>
      </w:r>
      <w:r w:rsidR="008B25F6" w:rsidRPr="00123DCF">
        <w:rPr>
          <w:rStyle w:val="BodyTextChar"/>
        </w:rPr>
        <w:t xml:space="preserve">Content tab and select the </w:t>
      </w:r>
      <w:r w:rsidR="003550FF">
        <w:rPr>
          <w:rStyle w:val="BodyTextChar"/>
        </w:rPr>
        <w:t>Entries tab</w:t>
      </w:r>
      <w:r w:rsidR="008B25F6">
        <w:t>.</w:t>
      </w:r>
    </w:p>
    <w:p w:rsidR="008B25F6" w:rsidRPr="00B936E6" w:rsidRDefault="008B25F6" w:rsidP="00B936E6">
      <w:pPr>
        <w:pStyle w:val="ListNumber"/>
        <w:rPr>
          <w:rFonts w:ascii="Calibri" w:hAnsi="Calibri"/>
        </w:rPr>
      </w:pPr>
      <w:r w:rsidRPr="005C1564">
        <w:t>In the Entries Table</w:t>
      </w:r>
      <w:r>
        <w:t>, click the name of the entry that you want to schedule.</w:t>
      </w:r>
    </w:p>
    <w:p w:rsidR="008B25F6" w:rsidRDefault="008B25F6">
      <w:pPr>
        <w:pStyle w:val="ListNumber"/>
      </w:pPr>
      <w:r>
        <w:t xml:space="preserve">In the Edit Entry window, select the </w:t>
      </w:r>
      <w:r w:rsidRPr="007343BE">
        <w:t>Dist</w:t>
      </w:r>
      <w:r w:rsidRPr="00C51B99">
        <w:t>r</w:t>
      </w:r>
      <w:r>
        <w:t>i</w:t>
      </w:r>
      <w:r w:rsidRPr="00C51B99">
        <w:t>bution</w:t>
      </w:r>
      <w:r>
        <w:t xml:space="preserve"> </w:t>
      </w:r>
      <w:r w:rsidR="004134A4">
        <w:t xml:space="preserve">tab </w:t>
      </w:r>
      <w:r>
        <w:t>and then select the name</w:t>
      </w:r>
      <w:r w:rsidR="00A42943">
        <w:t xml:space="preserve"> </w:t>
      </w:r>
      <w:r>
        <w:t>of a distributor.</w:t>
      </w:r>
    </w:p>
    <w:p w:rsidR="008B25F6" w:rsidRPr="00E54D7D" w:rsidRDefault="008023DC">
      <w:pPr>
        <w:pStyle w:val="ListContinue"/>
      </w:pPr>
      <w:r>
        <w:rPr>
          <w:noProof/>
          <w:lang w:val="en-US" w:bidi="he-IL"/>
        </w:rPr>
        <w:lastRenderedPageBreak/>
        <w:drawing>
          <wp:inline distT="0" distB="0" distL="0" distR="0" wp14:anchorId="4B35F05D" wp14:editId="6F52EEAF">
            <wp:extent cx="4857144" cy="3113011"/>
            <wp:effectExtent l="0" t="0" r="635" b="0"/>
            <wp:docPr id="12325" name="Picture 1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distribution_edit.png"/>
                    <pic:cNvPicPr/>
                  </pic:nvPicPr>
                  <pic:blipFill>
                    <a:blip r:embed="rId231">
                      <a:extLst>
                        <a:ext uri="{28A0092B-C50C-407E-A947-70E740481C1C}">
                          <a14:useLocalDpi xmlns:a14="http://schemas.microsoft.com/office/drawing/2010/main" val="0"/>
                        </a:ext>
                      </a:extLst>
                    </a:blip>
                    <a:stretch>
                      <a:fillRect/>
                    </a:stretch>
                  </pic:blipFill>
                  <pic:spPr>
                    <a:xfrm>
                      <a:off x="0" y="0"/>
                      <a:ext cx="4857144" cy="3113011"/>
                    </a:xfrm>
                    <a:prstGeom prst="rect">
                      <a:avLst/>
                    </a:prstGeom>
                  </pic:spPr>
                </pic:pic>
              </a:graphicData>
            </a:graphic>
          </wp:inline>
        </w:drawing>
      </w:r>
    </w:p>
    <w:p w:rsidR="008B25F6" w:rsidRDefault="008B25F6">
      <w:pPr>
        <w:pStyle w:val="ListContinue"/>
      </w:pPr>
      <w:r>
        <w:t>Th</w:t>
      </w:r>
      <w:r w:rsidRPr="0060613A">
        <w:t>e</w:t>
      </w:r>
      <w:r>
        <w:t xml:space="preserve"> Distribution Details window is displayed.</w:t>
      </w:r>
    </w:p>
    <w:p w:rsidR="008B25F6" w:rsidRPr="000E6287" w:rsidRDefault="005A3BF2">
      <w:pPr>
        <w:pStyle w:val="ListContinue"/>
      </w:pPr>
      <w:r w:rsidRPr="00E54D7D">
        <w:rPr>
          <w:noProof/>
          <w:shd w:val="clear" w:color="auto" w:fill="FFFFFF"/>
          <w:lang w:val="en-US" w:bidi="he-IL"/>
        </w:rPr>
        <w:drawing>
          <wp:inline distT="0" distB="0" distL="0" distR="0" wp14:anchorId="5B9B93AD" wp14:editId="7A7D4775">
            <wp:extent cx="5678114" cy="451997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_schedule.png"/>
                    <pic:cNvPicPr/>
                  </pic:nvPicPr>
                  <pic:blipFill>
                    <a:blip r:embed="rId232">
                      <a:extLst>
                        <a:ext uri="{28A0092B-C50C-407E-A947-70E740481C1C}">
                          <a14:useLocalDpi xmlns:a14="http://schemas.microsoft.com/office/drawing/2010/main" val="0"/>
                        </a:ext>
                      </a:extLst>
                    </a:blip>
                    <a:stretch>
                      <a:fillRect/>
                    </a:stretch>
                  </pic:blipFill>
                  <pic:spPr>
                    <a:xfrm>
                      <a:off x="0" y="0"/>
                      <a:ext cx="5678114" cy="4519972"/>
                    </a:xfrm>
                    <a:prstGeom prst="rect">
                      <a:avLst/>
                    </a:prstGeom>
                  </pic:spPr>
                </pic:pic>
              </a:graphicData>
            </a:graphic>
          </wp:inline>
        </w:drawing>
      </w:r>
    </w:p>
    <w:p w:rsidR="008B25F6" w:rsidRDefault="008B25F6">
      <w:pPr>
        <w:pStyle w:val="ListNumber"/>
      </w:pPr>
      <w:r>
        <w:t xml:space="preserve">Set </w:t>
      </w:r>
      <w:r w:rsidRPr="002404AB">
        <w:t xml:space="preserve">the </w:t>
      </w:r>
      <w:r w:rsidRPr="009A0C98">
        <w:t>Start Date</w:t>
      </w:r>
      <w:r>
        <w:t xml:space="preserve"> </w:t>
      </w:r>
      <w:r w:rsidRPr="002404AB">
        <w:t xml:space="preserve">and </w:t>
      </w:r>
      <w:r w:rsidRPr="009A0C98">
        <w:t>End Date</w:t>
      </w:r>
      <w:r w:rsidRPr="002404AB">
        <w:t xml:space="preserve"> and </w:t>
      </w:r>
      <w:r>
        <w:t>enter the hour.</w:t>
      </w:r>
    </w:p>
    <w:p w:rsidR="008B25F6" w:rsidRDefault="008B25F6">
      <w:pPr>
        <w:pStyle w:val="ListNumber"/>
      </w:pPr>
      <w:r>
        <w:t xml:space="preserve">Click </w:t>
      </w:r>
      <w:r w:rsidRPr="009A0C98">
        <w:t>Save</w:t>
      </w:r>
      <w:r>
        <w:t xml:space="preserve"> to return to the </w:t>
      </w:r>
      <w:r w:rsidRPr="009A0C98">
        <w:t>Distribution</w:t>
      </w:r>
      <w:r>
        <w:t xml:space="preserve"> </w:t>
      </w:r>
      <w:r w:rsidR="003550FF">
        <w:t>tab</w:t>
      </w:r>
      <w:r>
        <w:t>.</w:t>
      </w:r>
    </w:p>
    <w:p w:rsidR="008B25F6" w:rsidRDefault="008B25F6">
      <w:pPr>
        <w:pStyle w:val="ListNumber"/>
      </w:pPr>
      <w:r w:rsidRPr="00AE0EED">
        <w:lastRenderedPageBreak/>
        <w:t xml:space="preserve">Click </w:t>
      </w:r>
      <w:r w:rsidRPr="009A0C98">
        <w:t xml:space="preserve">Save </w:t>
      </w:r>
      <w:r>
        <w:t xml:space="preserve">and Close </w:t>
      </w:r>
      <w:r w:rsidRPr="00AE0EED">
        <w:t>to complete the process.</w:t>
      </w:r>
    </w:p>
    <w:p w:rsidR="008B25F6" w:rsidRDefault="008B25F6" w:rsidP="00E3369B">
      <w:pPr>
        <w:pStyle w:val="Heading3"/>
      </w:pPr>
      <w:bookmarkStart w:id="1280" w:name="_Toc306628632"/>
      <w:bookmarkStart w:id="1281" w:name="_Toc313796678"/>
      <w:bookmarkStart w:id="1282" w:name="_Toc332632144"/>
      <w:r>
        <w:t>Validating a Video Package</w:t>
      </w:r>
      <w:bookmarkStart w:id="1283" w:name="Solving_Submission_Status_problems"/>
      <w:bookmarkEnd w:id="1280"/>
      <w:bookmarkEnd w:id="1281"/>
      <w:bookmarkEnd w:id="1282"/>
      <w:bookmarkEnd w:id="1283"/>
    </w:p>
    <w:p w:rsidR="008B25F6" w:rsidRDefault="008B25F6">
      <w:r>
        <w:t xml:space="preserve">Errors may occur when you specify a video package </w:t>
      </w:r>
      <w:r w:rsidRPr="00220FF3">
        <w:t>distributor</w:t>
      </w:r>
      <w:r>
        <w:t>.</w:t>
      </w:r>
    </w:p>
    <w:p w:rsidR="008B25F6" w:rsidRDefault="008B25F6" w:rsidP="009428D3">
      <w:pPr>
        <w:pStyle w:val="Procedure"/>
        <w:pPrChange w:id="1284" w:author="Debbie Zioni" w:date="2012-08-15T20:03:00Z">
          <w:pPr>
            <w:pStyle w:val="Procedure"/>
          </w:pPr>
        </w:pPrChange>
      </w:pPr>
      <w:r>
        <w:t>To find and resolve errors</w:t>
      </w:r>
    </w:p>
    <w:p w:rsidR="008B25F6" w:rsidRPr="00690035" w:rsidRDefault="008B25F6" w:rsidP="00292207">
      <w:pPr>
        <w:pStyle w:val="ListNumber"/>
        <w:numPr>
          <w:ilvl w:val="0"/>
          <w:numId w:val="37"/>
        </w:numPr>
      </w:pPr>
      <w:r>
        <w:t xml:space="preserve">Go to the </w:t>
      </w:r>
      <w:r w:rsidRPr="005C7B20">
        <w:t>Content</w:t>
      </w:r>
      <w:r>
        <w:t xml:space="preserve"> tab and select </w:t>
      </w:r>
      <w:r w:rsidR="00FE60DB">
        <w:t>the Entries</w:t>
      </w:r>
      <w:r>
        <w:t xml:space="preserve"> </w:t>
      </w:r>
      <w:r w:rsidR="00FE60DB">
        <w:t>tab</w:t>
      </w:r>
      <w:r>
        <w:t>.</w:t>
      </w:r>
    </w:p>
    <w:p w:rsidR="008B25F6" w:rsidRPr="008F0BB0" w:rsidRDefault="008B25F6" w:rsidP="00B0724F">
      <w:pPr>
        <w:pStyle w:val="ListNumber"/>
        <w:rPr>
          <w:rFonts w:ascii="Calibri" w:hAnsi="Calibri"/>
        </w:rPr>
      </w:pPr>
      <w:r w:rsidRPr="005C1564">
        <w:t>In the Entries Table</w:t>
      </w:r>
      <w:r>
        <w:t xml:space="preserve">, click the name of an entry </w:t>
      </w:r>
      <w:r w:rsidRPr="00615359">
        <w:t>for which you added a distributor</w:t>
      </w:r>
      <w:r>
        <w:t>.</w:t>
      </w:r>
    </w:p>
    <w:p w:rsidR="008B25F6" w:rsidRPr="00121CFA" w:rsidRDefault="008B25F6">
      <w:pPr>
        <w:pStyle w:val="ListNumber"/>
      </w:pPr>
      <w:r>
        <w:t xml:space="preserve">In the Edit Entry window, go to the </w:t>
      </w:r>
      <w:r w:rsidRPr="00E54D7D">
        <w:t>Distribution</w:t>
      </w:r>
      <w:r>
        <w:t xml:space="preserve"> </w:t>
      </w:r>
      <w:r w:rsidRPr="00E34ECB">
        <w:t>tab a</w:t>
      </w:r>
      <w:r>
        <w:t xml:space="preserve">nd click the error name in the </w:t>
      </w:r>
      <w:r w:rsidRPr="00E54D7D">
        <w:t>Submission Status</w:t>
      </w:r>
      <w:r>
        <w:t xml:space="preserve"> </w:t>
      </w:r>
      <w:r w:rsidRPr="00E34ECB">
        <w:t>column to disp</w:t>
      </w:r>
      <w:r w:rsidR="004B048A">
        <w:t>lay a description of the error.</w:t>
      </w:r>
    </w:p>
    <w:p w:rsidR="008B25F6" w:rsidRDefault="005A3BF2">
      <w:pPr>
        <w:pStyle w:val="ListContinue"/>
      </w:pPr>
      <w:r w:rsidRPr="00E54D7D">
        <w:rPr>
          <w:noProof/>
          <w:lang w:val="en-US" w:bidi="he-IL"/>
        </w:rPr>
        <w:drawing>
          <wp:inline distT="0" distB="0" distL="0" distR="0" wp14:anchorId="282D42D1" wp14:editId="6B690D30">
            <wp:extent cx="5753903" cy="3372321"/>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Error.pn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753903" cy="3372321"/>
                    </a:xfrm>
                    <a:prstGeom prst="rect">
                      <a:avLst/>
                    </a:prstGeom>
                  </pic:spPr>
                </pic:pic>
              </a:graphicData>
            </a:graphic>
          </wp:inline>
        </w:drawing>
      </w:r>
    </w:p>
    <w:p w:rsidR="008B25F6" w:rsidRPr="00123DCF" w:rsidRDefault="008B25F6">
      <w:pPr>
        <w:pStyle w:val="ListContinue"/>
        <w:rPr>
          <w:rStyle w:val="BodyTextChar"/>
        </w:rPr>
      </w:pPr>
      <w:r w:rsidRPr="00033B4B">
        <w:t xml:space="preserve">You can </w:t>
      </w:r>
      <w:r w:rsidR="0040568D">
        <w:t xml:space="preserve">also </w:t>
      </w:r>
      <w:r w:rsidRPr="00033B4B">
        <w:t xml:space="preserve">click </w:t>
      </w:r>
      <w:r w:rsidR="0040568D">
        <w:t xml:space="preserve">on the </w:t>
      </w:r>
      <w:r w:rsidR="0040568D" w:rsidRPr="00123DCF">
        <w:rPr>
          <w:rStyle w:val="BodyTextChar"/>
        </w:rPr>
        <w:t xml:space="preserve">Distributor </w:t>
      </w:r>
      <w:r w:rsidRPr="00123DCF">
        <w:rPr>
          <w:rStyle w:val="BodyTextChar"/>
        </w:rPr>
        <w:t xml:space="preserve">in the </w:t>
      </w:r>
      <w:r w:rsidR="0040568D" w:rsidRPr="00123DCF">
        <w:rPr>
          <w:rStyle w:val="BodyTextChar"/>
        </w:rPr>
        <w:t>Distribution</w:t>
      </w:r>
      <w:r w:rsidRPr="00123DCF">
        <w:rPr>
          <w:rStyle w:val="BodyTextChar"/>
        </w:rPr>
        <w:t xml:space="preserve"> tab, and then click the error na</w:t>
      </w:r>
      <w:r w:rsidR="0040568D" w:rsidRPr="00123DCF">
        <w:rPr>
          <w:rStyle w:val="BodyTextChar"/>
        </w:rPr>
        <w:t>me in the Distribution Details</w:t>
      </w:r>
      <w:r w:rsidRPr="00123DCF">
        <w:rPr>
          <w:rStyle w:val="BodyTextChar"/>
        </w:rPr>
        <w:t xml:space="preserve"> window.</w:t>
      </w:r>
    </w:p>
    <w:p w:rsidR="008B25F6" w:rsidRDefault="008B25F6">
      <w:pPr>
        <w:pStyle w:val="ListNumber"/>
      </w:pPr>
      <w:r>
        <w:t xml:space="preserve">Follow the instructions in the </w:t>
      </w:r>
      <w:r w:rsidRPr="00EB14DD">
        <w:t>error description</w:t>
      </w:r>
      <w:r>
        <w:t>.</w:t>
      </w:r>
    </w:p>
    <w:p w:rsidR="008B25F6" w:rsidRDefault="005A3BF2">
      <w:pPr>
        <w:pStyle w:val="ListContinue"/>
      </w:pPr>
      <w:r w:rsidRPr="00E54D7D">
        <w:rPr>
          <w:noProof/>
          <w:lang w:val="en-US" w:bidi="he-IL"/>
        </w:rPr>
        <w:drawing>
          <wp:inline distT="0" distB="0" distL="0" distR="0" wp14:anchorId="382BCC4B" wp14:editId="03493BA2">
            <wp:extent cx="3458058" cy="2257740"/>
            <wp:effectExtent l="0" t="0" r="952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 details - thumbnail.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3458058" cy="2257740"/>
                    </a:xfrm>
                    <a:prstGeom prst="rect">
                      <a:avLst/>
                    </a:prstGeom>
                  </pic:spPr>
                </pic:pic>
              </a:graphicData>
            </a:graphic>
          </wp:inline>
        </w:drawing>
      </w:r>
    </w:p>
    <w:p w:rsidR="008B25F6" w:rsidRDefault="008B25F6" w:rsidP="008B25F6">
      <w:pPr>
        <w:rPr>
          <w:rFonts w:ascii="Calibri" w:hAnsi="Calibri"/>
        </w:rPr>
      </w:pPr>
    </w:p>
    <w:p w:rsidR="008B25F6" w:rsidRDefault="008B25F6">
      <w:r>
        <w:t>The</w:t>
      </w:r>
      <w:r w:rsidR="00B647F0">
        <w:t xml:space="preserve"> </w:t>
      </w:r>
      <w:r>
        <w:t>following errors may occur:</w:t>
      </w:r>
    </w:p>
    <w:p w:rsidR="008B25F6" w:rsidRDefault="008B25F6" w:rsidP="0041399F">
      <w:pPr>
        <w:pStyle w:val="Sub-Heading0"/>
      </w:pPr>
      <w:r w:rsidRPr="00223E22">
        <w:t xml:space="preserve">Missing </w:t>
      </w:r>
      <w:r>
        <w:t>Flavor</w:t>
      </w:r>
      <w:bookmarkStart w:id="1285" w:name="Missing_Flavor"/>
      <w:bookmarkEnd w:id="1285"/>
      <w:r>
        <w:t xml:space="preserve"> Error</w:t>
      </w:r>
    </w:p>
    <w:p w:rsidR="008B25F6" w:rsidRPr="00FD26C0" w:rsidRDefault="008B25F6" w:rsidP="009428D3">
      <w:pPr>
        <w:pStyle w:val="Procedure"/>
        <w:pPrChange w:id="1286" w:author="Debbie Zioni" w:date="2012-08-15T20:03:00Z">
          <w:pPr>
            <w:pStyle w:val="Procedure"/>
          </w:pPr>
        </w:pPrChange>
      </w:pPr>
      <w:r>
        <w:t>To add a flavor:</w:t>
      </w:r>
    </w:p>
    <w:tbl>
      <w:tblPr>
        <w:tblW w:w="9570" w:type="dxa"/>
        <w:tblLayout w:type="fixed"/>
        <w:tblCellMar>
          <w:left w:w="62" w:type="dxa"/>
          <w:right w:w="62" w:type="dxa"/>
        </w:tblCellMar>
        <w:tblLook w:val="0000" w:firstRow="0" w:lastRow="0" w:firstColumn="0" w:lastColumn="0" w:noHBand="0" w:noVBand="0"/>
      </w:tblPr>
      <w:tblGrid>
        <w:gridCol w:w="1020"/>
        <w:gridCol w:w="8550"/>
      </w:tblGrid>
      <w:tr w:rsidR="008B25F6" w:rsidRPr="00FD26C0" w:rsidTr="008B25F6">
        <w:trPr>
          <w:cantSplit/>
        </w:trPr>
        <w:tc>
          <w:tcPr>
            <w:tcW w:w="1020" w:type="dxa"/>
            <w:tcBorders>
              <w:top w:val="nil"/>
              <w:left w:val="nil"/>
              <w:bottom w:val="nil"/>
              <w:right w:val="nil"/>
            </w:tcBorders>
            <w:tcMar>
              <w:top w:w="0" w:type="dxa"/>
              <w:left w:w="62" w:type="dxa"/>
              <w:bottom w:w="0" w:type="dxa"/>
              <w:right w:w="62" w:type="dxa"/>
            </w:tcMar>
          </w:tcPr>
          <w:p w:rsidR="008B25F6" w:rsidRPr="00FD26C0" w:rsidRDefault="008B25F6">
            <w:pPr>
              <w:pStyle w:val="Note"/>
            </w:pPr>
            <w:r w:rsidRPr="00E54D7D">
              <w:rPr>
                <w:noProof/>
                <w:lang w:val="en-US" w:bidi="he-IL"/>
              </w:rPr>
              <w:drawing>
                <wp:inline distT="0" distB="0" distL="0" distR="0" wp14:anchorId="3006C1A2" wp14:editId="0E3F3946">
                  <wp:extent cx="389890" cy="365521"/>
                  <wp:effectExtent l="0" t="0" r="0" b="0"/>
                  <wp:docPr id="110" name="Picture 9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1" descr="C:\Users\user\Desktop\Author-it\Publishing\Word Document\UFM 2.3 User Manual\217.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89890" cy="365521"/>
                          </a:xfrm>
                          <a:prstGeom prst="rect">
                            <a:avLst/>
                          </a:prstGeom>
                          <a:noFill/>
                          <a:ln w="9525">
                            <a:noFill/>
                            <a:miter lim="800000"/>
                            <a:headEnd/>
                            <a:tailEnd/>
                          </a:ln>
                        </pic:spPr>
                      </pic:pic>
                    </a:graphicData>
                  </a:graphic>
                </wp:inline>
              </w:drawing>
            </w:r>
          </w:p>
        </w:tc>
        <w:tc>
          <w:tcPr>
            <w:tcW w:w="8550" w:type="dxa"/>
            <w:tcBorders>
              <w:top w:val="nil"/>
              <w:left w:val="nil"/>
              <w:bottom w:val="nil"/>
              <w:right w:val="nil"/>
            </w:tcBorders>
            <w:shd w:val="clear" w:color="auto" w:fill="E6E6E6"/>
            <w:tcMar>
              <w:top w:w="0" w:type="dxa"/>
              <w:left w:w="62" w:type="dxa"/>
              <w:bottom w:w="0" w:type="dxa"/>
              <w:right w:w="62" w:type="dxa"/>
            </w:tcMar>
          </w:tcPr>
          <w:p w:rsidR="008B25F6" w:rsidRPr="00311B34" w:rsidRDefault="008B25F6">
            <w:pPr>
              <w:pStyle w:val="Note"/>
            </w:pPr>
            <w:r w:rsidRPr="00311B34">
              <w:rPr>
                <w:rStyle w:val="SpecialBold"/>
              </w:rPr>
              <w:t>NOTE:</w:t>
            </w:r>
            <w:r w:rsidRPr="00311B34">
              <w:t xml:space="preserve"> </w:t>
            </w:r>
            <w:r w:rsidRPr="009A0C98">
              <w:t>If you click "Go to Flavors Tab" in the error description, skip to step 4.</w:t>
            </w:r>
            <w:r w:rsidRPr="00311B34">
              <w:rPr>
                <w:rFonts w:ascii="Calibri" w:hAnsi="Calibri"/>
              </w:rPr>
              <w:t xml:space="preserve"> </w:t>
            </w:r>
          </w:p>
        </w:tc>
      </w:tr>
    </w:tbl>
    <w:p w:rsidR="008B25F6" w:rsidRPr="00690035" w:rsidRDefault="008B25F6" w:rsidP="00292207">
      <w:pPr>
        <w:pStyle w:val="ListNumber"/>
        <w:numPr>
          <w:ilvl w:val="0"/>
          <w:numId w:val="157"/>
        </w:numPr>
      </w:pPr>
      <w:r>
        <w:t>G</w:t>
      </w:r>
      <w:r w:rsidR="0040568D">
        <w:t xml:space="preserve">o to the </w:t>
      </w:r>
      <w:r w:rsidR="0040568D" w:rsidRPr="005C7B20">
        <w:t xml:space="preserve">Content </w:t>
      </w:r>
      <w:r w:rsidR="0040568D">
        <w:t>tab and select</w:t>
      </w:r>
      <w:r w:rsidR="004B048A">
        <w:t xml:space="preserve"> the </w:t>
      </w:r>
      <w:r w:rsidR="003550FF">
        <w:t>Entries tab</w:t>
      </w:r>
      <w:r>
        <w:t>.</w:t>
      </w:r>
    </w:p>
    <w:p w:rsidR="008B25F6" w:rsidRPr="008F0BB0" w:rsidRDefault="008B25F6" w:rsidP="00123DCF">
      <w:pPr>
        <w:pStyle w:val="ListNumber"/>
        <w:rPr>
          <w:rFonts w:ascii="Calibri" w:hAnsi="Calibri"/>
        </w:rPr>
      </w:pPr>
      <w:r w:rsidRPr="005C1564">
        <w:t>In the Entries Table</w:t>
      </w:r>
      <w:r>
        <w:t>, click the name of the entry that is missing a flavor.</w:t>
      </w:r>
    </w:p>
    <w:p w:rsidR="008B25F6" w:rsidRDefault="008B25F6" w:rsidP="00123DCF">
      <w:pPr>
        <w:pStyle w:val="ListNumber"/>
      </w:pPr>
      <w:r>
        <w:t xml:space="preserve">In the Edit Entry window, go to the </w:t>
      </w:r>
      <w:r w:rsidRPr="00E54D7D">
        <w:t>Flavors</w:t>
      </w:r>
      <w:r w:rsidRPr="00B6126F">
        <w:t xml:space="preserve"> tab</w:t>
      </w:r>
      <w:r>
        <w:t>.</w:t>
      </w:r>
    </w:p>
    <w:p w:rsidR="008B25F6" w:rsidRPr="00E30C03" w:rsidRDefault="0040568D" w:rsidP="00123DCF">
      <w:pPr>
        <w:pStyle w:val="ListNumber"/>
        <w:rPr>
          <w:rFonts w:ascii="Calibri" w:hAnsi="Calibri"/>
        </w:rPr>
      </w:pPr>
      <w:r>
        <w:t>In the Action column, c</w:t>
      </w:r>
      <w:r w:rsidR="008B25F6">
        <w:t xml:space="preserve">lick </w:t>
      </w:r>
      <w:r w:rsidR="008B25F6" w:rsidRPr="00E54D7D">
        <w:t>Convert</w:t>
      </w:r>
      <w:r w:rsidR="008B25F6">
        <w:t xml:space="preserve"> or </w:t>
      </w:r>
      <w:r w:rsidR="008B25F6" w:rsidRPr="00E54D7D">
        <w:t>Reconvert</w:t>
      </w:r>
      <w:r w:rsidR="008B25F6">
        <w:t xml:space="preserve"> for each transcoding flavor </w:t>
      </w:r>
      <w:r w:rsidR="008B25F6" w:rsidRPr="00C17EEF">
        <w:t>specified in the error description</w:t>
      </w:r>
      <w:r w:rsidR="008B25F6">
        <w:t xml:space="preserve">, and click </w:t>
      </w:r>
      <w:r w:rsidR="008B25F6" w:rsidRPr="00E54D7D">
        <w:t>Save Changes</w:t>
      </w:r>
      <w:r w:rsidR="003214A4">
        <w:t>.</w:t>
      </w:r>
    </w:p>
    <w:p w:rsidR="008B25F6" w:rsidRPr="00E30C03" w:rsidRDefault="00E30C03">
      <w:pPr>
        <w:pStyle w:val="ListContinue"/>
      </w:pPr>
      <w:r>
        <w:rPr>
          <w:noProof/>
          <w:lang w:val="en-US" w:bidi="he-IL"/>
        </w:rPr>
        <w:drawing>
          <wp:inline distT="0" distB="0" distL="0" distR="0" wp14:anchorId="2A84E89B" wp14:editId="47DC424C">
            <wp:extent cx="5943600" cy="3725934"/>
            <wp:effectExtent l="0" t="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nvert.png"/>
                    <pic:cNvPicPr/>
                  </pic:nvPicPr>
                  <pic:blipFill>
                    <a:blip r:embed="rId235">
                      <a:extLst>
                        <a:ext uri="{28A0092B-C50C-407E-A947-70E740481C1C}">
                          <a14:useLocalDpi xmlns:a14="http://schemas.microsoft.com/office/drawing/2010/main" val="0"/>
                        </a:ext>
                      </a:extLst>
                    </a:blip>
                    <a:stretch>
                      <a:fillRect/>
                    </a:stretch>
                  </pic:blipFill>
                  <pic:spPr>
                    <a:xfrm>
                      <a:off x="0" y="0"/>
                      <a:ext cx="5943600" cy="3725934"/>
                    </a:xfrm>
                    <a:prstGeom prst="rect">
                      <a:avLst/>
                    </a:prstGeom>
                  </pic:spPr>
                </pic:pic>
              </a:graphicData>
            </a:graphic>
          </wp:inline>
        </w:drawing>
      </w:r>
    </w:p>
    <w:p w:rsidR="008B25F6" w:rsidRDefault="008B25F6" w:rsidP="00123DCF">
      <w:pPr>
        <w:pStyle w:val="Subheading"/>
      </w:pPr>
      <w:r>
        <w:t>Metadata Error</w:t>
      </w:r>
      <w:bookmarkStart w:id="1287" w:name="Missing_Metadata"/>
      <w:bookmarkEnd w:id="1287"/>
    </w:p>
    <w:p w:rsidR="008B25F6" w:rsidRPr="00FD26C0" w:rsidRDefault="008B25F6" w:rsidP="009428D3">
      <w:pPr>
        <w:pStyle w:val="Procedure"/>
        <w:pPrChange w:id="1288" w:author="Debbie Zioni" w:date="2012-08-15T20:03:00Z">
          <w:pPr>
            <w:pStyle w:val="Procedure"/>
          </w:pPr>
        </w:pPrChange>
      </w:pPr>
      <w:r>
        <w:t>To correct metadata:</w:t>
      </w:r>
    </w:p>
    <w:tbl>
      <w:tblPr>
        <w:tblW w:w="9570" w:type="dxa"/>
        <w:tblLayout w:type="fixed"/>
        <w:tblCellMar>
          <w:left w:w="62" w:type="dxa"/>
          <w:right w:w="62" w:type="dxa"/>
        </w:tblCellMar>
        <w:tblLook w:val="0000" w:firstRow="0" w:lastRow="0" w:firstColumn="0" w:lastColumn="0" w:noHBand="0" w:noVBand="0"/>
      </w:tblPr>
      <w:tblGrid>
        <w:gridCol w:w="1020"/>
        <w:gridCol w:w="8550"/>
      </w:tblGrid>
      <w:tr w:rsidR="008B25F6" w:rsidRPr="00FD26C0" w:rsidTr="008B25F6">
        <w:trPr>
          <w:cantSplit/>
        </w:trPr>
        <w:tc>
          <w:tcPr>
            <w:tcW w:w="1020" w:type="dxa"/>
            <w:tcBorders>
              <w:top w:val="nil"/>
              <w:left w:val="nil"/>
              <w:bottom w:val="nil"/>
              <w:right w:val="nil"/>
            </w:tcBorders>
            <w:tcMar>
              <w:top w:w="0" w:type="dxa"/>
              <w:left w:w="62" w:type="dxa"/>
              <w:bottom w:w="0" w:type="dxa"/>
              <w:right w:w="62" w:type="dxa"/>
            </w:tcMar>
          </w:tcPr>
          <w:p w:rsidR="008B25F6" w:rsidRPr="00FD26C0" w:rsidRDefault="008B25F6">
            <w:pPr>
              <w:pStyle w:val="Note"/>
            </w:pPr>
            <w:r w:rsidRPr="00E54D7D">
              <w:rPr>
                <w:noProof/>
                <w:lang w:val="en-US" w:bidi="he-IL"/>
              </w:rPr>
              <w:drawing>
                <wp:inline distT="0" distB="0" distL="0" distR="0" wp14:anchorId="1A5061A5" wp14:editId="18BEBBF4">
                  <wp:extent cx="389890" cy="365521"/>
                  <wp:effectExtent l="0" t="0" r="0" b="0"/>
                  <wp:docPr id="112" name="Picture 9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1" descr="C:\Users\user\Desktop\Author-it\Publishing\Word Document\UFM 2.3 User Manual\217.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89890" cy="365521"/>
                          </a:xfrm>
                          <a:prstGeom prst="rect">
                            <a:avLst/>
                          </a:prstGeom>
                          <a:noFill/>
                          <a:ln w="9525">
                            <a:noFill/>
                            <a:miter lim="800000"/>
                            <a:headEnd/>
                            <a:tailEnd/>
                          </a:ln>
                        </pic:spPr>
                      </pic:pic>
                    </a:graphicData>
                  </a:graphic>
                </wp:inline>
              </w:drawing>
            </w:r>
          </w:p>
        </w:tc>
        <w:tc>
          <w:tcPr>
            <w:tcW w:w="8550" w:type="dxa"/>
            <w:tcBorders>
              <w:top w:val="nil"/>
              <w:left w:val="nil"/>
              <w:bottom w:val="nil"/>
              <w:right w:val="nil"/>
            </w:tcBorders>
            <w:shd w:val="clear" w:color="auto" w:fill="E6E6E6"/>
            <w:tcMar>
              <w:top w:w="0" w:type="dxa"/>
              <w:left w:w="62" w:type="dxa"/>
              <w:bottom w:w="0" w:type="dxa"/>
              <w:right w:w="62" w:type="dxa"/>
            </w:tcMar>
          </w:tcPr>
          <w:p w:rsidR="008B25F6" w:rsidRPr="00311B34" w:rsidRDefault="008B25F6">
            <w:pPr>
              <w:pStyle w:val="Note"/>
            </w:pPr>
            <w:r w:rsidRPr="00311B34">
              <w:rPr>
                <w:rStyle w:val="SpecialBold"/>
              </w:rPr>
              <w:t>NOTE:</w:t>
            </w:r>
            <w:r w:rsidRPr="00311B34">
              <w:t xml:space="preserve"> </w:t>
            </w:r>
            <w:r w:rsidRPr="00C51B99">
              <w:t xml:space="preserve">If you click "Go to </w:t>
            </w:r>
            <w:r w:rsidR="008608A9">
              <w:t>Metad</w:t>
            </w:r>
            <w:r>
              <w:t xml:space="preserve">ata </w:t>
            </w:r>
            <w:r w:rsidRPr="00C51B99">
              <w:t>Tab" in the error description, skip to step 4.</w:t>
            </w:r>
            <w:r w:rsidRPr="00311B34">
              <w:rPr>
                <w:rFonts w:ascii="Calibri" w:hAnsi="Calibri"/>
              </w:rPr>
              <w:t xml:space="preserve"> </w:t>
            </w:r>
          </w:p>
        </w:tc>
      </w:tr>
    </w:tbl>
    <w:p w:rsidR="008B25F6" w:rsidRPr="00014F5C" w:rsidRDefault="008B25F6" w:rsidP="00292207">
      <w:pPr>
        <w:pStyle w:val="ListNumber"/>
        <w:numPr>
          <w:ilvl w:val="0"/>
          <w:numId w:val="106"/>
        </w:numPr>
      </w:pPr>
      <w:r w:rsidRPr="00311B34">
        <w:t xml:space="preserve">Go to the </w:t>
      </w:r>
      <w:r w:rsidRPr="005C7B20">
        <w:t>Content</w:t>
      </w:r>
      <w:r w:rsidRPr="00311B34">
        <w:t xml:space="preserve"> tab and select </w:t>
      </w:r>
      <w:r w:rsidR="00EA0289">
        <w:t xml:space="preserve">the </w:t>
      </w:r>
      <w:r w:rsidR="003550FF">
        <w:t>Entries tab</w:t>
      </w:r>
      <w:r w:rsidRPr="00311B34">
        <w:t>.</w:t>
      </w:r>
    </w:p>
    <w:p w:rsidR="008B25F6" w:rsidRPr="009A0C98" w:rsidRDefault="008B25F6" w:rsidP="00123DCF">
      <w:pPr>
        <w:pStyle w:val="ListNumber"/>
      </w:pPr>
      <w:r w:rsidRPr="00690035">
        <w:t>In the Entries Table, click the name of the entry that has a metadata error.</w:t>
      </w:r>
    </w:p>
    <w:p w:rsidR="008B25F6" w:rsidRPr="009A0C98" w:rsidRDefault="0040568D" w:rsidP="00123DCF">
      <w:pPr>
        <w:pStyle w:val="ListNumber"/>
      </w:pPr>
      <w:r>
        <w:t xml:space="preserve">In the Edit Entry window, go to the </w:t>
      </w:r>
      <w:r w:rsidRPr="00E54D7D">
        <w:t>Metadata</w:t>
      </w:r>
      <w:r w:rsidR="008B25F6" w:rsidRPr="009A0C98">
        <w:t xml:space="preserve"> tab</w:t>
      </w:r>
      <w:r w:rsidR="008608A9">
        <w:t xml:space="preserve"> or the Custom Data tab</w:t>
      </w:r>
      <w:r w:rsidR="008B25F6" w:rsidRPr="009A0C98">
        <w:t>.</w:t>
      </w:r>
    </w:p>
    <w:p w:rsidR="008B25F6" w:rsidRPr="009A0C98" w:rsidRDefault="008608A9" w:rsidP="008608A9">
      <w:pPr>
        <w:pStyle w:val="ListNumber"/>
      </w:pPr>
      <w:r>
        <w:t xml:space="preserve">Modify the </w:t>
      </w:r>
      <w:r w:rsidR="008B25F6" w:rsidRPr="009A0C98">
        <w:t>information in the metadata field specified in the error description</w:t>
      </w:r>
      <w:r w:rsidR="008B25F6" w:rsidRPr="00311B34">
        <w:t xml:space="preserve">, and click </w:t>
      </w:r>
      <w:r w:rsidR="008B25F6" w:rsidRPr="00E54D7D">
        <w:t>Save</w:t>
      </w:r>
      <w:r>
        <w:t xml:space="preserve"> and Close</w:t>
      </w:r>
      <w:r w:rsidR="008B25F6" w:rsidRPr="009A0C98">
        <w:t>.</w:t>
      </w:r>
    </w:p>
    <w:p w:rsidR="008B25F6" w:rsidRPr="00B647F0" w:rsidRDefault="008B25F6">
      <w:pPr>
        <w:pStyle w:val="ListContinue"/>
      </w:pPr>
      <w:r w:rsidRPr="009A0C98">
        <w:lastRenderedPageBreak/>
        <w:t xml:space="preserve">If the submission status error </w:t>
      </w:r>
      <w:r w:rsidR="008608A9">
        <w:t xml:space="preserve">is still </w:t>
      </w:r>
      <w:r w:rsidRPr="009A0C98">
        <w:t xml:space="preserve">displayed in the </w:t>
      </w:r>
      <w:r w:rsidRPr="00311B34">
        <w:t>Edit Entry</w:t>
      </w:r>
      <w:r w:rsidR="0040568D">
        <w:t xml:space="preserve"> window's Distribution</w:t>
      </w:r>
      <w:r w:rsidRPr="009A0C98">
        <w:t xml:space="preserve"> tab:</w:t>
      </w:r>
      <w:r w:rsidR="008608A9">
        <w:t xml:space="preserve"> go back to </w:t>
      </w:r>
      <w:r w:rsidR="0040568D" w:rsidRPr="00161F3A">
        <w:t>the Edit Entry</w:t>
      </w:r>
      <w:r w:rsidRPr="00B647F0">
        <w:t xml:space="preserve"> window, </w:t>
      </w:r>
      <w:r w:rsidR="008608A9">
        <w:t xml:space="preserve">and select the </w:t>
      </w:r>
      <w:r w:rsidR="0040568D" w:rsidRPr="00B647F0">
        <w:t>Custom Data</w:t>
      </w:r>
      <w:r w:rsidRPr="00B647F0">
        <w:t xml:space="preserve"> tab.</w:t>
      </w:r>
    </w:p>
    <w:p w:rsidR="008B25F6" w:rsidRPr="005127A9" w:rsidRDefault="008B25F6" w:rsidP="008608A9">
      <w:pPr>
        <w:pStyle w:val="ListNumber"/>
      </w:pPr>
      <w:r w:rsidRPr="005127A9">
        <w:t xml:space="preserve">Add the missing information specified in the error description, and click </w:t>
      </w:r>
      <w:r w:rsidR="0040568D" w:rsidRPr="005127A9">
        <w:t>Save</w:t>
      </w:r>
      <w:r w:rsidR="008608A9">
        <w:t xml:space="preserve"> and Close</w:t>
      </w:r>
      <w:r w:rsidRPr="005127A9">
        <w:t>.</w:t>
      </w:r>
    </w:p>
    <w:p w:rsidR="008B25F6" w:rsidRDefault="008B25F6" w:rsidP="00123DCF">
      <w:pPr>
        <w:pStyle w:val="Subheading"/>
      </w:pPr>
      <w:r>
        <w:t>Missing Thumbnail</w:t>
      </w:r>
      <w:bookmarkStart w:id="1289" w:name="Missing_Thumbnail"/>
      <w:bookmarkEnd w:id="1289"/>
      <w:r>
        <w:t xml:space="preserve"> Error</w:t>
      </w:r>
    </w:p>
    <w:p w:rsidR="008B25F6" w:rsidRDefault="008B25F6" w:rsidP="009428D3">
      <w:pPr>
        <w:pStyle w:val="Procedure"/>
        <w:pPrChange w:id="1290" w:author="Debbie Zioni" w:date="2012-08-15T20:03:00Z">
          <w:pPr>
            <w:pStyle w:val="Procedure"/>
          </w:pPr>
        </w:pPrChange>
      </w:pPr>
      <w:r>
        <w:t>To add a thumbnail</w:t>
      </w:r>
    </w:p>
    <w:tbl>
      <w:tblPr>
        <w:tblW w:w="9570" w:type="dxa"/>
        <w:tblLayout w:type="fixed"/>
        <w:tblCellMar>
          <w:left w:w="62" w:type="dxa"/>
          <w:right w:w="62" w:type="dxa"/>
        </w:tblCellMar>
        <w:tblLook w:val="0000" w:firstRow="0" w:lastRow="0" w:firstColumn="0" w:lastColumn="0" w:noHBand="0" w:noVBand="0"/>
      </w:tblPr>
      <w:tblGrid>
        <w:gridCol w:w="1020"/>
        <w:gridCol w:w="8550"/>
      </w:tblGrid>
      <w:tr w:rsidR="00EA0289" w:rsidRPr="00FD26C0" w:rsidTr="00EA0289">
        <w:trPr>
          <w:cantSplit/>
        </w:trPr>
        <w:tc>
          <w:tcPr>
            <w:tcW w:w="1020" w:type="dxa"/>
            <w:tcBorders>
              <w:top w:val="nil"/>
              <w:left w:val="nil"/>
              <w:bottom w:val="nil"/>
              <w:right w:val="nil"/>
            </w:tcBorders>
            <w:tcMar>
              <w:top w:w="0" w:type="dxa"/>
              <w:left w:w="62" w:type="dxa"/>
              <w:bottom w:w="0" w:type="dxa"/>
              <w:right w:w="62" w:type="dxa"/>
            </w:tcMar>
          </w:tcPr>
          <w:p w:rsidR="00EA0289" w:rsidRPr="00FD26C0" w:rsidRDefault="00EA0289">
            <w:pPr>
              <w:pStyle w:val="Note"/>
            </w:pPr>
            <w:r w:rsidRPr="00E54D7D">
              <w:rPr>
                <w:noProof/>
                <w:lang w:val="en-US" w:bidi="he-IL"/>
              </w:rPr>
              <w:drawing>
                <wp:inline distT="0" distB="0" distL="0" distR="0" wp14:anchorId="0E78A767" wp14:editId="45BAD5D6">
                  <wp:extent cx="389890" cy="365521"/>
                  <wp:effectExtent l="0" t="0" r="0" b="0"/>
                  <wp:docPr id="67" name="Picture 9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1" descr="C:\Users\user\Desktop\Author-it\Publishing\Word Document\UFM 2.3 User Manual\217.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89890" cy="365521"/>
                          </a:xfrm>
                          <a:prstGeom prst="rect">
                            <a:avLst/>
                          </a:prstGeom>
                          <a:noFill/>
                          <a:ln w="9525">
                            <a:noFill/>
                            <a:miter lim="800000"/>
                            <a:headEnd/>
                            <a:tailEnd/>
                          </a:ln>
                        </pic:spPr>
                      </pic:pic>
                    </a:graphicData>
                  </a:graphic>
                </wp:inline>
              </w:drawing>
            </w:r>
          </w:p>
        </w:tc>
        <w:tc>
          <w:tcPr>
            <w:tcW w:w="8550" w:type="dxa"/>
            <w:tcBorders>
              <w:top w:val="nil"/>
              <w:left w:val="nil"/>
              <w:bottom w:val="nil"/>
              <w:right w:val="nil"/>
            </w:tcBorders>
            <w:shd w:val="clear" w:color="auto" w:fill="E6E6E6"/>
            <w:tcMar>
              <w:top w:w="0" w:type="dxa"/>
              <w:left w:w="62" w:type="dxa"/>
              <w:bottom w:w="0" w:type="dxa"/>
              <w:right w:w="62" w:type="dxa"/>
            </w:tcMar>
          </w:tcPr>
          <w:p w:rsidR="00EA0289" w:rsidRPr="00311B34" w:rsidRDefault="00EA0289">
            <w:pPr>
              <w:pStyle w:val="Note"/>
            </w:pPr>
            <w:r w:rsidRPr="00311B34">
              <w:rPr>
                <w:rStyle w:val="SpecialBold"/>
              </w:rPr>
              <w:t>NOTE:</w:t>
            </w:r>
            <w:r w:rsidRPr="00311B34">
              <w:t xml:space="preserve"> </w:t>
            </w:r>
            <w:r w:rsidR="005A3BF2">
              <w:t>If you click "</w:t>
            </w:r>
            <w:r w:rsidRPr="00C51B99">
              <w:t xml:space="preserve">Go to </w:t>
            </w:r>
            <w:r>
              <w:t xml:space="preserve">Thumbnails </w:t>
            </w:r>
            <w:r w:rsidRPr="00C51B99">
              <w:t>Tab" in the error description, skip to step 4.</w:t>
            </w:r>
            <w:r w:rsidRPr="00311B34">
              <w:rPr>
                <w:rFonts w:ascii="Calibri" w:hAnsi="Calibri"/>
              </w:rPr>
              <w:t xml:space="preserve"> </w:t>
            </w:r>
          </w:p>
        </w:tc>
      </w:tr>
    </w:tbl>
    <w:p w:rsidR="00EA0289" w:rsidRPr="00EA0289" w:rsidRDefault="00EA0289"/>
    <w:p w:rsidR="008B25F6" w:rsidRPr="00690035" w:rsidRDefault="008B25F6" w:rsidP="00292207">
      <w:pPr>
        <w:pStyle w:val="ListNumber"/>
        <w:numPr>
          <w:ilvl w:val="0"/>
          <w:numId w:val="38"/>
        </w:numPr>
      </w:pPr>
      <w:r>
        <w:t xml:space="preserve">Go to the </w:t>
      </w:r>
      <w:r w:rsidRPr="005C7B20">
        <w:t>Content</w:t>
      </w:r>
      <w:r>
        <w:t xml:space="preserve"> tab and select </w:t>
      </w:r>
      <w:r w:rsidR="00E40CC6">
        <w:t xml:space="preserve">the </w:t>
      </w:r>
      <w:r w:rsidR="003550FF">
        <w:t>Entries tab</w:t>
      </w:r>
      <w:r>
        <w:t>.</w:t>
      </w:r>
    </w:p>
    <w:p w:rsidR="008B25F6" w:rsidRPr="008F0BB0" w:rsidRDefault="008B25F6" w:rsidP="00123DCF">
      <w:pPr>
        <w:pStyle w:val="ListNumber"/>
        <w:rPr>
          <w:rFonts w:ascii="Calibri" w:hAnsi="Calibri"/>
        </w:rPr>
      </w:pPr>
      <w:r w:rsidRPr="005C1564">
        <w:t>In the Entries Table</w:t>
      </w:r>
      <w:r>
        <w:t>, click the name of the entry that is missing a thumbnail.</w:t>
      </w:r>
    </w:p>
    <w:p w:rsidR="008B25F6" w:rsidRPr="009A0C98" w:rsidRDefault="0040568D" w:rsidP="00123DCF">
      <w:pPr>
        <w:pStyle w:val="ListNumber"/>
      </w:pPr>
      <w:r>
        <w:t xml:space="preserve">In the Edit Entry window, go to the </w:t>
      </w:r>
      <w:r w:rsidRPr="00E54D7D">
        <w:t>Thumbnails</w:t>
      </w:r>
      <w:r w:rsidR="008B25F6" w:rsidRPr="009A0C98">
        <w:t xml:space="preserve"> tab.</w:t>
      </w:r>
    </w:p>
    <w:p w:rsidR="008B25F6" w:rsidRPr="009A0C98" w:rsidRDefault="0040568D" w:rsidP="00123DCF">
      <w:pPr>
        <w:pStyle w:val="ListNumber"/>
      </w:pPr>
      <w:bookmarkStart w:id="1291" w:name="_Ref289594749"/>
      <w:r>
        <w:t xml:space="preserve">Click </w:t>
      </w:r>
      <w:r w:rsidRPr="00E54D7D">
        <w:t>Add Thumbnail</w:t>
      </w:r>
      <w:r w:rsidR="008B25F6" w:rsidRPr="009A0C98">
        <w:t xml:space="preserve"> and select</w:t>
      </w:r>
      <w:bookmarkEnd w:id="1291"/>
      <w:r>
        <w:t xml:space="preserve"> </w:t>
      </w:r>
      <w:r w:rsidRPr="00E54D7D">
        <w:t>Grab from Video</w:t>
      </w:r>
      <w:r w:rsidR="008B25F6" w:rsidRPr="009A0C98">
        <w:t>.</w:t>
      </w:r>
    </w:p>
    <w:p w:rsidR="008B25F6" w:rsidRPr="00121CFA" w:rsidRDefault="00E30C03">
      <w:pPr>
        <w:pStyle w:val="ListContinue"/>
      </w:pPr>
      <w:r w:rsidRPr="00E54D7D">
        <w:rPr>
          <w:noProof/>
          <w:lang w:val="en-US" w:bidi="he-IL"/>
        </w:rPr>
        <w:drawing>
          <wp:inline distT="0" distB="0" distL="0" distR="0" wp14:anchorId="2BAA4E28" wp14:editId="3F851F16">
            <wp:extent cx="5943600" cy="2180073"/>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humbnail.pn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943600" cy="2180073"/>
                    </a:xfrm>
                    <a:prstGeom prst="rect">
                      <a:avLst/>
                    </a:prstGeom>
                  </pic:spPr>
                </pic:pic>
              </a:graphicData>
            </a:graphic>
          </wp:inline>
        </w:drawing>
      </w:r>
    </w:p>
    <w:p w:rsidR="008B25F6" w:rsidRDefault="008B25F6" w:rsidP="008B25F6">
      <w:pPr>
        <w:rPr>
          <w:rFonts w:ascii="Calibri" w:hAnsi="Calibri"/>
        </w:rPr>
      </w:pPr>
    </w:p>
    <w:p w:rsidR="008B25F6" w:rsidRPr="00EE4365" w:rsidRDefault="008B25F6" w:rsidP="00123DCF">
      <w:pPr>
        <w:pStyle w:val="ListNumber"/>
      </w:pPr>
      <w:r>
        <w:t>If y</w:t>
      </w:r>
      <w:r w:rsidRPr="00033B4B">
        <w:t xml:space="preserve">ou </w:t>
      </w:r>
      <w:r w:rsidR="0040568D">
        <w:t xml:space="preserve">have a thumbnail file, select </w:t>
      </w:r>
      <w:r w:rsidR="0040568D" w:rsidRPr="00E54D7D">
        <w:t>Upload</w:t>
      </w:r>
      <w:r>
        <w:t>, specify the fil</w:t>
      </w:r>
      <w:r w:rsidR="0040568D">
        <w:t xml:space="preserve">e location and name, and click </w:t>
      </w:r>
      <w:r w:rsidR="0040568D" w:rsidRPr="00E54D7D">
        <w:t>Open</w:t>
      </w:r>
      <w:r>
        <w:t xml:space="preserve">. </w:t>
      </w:r>
    </w:p>
    <w:p w:rsidR="008B25F6" w:rsidRDefault="008B25F6" w:rsidP="00123DCF">
      <w:pPr>
        <w:pStyle w:val="ListNumber"/>
      </w:pPr>
      <w:r>
        <w:t xml:space="preserve">Play </w:t>
      </w:r>
      <w:r w:rsidRPr="000C21B3">
        <w:t>the video</w:t>
      </w:r>
      <w:r>
        <w:t xml:space="preserve">, </w:t>
      </w:r>
      <w:r w:rsidRPr="000C21B3">
        <w:t xml:space="preserve">pause </w:t>
      </w:r>
      <w:r>
        <w:t xml:space="preserve">on </w:t>
      </w:r>
      <w:r w:rsidRPr="000C21B3">
        <w:t>the frame</w:t>
      </w:r>
      <w:r>
        <w:t xml:space="preserve"> you want, and </w:t>
      </w:r>
      <w:r w:rsidRPr="000C21B3">
        <w:t>click the thumbnail capture button</w:t>
      </w:r>
      <w:r w:rsidR="00C82063">
        <w:t xml:space="preserve"> (camera)</w:t>
      </w:r>
      <w:r>
        <w:t>.</w:t>
      </w:r>
    </w:p>
    <w:p w:rsidR="008B25F6" w:rsidRPr="00AA0D10" w:rsidRDefault="008B25F6">
      <w:pPr>
        <w:pStyle w:val="ListContinue"/>
      </w:pPr>
      <w:r w:rsidRPr="00AA0D10">
        <w:t>A thumbnail will be captured from the highest quality video flavor.</w:t>
      </w:r>
    </w:p>
    <w:p w:rsidR="008B25F6" w:rsidRPr="00E30C03" w:rsidRDefault="00E30C03">
      <w:pPr>
        <w:pStyle w:val="ListContinue"/>
      </w:pPr>
      <w:r w:rsidRPr="00E54D7D">
        <w:rPr>
          <w:noProof/>
          <w:lang w:val="en-US" w:bidi="he-IL"/>
        </w:rPr>
        <w:lastRenderedPageBreak/>
        <w:drawing>
          <wp:inline distT="0" distB="0" distL="0" distR="0" wp14:anchorId="71065E90" wp14:editId="1C66B6C5">
            <wp:extent cx="4763165" cy="3774404"/>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b Thumbnail from Video.png"/>
                    <pic:cNvPicPr/>
                  </pic:nvPicPr>
                  <pic:blipFill>
                    <a:blip r:embed="rId237">
                      <a:extLst>
                        <a:ext uri="{28A0092B-C50C-407E-A947-70E740481C1C}">
                          <a14:useLocalDpi xmlns:a14="http://schemas.microsoft.com/office/drawing/2010/main" val="0"/>
                        </a:ext>
                      </a:extLst>
                    </a:blip>
                    <a:stretch>
                      <a:fillRect/>
                    </a:stretch>
                  </pic:blipFill>
                  <pic:spPr>
                    <a:xfrm>
                      <a:off x="0" y="0"/>
                      <a:ext cx="4763165" cy="3774404"/>
                    </a:xfrm>
                    <a:prstGeom prst="rect">
                      <a:avLst/>
                    </a:prstGeom>
                  </pic:spPr>
                </pic:pic>
              </a:graphicData>
            </a:graphic>
          </wp:inline>
        </w:drawing>
      </w:r>
    </w:p>
    <w:p w:rsidR="008B25F6" w:rsidRPr="00BD44D1" w:rsidRDefault="008B25F6" w:rsidP="00EA0289">
      <w:pPr>
        <w:pStyle w:val="ListNumber"/>
      </w:pPr>
      <w:r>
        <w:t>E</w:t>
      </w:r>
      <w:r w:rsidR="0040568D">
        <w:t xml:space="preserve">xit to return to the </w:t>
      </w:r>
      <w:r>
        <w:t>Thumbnails</w:t>
      </w:r>
      <w:r w:rsidRPr="00F45F5E">
        <w:t xml:space="preserve"> window.</w:t>
      </w:r>
    </w:p>
    <w:p w:rsidR="008B25F6" w:rsidRDefault="008B25F6" w:rsidP="009428D3">
      <w:pPr>
        <w:pStyle w:val="Procedure"/>
        <w:pPrChange w:id="1292" w:author="Debbie Zioni" w:date="2012-08-15T20:03:00Z">
          <w:pPr>
            <w:pStyle w:val="Procedure"/>
          </w:pPr>
        </w:pPrChange>
      </w:pPr>
      <w:r>
        <w:t xml:space="preserve">To modify </w:t>
      </w:r>
      <w:r w:rsidRPr="005127A9">
        <w:rPr>
          <w:rStyle w:val="ProcedureChar"/>
        </w:rPr>
        <w:t>t</w:t>
      </w:r>
      <w:r>
        <w:t>he thumbnail dimensions</w:t>
      </w:r>
    </w:p>
    <w:p w:rsidR="008B25F6" w:rsidRPr="00014F5C" w:rsidRDefault="008B25F6" w:rsidP="00292207">
      <w:pPr>
        <w:pStyle w:val="ListNumber"/>
        <w:numPr>
          <w:ilvl w:val="0"/>
          <w:numId w:val="39"/>
        </w:numPr>
      </w:pPr>
      <w:r>
        <w:t>In the Edit Entry window, click</w:t>
      </w:r>
      <w:r w:rsidR="00693A41">
        <w:t xml:space="preserve"> </w:t>
      </w:r>
      <w:r w:rsidRPr="00D155E8">
        <w:rPr>
          <w:b/>
        </w:rPr>
        <w:t>Add</w:t>
      </w:r>
      <w:r w:rsidR="00693A41">
        <w:rPr>
          <w:b/>
        </w:rPr>
        <w:t xml:space="preserve"> </w:t>
      </w:r>
      <w:r w:rsidRPr="00D155E8">
        <w:rPr>
          <w:b/>
        </w:rPr>
        <w:t>Thumbnail</w:t>
      </w:r>
      <w:r w:rsidRPr="00E34ECB">
        <w:t xml:space="preserve"> and</w:t>
      </w:r>
      <w:r w:rsidRPr="00E34ECB">
        <w:rPr>
          <w:cs/>
        </w:rPr>
        <w:t>‎</w:t>
      </w:r>
      <w:r>
        <w:t xml:space="preserve"> select </w:t>
      </w:r>
      <w:r w:rsidRPr="002F0199">
        <w:t>New Crop</w:t>
      </w:r>
      <w:r w:rsidRPr="00E34ECB">
        <w:t>.</w:t>
      </w:r>
    </w:p>
    <w:p w:rsidR="008B25F6" w:rsidRPr="00E34ECB" w:rsidRDefault="008B25F6" w:rsidP="00B0724F">
      <w:pPr>
        <w:pStyle w:val="ListNumber"/>
      </w:pPr>
      <w:r>
        <w:t>Select the T</w:t>
      </w:r>
      <w:r w:rsidRPr="00E34ECB">
        <w:t>humbnail to modify.</w:t>
      </w:r>
    </w:p>
    <w:p w:rsidR="008B25F6" w:rsidRPr="00E34ECB" w:rsidRDefault="008B25F6">
      <w:pPr>
        <w:pStyle w:val="ListNumber"/>
      </w:pPr>
      <w:r>
        <w:t xml:space="preserve">Check the </w:t>
      </w:r>
      <w:r w:rsidRPr="00BD44D1">
        <w:t>Lock aspect ratio and scale to</w:t>
      </w:r>
      <w:r w:rsidRPr="00E34ECB">
        <w:t xml:space="preserve"> option and select the values specified in the error description.</w:t>
      </w:r>
    </w:p>
    <w:p w:rsidR="008B25F6" w:rsidRPr="00E34ECB" w:rsidRDefault="008B25F6">
      <w:pPr>
        <w:pStyle w:val="ListNumber"/>
      </w:pPr>
      <w:r w:rsidRPr="00E34ECB">
        <w:t xml:space="preserve">Adjust the display area with the handles on the image. </w:t>
      </w:r>
    </w:p>
    <w:p w:rsidR="00014F5C" w:rsidRPr="00E34ECB" w:rsidRDefault="008B25F6" w:rsidP="00927D1E">
      <w:pPr>
        <w:pStyle w:val="ListNumber"/>
        <w:numPr>
          <w:ilvl w:val="0"/>
          <w:numId w:val="4"/>
        </w:numPr>
      </w:pPr>
      <w:r>
        <w:t xml:space="preserve">Click </w:t>
      </w:r>
      <w:r w:rsidRPr="00BD44D1">
        <w:t>Generate Thumbnail</w:t>
      </w:r>
      <w:r>
        <w:t>, and exit to return to the Thumbnails</w:t>
      </w:r>
      <w:r w:rsidRPr="00E34ECB">
        <w:t xml:space="preserve"> window.</w:t>
      </w:r>
    </w:p>
    <w:p w:rsidR="008B25F6" w:rsidRPr="00E30C03" w:rsidRDefault="00E30C03">
      <w:pPr>
        <w:pStyle w:val="ListContinue"/>
      </w:pPr>
      <w:r w:rsidRPr="00E54D7D">
        <w:rPr>
          <w:noProof/>
          <w:lang w:val="en-US" w:bidi="he-IL"/>
        </w:rPr>
        <w:lastRenderedPageBreak/>
        <w:drawing>
          <wp:inline distT="0" distB="0" distL="0" distR="0" wp14:anchorId="1A384B93" wp14:editId="7CB805CA">
            <wp:extent cx="5943600" cy="2831225"/>
            <wp:effectExtent l="0" t="0" r="0" b="7620"/>
            <wp:docPr id="12288" name="Picture 1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humb.png"/>
                    <pic:cNvPicPr/>
                  </pic:nvPicPr>
                  <pic:blipFill>
                    <a:blip r:embed="rId238">
                      <a:extLst>
                        <a:ext uri="{28A0092B-C50C-407E-A947-70E740481C1C}">
                          <a14:useLocalDpi xmlns:a14="http://schemas.microsoft.com/office/drawing/2010/main" val="0"/>
                        </a:ext>
                      </a:extLst>
                    </a:blip>
                    <a:stretch>
                      <a:fillRect/>
                    </a:stretch>
                  </pic:blipFill>
                  <pic:spPr>
                    <a:xfrm>
                      <a:off x="0" y="0"/>
                      <a:ext cx="5943600" cy="2831225"/>
                    </a:xfrm>
                    <a:prstGeom prst="rect">
                      <a:avLst/>
                    </a:prstGeom>
                  </pic:spPr>
                </pic:pic>
              </a:graphicData>
            </a:graphic>
          </wp:inline>
        </w:drawing>
      </w:r>
    </w:p>
    <w:p w:rsidR="008B25F6" w:rsidRPr="005D2482" w:rsidRDefault="008B25F6" w:rsidP="00B0724F">
      <w:pPr>
        <w:pStyle w:val="ListNumber"/>
      </w:pPr>
      <w:r>
        <w:t xml:space="preserve">Click </w:t>
      </w:r>
      <w:r w:rsidRPr="009A0C98">
        <w:t>Save Changes</w:t>
      </w:r>
      <w:r w:rsidRPr="005D2482">
        <w:t xml:space="preserve"> </w:t>
      </w:r>
      <w:r>
        <w:t>to complete the process.</w:t>
      </w:r>
    </w:p>
    <w:p w:rsidR="008B25F6" w:rsidRDefault="008B25F6" w:rsidP="00E3369B">
      <w:pPr>
        <w:pStyle w:val="Heading3"/>
      </w:pPr>
      <w:bookmarkStart w:id="1293" w:name="Filtering_distributed_content"/>
      <w:bookmarkStart w:id="1294" w:name="_Toc306628633"/>
      <w:bookmarkStart w:id="1295" w:name="_Toc313796679"/>
      <w:bookmarkStart w:id="1296" w:name="_Toc332632145"/>
      <w:bookmarkEnd w:id="1293"/>
      <w:r w:rsidRPr="00E34ECB">
        <w:t>Removing a Distributor from a Video Package</w:t>
      </w:r>
      <w:bookmarkStart w:id="1297" w:name="Removing_a_distributor"/>
      <w:bookmarkEnd w:id="1294"/>
      <w:bookmarkEnd w:id="1295"/>
      <w:bookmarkEnd w:id="1296"/>
      <w:bookmarkEnd w:id="1297"/>
    </w:p>
    <w:p w:rsidR="00DB179B" w:rsidRPr="00DB179B" w:rsidRDefault="00DB179B" w:rsidP="00086B43">
      <w:r>
        <w:t>You may want to change your distribution destinations for video packages.</w:t>
      </w:r>
    </w:p>
    <w:p w:rsidR="00DB179B" w:rsidRPr="00DB179B" w:rsidRDefault="00DB179B" w:rsidP="009428D3">
      <w:pPr>
        <w:pStyle w:val="Procedure"/>
        <w:pPrChange w:id="1298" w:author="Debbie Zioni" w:date="2012-08-15T20:03:00Z">
          <w:pPr>
            <w:pStyle w:val="Procedure"/>
          </w:pPr>
        </w:pPrChange>
      </w:pPr>
      <w:r>
        <w:t>To remove a distributor from a video package</w:t>
      </w:r>
    </w:p>
    <w:p w:rsidR="008B25F6" w:rsidRPr="00014F5C" w:rsidRDefault="008B25F6" w:rsidP="00292207">
      <w:pPr>
        <w:pStyle w:val="ListNumber"/>
        <w:numPr>
          <w:ilvl w:val="0"/>
          <w:numId w:val="40"/>
        </w:numPr>
      </w:pPr>
      <w:r>
        <w:t xml:space="preserve">Go to the Content tab and select </w:t>
      </w:r>
      <w:r w:rsidR="00E40CC6">
        <w:t xml:space="preserve">the </w:t>
      </w:r>
      <w:r w:rsidR="003550FF">
        <w:t>Entries tab</w:t>
      </w:r>
      <w:r w:rsidRPr="007343BE">
        <w:t>.</w:t>
      </w:r>
    </w:p>
    <w:p w:rsidR="008B25F6" w:rsidRPr="00BD44D1" w:rsidRDefault="008B25F6" w:rsidP="00B0724F">
      <w:pPr>
        <w:pStyle w:val="ListNumber"/>
      </w:pPr>
      <w:r w:rsidRPr="00690035">
        <w:t>In the Entries Table, click the name of the entry with a distributor that you want to remove.</w:t>
      </w:r>
    </w:p>
    <w:p w:rsidR="008B25F6" w:rsidRPr="00BD44D1" w:rsidRDefault="008B25F6">
      <w:pPr>
        <w:pStyle w:val="ListNumber"/>
      </w:pPr>
      <w:r w:rsidRPr="00BD44D1">
        <w:t xml:space="preserve">In the "Edit Entry" window, go to the "Distribution" tab and click "Add / Remove Distributors". </w:t>
      </w:r>
    </w:p>
    <w:p w:rsidR="008B25F6" w:rsidRPr="00E30C03" w:rsidRDefault="00E30C03">
      <w:pPr>
        <w:pStyle w:val="ListContinue"/>
      </w:pPr>
      <w:r w:rsidRPr="00E54D7D">
        <w:rPr>
          <w:noProof/>
          <w:lang w:val="en-US" w:bidi="he-IL"/>
        </w:rPr>
        <w:drawing>
          <wp:inline distT="0" distB="0" distL="0" distR="0" wp14:anchorId="33D57AF1" wp14:editId="1FDA3BAE">
            <wp:extent cx="5943600" cy="1248199"/>
            <wp:effectExtent l="0" t="0" r="0" b="952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Remove button with an existing distributor.pn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943600" cy="1248199"/>
                    </a:xfrm>
                    <a:prstGeom prst="rect">
                      <a:avLst/>
                    </a:prstGeom>
                  </pic:spPr>
                </pic:pic>
              </a:graphicData>
            </a:graphic>
          </wp:inline>
        </w:drawing>
      </w:r>
    </w:p>
    <w:p w:rsidR="008B25F6" w:rsidRDefault="008B25F6">
      <w:pPr>
        <w:pStyle w:val="ListNumber"/>
      </w:pPr>
      <w:r w:rsidRPr="005873DD">
        <w:t xml:space="preserve">In the "Add / Remove Distributors" window, </w:t>
      </w:r>
      <w:r>
        <w:t xml:space="preserve">clear </w:t>
      </w:r>
      <w:r w:rsidRPr="00D01F48">
        <w:t xml:space="preserve">a distributor </w:t>
      </w:r>
      <w:r>
        <w:t>checkbox.</w:t>
      </w:r>
    </w:p>
    <w:p w:rsidR="008B25F6" w:rsidRDefault="008B25F6">
      <w:pPr>
        <w:pStyle w:val="ListContinue"/>
      </w:pPr>
      <w:r w:rsidRPr="00C307AA">
        <w:t>To clear all items in a column, click "None" at the top of the column.</w:t>
      </w:r>
    </w:p>
    <w:p w:rsidR="008B25F6" w:rsidRPr="00F9090E" w:rsidRDefault="00E30C03">
      <w:pPr>
        <w:pStyle w:val="ListContinue"/>
      </w:pPr>
      <w:r w:rsidRPr="00E54D7D">
        <w:rPr>
          <w:noProof/>
          <w:lang w:val="en-US" w:bidi="he-IL"/>
        </w:rPr>
        <w:lastRenderedPageBreak/>
        <w:drawing>
          <wp:inline distT="0" distB="0" distL="0" distR="0" wp14:anchorId="12304AAB" wp14:editId="61AD4E65">
            <wp:extent cx="5116993" cy="2258338"/>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Distributor Checkbox.pn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116993" cy="2258338"/>
                    </a:xfrm>
                    <a:prstGeom prst="rect">
                      <a:avLst/>
                    </a:prstGeom>
                  </pic:spPr>
                </pic:pic>
              </a:graphicData>
            </a:graphic>
          </wp:inline>
        </w:drawing>
      </w:r>
    </w:p>
    <w:p w:rsidR="008B25F6" w:rsidRDefault="008B25F6" w:rsidP="00E30C03">
      <w:pPr>
        <w:rPr>
          <w:rFonts w:ascii="Calibri" w:hAnsi="Calibri"/>
        </w:rPr>
      </w:pPr>
    </w:p>
    <w:p w:rsidR="008B25F6" w:rsidRDefault="008B25F6">
      <w:pPr>
        <w:pStyle w:val="ListNumber"/>
      </w:pPr>
      <w:r>
        <w:t xml:space="preserve">Click </w:t>
      </w:r>
      <w:r w:rsidRPr="009A0C98">
        <w:t>Apply</w:t>
      </w:r>
      <w:r>
        <w:t xml:space="preserve"> to save your changes and return to the Distribution</w:t>
      </w:r>
      <w:r w:rsidRPr="006225A8">
        <w:t xml:space="preserve"> tab</w:t>
      </w:r>
      <w:r>
        <w:t>.</w:t>
      </w:r>
    </w:p>
    <w:p w:rsidR="008B25F6" w:rsidRDefault="008B25F6">
      <w:pPr>
        <w:pStyle w:val="ListNumber"/>
      </w:pPr>
      <w:r>
        <w:t xml:space="preserve">Click </w:t>
      </w:r>
      <w:r w:rsidRPr="00E54D7D">
        <w:t>Save Changes</w:t>
      </w:r>
      <w:r w:rsidRPr="00AE0EED">
        <w:t xml:space="preserve"> to complete the process.</w:t>
      </w:r>
    </w:p>
    <w:p w:rsidR="00014F5C" w:rsidRDefault="00014F5C" w:rsidP="00E3369B">
      <w:pPr>
        <w:pStyle w:val="Heading3"/>
      </w:pPr>
      <w:bookmarkStart w:id="1299" w:name="_Toc313796680"/>
      <w:bookmarkStart w:id="1300" w:name="_Toc332632146"/>
      <w:bookmarkStart w:id="1301" w:name="_Toc306628635"/>
      <w:r>
        <w:t>Managin</w:t>
      </w:r>
      <w:r w:rsidR="00E81A51">
        <w:t xml:space="preserve">g </w:t>
      </w:r>
      <w:r>
        <w:t>Distributor</w:t>
      </w:r>
      <w:r w:rsidR="00E81A51">
        <w:t xml:space="preserve"> </w:t>
      </w:r>
      <w:r>
        <w:t>Details</w:t>
      </w:r>
      <w:bookmarkEnd w:id="1299"/>
      <w:bookmarkEnd w:id="1300"/>
    </w:p>
    <w:p w:rsidR="00014F5C" w:rsidRDefault="00014F5C" w:rsidP="009428D3">
      <w:pPr>
        <w:pStyle w:val="Procedure"/>
        <w:pPrChange w:id="1302" w:author="Debbie Zioni" w:date="2012-08-15T20:03:00Z">
          <w:pPr>
            <w:pStyle w:val="Procedure"/>
          </w:pPr>
        </w:pPrChange>
      </w:pPr>
      <w:r>
        <w:t>To manage an entry's distributor details</w:t>
      </w:r>
    </w:p>
    <w:p w:rsidR="00014F5C" w:rsidRPr="00B0268F" w:rsidRDefault="00014F5C" w:rsidP="00292207">
      <w:pPr>
        <w:pStyle w:val="ListNumber"/>
        <w:numPr>
          <w:ilvl w:val="0"/>
          <w:numId w:val="89"/>
        </w:numPr>
      </w:pPr>
      <w:r w:rsidRPr="00B0268F">
        <w:t>Click the distributor's name on the "Distribution" tab.  </w:t>
      </w:r>
    </w:p>
    <w:p w:rsidR="00014F5C" w:rsidRPr="00FD6AC6" w:rsidRDefault="00014F5C">
      <w:pPr>
        <w:pStyle w:val="ListContinue"/>
      </w:pPr>
      <w:r w:rsidRPr="00FD6AC6">
        <w:t>In the "Distribution Details" window, you can see the distributor's distribution details (status, remote ID and schedule), the entry's metadata details, the available thumbnails and the video flavors.</w:t>
      </w:r>
    </w:p>
    <w:p w:rsidR="00014F5C" w:rsidRDefault="00014F5C" w:rsidP="00B0724F">
      <w:pPr>
        <w:pStyle w:val="ListNumber"/>
      </w:pPr>
      <w:r>
        <w:t>In the "Distribution Details" section:</w:t>
      </w:r>
    </w:p>
    <w:p w:rsidR="00610810" w:rsidRPr="00DB179B" w:rsidRDefault="00014F5C" w:rsidP="00292207">
      <w:pPr>
        <w:pStyle w:val="ListNumber2"/>
        <w:numPr>
          <w:ilvl w:val="0"/>
          <w:numId w:val="123"/>
        </w:numPr>
      </w:pPr>
      <w:r w:rsidRPr="00DB179B">
        <w:t>To fix an error, click the error name to display an error description and follow the instructions.</w:t>
      </w:r>
    </w:p>
    <w:p w:rsidR="00014F5C" w:rsidRDefault="00014F5C" w:rsidP="00292207">
      <w:pPr>
        <w:pStyle w:val="ListNumber2"/>
        <w:numPr>
          <w:ilvl w:val="0"/>
          <w:numId w:val="123"/>
        </w:numPr>
      </w:pPr>
      <w:r>
        <w:t xml:space="preserve">To schedule when an entry is available at the distributor, set the start and end dates and times, and click "Save".  </w:t>
      </w:r>
    </w:p>
    <w:p w:rsidR="00014F5C" w:rsidRDefault="00014F5C" w:rsidP="00DB179B">
      <w:pPr>
        <w:pStyle w:val="ListContinue2"/>
      </w:pPr>
      <w:r>
        <w:t>You can set scheduling separately for each distribution so that the same content may have a different schedule depending on the distributor.</w:t>
      </w:r>
    </w:p>
    <w:p w:rsidR="00014F5C" w:rsidRPr="00FD6AC6" w:rsidRDefault="00014F5C" w:rsidP="00E3369B">
      <w:pPr>
        <w:pStyle w:val="ListNumber"/>
      </w:pPr>
      <w:r>
        <w:t xml:space="preserve">In the "Thumbnails" </w:t>
      </w:r>
      <w:r w:rsidRPr="00FD6AC6">
        <w:t>section</w:t>
      </w:r>
      <w:r>
        <w:t>,</w:t>
      </w:r>
      <w:r w:rsidRPr="00FD6AC6">
        <w:t xml:space="preserve"> Thumbnails are matched to the distribution point's required thumbnail size</w:t>
      </w:r>
      <w:r w:rsidRPr="008631B0">
        <w:rPr>
          <w:rFonts w:ascii="Georgia" w:hAnsi="Georgia"/>
          <w:color w:val="333333"/>
          <w:sz w:val="27"/>
          <w:szCs w:val="27"/>
        </w:rPr>
        <w:t xml:space="preserve">.  </w:t>
      </w:r>
      <w:r w:rsidRPr="00FD6AC6">
        <w:t>If you have multiple thumbnails of the same size, click "Swap" to manually select the one you want.</w:t>
      </w:r>
    </w:p>
    <w:p w:rsidR="00F57E57" w:rsidRDefault="00014F5C" w:rsidP="00E3369B">
      <w:pPr>
        <w:pStyle w:val="ListNumber"/>
      </w:pPr>
      <w:r>
        <w:t>In the "Video Flavors" section, to preview the entry in a specific flavor, click "Preview" and play the entry in the "Flavor Preview" window.</w:t>
      </w:r>
    </w:p>
    <w:p w:rsidR="00FE60DB" w:rsidRDefault="00FE60DB" w:rsidP="008F6BDF">
      <w:pPr>
        <w:pStyle w:val="Heading1"/>
      </w:pPr>
      <w:bookmarkStart w:id="1303" w:name="_Content_Syndication"/>
      <w:bookmarkStart w:id="1304" w:name="_The_Syndication_Tab"/>
      <w:bookmarkEnd w:id="1303"/>
      <w:bookmarkEnd w:id="1304"/>
      <w:r>
        <w:t>The Syndication Tab</w:t>
      </w:r>
    </w:p>
    <w:p w:rsidR="00FE60DB" w:rsidRDefault="00FE60DB" w:rsidP="00FE60DB">
      <w:r>
        <w:t xml:space="preserve">Details on how to syndicate your content to specific </w:t>
      </w:r>
      <w:r w:rsidRPr="00786418">
        <w:t>destination</w:t>
      </w:r>
      <w:r>
        <w:t xml:space="preserve">s are included here. </w:t>
      </w:r>
      <w:r w:rsidRPr="00786418">
        <w:t xml:space="preserve"> </w:t>
      </w:r>
    </w:p>
    <w:p w:rsidR="008B25F6" w:rsidRPr="005235BB" w:rsidRDefault="008B25F6" w:rsidP="008F6BDF">
      <w:pPr>
        <w:pStyle w:val="Heading2"/>
      </w:pPr>
      <w:bookmarkStart w:id="1305" w:name="_Toc332632147"/>
      <w:r w:rsidRPr="005235BB">
        <w:t>Content Syndication</w:t>
      </w:r>
      <w:bookmarkStart w:id="1306" w:name="Content_Syndication"/>
      <w:bookmarkEnd w:id="1301"/>
      <w:bookmarkEnd w:id="1305"/>
      <w:bookmarkEnd w:id="1306"/>
    </w:p>
    <w:p w:rsidR="00510DDF" w:rsidRPr="00E54D7D" w:rsidRDefault="000F79C7">
      <w:r w:rsidRPr="00FF2599">
        <w:t xml:space="preserve">Content syndication is a way of making your content available to multiple other sources. This creates a form of leverage that gives you the ability to create your content once while maximizing your exposure on </w:t>
      </w:r>
      <w:r w:rsidRPr="00FF2599">
        <w:lastRenderedPageBreak/>
        <w:t>the Internet by distributing your content in many places at the same time.</w:t>
      </w:r>
      <w:r w:rsidR="00E16B5A">
        <w:t xml:space="preserve"> </w:t>
      </w:r>
      <w:r w:rsidR="00510DDF" w:rsidRPr="00B32AE5">
        <w:t>Content</w:t>
      </w:r>
      <w:r w:rsidR="00510DDF" w:rsidRPr="009A0C98">
        <w:t xml:space="preserve"> syndication is a win-win</w:t>
      </w:r>
      <w:r w:rsidR="001D63E2">
        <w:t xml:space="preserve"> </w:t>
      </w:r>
      <w:r w:rsidR="00510DDF" w:rsidRPr="009A0C98">
        <w:t>for b</w:t>
      </w:r>
      <w:r w:rsidR="00510DDF" w:rsidRPr="00690035">
        <w:t>oth the publisher</w:t>
      </w:r>
      <w:r w:rsidR="00510DDF">
        <w:t xml:space="preserve"> </w:t>
      </w:r>
      <w:r w:rsidR="00510DDF" w:rsidRPr="009A0C98">
        <w:t>and the webmaster. As a result of this type of</w:t>
      </w:r>
      <w:r w:rsidR="00510DDF">
        <w:t xml:space="preserve"> distribution</w:t>
      </w:r>
      <w:r w:rsidR="00510DDF" w:rsidRPr="009A0C98">
        <w:t>, publishers receive increasingly more exposure for their content and webmasters receive new source for additional content.</w:t>
      </w:r>
    </w:p>
    <w:p w:rsidR="008B25F6" w:rsidRPr="00CF27A5" w:rsidRDefault="008B25F6" w:rsidP="00B84AA7">
      <w:r w:rsidRPr="002D29A4">
        <w:t>Kaltura allows you to create video feeds in multiple formats that are ready for submission to 3</w:t>
      </w:r>
      <w:r w:rsidRPr="002D29A4">
        <w:rPr>
          <w:vertAlign w:val="superscript"/>
        </w:rPr>
        <w:t>rd</w:t>
      </w:r>
      <w:r>
        <w:t xml:space="preserve"> party platforms such as Google, Yahoo!, iTunes and other video sharing sites and social networks.  Videos are distributed via playlist feeds (</w:t>
      </w:r>
      <w:r w:rsidR="00B84AA7">
        <w:t>such as MRSS</w:t>
      </w:r>
      <w:r>
        <w:t>) to the channels of your choice.</w:t>
      </w:r>
      <w:r w:rsidR="000F79C7">
        <w:t xml:space="preserve"> The content remains on the Kaltura host.</w:t>
      </w:r>
    </w:p>
    <w:p w:rsidR="008B25F6" w:rsidRDefault="008B25F6">
      <w:r>
        <w:t>RSS</w:t>
      </w:r>
      <w:r w:rsidRPr="009A0C98">
        <w:t xml:space="preserve"> syndicates your web content to other sites and builds inbound links, making RSS one of the most effective SEO strategies today.</w:t>
      </w:r>
      <w:r>
        <w:t xml:space="preserve"> </w:t>
      </w:r>
      <w:r w:rsidRPr="009A0C98">
        <w:t>Using RSS as part of your SEO strategy</w:t>
      </w:r>
      <w:r w:rsidR="00510DDF">
        <w:t xml:space="preserve"> is advantageous</w:t>
      </w:r>
      <w:r w:rsidRPr="009A0C98">
        <w:t>. If you need help with web content syndication</w:t>
      </w:r>
      <w:r w:rsidR="00510DDF">
        <w:t>,</w:t>
      </w:r>
      <w:r>
        <w:t xml:space="preserve"> contact </w:t>
      </w:r>
      <w:r w:rsidR="009D7AC9">
        <w:t>your account manager.</w:t>
      </w:r>
    </w:p>
    <w:p w:rsidR="003B69B7" w:rsidRDefault="002C2BE8" w:rsidP="002C2BE8">
      <w:r>
        <w:t>Syndicating to Google</w:t>
      </w:r>
      <w:r w:rsidR="003B69B7">
        <w:t xml:space="preserve"> in the KMC is used mainly </w:t>
      </w:r>
      <w:r>
        <w:t xml:space="preserve">to create </w:t>
      </w:r>
      <w:r w:rsidR="003B69B7">
        <w:t xml:space="preserve">video site maps </w:t>
      </w:r>
      <w:r>
        <w:t>to submit</w:t>
      </w:r>
      <w:r w:rsidR="003B69B7">
        <w:t xml:space="preserve"> into Google search engines for indexing.</w:t>
      </w:r>
    </w:p>
    <w:p w:rsidR="003B69B7" w:rsidRDefault="002C2BE8" w:rsidP="008608A9">
      <w:r>
        <w:t>iT</w:t>
      </w:r>
      <w:r w:rsidR="003B69B7">
        <w:t>unes syndication</w:t>
      </w:r>
      <w:r>
        <w:t xml:space="preserve"> in the KMC</w:t>
      </w:r>
      <w:r w:rsidR="003B69B7">
        <w:t xml:space="preserve"> is used to show content in </w:t>
      </w:r>
      <w:r w:rsidR="008608A9">
        <w:t xml:space="preserve">iTunes </w:t>
      </w:r>
      <w:r w:rsidR="003B69B7">
        <w:t xml:space="preserve">and </w:t>
      </w:r>
      <w:r w:rsidR="009C1079">
        <w:t>to create a feed for</w:t>
      </w:r>
      <w:r w:rsidR="008608A9" w:rsidRPr="008608A9">
        <w:t xml:space="preserve"> </w:t>
      </w:r>
      <w:r w:rsidR="008608A9">
        <w:t>iTunes</w:t>
      </w:r>
      <w:r w:rsidR="009C1079">
        <w:t>.</w:t>
      </w:r>
    </w:p>
    <w:p w:rsidR="00D0491F" w:rsidRDefault="00D0491F" w:rsidP="00E3369B">
      <w:pPr>
        <w:pStyle w:val="Heading2"/>
      </w:pPr>
      <w:bookmarkStart w:id="1307" w:name="_KMC_Publisher_"/>
      <w:bookmarkStart w:id="1308" w:name="_How_Does_Syndication"/>
      <w:bookmarkStart w:id="1309" w:name="_Toc313796681"/>
      <w:bookmarkStart w:id="1310" w:name="_Toc332632148"/>
      <w:bookmarkStart w:id="1311" w:name="_Toc306628636"/>
      <w:bookmarkEnd w:id="1307"/>
      <w:bookmarkEnd w:id="1308"/>
      <w:r>
        <w:t>H</w:t>
      </w:r>
      <w:r w:rsidRPr="003C62AA">
        <w:t xml:space="preserve">ow Does </w:t>
      </w:r>
      <w:r w:rsidRPr="00F57E57">
        <w:t>Syndication</w:t>
      </w:r>
      <w:r w:rsidRPr="003C62AA">
        <w:t xml:space="preserve"> Work?</w:t>
      </w:r>
      <w:bookmarkEnd w:id="1309"/>
      <w:bookmarkEnd w:id="1310"/>
    </w:p>
    <w:p w:rsidR="0083734C" w:rsidRDefault="0083734C" w:rsidP="0083734C">
      <w:pPr>
        <w:pStyle w:val="BodyText"/>
      </w:pPr>
      <w:r>
        <w:t>Kaltura provides syndication to the following out of the box formats:</w:t>
      </w:r>
    </w:p>
    <w:p w:rsidR="0083734C" w:rsidRDefault="009428D3" w:rsidP="0083734C">
      <w:pPr>
        <w:pStyle w:val="ListBullet"/>
      </w:pPr>
      <w:hyperlink w:anchor="_Syndicating_to_Google" w:history="1">
        <w:r w:rsidR="0083734C" w:rsidRPr="0083734C">
          <w:rPr>
            <w:rStyle w:val="Hyperlink"/>
            <w:rFonts w:cs="Arial"/>
          </w:rPr>
          <w:t>Google</w:t>
        </w:r>
      </w:hyperlink>
      <w:r w:rsidR="0083734C">
        <w:t xml:space="preserve"> </w:t>
      </w:r>
    </w:p>
    <w:p w:rsidR="0083734C" w:rsidRDefault="009428D3" w:rsidP="0083734C">
      <w:pPr>
        <w:pStyle w:val="ListBullet"/>
      </w:pPr>
      <w:hyperlink w:anchor="_KMC_Publisher__2" w:history="1">
        <w:r w:rsidR="0083734C" w:rsidRPr="0083734C">
          <w:rPr>
            <w:rStyle w:val="Hyperlink"/>
            <w:rFonts w:cs="Arial"/>
          </w:rPr>
          <w:t>Yahoo</w:t>
        </w:r>
      </w:hyperlink>
    </w:p>
    <w:p w:rsidR="0083734C" w:rsidRDefault="009428D3" w:rsidP="0083734C">
      <w:pPr>
        <w:pStyle w:val="ListBullet"/>
      </w:pPr>
      <w:hyperlink w:anchor="_Syndicating_to_iTunes" w:history="1">
        <w:r w:rsidR="0083734C" w:rsidRPr="00EC6BB6">
          <w:rPr>
            <w:rStyle w:val="Hyperlink"/>
            <w:rFonts w:cs="Arial"/>
          </w:rPr>
          <w:t>iTunes</w:t>
        </w:r>
      </w:hyperlink>
    </w:p>
    <w:p w:rsidR="0083734C" w:rsidRPr="0083734C" w:rsidRDefault="009428D3" w:rsidP="0083734C">
      <w:pPr>
        <w:pStyle w:val="ListBullet"/>
      </w:pPr>
      <w:hyperlink w:anchor="_Syndicating_to_TubeMogul" w:history="1">
        <w:r w:rsidR="0083734C" w:rsidRPr="00EC6BB6">
          <w:rPr>
            <w:rStyle w:val="Hyperlink"/>
            <w:rFonts w:cs="Arial"/>
          </w:rPr>
          <w:t xml:space="preserve">TubeMogul </w:t>
        </w:r>
      </w:hyperlink>
    </w:p>
    <w:p w:rsidR="00A132F9" w:rsidRDefault="00A132F9" w:rsidP="00A132F9">
      <w:pPr>
        <w:pStyle w:val="BodyText"/>
      </w:pPr>
      <w:r>
        <w:t xml:space="preserve">Partners and developers </w:t>
      </w:r>
      <w:r w:rsidR="00EC6BB6">
        <w:t>can also syndicate c</w:t>
      </w:r>
      <w:r>
        <w:t xml:space="preserve">ontent in Flexible Feed Format, or you can contact Professional Services to create a customize feed in XSLT or XML. See </w:t>
      </w:r>
      <w:hyperlink w:anchor="_Flexible_Feed_Format" w:history="1">
        <w:r w:rsidRPr="00A132F9">
          <w:rPr>
            <w:rStyle w:val="Hyperlink"/>
            <w:rFonts w:cs="Arial"/>
          </w:rPr>
          <w:t>Flexible Feed Format</w:t>
        </w:r>
      </w:hyperlink>
      <w:r>
        <w:t xml:space="preserve">. </w:t>
      </w:r>
    </w:p>
    <w:p w:rsidR="000324BF" w:rsidRPr="000324BF" w:rsidRDefault="000324BF" w:rsidP="000324BF">
      <w:pPr>
        <w:pStyle w:val="BodyText"/>
      </w:pPr>
      <w:r>
        <w:t>Kaltura’s MRSS Feeds and Syndication services allow publishers to syndicate and track their videos on a wide range of video sharing sites and social networks via playlist feeds managed through the Kaltura Management Console.  Publishers can then track their videos and tweak their programs and campaigns based on the results.</w:t>
      </w:r>
    </w:p>
    <w:p w:rsidR="00E675C5" w:rsidRDefault="000324BF" w:rsidP="00B37164">
      <w:r>
        <w:t>Publishers can set up MRSS feeds into major video search engines including Google, Yahoo! and iTunes</w:t>
      </w:r>
      <w:r w:rsidRPr="00AB631E">
        <w:rPr>
          <w:noProof/>
          <w:lang w:val="en-US" w:bidi="he-IL"/>
        </w:rPr>
        <w:t xml:space="preserve"> </w:t>
      </w:r>
      <w:r>
        <w:t>from within the KMC. You can create a feed based on all</w:t>
      </w:r>
      <w:r w:rsidR="00A55F2C">
        <w:t xml:space="preserve"> </w:t>
      </w:r>
      <w:r w:rsidR="007702A4">
        <w:t>of the</w:t>
      </w:r>
      <w:r>
        <w:t xml:space="preserve"> content in your KMC account, or a subset of the content that is determined by a specific playlist see</w:t>
      </w:r>
      <w:r w:rsidR="00B37164">
        <w:t xml:space="preserve"> the </w:t>
      </w:r>
      <w:hyperlink w:anchor="_Playlists_Tab" w:history="1">
        <w:r w:rsidR="00B37164" w:rsidRPr="00B37164">
          <w:rPr>
            <w:rStyle w:val="Hyperlink"/>
            <w:rFonts w:cs="Arial"/>
          </w:rPr>
          <w:t>Playlists Tab</w:t>
        </w:r>
      </w:hyperlink>
      <w:r w:rsidR="00B37164">
        <w:t xml:space="preserve">. </w:t>
      </w:r>
      <w:r w:rsidR="00A55F2C">
        <w:t>Y</w:t>
      </w:r>
      <w:r>
        <w:t>ou can then add</w:t>
      </w:r>
      <w:r w:rsidR="00A55F2C">
        <w:t xml:space="preserve"> the selected content</w:t>
      </w:r>
      <w:r>
        <w:t xml:space="preserve"> to a feed by selecting its destination site.</w:t>
      </w:r>
      <w:r w:rsidR="00DB0FB1">
        <w:t xml:space="preserve"> </w:t>
      </w:r>
      <w:r w:rsidR="00E675C5">
        <w:t>The content of a pl</w:t>
      </w:r>
      <w:r w:rsidR="00CE1A3F">
        <w:t>a</w:t>
      </w:r>
      <w:r w:rsidR="00E675C5">
        <w:t xml:space="preserve">ylist can change, </w:t>
      </w:r>
      <w:r w:rsidR="00DB0FB1">
        <w:t xml:space="preserve">for example a rule-based </w:t>
      </w:r>
      <w:r w:rsidR="00E675C5">
        <w:t xml:space="preserve">playlist </w:t>
      </w:r>
      <w:r w:rsidR="00DB0FB1">
        <w:t xml:space="preserve">can be modified by </w:t>
      </w:r>
      <w:r w:rsidR="00E675C5">
        <w:t>changing a rule</w:t>
      </w:r>
      <w:r w:rsidR="00A55F2C">
        <w:t>,</w:t>
      </w:r>
      <w:r>
        <w:t xml:space="preserve"> or</w:t>
      </w:r>
      <w:r w:rsidR="00DB0FB1">
        <w:t xml:space="preserve"> a manually created playlist may be modified by </w:t>
      </w:r>
      <w:r w:rsidR="00CE1A3F">
        <w:t>ma</w:t>
      </w:r>
      <w:r w:rsidR="00E675C5">
        <w:t>nually adding con</w:t>
      </w:r>
      <w:r w:rsidR="00CE1A3F">
        <w:t>tent to the pl</w:t>
      </w:r>
      <w:r w:rsidR="00DB0FB1">
        <w:t>aylis</w:t>
      </w:r>
      <w:r>
        <w:t>t. T</w:t>
      </w:r>
      <w:r w:rsidR="00DB0FB1">
        <w:t>he</w:t>
      </w:r>
      <w:r>
        <w:t xml:space="preserve"> </w:t>
      </w:r>
      <w:r w:rsidR="00E675C5">
        <w:t xml:space="preserve">feed will </w:t>
      </w:r>
      <w:r>
        <w:t xml:space="preserve">automatically </w:t>
      </w:r>
      <w:r w:rsidR="00E675C5">
        <w:t>change</w:t>
      </w:r>
      <w:r w:rsidR="00DB0FB1">
        <w:t xml:space="preserve"> according to the modifications</w:t>
      </w:r>
      <w:r>
        <w:t>.</w:t>
      </w:r>
      <w:r w:rsidR="00E675C5">
        <w:t xml:space="preserve"> </w:t>
      </w:r>
      <w:r w:rsidR="00DB0FB1">
        <w:t>F</w:t>
      </w:r>
      <w:r w:rsidR="00E675C5">
        <w:t>eeds are cached in the Kaltura server for 24 hours.</w:t>
      </w:r>
      <w:r w:rsidR="00DB0FB1">
        <w:t xml:space="preserve"> </w:t>
      </w:r>
      <w:r w:rsidR="00E675C5">
        <w:t>The feed refresh is automatic</w:t>
      </w:r>
      <w:r>
        <w:t>, and the changes are</w:t>
      </w:r>
      <w:r w:rsidR="00E675C5">
        <w:t xml:space="preserve"> available after that time.</w:t>
      </w:r>
    </w:p>
    <w:p w:rsidR="000324BF" w:rsidRDefault="000324BF" w:rsidP="000324BF">
      <w:r>
        <w:t xml:space="preserve">You can shorten the caching time by limiting the </w:t>
      </w:r>
      <w:r w:rsidR="00305B43">
        <w:t>feed size.</w:t>
      </w:r>
    </w:p>
    <w:p w:rsidR="00305B43" w:rsidRDefault="00305B43" w:rsidP="009428D3">
      <w:pPr>
        <w:pStyle w:val="Procedure"/>
        <w:pPrChange w:id="1312" w:author="Debbie Zioni" w:date="2012-08-15T20:03:00Z">
          <w:pPr>
            <w:pStyle w:val="Procedure"/>
          </w:pPr>
        </w:pPrChange>
      </w:pPr>
      <w:r>
        <w:t>To shorten the caching time for a syndication feed</w:t>
      </w:r>
    </w:p>
    <w:p w:rsidR="00CE1A3F" w:rsidRDefault="00305B43" w:rsidP="00305B43">
      <w:pPr>
        <w:pStyle w:val="ListBullet"/>
      </w:pPr>
      <w:r>
        <w:t>M</w:t>
      </w:r>
      <w:r w:rsidR="00DB0FB1">
        <w:t xml:space="preserve">anually add the </w:t>
      </w:r>
      <w:r w:rsidR="00CE1A3F">
        <w:t>parameter</w:t>
      </w:r>
      <w:r w:rsidR="00DB0FB1">
        <w:t xml:space="preserve"> (</w:t>
      </w:r>
      <w:r w:rsidR="00DB0FB1" w:rsidRPr="00DB0FB1">
        <w:rPr>
          <w:rStyle w:val="Monospace"/>
        </w:rPr>
        <w:t>&amp;limit=50</w:t>
      </w:r>
      <w:r w:rsidR="00DB0FB1">
        <w:t>)</w:t>
      </w:r>
      <w:r>
        <w:t xml:space="preserve"> to the feed URL. </w:t>
      </w:r>
    </w:p>
    <w:p w:rsidR="000F79C7" w:rsidRPr="00BE63F1" w:rsidRDefault="00305B43">
      <w:pPr>
        <w:pStyle w:val="ListContinue"/>
      </w:pPr>
      <w:r>
        <w:t>Adding this parameter will l</w:t>
      </w:r>
      <w:r w:rsidR="00CE1A3F">
        <w:t>imit the feed</w:t>
      </w:r>
      <w:r w:rsidR="000324BF">
        <w:t xml:space="preserve"> </w:t>
      </w:r>
      <w:r w:rsidR="00CE1A3F">
        <w:t xml:space="preserve">size </w:t>
      </w:r>
      <w:r w:rsidR="003B69B7">
        <w:t xml:space="preserve">to </w:t>
      </w:r>
      <w:r>
        <w:t>up to 50 items and w</w:t>
      </w:r>
      <w:r w:rsidR="00CE1A3F">
        <w:t>ill reduce the caching time to 30 minutes</w:t>
      </w:r>
    </w:p>
    <w:p w:rsidR="003B69B7" w:rsidRPr="00F72216" w:rsidRDefault="003B69B7" w:rsidP="00E3369B">
      <w:pPr>
        <w:pStyle w:val="Heading3"/>
      </w:pPr>
      <w:bookmarkStart w:id="1313" w:name="_Toc313796682"/>
      <w:bookmarkStart w:id="1314" w:name="_Toc332632149"/>
      <w:r w:rsidRPr="00F72216">
        <w:t>Syndicating to</w:t>
      </w:r>
      <w:r>
        <w:t xml:space="preserve"> a Standard MRSS Feed (Yahoo)</w:t>
      </w:r>
      <w:bookmarkEnd w:id="1313"/>
      <w:bookmarkEnd w:id="1314"/>
    </w:p>
    <w:p w:rsidR="003B69B7" w:rsidRPr="00161F3A" w:rsidRDefault="003B69B7" w:rsidP="00BE63F1">
      <w:r>
        <w:t>Yahoo is the standard MRSS feed type which can be used by any MRSS reader for various use cases. Yahoo</w:t>
      </w:r>
      <w:r w:rsidR="00D42CFC">
        <w:t xml:space="preserve"> also</w:t>
      </w:r>
      <w:r>
        <w:t xml:space="preserve"> uses the standard MRSS feed to submit site maps. For example, if you create a</w:t>
      </w:r>
      <w:r w:rsidR="00D42CFC">
        <w:t>n</w:t>
      </w:r>
      <w:r>
        <w:t xml:space="preserve"> MRSS, you </w:t>
      </w:r>
      <w:r>
        <w:lastRenderedPageBreak/>
        <w:t>can place the link in your site and allow end users to subscribe to the feed, or use the feed for</w:t>
      </w:r>
      <w:r w:rsidR="00D42CFC">
        <w:t xml:space="preserve"> your own</w:t>
      </w:r>
      <w:r w:rsidR="00E87CD6">
        <w:t xml:space="preserve"> integration.</w:t>
      </w:r>
      <w:r w:rsidR="00BE63F1">
        <w:t xml:space="preserve"> You </w:t>
      </w:r>
      <w:r w:rsidR="00E87CD6">
        <w:t>can</w:t>
      </w:r>
      <w:r>
        <w:t xml:space="preserve"> create your o</w:t>
      </w:r>
      <w:r w:rsidR="00D42CFC">
        <w:t>wn video galleries that refresh</w:t>
      </w:r>
      <w:r>
        <w:t xml:space="preserve"> when you update</w:t>
      </w:r>
      <w:r w:rsidR="00E87CD6">
        <w:t xml:space="preserve"> the feed</w:t>
      </w:r>
      <w:r w:rsidR="00BE63F1">
        <w:t>, as well as</w:t>
      </w:r>
      <w:r w:rsidR="00E87CD6">
        <w:t xml:space="preserve"> integrate the feed to your site</w:t>
      </w:r>
      <w:r w:rsidR="0083734C">
        <w:t>,</w:t>
      </w:r>
      <w:r w:rsidR="00E87CD6">
        <w:t xml:space="preserve"> and extract</w:t>
      </w:r>
      <w:r>
        <w:t xml:space="preserve"> data from the feed </w:t>
      </w:r>
      <w:r w:rsidR="00E87CD6">
        <w:t>to display</w:t>
      </w:r>
      <w:r>
        <w:t xml:space="preserve"> the content, depending on fields you define.  </w:t>
      </w:r>
      <w:r w:rsidR="00E87CD6">
        <w:t>There are many clients (</w:t>
      </w:r>
      <w:r>
        <w:t>for example all browsers), and desktop applications, and site integra</w:t>
      </w:r>
      <w:r w:rsidR="00541C2F">
        <w:t>tions that know how to read</w:t>
      </w:r>
      <w:r>
        <w:t xml:space="preserve"> MRSS feeds. </w:t>
      </w:r>
    </w:p>
    <w:p w:rsidR="00161F3A" w:rsidRDefault="00161F3A" w:rsidP="00E3369B">
      <w:pPr>
        <w:pStyle w:val="Heading3"/>
      </w:pPr>
      <w:bookmarkStart w:id="1315" w:name="_Toc313796683"/>
      <w:bookmarkStart w:id="1316" w:name="_Toc332632150"/>
      <w:r>
        <w:t>Search Engine Optimization (SEO)</w:t>
      </w:r>
      <w:bookmarkEnd w:id="1315"/>
      <w:bookmarkEnd w:id="1316"/>
    </w:p>
    <w:p w:rsidR="00161F3A" w:rsidRPr="00AD73F2" w:rsidRDefault="00161F3A">
      <w:r>
        <w:t>Submitting</w:t>
      </w:r>
      <w:r w:rsidRPr="00515FAF">
        <w:t xml:space="preserve"> feed</w:t>
      </w:r>
      <w:r>
        <w:t>s to major search engines</w:t>
      </w:r>
      <w:r w:rsidRPr="00515FAF">
        <w:t xml:space="preserve"> helps to increase your</w:t>
      </w:r>
      <w:r>
        <w:t xml:space="preserve"> content’s</w:t>
      </w:r>
      <w:r w:rsidRPr="00515FAF">
        <w:t xml:space="preserve"> SEO, and ultimately direct more traffic to your website. </w:t>
      </w:r>
      <w:r w:rsidRPr="00E54D7D">
        <w:t xml:space="preserve">See </w:t>
      </w:r>
      <w:hyperlink r:id="rId241" w:history="1">
        <w:r w:rsidR="00E40CC6" w:rsidRPr="00E40CC6">
          <w:rPr>
            <w:rStyle w:val="Hyperlink"/>
            <w:rFonts w:cs="Arial"/>
          </w:rPr>
          <w:t>Maximizing Video SEO With Kaltura</w:t>
        </w:r>
      </w:hyperlink>
      <w:r w:rsidR="00E40CC6">
        <w:t>.</w:t>
      </w:r>
    </w:p>
    <w:p w:rsidR="00D0491F" w:rsidRDefault="00D0491F" w:rsidP="00E3369B">
      <w:pPr>
        <w:pStyle w:val="Heading3"/>
      </w:pPr>
      <w:bookmarkStart w:id="1317" w:name="_Toc313796684"/>
      <w:bookmarkStart w:id="1318" w:name="_Toc332632151"/>
      <w:r>
        <w:t>Key benefits</w:t>
      </w:r>
      <w:bookmarkEnd w:id="1317"/>
      <w:bookmarkEnd w:id="1318"/>
    </w:p>
    <w:p w:rsidR="00D0491F" w:rsidRPr="003C62AA" w:rsidRDefault="00D0491F" w:rsidP="00161F3A">
      <w:pPr>
        <w:pStyle w:val="ListBullet"/>
      </w:pPr>
      <w:r w:rsidRPr="003C62AA">
        <w:t xml:space="preserve">Setting up a new feed is simple and quick - easily set-up multiple playlists in the KMC to be distributed, videos within each playlist are automatically distributed to the relevant channels on the video sharing </w:t>
      </w:r>
      <w:r w:rsidRPr="005127A9">
        <w:rPr>
          <w:rStyle w:val="BodyTextChar"/>
        </w:rPr>
        <w:t>sites.</w:t>
      </w:r>
    </w:p>
    <w:p w:rsidR="004C435E" w:rsidRPr="008F01DA" w:rsidRDefault="00D0491F" w:rsidP="00927D1E">
      <w:pPr>
        <w:pStyle w:val="ListBullet"/>
      </w:pPr>
      <w:r w:rsidRPr="003C62AA">
        <w:t xml:space="preserve">Automatic updates – after a one-time set-up, any additional videos that are added to the selected playlist will automatically be syndicated accordingly based on the feed’s </w:t>
      </w:r>
      <w:r>
        <w:t>specific configuration. There is no</w:t>
      </w:r>
      <w:r w:rsidRPr="003C62AA">
        <w:t xml:space="preserve"> need for manual updates to the feed.</w:t>
      </w:r>
      <w:bookmarkStart w:id="1319" w:name="_Setting_Up_Syndication"/>
      <w:bookmarkStart w:id="1320" w:name="_Toc313796685"/>
      <w:bookmarkEnd w:id="1319"/>
    </w:p>
    <w:p w:rsidR="008B25F6" w:rsidRDefault="00161F3A" w:rsidP="00E3369B">
      <w:pPr>
        <w:pStyle w:val="Heading2"/>
        <w:rPr>
          <w:shd w:val="clear" w:color="auto" w:fill="FFFFFF"/>
        </w:rPr>
      </w:pPr>
      <w:bookmarkStart w:id="1321" w:name="_Setting_Up_Syndication_1"/>
      <w:bookmarkStart w:id="1322" w:name="_Toc332632152"/>
      <w:bookmarkEnd w:id="1321"/>
      <w:r>
        <w:rPr>
          <w:shd w:val="clear" w:color="auto" w:fill="FFFFFF"/>
        </w:rPr>
        <w:t>Setting</w:t>
      </w:r>
      <w:r w:rsidR="005A3BF2">
        <w:rPr>
          <w:shd w:val="clear" w:color="auto" w:fill="FFFFFF"/>
        </w:rPr>
        <w:t xml:space="preserve"> Up</w:t>
      </w:r>
      <w:r>
        <w:rPr>
          <w:shd w:val="clear" w:color="auto" w:fill="FFFFFF"/>
        </w:rPr>
        <w:t xml:space="preserve"> Syndication</w:t>
      </w:r>
      <w:bookmarkEnd w:id="1320"/>
      <w:bookmarkEnd w:id="1322"/>
      <w:r>
        <w:rPr>
          <w:shd w:val="clear" w:color="auto" w:fill="FFFFFF"/>
        </w:rPr>
        <w:t xml:space="preserve"> </w:t>
      </w:r>
      <w:bookmarkEnd w:id="1311"/>
    </w:p>
    <w:p w:rsidR="008B25F6" w:rsidRPr="005A3BF2" w:rsidRDefault="008B25F6" w:rsidP="009428D3">
      <w:pPr>
        <w:pStyle w:val="Procedure"/>
        <w:pPrChange w:id="1323" w:author="Debbie Zioni" w:date="2012-08-15T20:03:00Z">
          <w:pPr>
            <w:pStyle w:val="Procedure"/>
          </w:pPr>
        </w:pPrChange>
      </w:pPr>
      <w:r w:rsidRPr="005A3BF2">
        <w:t>To configure syndicatio</w:t>
      </w:r>
      <w:r w:rsidRPr="005A3BF2">
        <w:rPr>
          <w:rStyle w:val="ProcedureChar"/>
          <w:b/>
        </w:rPr>
        <w:t>n</w:t>
      </w:r>
      <w:r w:rsidRPr="005A3BF2">
        <w:t xml:space="preserve"> settings</w:t>
      </w:r>
    </w:p>
    <w:p w:rsidR="008B25F6" w:rsidRDefault="008B25F6" w:rsidP="00292207">
      <w:pPr>
        <w:pStyle w:val="ListNumber"/>
        <w:numPr>
          <w:ilvl w:val="0"/>
          <w:numId w:val="44"/>
        </w:numPr>
      </w:pPr>
      <w:r w:rsidRPr="005235BB">
        <w:t xml:space="preserve">Go to the </w:t>
      </w:r>
      <w:r w:rsidRPr="005C7B20">
        <w:t>Content</w:t>
      </w:r>
      <w:r w:rsidRPr="005235BB">
        <w:t xml:space="preserve"> tab</w:t>
      </w:r>
      <w:r>
        <w:t xml:space="preserve"> and select the </w:t>
      </w:r>
      <w:r w:rsidRPr="00014F5C">
        <w:t>Syndicate</w:t>
      </w:r>
      <w:r w:rsidRPr="005235BB">
        <w:t xml:space="preserve"> </w:t>
      </w:r>
      <w:r w:rsidR="003550FF">
        <w:t>tab</w:t>
      </w:r>
      <w:r>
        <w:t xml:space="preserve">. </w:t>
      </w:r>
    </w:p>
    <w:p w:rsidR="002D73A7" w:rsidRDefault="002D73A7" w:rsidP="00E3369B">
      <w:pPr>
        <w:pStyle w:val="ListContinue"/>
      </w:pPr>
      <w:r w:rsidRPr="00E3369B">
        <w:rPr>
          <w:noProof/>
          <w:lang w:val="en-US" w:bidi="he-IL"/>
        </w:rPr>
        <w:drawing>
          <wp:inline distT="0" distB="0" distL="0" distR="0" wp14:anchorId="6EA248FE" wp14:editId="62D71F86">
            <wp:extent cx="5943600" cy="2453005"/>
            <wp:effectExtent l="0" t="0" r="0" b="444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syndication_tab.png"/>
                    <pic:cNvPicPr/>
                  </pic:nvPicPr>
                  <pic:blipFill>
                    <a:blip r:embed="rId242">
                      <a:extLst>
                        <a:ext uri="{28A0092B-C50C-407E-A947-70E740481C1C}">
                          <a14:useLocalDpi xmlns:a14="http://schemas.microsoft.com/office/drawing/2010/main" val="0"/>
                        </a:ext>
                      </a:extLst>
                    </a:blip>
                    <a:stretch>
                      <a:fillRect/>
                    </a:stretch>
                  </pic:blipFill>
                  <pic:spPr>
                    <a:xfrm>
                      <a:off x="0" y="0"/>
                      <a:ext cx="5943600" cy="2453005"/>
                    </a:xfrm>
                    <a:prstGeom prst="rect">
                      <a:avLst/>
                    </a:prstGeom>
                  </pic:spPr>
                </pic:pic>
              </a:graphicData>
            </a:graphic>
          </wp:inline>
        </w:drawing>
      </w:r>
    </w:p>
    <w:p w:rsidR="008B25F6" w:rsidRPr="005235BB" w:rsidRDefault="008B25F6" w:rsidP="00123DCF">
      <w:pPr>
        <w:pStyle w:val="ListNumber"/>
      </w:pPr>
      <w:r>
        <w:t xml:space="preserve">Click </w:t>
      </w:r>
      <w:r w:rsidRPr="005C7B20">
        <w:t>Create New Feed</w:t>
      </w:r>
      <w:r w:rsidRPr="005235BB">
        <w:t>.</w:t>
      </w:r>
    </w:p>
    <w:p w:rsidR="008B25F6" w:rsidRDefault="008B25F6" w:rsidP="00123DCF">
      <w:pPr>
        <w:pStyle w:val="ListNumber"/>
      </w:pPr>
      <w:r w:rsidRPr="005235BB">
        <w:t xml:space="preserve">Enter the </w:t>
      </w:r>
      <w:r w:rsidRPr="00C51B99">
        <w:t>Feed Name</w:t>
      </w:r>
      <w:r w:rsidRPr="005235BB">
        <w:t xml:space="preserve"> (required)</w:t>
      </w:r>
      <w:r>
        <w:t>.</w:t>
      </w:r>
    </w:p>
    <w:p w:rsidR="008B25F6" w:rsidRDefault="008B25F6" w:rsidP="00123DCF">
      <w:pPr>
        <w:pStyle w:val="ListNumber"/>
      </w:pPr>
      <w:r>
        <w:t>S</w:t>
      </w:r>
      <w:r w:rsidRPr="005235BB">
        <w:t xml:space="preserve">elect </w:t>
      </w:r>
      <w:r>
        <w:t>the content to syndicate.</w:t>
      </w:r>
    </w:p>
    <w:p w:rsidR="008B25F6" w:rsidRDefault="008B25F6" w:rsidP="0050202E">
      <w:pPr>
        <w:pStyle w:val="ListBullet2"/>
      </w:pPr>
      <w:r w:rsidRPr="009A0C98">
        <w:t>All Content</w:t>
      </w:r>
      <w:r>
        <w:t xml:space="preserve"> – syndicates all entries. </w:t>
      </w:r>
    </w:p>
    <w:p w:rsidR="00161F3A" w:rsidRDefault="008B25F6" w:rsidP="0050202E">
      <w:pPr>
        <w:pStyle w:val="ListBullet2"/>
      </w:pPr>
      <w:r w:rsidRPr="009A0C98">
        <w:t>Only content from this playlist</w:t>
      </w:r>
      <w:r>
        <w:t xml:space="preserve"> </w:t>
      </w:r>
      <w:r w:rsidR="00123DCF">
        <w:t>– syndicates</w:t>
      </w:r>
      <w:r>
        <w:t xml:space="preserve"> content from the playlist you select. </w:t>
      </w:r>
    </w:p>
    <w:p w:rsidR="008B25F6" w:rsidRDefault="008B25F6">
      <w:pPr>
        <w:pStyle w:val="ListNumber"/>
      </w:pPr>
      <w:r>
        <w:t xml:space="preserve">Select the </w:t>
      </w:r>
      <w:r w:rsidRPr="009A0C98">
        <w:t>Feed Type</w:t>
      </w:r>
      <w:r>
        <w:t>.</w:t>
      </w:r>
    </w:p>
    <w:p w:rsidR="008B25F6" w:rsidRPr="009A0C98" w:rsidRDefault="00161F3A">
      <w:pPr>
        <w:pStyle w:val="ListContinue"/>
      </w:pPr>
      <w:r>
        <w:rPr>
          <w:noProof/>
          <w:lang w:val="en-US" w:bidi="he-IL"/>
        </w:rPr>
        <w:lastRenderedPageBreak/>
        <w:drawing>
          <wp:inline distT="0" distB="0" distL="0" distR="0" wp14:anchorId="71E13D0E" wp14:editId="68F03912">
            <wp:extent cx="5904762" cy="5428572"/>
            <wp:effectExtent l="0" t="0" r="127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d_types.png"/>
                    <pic:cNvPicPr/>
                  </pic:nvPicPr>
                  <pic:blipFill>
                    <a:blip r:embed="rId243">
                      <a:extLst>
                        <a:ext uri="{28A0092B-C50C-407E-A947-70E740481C1C}">
                          <a14:useLocalDpi xmlns:a14="http://schemas.microsoft.com/office/drawing/2010/main" val="0"/>
                        </a:ext>
                      </a:extLst>
                    </a:blip>
                    <a:stretch>
                      <a:fillRect/>
                    </a:stretch>
                  </pic:blipFill>
                  <pic:spPr>
                    <a:xfrm>
                      <a:off x="0" y="0"/>
                      <a:ext cx="5904762" cy="5428572"/>
                    </a:xfrm>
                    <a:prstGeom prst="rect">
                      <a:avLst/>
                    </a:prstGeom>
                  </pic:spPr>
                </pic:pic>
              </a:graphicData>
            </a:graphic>
          </wp:inline>
        </w:drawing>
      </w:r>
    </w:p>
    <w:p w:rsidR="008B25F6" w:rsidRPr="00786418" w:rsidRDefault="008B25F6" w:rsidP="00E3369B">
      <w:pPr>
        <w:pStyle w:val="Heading3"/>
        <w:rPr>
          <w:shd w:val="clear" w:color="auto" w:fill="FFFFFF"/>
        </w:rPr>
      </w:pPr>
      <w:bookmarkStart w:id="1324" w:name="_Toc302932167"/>
      <w:bookmarkStart w:id="1325" w:name="_Toc302930724"/>
      <w:bookmarkStart w:id="1326" w:name="_Toc302930408"/>
      <w:bookmarkStart w:id="1327" w:name="_Toc302914999"/>
      <w:bookmarkStart w:id="1328" w:name="_Toc302660600"/>
      <w:bookmarkStart w:id="1329" w:name="_Toc302310822"/>
      <w:bookmarkStart w:id="1330" w:name="_Toc302305037"/>
      <w:bookmarkStart w:id="1331" w:name="_Toc302304878"/>
      <w:bookmarkStart w:id="1332" w:name="_Syndicating_to_Google"/>
      <w:bookmarkStart w:id="1333" w:name="_Toc302304718"/>
      <w:bookmarkStart w:id="1334" w:name="_Toc306628637"/>
      <w:bookmarkStart w:id="1335" w:name="_Toc313796686"/>
      <w:bookmarkStart w:id="1336" w:name="_Toc332632153"/>
      <w:bookmarkEnd w:id="1324"/>
      <w:bookmarkEnd w:id="1325"/>
      <w:bookmarkEnd w:id="1326"/>
      <w:bookmarkEnd w:id="1327"/>
      <w:bookmarkEnd w:id="1328"/>
      <w:bookmarkEnd w:id="1329"/>
      <w:bookmarkEnd w:id="1330"/>
      <w:bookmarkEnd w:id="1331"/>
      <w:bookmarkEnd w:id="1332"/>
      <w:r>
        <w:rPr>
          <w:shd w:val="clear" w:color="auto" w:fill="FFFFFF"/>
        </w:rPr>
        <w:t xml:space="preserve">Syndicating to </w:t>
      </w:r>
      <w:r w:rsidRPr="00786418">
        <w:rPr>
          <w:shd w:val="clear" w:color="auto" w:fill="FFFFFF"/>
        </w:rPr>
        <w:t>Google</w:t>
      </w:r>
      <w:bookmarkEnd w:id="1333"/>
      <w:bookmarkEnd w:id="1334"/>
      <w:bookmarkEnd w:id="1335"/>
      <w:bookmarkEnd w:id="1336"/>
    </w:p>
    <w:p w:rsidR="008B25F6" w:rsidRDefault="008B25F6">
      <w:r>
        <w:t xml:space="preserve">You can submit </w:t>
      </w:r>
      <w:r w:rsidRPr="00786418">
        <w:t>your videos to the Google search engine</w:t>
      </w:r>
      <w:r>
        <w:t xml:space="preserve"> which will ultimately direct</w:t>
      </w:r>
      <w:r w:rsidRPr="00786418">
        <w:t xml:space="preserve"> more traffic from Google to your website.</w:t>
      </w:r>
      <w:r>
        <w:t xml:space="preserve"> </w:t>
      </w:r>
      <w:r w:rsidRPr="00786418">
        <w:t>Submission of video feeds to Google is free of charge, yet requires some technical knowledge. It is recommended that your website's webmaster be available for assistance.</w:t>
      </w:r>
      <w:r w:rsidR="00777ED5">
        <w:t xml:space="preserve"> Google syndication is used mainly for submitting your site map and being certain that your media is indexed by Google.</w:t>
      </w:r>
    </w:p>
    <w:p w:rsidR="008B25F6" w:rsidRDefault="008B25F6">
      <w:r>
        <w:t>The workflow for setting up Google syndication is divided into two tasks:</w:t>
      </w:r>
    </w:p>
    <w:p w:rsidR="008B25F6" w:rsidRDefault="008B25F6" w:rsidP="008B25F6">
      <w:pPr>
        <w:pStyle w:val="ListBullet"/>
      </w:pPr>
      <w:r>
        <w:t>Google Webmaster tasks</w:t>
      </w:r>
    </w:p>
    <w:p w:rsidR="008B25F6" w:rsidRDefault="008B25F6" w:rsidP="008B25F6">
      <w:pPr>
        <w:pStyle w:val="ListBullet"/>
      </w:pPr>
      <w:r>
        <w:t>KMC Publisher tasks</w:t>
      </w:r>
    </w:p>
    <w:p w:rsidR="008B25F6" w:rsidRPr="00786418" w:rsidRDefault="008B25F6" w:rsidP="00E3369B">
      <w:pPr>
        <w:pStyle w:val="Heading3"/>
        <w:rPr>
          <w:shd w:val="clear" w:color="auto" w:fill="FFFFFF"/>
        </w:rPr>
      </w:pPr>
      <w:bookmarkStart w:id="1337" w:name="_Toc306628638"/>
      <w:bookmarkStart w:id="1338" w:name="_Toc313796687"/>
      <w:bookmarkStart w:id="1339" w:name="_Toc332632154"/>
      <w:r>
        <w:rPr>
          <w:shd w:val="clear" w:color="auto" w:fill="FFFFFF"/>
        </w:rPr>
        <w:t xml:space="preserve">Google </w:t>
      </w:r>
      <w:r w:rsidRPr="005127A9">
        <w:t>Webmaster</w:t>
      </w:r>
      <w:r>
        <w:rPr>
          <w:shd w:val="clear" w:color="auto" w:fill="FFFFFF"/>
        </w:rPr>
        <w:t xml:space="preserve"> </w:t>
      </w:r>
      <w:r w:rsidR="00161F3A">
        <w:rPr>
          <w:shd w:val="clear" w:color="auto" w:fill="FFFFFF"/>
        </w:rPr>
        <w:t>T</w:t>
      </w:r>
      <w:r>
        <w:rPr>
          <w:shd w:val="clear" w:color="auto" w:fill="FFFFFF"/>
        </w:rPr>
        <w:t>asks</w:t>
      </w:r>
      <w:bookmarkEnd w:id="1337"/>
      <w:bookmarkEnd w:id="1338"/>
      <w:bookmarkEnd w:id="1339"/>
    </w:p>
    <w:p w:rsidR="008B25F6" w:rsidRPr="0045624E" w:rsidRDefault="008B25F6" w:rsidP="009428D3">
      <w:pPr>
        <w:pStyle w:val="Procedure"/>
        <w:pPrChange w:id="1340" w:author="Debbie Zioni" w:date="2012-08-15T20:03:00Z">
          <w:pPr>
            <w:pStyle w:val="Procedure"/>
          </w:pPr>
        </w:pPrChange>
      </w:pPr>
      <w:r w:rsidRPr="0045624E">
        <w:lastRenderedPageBreak/>
        <w:t>To configure syndication settings for Google</w:t>
      </w:r>
    </w:p>
    <w:p w:rsidR="008B25F6" w:rsidRPr="005235BB" w:rsidRDefault="008B25F6" w:rsidP="00292207">
      <w:pPr>
        <w:pStyle w:val="ListNumber"/>
        <w:numPr>
          <w:ilvl w:val="0"/>
          <w:numId w:val="45"/>
        </w:numPr>
      </w:pPr>
      <w:r w:rsidRPr="005235BB">
        <w:t>Setup a </w:t>
      </w:r>
      <w:hyperlink r:id="rId244" w:history="1">
        <w:r w:rsidRPr="00123DCF">
          <w:rPr>
            <w:rStyle w:val="Hyperlink"/>
          </w:rPr>
          <w:t>Google Webmaster</w:t>
        </w:r>
      </w:hyperlink>
      <w:r w:rsidRPr="00123DCF">
        <w:rPr>
          <w:rStyle w:val="Hyperlink"/>
        </w:rPr>
        <w:t> </w:t>
      </w:r>
      <w:r w:rsidRPr="005235BB">
        <w:t>account for your website</w:t>
      </w:r>
      <w:r>
        <w:t>.</w:t>
      </w:r>
    </w:p>
    <w:p w:rsidR="008B25F6" w:rsidRDefault="008B25F6" w:rsidP="00B0724F">
      <w:pPr>
        <w:pStyle w:val="ListNumber"/>
      </w:pPr>
      <w:r w:rsidRPr="00786418">
        <w:t>Setup your websit</w:t>
      </w:r>
      <w:r>
        <w:t>e in the Google Webmaster Tool.</w:t>
      </w:r>
    </w:p>
    <w:p w:rsidR="008B25F6" w:rsidRPr="00786418" w:rsidRDefault="009428D3">
      <w:pPr>
        <w:pStyle w:val="ListContinue"/>
      </w:pPr>
      <w:hyperlink r:id="rId245" w:history="1">
        <w:r w:rsidR="008B25F6" w:rsidRPr="00123DCF">
          <w:rPr>
            <w:rStyle w:val="Hyperlink"/>
          </w:rPr>
          <w:t>Follow the directions he</w:t>
        </w:r>
        <w:r w:rsidR="008B25F6" w:rsidRPr="00161F3A">
          <w:rPr>
            <w:rStyle w:val="Hyperlink"/>
          </w:rPr>
          <w:t>r</w:t>
        </w:r>
        <w:r w:rsidR="008B25F6" w:rsidRPr="005127A9">
          <w:rPr>
            <w:rStyle w:val="Hyperlink"/>
          </w:rPr>
          <w:t>e</w:t>
        </w:r>
      </w:hyperlink>
      <w:r w:rsidR="008B25F6" w:rsidRPr="00786418">
        <w:t>. Make sure your site is valid based on the Google instructions.</w:t>
      </w:r>
    </w:p>
    <w:p w:rsidR="008B25F6" w:rsidRPr="00786418" w:rsidRDefault="008B25F6">
      <w:pPr>
        <w:pStyle w:val="ListNumber"/>
      </w:pPr>
      <w:r>
        <w:t>Submit the Feed to a URL.</w:t>
      </w:r>
    </w:p>
    <w:p w:rsidR="008B25F6" w:rsidRDefault="008B25F6">
      <w:pPr>
        <w:pStyle w:val="ListContinue"/>
      </w:pPr>
      <w:r w:rsidRPr="00786418">
        <w:t>Create a server page on your</w:t>
      </w:r>
      <w:r>
        <w:t xml:space="preserve"> website that redirects to this </w:t>
      </w:r>
      <w:r w:rsidRPr="00786418">
        <w:t xml:space="preserve">feed URL. </w:t>
      </w:r>
    </w:p>
    <w:p w:rsidR="008B25F6" w:rsidRDefault="008B25F6">
      <w:pPr>
        <w:pStyle w:val="ListContinue"/>
      </w:pPr>
      <w:r w:rsidRPr="00786418">
        <w:t>For example, for a php implementation</w:t>
      </w:r>
      <w:r w:rsidR="00BE63F1">
        <w:t>,</w:t>
      </w:r>
      <w:r w:rsidRPr="00786418">
        <w:t xml:space="preserve"> save a php file named redirect.php with the following content (replace the XXXX with your feed URL):</w:t>
      </w:r>
    </w:p>
    <w:p w:rsidR="00800F9D" w:rsidRPr="00BE63F1" w:rsidRDefault="00800F9D" w:rsidP="00BE63F1">
      <w:pPr>
        <w:pStyle w:val="Codebox"/>
      </w:pPr>
      <w:r w:rsidRPr="00BE63F1">
        <w:t>&lt;?php</w:t>
      </w:r>
      <w:r w:rsidRPr="00BE63F1">
        <w:br/>
        <w:t>Header( "HTTP/1.1 301 Moved Permanently" ); </w:t>
      </w:r>
      <w:r w:rsidRPr="00BE63F1">
        <w:br/>
        <w:t>Header( "Location : XXXX"); </w:t>
      </w:r>
      <w:r w:rsidRPr="00BE63F1">
        <w:br/>
        <w:t>?&gt;</w:t>
      </w:r>
    </w:p>
    <w:p w:rsidR="008B25F6" w:rsidRPr="005235BB" w:rsidRDefault="009428D3" w:rsidP="00123DCF">
      <w:pPr>
        <w:pStyle w:val="ListNumber"/>
      </w:pPr>
      <w:hyperlink r:id="rId246" w:history="1">
        <w:r w:rsidR="008B25F6" w:rsidRPr="00123DCF">
          <w:rPr>
            <w:rStyle w:val="Hyperlink"/>
          </w:rPr>
          <w:t>Login to the Google Webmaster Tool</w:t>
        </w:r>
      </w:hyperlink>
      <w:r w:rsidR="008B25F6" w:rsidRPr="005235BB">
        <w:t>.</w:t>
      </w:r>
    </w:p>
    <w:p w:rsidR="008B25F6" w:rsidRPr="009A0C98" w:rsidRDefault="008B25F6" w:rsidP="00123DCF">
      <w:pPr>
        <w:pStyle w:val="ListNumber"/>
      </w:pPr>
      <w:r>
        <w:t>In</w:t>
      </w:r>
      <w:r w:rsidRPr="00CC158A">
        <w:t xml:space="preserve"> the Google Webmaster Tool, go to </w:t>
      </w:r>
      <w:r w:rsidRPr="009A0C98">
        <w:t>Site configuration &gt; Sitemaps &gt; Submit a sitemap.</w:t>
      </w:r>
    </w:p>
    <w:p w:rsidR="008B25F6" w:rsidRPr="00CC158A" w:rsidRDefault="008B25F6" w:rsidP="00123DCF">
      <w:pPr>
        <w:pStyle w:val="ListNumber"/>
      </w:pPr>
      <w:r w:rsidRPr="00CC158A">
        <w:t>Submit the feed as your redirect page in your site, for example: </w:t>
      </w:r>
      <w:r w:rsidRPr="00CC158A">
        <w:br/>
      </w:r>
      <w:r w:rsidRPr="005127A9">
        <w:rPr>
          <w:rStyle w:val="Hyperlink"/>
        </w:rPr>
        <w:t>http://mysite.com/redirect.php</w:t>
      </w:r>
      <w:r w:rsidR="00BE63F1">
        <w:rPr>
          <w:rStyle w:val="Hyperlink"/>
        </w:rPr>
        <w:t>.</w:t>
      </w:r>
    </w:p>
    <w:p w:rsidR="008B25F6" w:rsidRDefault="008B25F6" w:rsidP="00E3369B">
      <w:pPr>
        <w:pStyle w:val="Heading3"/>
        <w:rPr>
          <w:shd w:val="clear" w:color="auto" w:fill="FFFFFF"/>
        </w:rPr>
      </w:pPr>
      <w:bookmarkStart w:id="1341" w:name="_Toc306628639"/>
      <w:bookmarkStart w:id="1342" w:name="_Toc313796688"/>
      <w:bookmarkStart w:id="1343" w:name="_Toc332632155"/>
      <w:r>
        <w:rPr>
          <w:shd w:val="clear" w:color="auto" w:fill="FFFFFF"/>
        </w:rPr>
        <w:t xml:space="preserve">KMC Publisher </w:t>
      </w:r>
      <w:r w:rsidRPr="005127A9">
        <w:t>Tasks</w:t>
      </w:r>
      <w:r>
        <w:rPr>
          <w:shd w:val="clear" w:color="auto" w:fill="FFFFFF"/>
        </w:rPr>
        <w:t xml:space="preserve"> for Google Syndication</w:t>
      </w:r>
      <w:bookmarkEnd w:id="1341"/>
      <w:bookmarkEnd w:id="1342"/>
      <w:bookmarkEnd w:id="1343"/>
    </w:p>
    <w:p w:rsidR="008B25F6" w:rsidRDefault="008B25F6" w:rsidP="009428D3">
      <w:pPr>
        <w:pStyle w:val="Procedure"/>
        <w:pPrChange w:id="1344" w:author="Debbie Zioni" w:date="2012-08-15T20:03:00Z">
          <w:pPr>
            <w:pStyle w:val="Procedure"/>
          </w:pPr>
        </w:pPrChange>
      </w:pPr>
      <w:r w:rsidRPr="00C51B99">
        <w:t>To configure syndication settings</w:t>
      </w:r>
      <w:r>
        <w:t xml:space="preserve"> for Google</w:t>
      </w:r>
      <w:r w:rsidRPr="005235BB">
        <w:t xml:space="preserve"> </w:t>
      </w:r>
    </w:p>
    <w:p w:rsidR="006929EA" w:rsidRPr="0050202E" w:rsidRDefault="006929EA" w:rsidP="00292207">
      <w:pPr>
        <w:pStyle w:val="ListNumber"/>
        <w:numPr>
          <w:ilvl w:val="0"/>
          <w:numId w:val="160"/>
        </w:numPr>
        <w:rPr>
          <w:rFonts w:cs="Times New Roman"/>
        </w:rPr>
      </w:pPr>
      <w:r w:rsidRPr="001C04DE">
        <w:t>Configure the Syndication Settings.</w:t>
      </w:r>
      <w:r>
        <w:t xml:space="preserve"> </w:t>
      </w:r>
      <w:r w:rsidR="008B25F6" w:rsidRPr="006929EA">
        <w:t xml:space="preserve">See </w:t>
      </w:r>
      <w:hyperlink w:anchor="_Setting_Up_Syndication_1" w:history="1">
        <w:r w:rsidRPr="006929EA">
          <w:rPr>
            <w:rStyle w:val="Hyperlink"/>
            <w:rFonts w:cs="Arial"/>
          </w:rPr>
          <w:t>Setting Up Syndication</w:t>
        </w:r>
      </w:hyperlink>
      <w:r w:rsidRPr="0050202E">
        <w:t>.</w:t>
      </w:r>
    </w:p>
    <w:p w:rsidR="008B25F6" w:rsidRDefault="008B25F6">
      <w:pPr>
        <w:pStyle w:val="ListNumber"/>
      </w:pPr>
      <w:r w:rsidRPr="006929EA">
        <w:t>Select Google fro</w:t>
      </w:r>
      <w:r w:rsidRPr="005235BB">
        <w:t xml:space="preserve">m the </w:t>
      </w:r>
      <w:r w:rsidRPr="005C7B20">
        <w:t>Feed Type</w:t>
      </w:r>
      <w:r>
        <w:t xml:space="preserve"> drop-down menu.</w:t>
      </w:r>
    </w:p>
    <w:p w:rsidR="008B25F6" w:rsidRDefault="008B25F6">
      <w:pPr>
        <w:pStyle w:val="ListContinue"/>
      </w:pPr>
      <w:r>
        <w:t>The Google parameters are displayed.</w:t>
      </w:r>
    </w:p>
    <w:p w:rsidR="008B25F6" w:rsidRPr="005235BB" w:rsidRDefault="008B25F6" w:rsidP="00123DCF">
      <w:pPr>
        <w:pStyle w:val="ListNumber"/>
      </w:pPr>
      <w:r>
        <w:t xml:space="preserve">Enter the Google Parameters, see </w:t>
      </w:r>
      <w:hyperlink w:anchor="_Google:_Feed_Parameters" w:history="1">
        <w:r w:rsidRPr="005235BB">
          <w:rPr>
            <w:rStyle w:val="Hyperlink"/>
          </w:rPr>
          <w:t>Google: Feed Parameters</w:t>
        </w:r>
      </w:hyperlink>
      <w:r>
        <w:t xml:space="preserve"> </w:t>
      </w:r>
      <w:r w:rsidRPr="005235BB">
        <w:t xml:space="preserve">and click </w:t>
      </w:r>
      <w:r w:rsidRPr="009A0C98">
        <w:t>Add Feed</w:t>
      </w:r>
      <w:r>
        <w:t>.</w:t>
      </w:r>
    </w:p>
    <w:p w:rsidR="008B25F6" w:rsidRDefault="00E30C03">
      <w:pPr>
        <w:pStyle w:val="ListContinue"/>
      </w:pPr>
      <w:r w:rsidRPr="00E54D7D">
        <w:rPr>
          <w:noProof/>
          <w:lang w:val="en-US" w:bidi="he-IL"/>
        </w:rPr>
        <w:lastRenderedPageBreak/>
        <mc:AlternateContent>
          <mc:Choice Requires="wps">
            <w:drawing>
              <wp:anchor distT="0" distB="0" distL="114300" distR="114300" simplePos="0" relativeHeight="251798528" behindDoc="0" locked="0" layoutInCell="1" allowOverlap="1" wp14:anchorId="3B9BF699" wp14:editId="69502100">
                <wp:simplePos x="0" y="0"/>
                <wp:positionH relativeFrom="column">
                  <wp:posOffset>2228850</wp:posOffset>
                </wp:positionH>
                <wp:positionV relativeFrom="paragraph">
                  <wp:posOffset>3828415</wp:posOffset>
                </wp:positionV>
                <wp:extent cx="975360" cy="342900"/>
                <wp:effectExtent l="19050" t="19050" r="15240" b="19050"/>
                <wp:wrapNone/>
                <wp:docPr id="90" name="Oval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5360" cy="342900"/>
                        </a:xfrm>
                        <a:prstGeom prst="ellipse">
                          <a:avLst/>
                        </a:prstGeom>
                        <a:noFill/>
                        <a:ln w="28575">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0" o:spid="_x0000_s1026" style="position:absolute;margin-left:175.5pt;margin-top:301.45pt;width:76.8pt;height:27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" filled="f" strokecolor="#ffc000" strokeweight="2.25pt"/>
            </w:pict>
          </mc:Fallback>
        </mc:AlternateContent>
      </w:r>
      <w:r w:rsidRPr="00E54D7D">
        <w:rPr>
          <w:noProof/>
          <w:lang w:val="en-US" w:bidi="he-IL"/>
        </w:rPr>
        <mc:AlternateContent>
          <mc:Choice Requires="wps">
            <w:drawing>
              <wp:anchor distT="4294967295" distB="4294967295" distL="114300" distR="114300" simplePos="0" relativeHeight="251773952" behindDoc="0" locked="0" layoutInCell="1" allowOverlap="1" wp14:anchorId="420ED989" wp14:editId="4EBC431F">
                <wp:simplePos x="0" y="0"/>
                <wp:positionH relativeFrom="column">
                  <wp:posOffset>1381125</wp:posOffset>
                </wp:positionH>
                <wp:positionV relativeFrom="paragraph">
                  <wp:posOffset>1379855</wp:posOffset>
                </wp:positionV>
                <wp:extent cx="466725" cy="0"/>
                <wp:effectExtent l="0" t="95250" r="0" b="95250"/>
                <wp:wrapNone/>
                <wp:docPr id="93" name="Straight Arrow Connector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0"/>
                        </a:xfrm>
                        <a:prstGeom prst="straightConnector1">
                          <a:avLst/>
                        </a:prstGeom>
                        <a:noFill/>
                        <a:ln w="28575">
                          <a:solidFill>
                            <a:srgbClr val="FFC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3" o:spid="_x0000_s1026" type="#_x0000_t32" style="position:absolute;margin-left:108.75pt;margin-top:108.65pt;width:36.75pt;height:0;z-index:2517739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" strokecolor="#ffc000" strokeweight="2.25pt">
                <v:stroke endarrow="block"/>
              </v:shape>
            </w:pict>
          </mc:Fallback>
        </mc:AlternateContent>
      </w:r>
      <w:r w:rsidRPr="00E54D7D">
        <w:rPr>
          <w:noProof/>
          <w:lang w:val="en-US" w:bidi="he-IL"/>
        </w:rPr>
        <mc:AlternateContent>
          <mc:Choice Requires="wps">
            <w:drawing>
              <wp:anchor distT="4294967295" distB="4294967295" distL="114300" distR="114300" simplePos="0" relativeHeight="251589632" behindDoc="0" locked="0" layoutInCell="1" allowOverlap="1" wp14:anchorId="2767DAC0" wp14:editId="563FAD19">
                <wp:simplePos x="0" y="0"/>
                <wp:positionH relativeFrom="column">
                  <wp:posOffset>1457325</wp:posOffset>
                </wp:positionH>
                <wp:positionV relativeFrom="paragraph">
                  <wp:posOffset>478790</wp:posOffset>
                </wp:positionV>
                <wp:extent cx="466725" cy="0"/>
                <wp:effectExtent l="0" t="95250" r="0" b="95250"/>
                <wp:wrapNone/>
                <wp:docPr id="95" name="Straight Arrow Connector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0"/>
                        </a:xfrm>
                        <a:prstGeom prst="straightConnector1">
                          <a:avLst/>
                        </a:prstGeom>
                        <a:noFill/>
                        <a:ln w="28575">
                          <a:solidFill>
                            <a:srgbClr val="FFC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5" o:spid="_x0000_s1026" type="#_x0000_t32" style="position:absolute;margin-left:114.75pt;margin-top:37.7pt;width:36.75pt;height:0;z-index:2515896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" strokecolor="#ffc000" strokeweight="2.25pt">
                <v:stroke endarrow="block"/>
              </v:shape>
            </w:pict>
          </mc:Fallback>
        </mc:AlternateContent>
      </w:r>
      <w:r w:rsidRPr="00E54D7D">
        <w:rPr>
          <w:rFonts w:ascii="Calibri" w:hAnsi="Calibri"/>
          <w:b/>
          <w:bCs/>
          <w:noProof/>
          <w:sz w:val="24"/>
          <w:szCs w:val="24"/>
          <w:lang w:val="en-US" w:bidi="he-IL"/>
        </w:rPr>
        <w:drawing>
          <wp:inline distT="0" distB="0" distL="0" distR="0" wp14:anchorId="63E07E82" wp14:editId="366226AE">
            <wp:extent cx="4526280" cy="4168942"/>
            <wp:effectExtent l="19050" t="0" r="7620" b="0"/>
            <wp:docPr id="11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7" cstate="print"/>
                    <a:srcRect/>
                    <a:stretch>
                      <a:fillRect/>
                    </a:stretch>
                  </pic:blipFill>
                  <pic:spPr bwMode="auto">
                    <a:xfrm>
                      <a:off x="0" y="0"/>
                      <a:ext cx="4526280" cy="4168942"/>
                    </a:xfrm>
                    <a:prstGeom prst="rect">
                      <a:avLst/>
                    </a:prstGeom>
                    <a:noFill/>
                    <a:ln w="9525">
                      <a:noFill/>
                      <a:miter lim="800000"/>
                      <a:headEnd/>
                      <a:tailEnd/>
                    </a:ln>
                  </pic:spPr>
                </pic:pic>
              </a:graphicData>
            </a:graphic>
          </wp:inline>
        </w:drawing>
      </w:r>
    </w:p>
    <w:p w:rsidR="008B25F6" w:rsidRDefault="008B25F6" w:rsidP="008B25F6">
      <w:pPr>
        <w:rPr>
          <w:rFonts w:ascii="Calibri" w:hAnsi="Calibri"/>
          <w:b/>
          <w:bCs/>
          <w:sz w:val="24"/>
          <w:szCs w:val="24"/>
        </w:rPr>
      </w:pPr>
    </w:p>
    <w:p w:rsidR="008B25F6" w:rsidRDefault="008B25F6" w:rsidP="008B25F6">
      <w:pPr>
        <w:rPr>
          <w:rFonts w:ascii="Calibri" w:hAnsi="Calibri"/>
          <w:b/>
          <w:bCs/>
          <w:sz w:val="24"/>
          <w:szCs w:val="24"/>
        </w:rPr>
      </w:pPr>
    </w:p>
    <w:p w:rsidR="008B25F6" w:rsidRDefault="00E30C03">
      <w:pPr>
        <w:pStyle w:val="ListContinue"/>
      </w:pPr>
      <w:r w:rsidRPr="00E54D7D">
        <w:rPr>
          <w:noProof/>
          <w:lang w:val="en-US" w:bidi="he-IL"/>
        </w:rPr>
        <w:drawing>
          <wp:inline distT="0" distB="0" distL="0" distR="0" wp14:anchorId="6E72B8CD" wp14:editId="42287746">
            <wp:extent cx="4526280" cy="2914015"/>
            <wp:effectExtent l="19050" t="19050" r="26670" b="19685"/>
            <wp:docPr id="11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8" cstate="print"/>
                    <a:stretch>
                      <a:fillRect/>
                    </a:stretch>
                  </pic:blipFill>
                  <pic:spPr bwMode="auto">
                    <a:xfrm>
                      <a:off x="0" y="0"/>
                      <a:ext cx="4526280" cy="2914015"/>
                    </a:xfrm>
                    <a:prstGeom prst="rect">
                      <a:avLst/>
                    </a:prstGeom>
                    <a:noFill/>
                    <a:ln w="3175">
                      <a:solidFill>
                        <a:schemeClr val="bg1">
                          <a:lumMod val="85000"/>
                        </a:schemeClr>
                      </a:solidFill>
                    </a:ln>
                  </pic:spPr>
                </pic:pic>
              </a:graphicData>
            </a:graphic>
          </wp:inline>
        </w:drawing>
      </w:r>
    </w:p>
    <w:p w:rsidR="008B25F6" w:rsidRDefault="008B25F6">
      <w:pPr>
        <w:pStyle w:val="ListContinue"/>
      </w:pPr>
    </w:p>
    <w:p w:rsidR="00E30C03" w:rsidRPr="00786418" w:rsidRDefault="00E30C03">
      <w:pPr>
        <w:pStyle w:val="ListContinue"/>
      </w:pPr>
      <w:r w:rsidRPr="00E54D7D">
        <w:rPr>
          <w:noProof/>
          <w:lang w:val="en-US" w:bidi="he-IL"/>
        </w:rPr>
        <w:lastRenderedPageBreak/>
        <w:drawing>
          <wp:inline distT="0" distB="0" distL="0" distR="0" wp14:anchorId="25749A5D" wp14:editId="0552A4C6">
            <wp:extent cx="4526280" cy="2170011"/>
            <wp:effectExtent l="19050" t="19050" r="26670" b="20739"/>
            <wp:docPr id="1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9" cstate="print"/>
                    <a:stretch>
                      <a:fillRect/>
                    </a:stretch>
                  </pic:blipFill>
                  <pic:spPr bwMode="auto">
                    <a:xfrm>
                      <a:off x="0" y="0"/>
                      <a:ext cx="4526280" cy="2170011"/>
                    </a:xfrm>
                    <a:prstGeom prst="rect">
                      <a:avLst/>
                    </a:prstGeom>
                    <a:noFill/>
                    <a:ln>
                      <a:solidFill>
                        <a:schemeClr val="bg1">
                          <a:lumMod val="85000"/>
                        </a:schemeClr>
                      </a:solidFill>
                    </a:ln>
                  </pic:spPr>
                </pic:pic>
              </a:graphicData>
            </a:graphic>
          </wp:inline>
        </w:drawing>
      </w:r>
    </w:p>
    <w:p w:rsidR="008B25F6" w:rsidRDefault="008B25F6" w:rsidP="00E3369B">
      <w:pPr>
        <w:pStyle w:val="Heading4"/>
      </w:pPr>
      <w:bookmarkStart w:id="1345" w:name="_Toc302930725"/>
      <w:bookmarkStart w:id="1346" w:name="_Toc302930409"/>
      <w:bookmarkStart w:id="1347" w:name="_Toc302915000"/>
      <w:bookmarkStart w:id="1348" w:name="_Toc302660601"/>
      <w:bookmarkStart w:id="1349" w:name="_Toc302310823"/>
      <w:bookmarkStart w:id="1350" w:name="_Toc302305038"/>
      <w:bookmarkStart w:id="1351" w:name="_Toc302304879"/>
      <w:bookmarkStart w:id="1352" w:name="_Google:_Feed_Parameters"/>
      <w:bookmarkStart w:id="1353" w:name="_Toc302304719"/>
      <w:bookmarkStart w:id="1354" w:name="_Toc306628640"/>
      <w:bookmarkEnd w:id="1345"/>
      <w:bookmarkEnd w:id="1346"/>
      <w:bookmarkEnd w:id="1347"/>
      <w:bookmarkEnd w:id="1348"/>
      <w:bookmarkEnd w:id="1349"/>
      <w:bookmarkEnd w:id="1350"/>
      <w:bookmarkEnd w:id="1351"/>
      <w:bookmarkEnd w:id="1352"/>
      <w:r w:rsidRPr="009A0C98">
        <w:t>Google</w:t>
      </w:r>
      <w:r w:rsidRPr="00786418">
        <w:t>: Feed Parameters</w:t>
      </w:r>
      <w:bookmarkEnd w:id="1353"/>
      <w:bookmarkEnd w:id="1354"/>
    </w:p>
    <w:tbl>
      <w:tblPr>
        <w:tblW w:w="9498" w:type="dxa"/>
        <w:tblInd w:w="108" w:type="dxa"/>
        <w:tblBorders>
          <w:top w:val="single" w:sz="4" w:space="0" w:color="C5C5C5"/>
          <w:left w:val="single" w:sz="4" w:space="0" w:color="C5C5C5"/>
          <w:bottom w:val="single" w:sz="4" w:space="0" w:color="C5C5C5"/>
          <w:right w:val="single" w:sz="4" w:space="0" w:color="C5C5C5"/>
          <w:insideH w:val="single" w:sz="4" w:space="0" w:color="C5C5C5"/>
          <w:insideV w:val="single" w:sz="4" w:space="0" w:color="C5C5C5"/>
        </w:tblBorders>
        <w:tblLook w:val="04A0" w:firstRow="1" w:lastRow="0" w:firstColumn="1" w:lastColumn="0" w:noHBand="0" w:noVBand="1"/>
      </w:tblPr>
      <w:tblGrid>
        <w:gridCol w:w="2977"/>
        <w:gridCol w:w="6521"/>
      </w:tblGrid>
      <w:tr w:rsidR="00E420E9" w:rsidRPr="00A75990" w:rsidTr="00E420E9">
        <w:trPr>
          <w:cantSplit/>
          <w:tblHeader/>
        </w:trPr>
        <w:tc>
          <w:tcPr>
            <w:tcW w:w="2977"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E420E9" w:rsidRPr="00A75990" w:rsidRDefault="00E420E9" w:rsidP="00E420E9">
            <w:pPr>
              <w:pStyle w:val="TableHeading"/>
            </w:pPr>
            <w:r w:rsidRPr="00E30C03">
              <w:t>Field</w:t>
            </w:r>
          </w:p>
        </w:tc>
        <w:tc>
          <w:tcPr>
            <w:tcW w:w="6521"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E420E9" w:rsidRPr="00525FF6" w:rsidRDefault="00E420E9" w:rsidP="00E420E9">
            <w:pPr>
              <w:pStyle w:val="TableHeading"/>
            </w:pPr>
            <w:r w:rsidRPr="00E30C03">
              <w:t>Description</w:t>
            </w:r>
          </w:p>
        </w:tc>
      </w:tr>
      <w:tr w:rsidR="00E420E9" w:rsidRPr="00A75990" w:rsidTr="00E420E9">
        <w:tc>
          <w:tcPr>
            <w:tcW w:w="2977" w:type="dxa"/>
            <w:tcBorders>
              <w:top w:val="single" w:sz="4" w:space="0" w:color="C5C5C5"/>
              <w:bottom w:val="single" w:sz="4" w:space="0" w:color="C5C5C5"/>
            </w:tcBorders>
          </w:tcPr>
          <w:p w:rsidR="00E420E9" w:rsidRPr="00A75990" w:rsidRDefault="00E420E9" w:rsidP="00E420E9">
            <w:pPr>
              <w:pStyle w:val="TableBodyText"/>
            </w:pPr>
            <w:r>
              <w:t>Content F</w:t>
            </w:r>
            <w:r w:rsidRPr="00786418">
              <w:t>lavor</w:t>
            </w:r>
          </w:p>
        </w:tc>
        <w:tc>
          <w:tcPr>
            <w:tcW w:w="6521" w:type="dxa"/>
            <w:tcBorders>
              <w:top w:val="single" w:sz="4" w:space="0" w:color="C5C5C5"/>
              <w:bottom w:val="single" w:sz="4" w:space="0" w:color="C5C5C5"/>
            </w:tcBorders>
          </w:tcPr>
          <w:p w:rsidR="00E420E9" w:rsidRPr="00A75990" w:rsidRDefault="00E420E9" w:rsidP="00E420E9">
            <w:pPr>
              <w:pStyle w:val="TableBodyText"/>
            </w:pPr>
            <w:r w:rsidRPr="00786418">
              <w:t>The format and quality of the content to be syndicated</w:t>
            </w:r>
          </w:p>
        </w:tc>
      </w:tr>
      <w:tr w:rsidR="00E420E9" w:rsidRPr="00A75990" w:rsidTr="00E420E9">
        <w:tc>
          <w:tcPr>
            <w:tcW w:w="2977" w:type="dxa"/>
            <w:tcBorders>
              <w:top w:val="single" w:sz="4" w:space="0" w:color="C5C5C5"/>
            </w:tcBorders>
          </w:tcPr>
          <w:p w:rsidR="00E420E9" w:rsidRPr="00A75990" w:rsidRDefault="00E420E9" w:rsidP="00E420E9">
            <w:pPr>
              <w:pStyle w:val="TableBodyText"/>
            </w:pPr>
            <w:r w:rsidRPr="00786418">
              <w:t>Landing page</w:t>
            </w:r>
          </w:p>
        </w:tc>
        <w:tc>
          <w:tcPr>
            <w:tcW w:w="6521" w:type="dxa"/>
            <w:tcBorders>
              <w:top w:val="single" w:sz="4" w:space="0" w:color="C5C5C5"/>
            </w:tcBorders>
          </w:tcPr>
          <w:p w:rsidR="00E420E9" w:rsidRPr="00A75990" w:rsidRDefault="00E420E9" w:rsidP="00E420E9">
            <w:pPr>
              <w:pStyle w:val="TableBodyText"/>
            </w:pPr>
            <w:r w:rsidRPr="00786418">
              <w:t>The URL template that you would like to appear in the Google search results for each video in this feed. The system will append the specific entry ID for each entry. See feed example below.</w:t>
            </w:r>
          </w:p>
        </w:tc>
      </w:tr>
      <w:tr w:rsidR="00E420E9" w:rsidRPr="00A75990" w:rsidTr="00E420E9">
        <w:tc>
          <w:tcPr>
            <w:tcW w:w="2977" w:type="dxa"/>
            <w:tcBorders>
              <w:top w:val="single" w:sz="4" w:space="0" w:color="C5C5C5"/>
            </w:tcBorders>
          </w:tcPr>
          <w:p w:rsidR="00E420E9" w:rsidRPr="00786418" w:rsidRDefault="00E420E9" w:rsidP="00E420E9">
            <w:pPr>
              <w:pStyle w:val="TableBodyText"/>
            </w:pPr>
            <w:r w:rsidRPr="009A0C98">
              <w:t xml:space="preserve">Add to default transcoding </w:t>
            </w:r>
            <w:r>
              <w:t>p</w:t>
            </w:r>
            <w:r w:rsidRPr="009A0C98">
              <w:t>rofile</w:t>
            </w:r>
          </w:p>
        </w:tc>
        <w:tc>
          <w:tcPr>
            <w:tcW w:w="6521" w:type="dxa"/>
            <w:tcBorders>
              <w:top w:val="single" w:sz="4" w:space="0" w:color="C5C5C5"/>
            </w:tcBorders>
          </w:tcPr>
          <w:p w:rsidR="00E420E9" w:rsidRPr="00786418" w:rsidRDefault="00E420E9" w:rsidP="00E420E9">
            <w:pPr>
              <w:pStyle w:val="TableBodyText"/>
            </w:pPr>
            <w:r w:rsidRPr="005127A9">
              <w:t>Check to add the chosen Content flavor to content that will be uploaded subsequently, using the default transcoding profile</w:t>
            </w:r>
          </w:p>
        </w:tc>
      </w:tr>
      <w:tr w:rsidR="00E420E9" w:rsidRPr="00A75990" w:rsidTr="00E420E9">
        <w:tc>
          <w:tcPr>
            <w:tcW w:w="2977" w:type="dxa"/>
            <w:tcBorders>
              <w:top w:val="single" w:sz="4" w:space="0" w:color="C5C5C5"/>
            </w:tcBorders>
          </w:tcPr>
          <w:p w:rsidR="00E420E9" w:rsidRPr="009A0C98" w:rsidRDefault="00E420E9" w:rsidP="00E420E9">
            <w:pPr>
              <w:pStyle w:val="TableBodyText"/>
            </w:pPr>
            <w:r>
              <w:t xml:space="preserve">Playback </w:t>
            </w:r>
            <w:r w:rsidRPr="00786418">
              <w:t>directly from Google -</w:t>
            </w:r>
          </w:p>
        </w:tc>
        <w:tc>
          <w:tcPr>
            <w:tcW w:w="6521" w:type="dxa"/>
            <w:tcBorders>
              <w:top w:val="single" w:sz="4" w:space="0" w:color="C5C5C5"/>
            </w:tcBorders>
          </w:tcPr>
          <w:p w:rsidR="00E420E9" w:rsidRPr="005127A9" w:rsidRDefault="00E420E9" w:rsidP="00E420E9">
            <w:pPr>
              <w:pStyle w:val="TableBodyText"/>
            </w:pPr>
            <w:r w:rsidRPr="00786418">
              <w:t xml:space="preserve">Select if you prefer for Google to display a link to your website only or if you'd like Google to display the actual video directly within the search results page (see screenshot below). If you allow Google to playback </w:t>
            </w:r>
            <w:r>
              <w:t xml:space="preserve">the videos </w:t>
            </w:r>
            <w:r w:rsidRPr="00786418">
              <w:t>directly from the search results page, you can select the player that</w:t>
            </w:r>
            <w:r>
              <w:t xml:space="preserve"> will be used for playback. The</w:t>
            </w:r>
            <w:r w:rsidRPr="00786418">
              <w:t xml:space="preserve"> player may include</w:t>
            </w:r>
            <w:r>
              <w:t xml:space="preserve"> your branding, watermark, etc.</w:t>
            </w:r>
          </w:p>
        </w:tc>
      </w:tr>
      <w:tr w:rsidR="00E420E9" w:rsidRPr="00A75990" w:rsidTr="00E420E9">
        <w:tc>
          <w:tcPr>
            <w:tcW w:w="2977" w:type="dxa"/>
            <w:tcBorders>
              <w:top w:val="single" w:sz="4" w:space="0" w:color="C5C5C5"/>
            </w:tcBorders>
          </w:tcPr>
          <w:p w:rsidR="00E420E9" w:rsidRDefault="00E420E9" w:rsidP="00E420E9">
            <w:pPr>
              <w:pStyle w:val="TableBodyText"/>
            </w:pPr>
            <w:r w:rsidRPr="00786418">
              <w:t>Adult content</w:t>
            </w:r>
          </w:p>
        </w:tc>
        <w:tc>
          <w:tcPr>
            <w:tcW w:w="6521" w:type="dxa"/>
            <w:tcBorders>
              <w:top w:val="single" w:sz="4" w:space="0" w:color="C5C5C5"/>
            </w:tcBorders>
          </w:tcPr>
          <w:p w:rsidR="00E420E9" w:rsidRPr="00786418" w:rsidRDefault="00E420E9" w:rsidP="00E420E9">
            <w:pPr>
              <w:pStyle w:val="TableBodyText"/>
            </w:pPr>
            <w:r w:rsidRPr="00786418">
              <w:t>If selected, videos in this feed should be available only to users with SafeSearch turned off</w:t>
            </w:r>
            <w:r>
              <w:t>.</w:t>
            </w:r>
          </w:p>
        </w:tc>
      </w:tr>
    </w:tbl>
    <w:p w:rsidR="008B25F6" w:rsidRDefault="00161F3A" w:rsidP="00E3369B">
      <w:pPr>
        <w:pStyle w:val="Heading3"/>
      </w:pPr>
      <w:bookmarkStart w:id="1355" w:name="_Toc302930726"/>
      <w:bookmarkStart w:id="1356" w:name="_Toc302930410"/>
      <w:bookmarkStart w:id="1357" w:name="_Toc302915001"/>
      <w:bookmarkStart w:id="1358" w:name="_Toc302660602"/>
      <w:bookmarkStart w:id="1359" w:name="_Toc302310824"/>
      <w:bookmarkStart w:id="1360" w:name="_Toc302305039"/>
      <w:bookmarkStart w:id="1361" w:name="_Toc302304880"/>
      <w:bookmarkStart w:id="1362" w:name="_TubeMogul"/>
      <w:bookmarkStart w:id="1363" w:name="_Syndicating_to_TubeMogul"/>
      <w:bookmarkStart w:id="1364" w:name="TubeMogul"/>
      <w:bookmarkStart w:id="1365" w:name="_Toc306628641"/>
      <w:bookmarkStart w:id="1366" w:name="_Toc313796689"/>
      <w:bookmarkStart w:id="1367" w:name="_Toc332632156"/>
      <w:bookmarkEnd w:id="1355"/>
      <w:bookmarkEnd w:id="1356"/>
      <w:bookmarkEnd w:id="1357"/>
      <w:bookmarkEnd w:id="1358"/>
      <w:bookmarkEnd w:id="1359"/>
      <w:bookmarkEnd w:id="1360"/>
      <w:bookmarkEnd w:id="1361"/>
      <w:bookmarkEnd w:id="1362"/>
      <w:bookmarkEnd w:id="1363"/>
      <w:r>
        <w:rPr>
          <w:shd w:val="clear" w:color="auto" w:fill="FFFFFF"/>
        </w:rPr>
        <w:t xml:space="preserve">Syndicating to </w:t>
      </w:r>
      <w:r w:rsidR="008B25F6" w:rsidRPr="00161F3A">
        <w:t>TubeMogul</w:t>
      </w:r>
      <w:bookmarkStart w:id="1368" w:name="KMC_Content_Section"/>
      <w:bookmarkEnd w:id="1364"/>
      <w:bookmarkEnd w:id="1365"/>
      <w:bookmarkEnd w:id="1366"/>
      <w:bookmarkEnd w:id="1367"/>
      <w:bookmarkEnd w:id="1368"/>
    </w:p>
    <w:p w:rsidR="00816DC6" w:rsidRDefault="00816DC6">
      <w:r>
        <w:t>Kaltura and TubeMogul have partnered to provide a premium syndication service at the most attractive pricing available.</w:t>
      </w:r>
    </w:p>
    <w:p w:rsidR="00816DC6" w:rsidRDefault="00816DC6">
      <w:r>
        <w:t xml:space="preserve">This service </w:t>
      </w:r>
      <w:r w:rsidR="00356DE8">
        <w:t xml:space="preserve">allows </w:t>
      </w:r>
      <w:r>
        <w:t>you to seamlessly syndicate your content to over 20 video portals including YouTube, Daily Motion, Metacafe, etc. and to receive aggregated analytics across video portals.</w:t>
      </w:r>
    </w:p>
    <w:p w:rsidR="00816DC6" w:rsidRDefault="00816DC6">
      <w:r>
        <w:t>Each time you add a video to your syndicated content, it will be automatically distributed to your channel in the video portal you selected.</w:t>
      </w:r>
    </w:p>
    <w:p w:rsidR="008B25F6" w:rsidRDefault="00816DC6" w:rsidP="00A55F2C">
      <w:r>
        <w:t>To learn more about this feature and pricing information</w:t>
      </w:r>
      <w:r>
        <w:rPr>
          <w:rStyle w:val="apple-converted-space"/>
          <w:rFonts w:ascii="Georgia" w:hAnsi="Georgia"/>
          <w:color w:val="000000"/>
          <w:sz w:val="27"/>
          <w:szCs w:val="27"/>
        </w:rPr>
        <w:t> </w:t>
      </w:r>
      <w:hyperlink r:id="rId250" w:tgtFrame="_blank" w:history="1">
        <w:r w:rsidRPr="00123DCF">
          <w:rPr>
            <w:rStyle w:val="Hyperlink"/>
          </w:rPr>
          <w:t>contact us</w:t>
        </w:r>
      </w:hyperlink>
      <w:r>
        <w:rPr>
          <w:rStyle w:val="apple-converted-space"/>
          <w:rFonts w:ascii="Georgia" w:hAnsi="Georgia"/>
          <w:color w:val="000000"/>
          <w:sz w:val="27"/>
          <w:szCs w:val="27"/>
        </w:rPr>
        <w:t> </w:t>
      </w:r>
      <w:r>
        <w:t xml:space="preserve">or </w:t>
      </w:r>
      <w:r w:rsidRPr="00356DE8">
        <w:t>call</w:t>
      </w:r>
      <w:r w:rsidRPr="00123DCF">
        <w:t> </w:t>
      </w:r>
      <w:r w:rsidRPr="00123DCF">
        <w:rPr>
          <w:rFonts w:eastAsiaTheme="majorEastAsia"/>
        </w:rPr>
        <w:t>+1-800-871-5224</w:t>
      </w:r>
      <w:r w:rsidR="00356DE8">
        <w:rPr>
          <w:rFonts w:eastAsiaTheme="majorEastAsia"/>
        </w:rPr>
        <w:t>.</w:t>
      </w:r>
      <w:r>
        <w:rPr>
          <w:rFonts w:ascii="Georgia" w:hAnsi="Georgia"/>
          <w:color w:val="000000"/>
          <w:sz w:val="27"/>
          <w:szCs w:val="27"/>
        </w:rPr>
        <w:t>  </w:t>
      </w:r>
    </w:p>
    <w:p w:rsidR="008B25F6" w:rsidRDefault="008B25F6">
      <w:pPr>
        <w:pStyle w:val="Heading3"/>
        <w:rPr>
          <w:shd w:val="clear" w:color="auto" w:fill="FFFFFF"/>
        </w:rPr>
      </w:pPr>
      <w:bookmarkStart w:id="1369" w:name="_KMC_Publisher__1"/>
      <w:bookmarkStart w:id="1370" w:name="_Toc306628642"/>
      <w:bookmarkStart w:id="1371" w:name="_Toc313796690"/>
      <w:bookmarkStart w:id="1372" w:name="_Toc332632157"/>
      <w:bookmarkEnd w:id="1369"/>
      <w:r>
        <w:rPr>
          <w:shd w:val="clear" w:color="auto" w:fill="FFFFFF"/>
        </w:rPr>
        <w:t>KMC Publisher Tasks for TubeMogul Syndication</w:t>
      </w:r>
      <w:bookmarkEnd w:id="1370"/>
      <w:bookmarkEnd w:id="1371"/>
      <w:bookmarkEnd w:id="1372"/>
    </w:p>
    <w:p w:rsidR="008B25F6" w:rsidRPr="00E30C03" w:rsidRDefault="008B25F6" w:rsidP="009428D3">
      <w:pPr>
        <w:pStyle w:val="Procedure"/>
        <w:pPrChange w:id="1373" w:author="Debbie Zioni" w:date="2012-08-15T20:03:00Z">
          <w:pPr>
            <w:pStyle w:val="Procedure"/>
          </w:pPr>
        </w:pPrChange>
      </w:pPr>
      <w:r w:rsidRPr="00E30C03">
        <w:rPr>
          <w:rStyle w:val="ProcedureChar"/>
          <w:b/>
        </w:rPr>
        <w:lastRenderedPageBreak/>
        <w:t>T</w:t>
      </w:r>
      <w:r w:rsidRPr="00E30C03">
        <w:t>o configure syndication settings for TubeMogul</w:t>
      </w:r>
    </w:p>
    <w:p w:rsidR="008B25F6" w:rsidRDefault="008B25F6" w:rsidP="00292207">
      <w:pPr>
        <w:pStyle w:val="ListNumber"/>
        <w:numPr>
          <w:ilvl w:val="0"/>
          <w:numId w:val="90"/>
        </w:numPr>
      </w:pPr>
      <w:r>
        <w:t xml:space="preserve">Configure the Syndication Settings. See </w:t>
      </w:r>
      <w:hyperlink w:anchor="_Setting_Up_Syndication" w:history="1">
        <w:r w:rsidR="00161F3A">
          <w:rPr>
            <w:rStyle w:val="Hyperlink"/>
          </w:rPr>
          <w:t>Setting Up Syndication.</w:t>
        </w:r>
      </w:hyperlink>
    </w:p>
    <w:p w:rsidR="008B25F6" w:rsidRDefault="008B25F6" w:rsidP="00123DCF">
      <w:pPr>
        <w:pStyle w:val="ListNumber"/>
      </w:pPr>
      <w:r>
        <w:t xml:space="preserve">Select </w:t>
      </w:r>
      <w:r w:rsidRPr="00BD44D1">
        <w:t>TubeMogul</w:t>
      </w:r>
      <w:r>
        <w:t xml:space="preserve"> </w:t>
      </w:r>
      <w:r w:rsidRPr="005235BB">
        <w:t xml:space="preserve">from the </w:t>
      </w:r>
      <w:r w:rsidRPr="00BD44D1">
        <w:t>Feed Type</w:t>
      </w:r>
      <w:r>
        <w:t xml:space="preserve"> drop-down menu.</w:t>
      </w:r>
    </w:p>
    <w:p w:rsidR="008B25F6" w:rsidRDefault="008B25F6">
      <w:pPr>
        <w:pStyle w:val="ListContinue"/>
      </w:pPr>
      <w:r>
        <w:t>The TubeMogul parameters are displayed.</w:t>
      </w:r>
    </w:p>
    <w:p w:rsidR="008B25F6" w:rsidRDefault="008B25F6" w:rsidP="00123DCF">
      <w:pPr>
        <w:pStyle w:val="ListNumber"/>
      </w:pPr>
      <w:r>
        <w:t xml:space="preserve">Enter the TubeMogul Parameters, see </w:t>
      </w:r>
      <w:hyperlink w:anchor="_TubeMogul" w:history="1">
        <w:r>
          <w:rPr>
            <w:rStyle w:val="Hyperlink"/>
          </w:rPr>
          <w:t>TubeMogul</w:t>
        </w:r>
        <w:r w:rsidRPr="005235BB">
          <w:rPr>
            <w:rStyle w:val="Hyperlink"/>
          </w:rPr>
          <w:t>: Feed Parameters</w:t>
        </w:r>
      </w:hyperlink>
      <w:r>
        <w:t xml:space="preserve"> </w:t>
      </w:r>
      <w:r w:rsidRPr="005235BB">
        <w:t xml:space="preserve">and click </w:t>
      </w:r>
      <w:r w:rsidRPr="00137B42">
        <w:t>Add Feed</w:t>
      </w:r>
      <w:r>
        <w:t>.</w:t>
      </w:r>
    </w:p>
    <w:p w:rsidR="00161F3A" w:rsidRDefault="00161F3A">
      <w:pPr>
        <w:pStyle w:val="ListContinue"/>
      </w:pPr>
      <w:r>
        <w:t>The URL for the feed is generated.</w:t>
      </w:r>
    </w:p>
    <w:p w:rsidR="008B25F6" w:rsidRDefault="00E420E9">
      <w:pPr>
        <w:pStyle w:val="ListContinue"/>
      </w:pPr>
      <w:r>
        <w:rPr>
          <w:noProof/>
          <w:lang w:val="en-US" w:bidi="he-IL"/>
        </w:rPr>
        <w:drawing>
          <wp:inline distT="0" distB="0" distL="0" distR="0" wp14:anchorId="0D62A74B" wp14:editId="1CB8B13B">
            <wp:extent cx="5732780" cy="5295900"/>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bemogul1.png"/>
                    <pic:cNvPicPr/>
                  </pic:nvPicPr>
                  <pic:blipFill>
                    <a:blip r:embed="rId251">
                      <a:extLst>
                        <a:ext uri="{28A0092B-C50C-407E-A947-70E740481C1C}">
                          <a14:useLocalDpi xmlns:a14="http://schemas.microsoft.com/office/drawing/2010/main" val="0"/>
                        </a:ext>
                      </a:extLst>
                    </a:blip>
                    <a:stretch>
                      <a:fillRect/>
                    </a:stretch>
                  </pic:blipFill>
                  <pic:spPr>
                    <a:xfrm>
                      <a:off x="0" y="0"/>
                      <a:ext cx="5732780" cy="5295900"/>
                    </a:xfrm>
                    <a:prstGeom prst="rect">
                      <a:avLst/>
                    </a:prstGeom>
                  </pic:spPr>
                </pic:pic>
              </a:graphicData>
            </a:graphic>
          </wp:inline>
        </w:drawing>
      </w:r>
    </w:p>
    <w:p w:rsidR="008B25F6" w:rsidRDefault="00816DC6" w:rsidP="00E3369B">
      <w:pPr>
        <w:pStyle w:val="Heading4"/>
      </w:pPr>
      <w:r>
        <w:t>TubeMogul: Feed Parameters</w:t>
      </w:r>
    </w:p>
    <w:tbl>
      <w:tblPr>
        <w:tblW w:w="9498" w:type="dxa"/>
        <w:tblInd w:w="108" w:type="dxa"/>
        <w:tblBorders>
          <w:top w:val="single" w:sz="4" w:space="0" w:color="C5C5C5"/>
          <w:left w:val="single" w:sz="4" w:space="0" w:color="C5C5C5"/>
          <w:bottom w:val="single" w:sz="4" w:space="0" w:color="C5C5C5"/>
          <w:right w:val="single" w:sz="4" w:space="0" w:color="C5C5C5"/>
          <w:insideH w:val="single" w:sz="4" w:space="0" w:color="C5C5C5"/>
          <w:insideV w:val="single" w:sz="4" w:space="0" w:color="C5C5C5"/>
        </w:tblBorders>
        <w:tblLook w:val="04A0" w:firstRow="1" w:lastRow="0" w:firstColumn="1" w:lastColumn="0" w:noHBand="0" w:noVBand="1"/>
      </w:tblPr>
      <w:tblGrid>
        <w:gridCol w:w="2977"/>
        <w:gridCol w:w="6521"/>
      </w:tblGrid>
      <w:tr w:rsidR="00E420E9" w:rsidRPr="00A75990" w:rsidTr="00E420E9">
        <w:trPr>
          <w:cantSplit/>
          <w:tblHeader/>
        </w:trPr>
        <w:tc>
          <w:tcPr>
            <w:tcW w:w="2977"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E420E9" w:rsidRPr="00A75990" w:rsidRDefault="00E420E9" w:rsidP="00E420E9">
            <w:pPr>
              <w:pStyle w:val="TableHeading"/>
            </w:pPr>
            <w:r>
              <w:t>Field</w:t>
            </w:r>
          </w:p>
        </w:tc>
        <w:tc>
          <w:tcPr>
            <w:tcW w:w="6521"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E420E9" w:rsidRPr="00525FF6" w:rsidRDefault="00E420E9" w:rsidP="00E420E9">
            <w:pPr>
              <w:pStyle w:val="TableHeading"/>
            </w:pPr>
            <w:r>
              <w:t>Description</w:t>
            </w:r>
          </w:p>
        </w:tc>
      </w:tr>
      <w:tr w:rsidR="00E420E9" w:rsidRPr="00A75990" w:rsidTr="00E420E9">
        <w:tc>
          <w:tcPr>
            <w:tcW w:w="2977" w:type="dxa"/>
            <w:tcBorders>
              <w:top w:val="single" w:sz="4" w:space="0" w:color="C5C5C5"/>
              <w:bottom w:val="single" w:sz="4" w:space="0" w:color="C5C5C5"/>
            </w:tcBorders>
          </w:tcPr>
          <w:p w:rsidR="00E420E9" w:rsidRPr="00A75990" w:rsidRDefault="00E420E9" w:rsidP="00E420E9">
            <w:pPr>
              <w:pStyle w:val="TableBodyText"/>
            </w:pPr>
            <w:r w:rsidRPr="00546342">
              <w:t>Content flavor</w:t>
            </w:r>
          </w:p>
        </w:tc>
        <w:tc>
          <w:tcPr>
            <w:tcW w:w="6521" w:type="dxa"/>
            <w:tcBorders>
              <w:top w:val="single" w:sz="4" w:space="0" w:color="C5C5C5"/>
              <w:bottom w:val="single" w:sz="4" w:space="0" w:color="C5C5C5"/>
            </w:tcBorders>
          </w:tcPr>
          <w:p w:rsidR="00E420E9" w:rsidRPr="008631B0" w:rsidRDefault="00E420E9" w:rsidP="00E420E9">
            <w:r w:rsidRPr="00546342">
              <w:t xml:space="preserve">The </w:t>
            </w:r>
            <w:r w:rsidRPr="00E23F8A">
              <w:t>format and quality of the content to be syndicated.</w:t>
            </w:r>
          </w:p>
          <w:p w:rsidR="00E420E9" w:rsidRPr="00A75990" w:rsidRDefault="00E420E9" w:rsidP="00E420E9">
            <w:pPr>
              <w:pStyle w:val="TableBodyText"/>
            </w:pPr>
          </w:p>
        </w:tc>
      </w:tr>
      <w:tr w:rsidR="00E420E9" w:rsidRPr="00A75990" w:rsidTr="00E420E9">
        <w:tc>
          <w:tcPr>
            <w:tcW w:w="2977" w:type="dxa"/>
            <w:tcBorders>
              <w:top w:val="single" w:sz="4" w:space="0" w:color="C5C5C5"/>
            </w:tcBorders>
          </w:tcPr>
          <w:p w:rsidR="00E420E9" w:rsidRPr="00A75990" w:rsidRDefault="00E420E9" w:rsidP="00E420E9">
            <w:pPr>
              <w:pStyle w:val="TableBodyText"/>
            </w:pPr>
            <w:r w:rsidRPr="009A0C98">
              <w:t xml:space="preserve">Add to default transcoding </w:t>
            </w:r>
            <w:r>
              <w:t>p</w:t>
            </w:r>
            <w:r w:rsidRPr="009A0C98">
              <w:t>rofile</w:t>
            </w:r>
          </w:p>
        </w:tc>
        <w:tc>
          <w:tcPr>
            <w:tcW w:w="6521" w:type="dxa"/>
            <w:tcBorders>
              <w:top w:val="single" w:sz="4" w:space="0" w:color="C5C5C5"/>
            </w:tcBorders>
          </w:tcPr>
          <w:p w:rsidR="00E420E9" w:rsidRPr="00A75990" w:rsidRDefault="00E420E9" w:rsidP="00E420E9">
            <w:pPr>
              <w:pStyle w:val="TableBodyText"/>
            </w:pPr>
            <w:r w:rsidRPr="00F435BB">
              <w:t>Check to add the chosen Content flavor to content that will be uploaded subsequently, using the default transcoding profile</w:t>
            </w:r>
            <w:r>
              <w:t>.</w:t>
            </w:r>
          </w:p>
        </w:tc>
      </w:tr>
      <w:tr w:rsidR="00E420E9" w:rsidRPr="00A75990" w:rsidTr="00E420E9">
        <w:tc>
          <w:tcPr>
            <w:tcW w:w="2977" w:type="dxa"/>
            <w:tcBorders>
              <w:top w:val="single" w:sz="4" w:space="0" w:color="C5C5C5"/>
            </w:tcBorders>
          </w:tcPr>
          <w:p w:rsidR="00E420E9" w:rsidRPr="009A0C98" w:rsidRDefault="00E420E9" w:rsidP="00E420E9">
            <w:pPr>
              <w:pStyle w:val="TableBodyText"/>
            </w:pPr>
            <w:r w:rsidRPr="00546342">
              <w:lastRenderedPageBreak/>
              <w:t>Feed categories</w:t>
            </w:r>
          </w:p>
        </w:tc>
        <w:tc>
          <w:tcPr>
            <w:tcW w:w="6521" w:type="dxa"/>
            <w:tcBorders>
              <w:top w:val="single" w:sz="4" w:space="0" w:color="C5C5C5"/>
            </w:tcBorders>
          </w:tcPr>
          <w:p w:rsidR="00E420E9" w:rsidRPr="00F435BB" w:rsidRDefault="00E420E9" w:rsidP="00E420E9">
            <w:pPr>
              <w:pStyle w:val="TableBodyText"/>
            </w:pPr>
            <w:r w:rsidRPr="00546342">
              <w:t>These categories will be used when pushing your content to the various sharing websites</w:t>
            </w:r>
          </w:p>
        </w:tc>
      </w:tr>
    </w:tbl>
    <w:p w:rsidR="00161F3A" w:rsidRPr="00786418" w:rsidRDefault="00161F3A" w:rsidP="00E3369B">
      <w:pPr>
        <w:pStyle w:val="Heading3"/>
        <w:rPr>
          <w:shd w:val="clear" w:color="auto" w:fill="FFFFFF"/>
        </w:rPr>
      </w:pPr>
      <w:bookmarkStart w:id="1374" w:name="_Toc313796691"/>
      <w:bookmarkStart w:id="1375" w:name="_Toc332632158"/>
      <w:bookmarkStart w:id="1376" w:name="_Toc302304729"/>
      <w:r>
        <w:t>TubeMogul</w:t>
      </w:r>
      <w:r>
        <w:rPr>
          <w:shd w:val="clear" w:color="auto" w:fill="FFFFFF"/>
        </w:rPr>
        <w:t xml:space="preserve"> </w:t>
      </w:r>
      <w:r w:rsidRPr="00F435BB">
        <w:t>Webmaster</w:t>
      </w:r>
      <w:r>
        <w:rPr>
          <w:shd w:val="clear" w:color="auto" w:fill="FFFFFF"/>
        </w:rPr>
        <w:t xml:space="preserve"> Tasks</w:t>
      </w:r>
      <w:bookmarkEnd w:id="1374"/>
      <w:bookmarkEnd w:id="1375"/>
    </w:p>
    <w:p w:rsidR="00161F3A" w:rsidRPr="00161F3A" w:rsidRDefault="00161F3A">
      <w:r>
        <w:t>To s</w:t>
      </w:r>
      <w:r w:rsidR="00816DC6">
        <w:t xml:space="preserve">ubmit the </w:t>
      </w:r>
      <w:r>
        <w:t>v</w:t>
      </w:r>
      <w:r w:rsidR="00816DC6">
        <w:t xml:space="preserve">ideo </w:t>
      </w:r>
      <w:r>
        <w:t>f</w:t>
      </w:r>
      <w:r w:rsidR="00816DC6">
        <w:t>eed</w:t>
      </w:r>
      <w:bookmarkEnd w:id="1376"/>
      <w:r w:rsidR="00800F9D">
        <w:t xml:space="preserve"> to </w:t>
      </w:r>
      <w:r>
        <w:t>TubeMogul</w:t>
      </w:r>
    </w:p>
    <w:p w:rsidR="008B25F6" w:rsidRPr="00800F9D" w:rsidRDefault="008B25F6" w:rsidP="00292207">
      <w:pPr>
        <w:pStyle w:val="ListNumber"/>
        <w:numPr>
          <w:ilvl w:val="0"/>
          <w:numId w:val="91"/>
        </w:numPr>
        <w:rPr>
          <w:rStyle w:val="Hyperlink"/>
          <w:rFonts w:cs="Arial"/>
          <w:color w:val="666560"/>
          <w:szCs w:val="20"/>
        </w:rPr>
      </w:pPr>
      <w:r>
        <w:t xml:space="preserve">Copy the </w:t>
      </w:r>
      <w:r w:rsidR="00161F3A">
        <w:t>f</w:t>
      </w:r>
      <w:r>
        <w:t xml:space="preserve">eed URL </w:t>
      </w:r>
      <w:r w:rsidR="00161F3A">
        <w:t xml:space="preserve">you obtained after you added the feed. See </w:t>
      </w:r>
      <w:hyperlink w:anchor="_KMC_Publisher__1" w:history="1">
        <w:r w:rsidR="00161F3A">
          <w:rPr>
            <w:rStyle w:val="Hyperlink"/>
            <w:rFonts w:cs="Arial"/>
          </w:rPr>
          <w:t xml:space="preserve">KMC Publisher </w:t>
        </w:r>
        <w:r w:rsidR="00161F3A" w:rsidRPr="00161F3A">
          <w:rPr>
            <w:rStyle w:val="Hyperlink"/>
            <w:rFonts w:cs="Arial"/>
          </w:rPr>
          <w:t>Tasks for TubeMogul Syndication</w:t>
        </w:r>
      </w:hyperlink>
      <w:r w:rsidR="00800F9D">
        <w:rPr>
          <w:rStyle w:val="Hyperlink"/>
          <w:rFonts w:cs="Arial"/>
        </w:rPr>
        <w:t>.</w:t>
      </w:r>
    </w:p>
    <w:p w:rsidR="008B25F6" w:rsidRPr="00800F9D" w:rsidRDefault="00800F9D">
      <w:pPr>
        <w:pStyle w:val="ListContinue"/>
      </w:pPr>
      <w:r w:rsidRPr="00E54D7D">
        <w:rPr>
          <w:noProof/>
          <w:lang w:val="en-US" w:bidi="he-IL"/>
        </w:rPr>
        <w:drawing>
          <wp:inline distT="0" distB="0" distL="0" distR="0" wp14:anchorId="7473D4C2" wp14:editId="1AB61CC0">
            <wp:extent cx="4981575" cy="900827"/>
            <wp:effectExtent l="19050" t="19050" r="9525" b="13970"/>
            <wp:docPr id="11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2">
                      <a:extLst>
                        <a:ext uri="{28A0092B-C50C-407E-A947-70E740481C1C}">
                          <a14:useLocalDpi xmlns:a14="http://schemas.microsoft.com/office/drawing/2010/main" val="0"/>
                        </a:ext>
                      </a:extLst>
                    </a:blip>
                    <a:stretch>
                      <a:fillRect/>
                    </a:stretch>
                  </pic:blipFill>
                  <pic:spPr bwMode="auto">
                    <a:xfrm>
                      <a:off x="0" y="0"/>
                      <a:ext cx="4981575" cy="900827"/>
                    </a:xfrm>
                    <a:prstGeom prst="rect">
                      <a:avLst/>
                    </a:prstGeom>
                    <a:noFill/>
                    <a:ln w="3175">
                      <a:solidFill>
                        <a:schemeClr val="tx1"/>
                      </a:solidFill>
                      <a:miter lim="800000"/>
                      <a:headEnd/>
                      <a:tailEnd/>
                    </a:ln>
                  </pic:spPr>
                </pic:pic>
              </a:graphicData>
            </a:graphic>
          </wp:inline>
        </w:drawing>
      </w:r>
    </w:p>
    <w:p w:rsidR="00816DC6" w:rsidRDefault="008B25F6" w:rsidP="00123DCF">
      <w:pPr>
        <w:pStyle w:val="ListNumber"/>
      </w:pPr>
      <w:r w:rsidRPr="00B850D4">
        <w:t xml:space="preserve">Login to your </w:t>
      </w:r>
      <w:hyperlink r:id="rId253" w:history="1">
        <w:r w:rsidRPr="00123DCF">
          <w:rPr>
            <w:rStyle w:val="Hyperlink"/>
          </w:rPr>
          <w:t>Kaltura–TubeMogul account</w:t>
        </w:r>
      </w:hyperlink>
      <w:r w:rsidR="00816DC6">
        <w:t>.</w:t>
      </w:r>
    </w:p>
    <w:p w:rsidR="00816DC6" w:rsidRDefault="00816DC6" w:rsidP="00123DCF">
      <w:pPr>
        <w:pStyle w:val="ListNumber"/>
      </w:pPr>
      <w:r>
        <w:t>G</w:t>
      </w:r>
      <w:r w:rsidR="008B25F6">
        <w:t xml:space="preserve">o to </w:t>
      </w:r>
      <w:r w:rsidR="008B25F6" w:rsidRPr="00B22EB3">
        <w:t>Advanced Tools</w:t>
      </w:r>
      <w:r w:rsidR="00E81A51">
        <w:t>, select</w:t>
      </w:r>
      <w:r w:rsidR="008B25F6" w:rsidRPr="00B22EB3">
        <w:t xml:space="preserve"> More Tools</w:t>
      </w:r>
      <w:r w:rsidR="00161F3A">
        <w:t xml:space="preserve">, </w:t>
      </w:r>
      <w:r w:rsidR="00E81A51">
        <w:t>and then</w:t>
      </w:r>
      <w:r w:rsidR="008B25F6" w:rsidRPr="00B22EB3">
        <w:t xml:space="preserve"> select MRSS Feed Manager</w:t>
      </w:r>
      <w:r w:rsidR="00E81A51">
        <w:t>.</w:t>
      </w:r>
    </w:p>
    <w:p w:rsidR="00F72216" w:rsidRDefault="00816DC6" w:rsidP="00F72216">
      <w:pPr>
        <w:pStyle w:val="ListNumber"/>
      </w:pPr>
      <w:r>
        <w:t>S</w:t>
      </w:r>
      <w:r w:rsidR="008B25F6" w:rsidRPr="00B22EB3">
        <w:t>ubmit your feed</w:t>
      </w:r>
      <w:r w:rsidR="00014F5C">
        <w:t>.</w:t>
      </w:r>
    </w:p>
    <w:p w:rsidR="00161F3A" w:rsidRPr="00F72216" w:rsidRDefault="00F72216" w:rsidP="00E3369B">
      <w:pPr>
        <w:pStyle w:val="Heading3"/>
      </w:pPr>
      <w:bookmarkStart w:id="1377" w:name="_Syndicating_to_iTunes"/>
      <w:bookmarkStart w:id="1378" w:name="_Toc313796692"/>
      <w:bookmarkStart w:id="1379" w:name="_Toc332632159"/>
      <w:bookmarkEnd w:id="1377"/>
      <w:r w:rsidRPr="00F72216">
        <w:t>Syndicating to iTunes</w:t>
      </w:r>
      <w:bookmarkEnd w:id="1378"/>
      <w:bookmarkEnd w:id="1379"/>
    </w:p>
    <w:p w:rsidR="00161F3A" w:rsidRPr="00161F3A" w:rsidRDefault="00161F3A" w:rsidP="009C1079">
      <w:r>
        <w:t>You can submit your content to the iTunes</w:t>
      </w:r>
      <w:r w:rsidR="00800F9D">
        <w:t xml:space="preserve"> </w:t>
      </w:r>
      <w:r>
        <w:t>Store as a podcast.</w:t>
      </w:r>
      <w:r>
        <w:rPr>
          <w:rStyle w:val="BodyTextChar"/>
        </w:rPr>
        <w:t xml:space="preserve"> Y</w:t>
      </w:r>
      <w:r w:rsidRPr="008631B0">
        <w:rPr>
          <w:rStyle w:val="BodyTextChar"/>
        </w:rPr>
        <w:t>ou will need an active Apple ID and the iTunes application installed</w:t>
      </w:r>
      <w:r>
        <w:t>.</w:t>
      </w:r>
      <w:r w:rsidR="00BE63F1">
        <w:t xml:space="preserve"> The flavors for feeds for iT</w:t>
      </w:r>
      <w:r w:rsidR="009C1079">
        <w:t>unes must eith</w:t>
      </w:r>
      <w:r w:rsidR="00D42CFC">
        <w:t>er</w:t>
      </w:r>
      <w:r w:rsidR="009C1079">
        <w:t xml:space="preserve"> be MP4, or a flavor </w:t>
      </w:r>
      <w:r w:rsidR="00BE63F1">
        <w:t>that is compatible with Apple iT</w:t>
      </w:r>
      <w:r w:rsidR="009C1079">
        <w:t xml:space="preserve">unes. </w:t>
      </w:r>
    </w:p>
    <w:p w:rsidR="00693A41" w:rsidRPr="005127A9" w:rsidRDefault="00014F5C" w:rsidP="00E3369B">
      <w:pPr>
        <w:pStyle w:val="Heading3"/>
      </w:pPr>
      <w:bookmarkStart w:id="1380" w:name="_Toc313796693"/>
      <w:bookmarkStart w:id="1381" w:name="_Toc332632160"/>
      <w:r>
        <w:rPr>
          <w:shd w:val="clear" w:color="auto" w:fill="FFFFFF"/>
        </w:rPr>
        <w:t>KMC Publisher Tasks for iTunes Syndication</w:t>
      </w:r>
      <w:bookmarkEnd w:id="1380"/>
      <w:bookmarkEnd w:id="1381"/>
    </w:p>
    <w:p w:rsidR="00014F5C" w:rsidRPr="005235BB" w:rsidRDefault="00014F5C" w:rsidP="009428D3">
      <w:pPr>
        <w:pStyle w:val="Procedure"/>
        <w:pPrChange w:id="1382" w:author="Debbie Zioni" w:date="2012-08-15T20:03:00Z">
          <w:pPr>
            <w:pStyle w:val="Procedure"/>
          </w:pPr>
        </w:pPrChange>
      </w:pPr>
      <w:r w:rsidRPr="00C51B99">
        <w:t>To configure syndication settings</w:t>
      </w:r>
      <w:r>
        <w:t xml:space="preserve"> for iTunes</w:t>
      </w:r>
    </w:p>
    <w:p w:rsidR="00014F5C" w:rsidRDefault="00014F5C" w:rsidP="00292207">
      <w:pPr>
        <w:pStyle w:val="ListNumber"/>
        <w:numPr>
          <w:ilvl w:val="0"/>
          <w:numId w:val="92"/>
        </w:numPr>
      </w:pPr>
      <w:r>
        <w:t xml:space="preserve">Configure the Syndication Settings. See </w:t>
      </w:r>
      <w:hyperlink w:anchor="_Setting_Up_Syndication" w:history="1">
        <w:r w:rsidR="00161F3A" w:rsidRPr="00161F3A">
          <w:rPr>
            <w:rStyle w:val="Hyperlink"/>
            <w:rFonts w:cs="Arial"/>
          </w:rPr>
          <w:t>Setting Up Syndication</w:t>
        </w:r>
      </w:hyperlink>
      <w:r w:rsidR="00161F3A">
        <w:t>.</w:t>
      </w:r>
    </w:p>
    <w:p w:rsidR="00014F5C" w:rsidRDefault="00014F5C" w:rsidP="00B0724F">
      <w:pPr>
        <w:pStyle w:val="ListNumber"/>
      </w:pPr>
      <w:r>
        <w:t xml:space="preserve">Select iTunes </w:t>
      </w:r>
      <w:r w:rsidRPr="005235BB">
        <w:t xml:space="preserve">from the </w:t>
      </w:r>
      <w:r w:rsidRPr="00BD44D1">
        <w:t>Feed Type</w:t>
      </w:r>
      <w:r>
        <w:t xml:space="preserve"> drop-down menu.</w:t>
      </w:r>
    </w:p>
    <w:p w:rsidR="00014F5C" w:rsidRDefault="00014F5C">
      <w:pPr>
        <w:pStyle w:val="ListContinue"/>
      </w:pPr>
      <w:r>
        <w:t>The iTunes parameters are displayed.</w:t>
      </w:r>
    </w:p>
    <w:p w:rsidR="00014F5C" w:rsidRDefault="003A13BC">
      <w:pPr>
        <w:pStyle w:val="ListNumber"/>
      </w:pPr>
      <w:r>
        <w:t>Enter the iT</w:t>
      </w:r>
      <w:r w:rsidR="00014F5C">
        <w:t xml:space="preserve">unes Parameters, see </w:t>
      </w:r>
      <w:hyperlink w:anchor="_iTunes:_Feed_Parameters" w:history="1">
        <w:r w:rsidR="00010B39">
          <w:rPr>
            <w:rStyle w:val="Hyperlink"/>
          </w:rPr>
          <w:t>iTunes</w:t>
        </w:r>
        <w:r w:rsidR="00014F5C" w:rsidRPr="005235BB">
          <w:rPr>
            <w:rStyle w:val="Hyperlink"/>
          </w:rPr>
          <w:t>: Feed Parameters</w:t>
        </w:r>
      </w:hyperlink>
      <w:r w:rsidR="00014F5C">
        <w:t xml:space="preserve"> </w:t>
      </w:r>
      <w:r w:rsidR="00014F5C" w:rsidRPr="005235BB">
        <w:t xml:space="preserve">and click </w:t>
      </w:r>
      <w:r w:rsidR="00014F5C" w:rsidRPr="00137B42">
        <w:t>Add Feed</w:t>
      </w:r>
      <w:r w:rsidR="00014F5C">
        <w:t>.</w:t>
      </w:r>
    </w:p>
    <w:p w:rsidR="000965F6" w:rsidRDefault="00F72216">
      <w:pPr>
        <w:pStyle w:val="ListContinue"/>
      </w:pPr>
      <w:r w:rsidRPr="00FF2599">
        <w:rPr>
          <w:rStyle w:val="Hyperlink"/>
          <w:rFonts w:ascii="Calibri" w:hAnsi="Calibri"/>
          <w:b/>
          <w:bCs/>
          <w:noProof/>
          <w:sz w:val="24"/>
          <w:szCs w:val="24"/>
          <w:lang w:val="en-US" w:bidi="he-IL"/>
        </w:rPr>
        <w:lastRenderedPageBreak/>
        <w:drawing>
          <wp:inline distT="0" distB="0" distL="0" distR="0" wp14:anchorId="419EF448" wp14:editId="0A0E538A">
            <wp:extent cx="4526280" cy="4565725"/>
            <wp:effectExtent l="19050" t="0" r="7620" b="0"/>
            <wp:docPr id="12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4" cstate="print"/>
                    <a:srcRect/>
                    <a:stretch>
                      <a:fillRect/>
                    </a:stretch>
                  </pic:blipFill>
                  <pic:spPr bwMode="auto">
                    <a:xfrm>
                      <a:off x="0" y="0"/>
                      <a:ext cx="4526280" cy="4565725"/>
                    </a:xfrm>
                    <a:prstGeom prst="rect">
                      <a:avLst/>
                    </a:prstGeom>
                    <a:noFill/>
                    <a:ln w="9525">
                      <a:noFill/>
                      <a:miter lim="800000"/>
                      <a:headEnd/>
                      <a:tailEnd/>
                    </a:ln>
                  </pic:spPr>
                </pic:pic>
              </a:graphicData>
            </a:graphic>
          </wp:inline>
        </w:drawing>
      </w:r>
    </w:p>
    <w:p w:rsidR="00014F5C" w:rsidRDefault="008B25F6" w:rsidP="00E3369B">
      <w:pPr>
        <w:pStyle w:val="Heading4"/>
      </w:pPr>
      <w:bookmarkStart w:id="1383" w:name="_iTunes:_Feed_Parameters"/>
      <w:bookmarkEnd w:id="1383"/>
      <w:r>
        <w:t>iTunes</w:t>
      </w:r>
      <w:r w:rsidR="00014F5C">
        <w:t xml:space="preserve">: </w:t>
      </w:r>
      <w:r w:rsidR="00014F5C" w:rsidRPr="00786418">
        <w:t>Feed Parameters</w:t>
      </w:r>
    </w:p>
    <w:tbl>
      <w:tblPr>
        <w:tblW w:w="9498" w:type="dxa"/>
        <w:tblInd w:w="108" w:type="dxa"/>
        <w:tblBorders>
          <w:top w:val="single" w:sz="4" w:space="0" w:color="C5C5C5"/>
          <w:left w:val="single" w:sz="4" w:space="0" w:color="C5C5C5"/>
          <w:bottom w:val="single" w:sz="4" w:space="0" w:color="C5C5C5"/>
          <w:right w:val="single" w:sz="4" w:space="0" w:color="C5C5C5"/>
          <w:insideH w:val="single" w:sz="4" w:space="0" w:color="C5C5C5"/>
          <w:insideV w:val="single" w:sz="4" w:space="0" w:color="C5C5C5"/>
        </w:tblBorders>
        <w:tblLook w:val="04A0" w:firstRow="1" w:lastRow="0" w:firstColumn="1" w:lastColumn="0" w:noHBand="0" w:noVBand="1"/>
      </w:tblPr>
      <w:tblGrid>
        <w:gridCol w:w="2977"/>
        <w:gridCol w:w="6521"/>
      </w:tblGrid>
      <w:tr w:rsidR="000825CD" w:rsidRPr="00A75990" w:rsidTr="00FA37D0">
        <w:trPr>
          <w:cantSplit/>
          <w:tblHeader/>
        </w:trPr>
        <w:tc>
          <w:tcPr>
            <w:tcW w:w="2977"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0825CD" w:rsidRPr="00A75990" w:rsidRDefault="000825CD" w:rsidP="00FA37D0">
            <w:pPr>
              <w:pStyle w:val="TableHeading"/>
            </w:pPr>
            <w:r>
              <w:t>Field</w:t>
            </w:r>
          </w:p>
        </w:tc>
        <w:tc>
          <w:tcPr>
            <w:tcW w:w="6521"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0825CD" w:rsidRPr="00525FF6" w:rsidRDefault="000825CD" w:rsidP="00FA37D0">
            <w:pPr>
              <w:pStyle w:val="TableHeading"/>
            </w:pPr>
            <w:r>
              <w:t>Description</w:t>
            </w:r>
          </w:p>
        </w:tc>
      </w:tr>
      <w:tr w:rsidR="000825CD" w:rsidRPr="00A75990" w:rsidTr="00FA37D0">
        <w:tc>
          <w:tcPr>
            <w:tcW w:w="2977" w:type="dxa"/>
            <w:tcBorders>
              <w:top w:val="single" w:sz="4" w:space="0" w:color="C5C5C5"/>
              <w:bottom w:val="single" w:sz="4" w:space="0" w:color="C5C5C5"/>
            </w:tcBorders>
          </w:tcPr>
          <w:p w:rsidR="000825CD" w:rsidRPr="00A75990" w:rsidRDefault="000825CD" w:rsidP="00FA37D0">
            <w:pPr>
              <w:pStyle w:val="TableBodyText"/>
            </w:pPr>
            <w:r w:rsidRPr="00B32AE5">
              <w:t>Name</w:t>
            </w:r>
          </w:p>
        </w:tc>
        <w:tc>
          <w:tcPr>
            <w:tcW w:w="6521" w:type="dxa"/>
            <w:tcBorders>
              <w:top w:val="single" w:sz="4" w:space="0" w:color="C5C5C5"/>
              <w:bottom w:val="single" w:sz="4" w:space="0" w:color="C5C5C5"/>
            </w:tcBorders>
          </w:tcPr>
          <w:p w:rsidR="000825CD" w:rsidRPr="00A75990" w:rsidRDefault="000825CD" w:rsidP="00FA37D0">
            <w:pPr>
              <w:pStyle w:val="TableBodyText"/>
            </w:pPr>
            <w:r>
              <w:t>Name of the feed.</w:t>
            </w:r>
          </w:p>
        </w:tc>
      </w:tr>
      <w:tr w:rsidR="000825CD" w:rsidRPr="00A75990" w:rsidTr="00FA37D0">
        <w:tc>
          <w:tcPr>
            <w:tcW w:w="2977" w:type="dxa"/>
            <w:tcBorders>
              <w:top w:val="single" w:sz="4" w:space="0" w:color="C5C5C5"/>
            </w:tcBorders>
          </w:tcPr>
          <w:p w:rsidR="000825CD" w:rsidRPr="00A75990" w:rsidRDefault="000825CD" w:rsidP="00FA37D0">
            <w:pPr>
              <w:pStyle w:val="TableBodyText"/>
            </w:pPr>
            <w:r w:rsidRPr="00B32AE5">
              <w:t>Content selection</w:t>
            </w:r>
          </w:p>
        </w:tc>
        <w:tc>
          <w:tcPr>
            <w:tcW w:w="6521" w:type="dxa"/>
            <w:tcBorders>
              <w:top w:val="single" w:sz="4" w:space="0" w:color="C5C5C5"/>
            </w:tcBorders>
          </w:tcPr>
          <w:p w:rsidR="000825CD" w:rsidRPr="00A75990" w:rsidRDefault="000825CD" w:rsidP="00FA37D0">
            <w:pPr>
              <w:pStyle w:val="TableBodyText"/>
            </w:pPr>
            <w:r>
              <w:t>You can either select all content, or create a feed of a specific playlist only.</w:t>
            </w:r>
          </w:p>
        </w:tc>
      </w:tr>
      <w:tr w:rsidR="000825CD" w:rsidRPr="00A75990" w:rsidTr="00FA37D0">
        <w:tc>
          <w:tcPr>
            <w:tcW w:w="2977" w:type="dxa"/>
            <w:tcBorders>
              <w:top w:val="single" w:sz="4" w:space="0" w:color="C5C5C5"/>
            </w:tcBorders>
          </w:tcPr>
          <w:p w:rsidR="000825CD" w:rsidRPr="00B32AE5" w:rsidRDefault="000825CD" w:rsidP="00FA37D0">
            <w:pPr>
              <w:pStyle w:val="TableBodyText"/>
            </w:pPr>
            <w:r w:rsidRPr="00B32AE5">
              <w:t>Cont</w:t>
            </w:r>
            <w:r w:rsidRPr="00C83B68">
              <w:t>ent flavor</w:t>
            </w:r>
          </w:p>
        </w:tc>
        <w:tc>
          <w:tcPr>
            <w:tcW w:w="6521" w:type="dxa"/>
            <w:tcBorders>
              <w:top w:val="single" w:sz="4" w:space="0" w:color="C5C5C5"/>
            </w:tcBorders>
          </w:tcPr>
          <w:p w:rsidR="000825CD" w:rsidRDefault="000825CD" w:rsidP="00FA37D0">
            <w:pPr>
              <w:pStyle w:val="TableBodyText"/>
            </w:pPr>
            <w:r>
              <w:t>The format and quality of the content to be syndicated. iTunes supports these formats: .m4a, .mp3, .mov, .mp4, and .m4v. Refer to</w:t>
            </w:r>
            <w:r>
              <w:rPr>
                <w:rStyle w:val="apple-converted-space"/>
              </w:rPr>
              <w:t> </w:t>
            </w:r>
            <w:hyperlink r:id="rId255" w:anchor="submitandfeeback" w:history="1">
              <w:r>
                <w:rPr>
                  <w:rStyle w:val="Hyperlink"/>
                </w:rPr>
                <w:t>here</w:t>
              </w:r>
            </w:hyperlink>
            <w:r>
              <w:rPr>
                <w:rStyle w:val="Hyperlink"/>
              </w:rPr>
              <w:t xml:space="preserve"> </w:t>
            </w:r>
            <w:r w:rsidRPr="005127A9">
              <w:rPr>
                <w:rStyle w:val="BodyTextChar"/>
              </w:rPr>
              <w:t>for more information.</w:t>
            </w:r>
          </w:p>
        </w:tc>
      </w:tr>
      <w:tr w:rsidR="000825CD" w:rsidRPr="00A75990" w:rsidTr="00FA37D0">
        <w:tc>
          <w:tcPr>
            <w:tcW w:w="2977" w:type="dxa"/>
            <w:tcBorders>
              <w:top w:val="single" w:sz="4" w:space="0" w:color="C5C5C5"/>
            </w:tcBorders>
          </w:tcPr>
          <w:p w:rsidR="000825CD" w:rsidRPr="00B32AE5" w:rsidRDefault="000825CD" w:rsidP="00FA37D0">
            <w:pPr>
              <w:pStyle w:val="TableBodyText"/>
            </w:pPr>
            <w:r w:rsidRPr="00B32AE5">
              <w:t>A</w:t>
            </w:r>
            <w:r w:rsidRPr="00C83B68">
              <w:t>dd  to Default Transcoding Profile</w:t>
            </w:r>
          </w:p>
        </w:tc>
        <w:tc>
          <w:tcPr>
            <w:tcW w:w="6521" w:type="dxa"/>
            <w:tcBorders>
              <w:top w:val="single" w:sz="4" w:space="0" w:color="C5C5C5"/>
            </w:tcBorders>
          </w:tcPr>
          <w:p w:rsidR="000825CD" w:rsidRDefault="000825CD" w:rsidP="00FA37D0">
            <w:pPr>
              <w:pStyle w:val="TableBodyText"/>
            </w:pPr>
            <w:r w:rsidRPr="00F435BB">
              <w:t>Check to add the chosen Content flavor to content that will be uploaded subsequently, using the default transcoding profile</w:t>
            </w:r>
            <w:r>
              <w:t>.</w:t>
            </w:r>
          </w:p>
        </w:tc>
      </w:tr>
      <w:tr w:rsidR="000825CD" w:rsidRPr="00A75990" w:rsidTr="00FA37D0">
        <w:tc>
          <w:tcPr>
            <w:tcW w:w="2977" w:type="dxa"/>
            <w:tcBorders>
              <w:top w:val="single" w:sz="4" w:space="0" w:color="C5C5C5"/>
            </w:tcBorders>
          </w:tcPr>
          <w:p w:rsidR="000825CD" w:rsidRPr="00B32AE5" w:rsidRDefault="000825CD" w:rsidP="00FA37D0">
            <w:pPr>
              <w:pStyle w:val="TableBodyText"/>
            </w:pPr>
            <w:r w:rsidRPr="00B32AE5">
              <w:t>Landing page</w:t>
            </w:r>
          </w:p>
        </w:tc>
        <w:tc>
          <w:tcPr>
            <w:tcW w:w="6521" w:type="dxa"/>
            <w:tcBorders>
              <w:top w:val="single" w:sz="4" w:space="0" w:color="C5C5C5"/>
            </w:tcBorders>
          </w:tcPr>
          <w:p w:rsidR="000825CD" w:rsidRDefault="000825CD" w:rsidP="00FA37D0">
            <w:pPr>
              <w:pStyle w:val="TableBodyText"/>
              <w:rPr>
                <w:b/>
                <w:color w:val="08215C"/>
              </w:rPr>
            </w:pPr>
            <w:r>
              <w:t>The URL template that you would like to appear in the iTunes Store for each video in this feed. The system will append the specific entry ID for each entry. The following parameters will be presented in the iTunes store, as demonstrated in the illustration below:</w:t>
            </w:r>
          </w:p>
          <w:p w:rsidR="000825CD" w:rsidRPr="00FF2599" w:rsidRDefault="000825CD" w:rsidP="00FA37D0">
            <w:pPr>
              <w:pStyle w:val="TableBodyText"/>
              <w:rPr>
                <w:b/>
              </w:rPr>
            </w:pPr>
            <w:r w:rsidRPr="00B32AE5">
              <w:t>Feed Author</w:t>
            </w:r>
          </w:p>
          <w:p w:rsidR="000825CD" w:rsidRPr="00FF2599" w:rsidRDefault="000825CD" w:rsidP="00FA37D0">
            <w:pPr>
              <w:pStyle w:val="TableBodyText"/>
              <w:rPr>
                <w:b/>
              </w:rPr>
            </w:pPr>
            <w:r w:rsidRPr="00B32AE5">
              <w:t>Feed Landing Page (link back to your website)</w:t>
            </w:r>
          </w:p>
          <w:p w:rsidR="000825CD" w:rsidRPr="00FF2599" w:rsidRDefault="000825CD" w:rsidP="00FA37D0">
            <w:pPr>
              <w:pStyle w:val="TableBodyText"/>
              <w:rPr>
                <w:b/>
              </w:rPr>
            </w:pPr>
            <w:r w:rsidRPr="00B32AE5">
              <w:t xml:space="preserve">Feed Category </w:t>
            </w:r>
            <w:r w:rsidRPr="00C83B68">
              <w:t>(will direct iTunes store how to categorize your feed)</w:t>
            </w:r>
          </w:p>
          <w:p w:rsidR="000825CD" w:rsidRPr="00FF2599" w:rsidRDefault="000825CD" w:rsidP="00FA37D0">
            <w:pPr>
              <w:pStyle w:val="TableBodyText"/>
              <w:rPr>
                <w:b/>
              </w:rPr>
            </w:pPr>
            <w:r w:rsidRPr="00B32AE5">
              <w:lastRenderedPageBreak/>
              <w:t>Feed Description</w:t>
            </w:r>
          </w:p>
          <w:p w:rsidR="000825CD" w:rsidRPr="00FF2599" w:rsidRDefault="000825CD" w:rsidP="00FA37D0">
            <w:pPr>
              <w:pStyle w:val="TableBodyText"/>
              <w:rPr>
                <w:b/>
              </w:rPr>
            </w:pPr>
            <w:r w:rsidRPr="00B32AE5">
              <w:t>Feed Image URL (should be 600x600)</w:t>
            </w:r>
          </w:p>
          <w:p w:rsidR="000825CD" w:rsidRPr="00F435BB" w:rsidRDefault="000825CD" w:rsidP="00FA37D0">
            <w:pPr>
              <w:pStyle w:val="TableBodyText"/>
            </w:pPr>
            <w:r>
              <w:t>In addition, the system will add the following relevant information for every entry: Name, Duration, Create date, Description.</w:t>
            </w:r>
          </w:p>
        </w:tc>
      </w:tr>
      <w:tr w:rsidR="000825CD" w:rsidRPr="00A75990" w:rsidTr="00FA37D0">
        <w:tc>
          <w:tcPr>
            <w:tcW w:w="2977" w:type="dxa"/>
            <w:tcBorders>
              <w:top w:val="single" w:sz="4" w:space="0" w:color="C5C5C5"/>
            </w:tcBorders>
          </w:tcPr>
          <w:p w:rsidR="000825CD" w:rsidRPr="00B32AE5" w:rsidRDefault="000825CD" w:rsidP="00FA37D0">
            <w:pPr>
              <w:pStyle w:val="TableBodyText"/>
            </w:pPr>
            <w:r>
              <w:lastRenderedPageBreak/>
              <w:t>Contact information</w:t>
            </w:r>
          </w:p>
        </w:tc>
        <w:tc>
          <w:tcPr>
            <w:tcW w:w="6521" w:type="dxa"/>
            <w:tcBorders>
              <w:top w:val="single" w:sz="4" w:space="0" w:color="C5C5C5"/>
            </w:tcBorders>
          </w:tcPr>
          <w:p w:rsidR="000825CD" w:rsidRDefault="000825CD" w:rsidP="00FA37D0">
            <w:pPr>
              <w:pStyle w:val="TableBodyText"/>
            </w:pPr>
            <w:r>
              <w:t>The name and email you enter for the feed will be used for iTunes Store to contact you if necessary. This information will not be presented in the iTunes Store.</w:t>
            </w:r>
          </w:p>
        </w:tc>
      </w:tr>
      <w:tr w:rsidR="000825CD" w:rsidRPr="00A75990" w:rsidTr="00FA37D0">
        <w:tc>
          <w:tcPr>
            <w:tcW w:w="2977" w:type="dxa"/>
            <w:tcBorders>
              <w:top w:val="single" w:sz="4" w:space="0" w:color="C5C5C5"/>
            </w:tcBorders>
          </w:tcPr>
          <w:p w:rsidR="000825CD" w:rsidRDefault="000825CD" w:rsidP="00FA37D0">
            <w:pPr>
              <w:pStyle w:val="TableBodyText"/>
            </w:pPr>
            <w:r>
              <w:rPr>
                <w:rStyle w:val="apple-converted-space"/>
                <w:sz w:val="14"/>
                <w:szCs w:val="14"/>
              </w:rPr>
              <w:t> </w:t>
            </w:r>
            <w:r>
              <w:t>Language</w:t>
            </w:r>
          </w:p>
        </w:tc>
        <w:tc>
          <w:tcPr>
            <w:tcW w:w="6521" w:type="dxa"/>
            <w:tcBorders>
              <w:top w:val="single" w:sz="4" w:space="0" w:color="C5C5C5"/>
            </w:tcBorders>
          </w:tcPr>
          <w:p w:rsidR="000825CD" w:rsidRDefault="000825CD" w:rsidP="00FA37D0">
            <w:pPr>
              <w:pStyle w:val="TableBodyText"/>
            </w:pPr>
            <w:r>
              <w:t>The language of the videos/ audio files in this feed.</w:t>
            </w:r>
          </w:p>
        </w:tc>
      </w:tr>
      <w:tr w:rsidR="000825CD" w:rsidRPr="00A75990" w:rsidTr="00FA37D0">
        <w:tc>
          <w:tcPr>
            <w:tcW w:w="2977" w:type="dxa"/>
            <w:tcBorders>
              <w:top w:val="single" w:sz="4" w:space="0" w:color="C5C5C5"/>
            </w:tcBorders>
          </w:tcPr>
          <w:p w:rsidR="000825CD" w:rsidRDefault="000825CD" w:rsidP="00FA37D0">
            <w:pPr>
              <w:pStyle w:val="TableBodyText"/>
              <w:rPr>
                <w:rStyle w:val="apple-converted-space"/>
                <w:sz w:val="14"/>
                <w:szCs w:val="14"/>
              </w:rPr>
            </w:pPr>
            <w:r w:rsidRPr="00786418">
              <w:t>Adult content</w:t>
            </w:r>
          </w:p>
        </w:tc>
        <w:tc>
          <w:tcPr>
            <w:tcW w:w="6521" w:type="dxa"/>
            <w:tcBorders>
              <w:top w:val="single" w:sz="4" w:space="0" w:color="C5C5C5"/>
            </w:tcBorders>
          </w:tcPr>
          <w:p w:rsidR="000825CD" w:rsidRDefault="000825CD" w:rsidP="00FA37D0">
            <w:pPr>
              <w:pStyle w:val="TableBodyText"/>
            </w:pPr>
            <w:r>
              <w:t>If you select this, an "explicit" parental advisory graphic will appear next to your podcast artwork on the iTunes Store, and in the Name column in iTunes.</w:t>
            </w:r>
          </w:p>
        </w:tc>
      </w:tr>
    </w:tbl>
    <w:p w:rsidR="00014F5C" w:rsidRPr="009A0C98" w:rsidRDefault="00014F5C"/>
    <w:p w:rsidR="00014F5C" w:rsidRDefault="00F72216">
      <w:pPr>
        <w:pStyle w:val="ListContinue"/>
      </w:pPr>
      <w:r w:rsidRPr="008631B0">
        <w:rPr>
          <w:noProof/>
          <w:lang w:val="en-US" w:bidi="he-IL"/>
        </w:rPr>
        <w:drawing>
          <wp:inline distT="0" distB="0" distL="0" distR="0" wp14:anchorId="62A77F64" wp14:editId="4ECF0A40">
            <wp:extent cx="5943600" cy="2166620"/>
            <wp:effectExtent l="0" t="0" r="0" b="5080"/>
            <wp:docPr id="192" name="Picture 192" descr="Description: iTunes feed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cription: iTunes feed parameters"/>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2166620"/>
                    </a:xfrm>
                    <a:prstGeom prst="rect">
                      <a:avLst/>
                    </a:prstGeom>
                    <a:noFill/>
                    <a:ln>
                      <a:noFill/>
                    </a:ln>
                  </pic:spPr>
                </pic:pic>
              </a:graphicData>
            </a:graphic>
          </wp:inline>
        </w:drawing>
      </w:r>
    </w:p>
    <w:p w:rsidR="008B25F6" w:rsidRPr="004C3E7A" w:rsidRDefault="008B25F6" w:rsidP="009428D3">
      <w:pPr>
        <w:pStyle w:val="Procedure"/>
        <w:pPrChange w:id="1384" w:author="Debbie Zioni" w:date="2012-08-15T20:03:00Z">
          <w:pPr>
            <w:pStyle w:val="Procedure"/>
          </w:pPr>
        </w:pPrChange>
      </w:pPr>
      <w:r w:rsidRPr="004C3E7A">
        <w:t xml:space="preserve">To test the feed </w:t>
      </w:r>
      <w:r w:rsidRPr="00B850D4">
        <w:t>before</w:t>
      </w:r>
      <w:r>
        <w:t xml:space="preserve"> submitting to the iTunes Store</w:t>
      </w:r>
    </w:p>
    <w:p w:rsidR="008B25F6" w:rsidRPr="004C3E7A" w:rsidRDefault="00014F5C" w:rsidP="00292207">
      <w:pPr>
        <w:pStyle w:val="ListNumber"/>
        <w:numPr>
          <w:ilvl w:val="0"/>
          <w:numId w:val="95"/>
        </w:numPr>
      </w:pPr>
      <w:r>
        <w:t>C</w:t>
      </w:r>
      <w:r w:rsidR="008B25F6" w:rsidRPr="004C3E7A">
        <w:t>opy the URL</w:t>
      </w:r>
      <w:r w:rsidR="00161F3A">
        <w:t xml:space="preserve"> you obtained after adding the feed.</w:t>
      </w:r>
    </w:p>
    <w:p w:rsidR="008B25F6" w:rsidRPr="004C3E7A" w:rsidRDefault="008B25F6" w:rsidP="00123DCF">
      <w:pPr>
        <w:pStyle w:val="ListNumber"/>
      </w:pPr>
      <w:r w:rsidRPr="004C3E7A">
        <w:t>Launch the iTunes application installed on your desktop</w:t>
      </w:r>
      <w:r w:rsidR="00876948">
        <w:t>.</w:t>
      </w:r>
    </w:p>
    <w:p w:rsidR="008B25F6" w:rsidRPr="004C3E7A" w:rsidRDefault="008B25F6" w:rsidP="00123DCF">
      <w:pPr>
        <w:pStyle w:val="ListNumber"/>
      </w:pPr>
      <w:r w:rsidRPr="004C3E7A">
        <w:t>Go to Advance &gt; Subscribe to podcast and submit the feed URL</w:t>
      </w:r>
      <w:r w:rsidR="00876948">
        <w:t>.</w:t>
      </w:r>
    </w:p>
    <w:p w:rsidR="001865F2" w:rsidRDefault="008B25F6" w:rsidP="009428D3">
      <w:pPr>
        <w:pStyle w:val="Procedure"/>
        <w:pPrChange w:id="1385" w:author="Debbie Zioni" w:date="2012-08-15T20:03:00Z">
          <w:pPr>
            <w:pStyle w:val="Procedure"/>
          </w:pPr>
        </w:pPrChange>
      </w:pPr>
      <w:r w:rsidRPr="00876948">
        <w:t xml:space="preserve">To </w:t>
      </w:r>
      <w:r w:rsidRPr="008631B0">
        <w:t>submit th</w:t>
      </w:r>
      <w:r w:rsidR="00BE63F1">
        <w:t>e</w:t>
      </w:r>
      <w:r w:rsidRPr="008631B0">
        <w:t xml:space="preserve"> feed</w:t>
      </w:r>
      <w:r w:rsidRPr="00876948">
        <w:t xml:space="preserve"> to the iTunes Store as a podcast/ video podcast:</w:t>
      </w:r>
    </w:p>
    <w:p w:rsidR="008B25F6" w:rsidRPr="001865F2" w:rsidRDefault="008B25F6" w:rsidP="00292207">
      <w:pPr>
        <w:pStyle w:val="ListNumber"/>
        <w:numPr>
          <w:ilvl w:val="0"/>
          <w:numId w:val="110"/>
        </w:numPr>
      </w:pPr>
      <w:r w:rsidRPr="001865F2">
        <w:t>Copy the feed URL</w:t>
      </w:r>
      <w:r w:rsidR="00014F5C" w:rsidRPr="001865F2">
        <w:t>.</w:t>
      </w:r>
      <w:r w:rsidRPr="001865F2">
        <w:t xml:space="preserve"> </w:t>
      </w:r>
    </w:p>
    <w:p w:rsidR="008B25F6" w:rsidRPr="001865F2" w:rsidRDefault="008B25F6" w:rsidP="00123DCF">
      <w:pPr>
        <w:pStyle w:val="ListNumber"/>
      </w:pPr>
      <w:r w:rsidRPr="001865F2">
        <w:t>Go</w:t>
      </w:r>
      <w:r w:rsidRPr="00123DCF">
        <w:rPr>
          <w:rStyle w:val="BodyTextChar"/>
        </w:rPr>
        <w:t xml:space="preserve"> to </w:t>
      </w:r>
      <w:r w:rsidRPr="00123DCF">
        <w:rPr>
          <w:rStyle w:val="Hyperlink"/>
        </w:rPr>
        <w:t xml:space="preserve"> </w:t>
      </w:r>
      <w:hyperlink r:id="rId257" w:history="1">
        <w:r w:rsidRPr="00123DCF">
          <w:rPr>
            <w:rStyle w:val="Hyperlink"/>
          </w:rPr>
          <w:t>https://phobos.apple.com/WebObjects/MZFinance.woa/wa/publishPodcast</w:t>
        </w:r>
      </w:hyperlink>
      <w:r w:rsidRPr="001865F2">
        <w:t>(launches iTunes application in the right page)</w:t>
      </w:r>
    </w:p>
    <w:p w:rsidR="008B25F6" w:rsidRPr="001865F2" w:rsidRDefault="008B25F6">
      <w:pPr>
        <w:pStyle w:val="ListNumber"/>
      </w:pPr>
      <w:r w:rsidRPr="001865F2">
        <w:t>Submit your feed</w:t>
      </w:r>
      <w:r w:rsidR="00014F5C" w:rsidRPr="001865F2">
        <w:t>.</w:t>
      </w:r>
    </w:p>
    <w:p w:rsidR="0083734C" w:rsidRDefault="0083734C" w:rsidP="00E3369B">
      <w:pPr>
        <w:pStyle w:val="Heading3"/>
      </w:pPr>
      <w:bookmarkStart w:id="1386" w:name="_KMC_Publisher__2"/>
      <w:bookmarkStart w:id="1387" w:name="_Toc332632161"/>
      <w:bookmarkStart w:id="1388" w:name="_Toc313796694"/>
      <w:bookmarkEnd w:id="1386"/>
      <w:r w:rsidRPr="00F72216">
        <w:t xml:space="preserve">Syndicating to </w:t>
      </w:r>
      <w:r>
        <w:t>Yahoo</w:t>
      </w:r>
      <w:bookmarkEnd w:id="1387"/>
    </w:p>
    <w:p w:rsidR="00EC6BB6" w:rsidRPr="00EC6BB6" w:rsidRDefault="00EC6BB6" w:rsidP="00EC6BB6">
      <w:r>
        <w:t xml:space="preserve">Syndicating to Yahoo in the KMC is used mainly to create standard MRSS feeds. Yahoo syndication can also be used to create site maps to submit into Yahoo search engines for indexing. </w:t>
      </w:r>
    </w:p>
    <w:p w:rsidR="00161F3A" w:rsidRPr="005127A9" w:rsidRDefault="00161F3A" w:rsidP="00E3369B">
      <w:pPr>
        <w:pStyle w:val="Heading3"/>
      </w:pPr>
      <w:bookmarkStart w:id="1389" w:name="_Toc332632162"/>
      <w:r>
        <w:rPr>
          <w:shd w:val="clear" w:color="auto" w:fill="FFFFFF"/>
        </w:rPr>
        <w:lastRenderedPageBreak/>
        <w:t>KMC Publisher Tasks for Yahoo Syndication</w:t>
      </w:r>
      <w:bookmarkEnd w:id="1388"/>
      <w:bookmarkEnd w:id="1389"/>
    </w:p>
    <w:p w:rsidR="00161F3A" w:rsidRPr="005235BB" w:rsidRDefault="00161F3A" w:rsidP="009428D3">
      <w:pPr>
        <w:pStyle w:val="Procedure"/>
        <w:pPrChange w:id="1390" w:author="Debbie Zioni" w:date="2012-08-15T20:03:00Z">
          <w:pPr>
            <w:pStyle w:val="Procedure"/>
          </w:pPr>
        </w:pPrChange>
      </w:pPr>
      <w:r w:rsidRPr="00C51B99">
        <w:t>To configure syndication settings</w:t>
      </w:r>
      <w:r>
        <w:t xml:space="preserve"> for Yahoo</w:t>
      </w:r>
    </w:p>
    <w:p w:rsidR="00161F3A" w:rsidRDefault="00161F3A" w:rsidP="00292207">
      <w:pPr>
        <w:pStyle w:val="ListNumber"/>
        <w:numPr>
          <w:ilvl w:val="0"/>
          <w:numId w:val="117"/>
        </w:numPr>
      </w:pPr>
      <w:r>
        <w:t xml:space="preserve">Configure the Syndication Settings. See </w:t>
      </w:r>
      <w:hyperlink w:anchor="_Setting_Up_Syndication" w:history="1">
        <w:r w:rsidRPr="00161F3A">
          <w:rPr>
            <w:rStyle w:val="Hyperlink"/>
            <w:rFonts w:cs="Arial"/>
          </w:rPr>
          <w:t>Setting Up Syndication</w:t>
        </w:r>
      </w:hyperlink>
      <w:r>
        <w:t>.</w:t>
      </w:r>
    </w:p>
    <w:p w:rsidR="00161F3A" w:rsidRDefault="00161F3A" w:rsidP="00292207">
      <w:pPr>
        <w:pStyle w:val="ListNumber"/>
        <w:numPr>
          <w:ilvl w:val="0"/>
          <w:numId w:val="117"/>
        </w:numPr>
      </w:pPr>
      <w:r>
        <w:t xml:space="preserve">Select Yahoo </w:t>
      </w:r>
      <w:r w:rsidRPr="005235BB">
        <w:t xml:space="preserve">from the </w:t>
      </w:r>
      <w:r w:rsidRPr="00BD44D1">
        <w:t>Feed Type</w:t>
      </w:r>
      <w:r>
        <w:t xml:space="preserve"> drop-down menu.</w:t>
      </w:r>
    </w:p>
    <w:p w:rsidR="00161F3A" w:rsidRDefault="00161F3A">
      <w:pPr>
        <w:pStyle w:val="ListContinue"/>
      </w:pPr>
      <w:r>
        <w:t>The Yahoo parameters are displayed.</w:t>
      </w:r>
    </w:p>
    <w:p w:rsidR="00161F3A" w:rsidRDefault="00161F3A" w:rsidP="00292207">
      <w:pPr>
        <w:pStyle w:val="ListNumber"/>
        <w:numPr>
          <w:ilvl w:val="0"/>
          <w:numId w:val="117"/>
        </w:numPr>
      </w:pPr>
      <w:r>
        <w:t>Enter the Yahoo Parameters, see</w:t>
      </w:r>
      <w:hyperlink w:anchor="_iTunes:_Feed_Parameters" w:history="1">
        <w:r w:rsidR="00F007F0" w:rsidRPr="00F007F0">
          <w:rPr>
            <w:rStyle w:val="Hyperlink"/>
            <w:rFonts w:cs="Arial"/>
            <w:szCs w:val="20"/>
          </w:rPr>
          <w:t xml:space="preserve"> </w:t>
        </w:r>
        <w:r w:rsidR="00B16A5F" w:rsidRPr="00F007F0">
          <w:rPr>
            <w:rStyle w:val="Hyperlink"/>
            <w:rFonts w:cs="Arial"/>
            <w:szCs w:val="20"/>
          </w:rPr>
          <w:t>iTunes:</w:t>
        </w:r>
        <w:r w:rsidR="00F007F0" w:rsidRPr="00F007F0">
          <w:rPr>
            <w:rStyle w:val="Hyperlink"/>
            <w:rFonts w:cs="Arial"/>
            <w:szCs w:val="20"/>
          </w:rPr>
          <w:t xml:space="preserve"> </w:t>
        </w:r>
        <w:r w:rsidR="00B16A5F" w:rsidRPr="00F007F0">
          <w:rPr>
            <w:rStyle w:val="Hyperlink"/>
            <w:rFonts w:cs="Arial"/>
            <w:szCs w:val="20"/>
          </w:rPr>
          <w:t>Feed</w:t>
        </w:r>
        <w:r w:rsidR="00F007F0" w:rsidRPr="00F007F0">
          <w:rPr>
            <w:rStyle w:val="Hyperlink"/>
            <w:rFonts w:cs="Arial"/>
            <w:szCs w:val="20"/>
          </w:rPr>
          <w:t xml:space="preserve"> </w:t>
        </w:r>
        <w:r w:rsidR="00B16A5F" w:rsidRPr="00F007F0">
          <w:rPr>
            <w:rStyle w:val="Hyperlink"/>
            <w:rFonts w:cs="Arial"/>
            <w:szCs w:val="20"/>
          </w:rPr>
          <w:t>Parameters</w:t>
        </w:r>
        <w:r w:rsidR="00F007F0" w:rsidRPr="00F007F0">
          <w:rPr>
            <w:rStyle w:val="Hyperlink"/>
            <w:rFonts w:cs="Arial"/>
            <w:szCs w:val="20"/>
          </w:rPr>
          <w:t>,</w:t>
        </w:r>
      </w:hyperlink>
      <w:r>
        <w:t xml:space="preserve"> </w:t>
      </w:r>
      <w:hyperlink w:anchor="_Yahoo:_Feed_Parameters" w:history="1">
        <w:r w:rsidRPr="00161F3A">
          <w:rPr>
            <w:rStyle w:val="Hyperlink"/>
            <w:rFonts w:cs="Arial"/>
          </w:rPr>
          <w:t>Yahoo: Feed Parameters</w:t>
        </w:r>
      </w:hyperlink>
      <w:r>
        <w:t xml:space="preserve"> </w:t>
      </w:r>
      <w:r w:rsidRPr="005235BB">
        <w:t xml:space="preserve">and click </w:t>
      </w:r>
      <w:r w:rsidRPr="00137B42">
        <w:t>Add Feed</w:t>
      </w:r>
      <w:r>
        <w:t>.</w:t>
      </w:r>
    </w:p>
    <w:p w:rsidR="008B25F6" w:rsidRPr="00F72216" w:rsidRDefault="00F72216">
      <w:pPr>
        <w:pStyle w:val="ListContinue"/>
      </w:pPr>
      <w:r w:rsidRPr="00E54D7D">
        <w:rPr>
          <w:noProof/>
          <w:lang w:val="en-US" w:bidi="he-IL"/>
        </w:rPr>
        <w:drawing>
          <wp:inline distT="0" distB="0" distL="0" distR="0" wp14:anchorId="03FE4974" wp14:editId="4D548A48">
            <wp:extent cx="4526280" cy="4240568"/>
            <wp:effectExtent l="19050" t="0" r="7620" b="0"/>
            <wp:docPr id="12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8" cstate="print"/>
                    <a:srcRect/>
                    <a:stretch>
                      <a:fillRect/>
                    </a:stretch>
                  </pic:blipFill>
                  <pic:spPr bwMode="auto">
                    <a:xfrm>
                      <a:off x="0" y="0"/>
                      <a:ext cx="4526280" cy="4240568"/>
                    </a:xfrm>
                    <a:prstGeom prst="rect">
                      <a:avLst/>
                    </a:prstGeom>
                    <a:noFill/>
                    <a:ln w="9525">
                      <a:noFill/>
                      <a:miter lim="800000"/>
                      <a:headEnd/>
                      <a:tailEnd/>
                    </a:ln>
                  </pic:spPr>
                </pic:pic>
              </a:graphicData>
            </a:graphic>
          </wp:inline>
        </w:drawing>
      </w:r>
    </w:p>
    <w:p w:rsidR="00161F3A" w:rsidRPr="00786418" w:rsidRDefault="00161F3A" w:rsidP="00E3369B">
      <w:pPr>
        <w:pStyle w:val="Heading3"/>
        <w:rPr>
          <w:shd w:val="clear" w:color="auto" w:fill="FFFFFF"/>
        </w:rPr>
      </w:pPr>
      <w:bookmarkStart w:id="1391" w:name="_Toc313796695"/>
      <w:bookmarkStart w:id="1392" w:name="_Toc332632163"/>
      <w:r>
        <w:t>Yahoo</w:t>
      </w:r>
      <w:r>
        <w:rPr>
          <w:shd w:val="clear" w:color="auto" w:fill="FFFFFF"/>
        </w:rPr>
        <w:t xml:space="preserve"> </w:t>
      </w:r>
      <w:r w:rsidRPr="00F435BB">
        <w:t>Webmaster</w:t>
      </w:r>
      <w:r>
        <w:rPr>
          <w:shd w:val="clear" w:color="auto" w:fill="FFFFFF"/>
        </w:rPr>
        <w:t xml:space="preserve"> Tasks</w:t>
      </w:r>
      <w:bookmarkEnd w:id="1391"/>
      <w:bookmarkEnd w:id="1392"/>
    </w:p>
    <w:p w:rsidR="00161F3A" w:rsidRPr="00F435BB" w:rsidRDefault="00161F3A" w:rsidP="009428D3">
      <w:pPr>
        <w:pStyle w:val="Procedure"/>
        <w:pPrChange w:id="1393" w:author="Debbie Zioni" w:date="2012-08-15T20:03:00Z">
          <w:pPr>
            <w:pStyle w:val="Procedure"/>
          </w:pPr>
        </w:pPrChange>
      </w:pPr>
      <w:r>
        <w:t>To submit the video feed to Yahoo</w:t>
      </w:r>
    </w:p>
    <w:p w:rsidR="00161F3A" w:rsidRDefault="00161F3A" w:rsidP="00292207">
      <w:pPr>
        <w:pStyle w:val="ListNumber"/>
        <w:numPr>
          <w:ilvl w:val="0"/>
          <w:numId w:val="139"/>
        </w:numPr>
      </w:pPr>
      <w:r>
        <w:t xml:space="preserve">Copy the feed URL you obtained after you added the feed. See </w:t>
      </w:r>
      <w:hyperlink w:anchor="_KMC_Publisher__2" w:history="1">
        <w:r w:rsidRPr="00BE63F1">
          <w:rPr>
            <w:rStyle w:val="Hyperlink"/>
            <w:rFonts w:cs="Arial"/>
          </w:rPr>
          <w:t>KMC Publisher Tasks for Yahoo Syndication</w:t>
        </w:r>
      </w:hyperlink>
      <w:r w:rsidR="00F72216" w:rsidRPr="00BE63F1">
        <w:rPr>
          <w:rStyle w:val="Hyperlink"/>
          <w:rFonts w:cs="Arial"/>
        </w:rPr>
        <w:t>.</w:t>
      </w:r>
    </w:p>
    <w:p w:rsidR="008B25F6" w:rsidRPr="005127A9" w:rsidRDefault="008B25F6" w:rsidP="00F72216">
      <w:pPr>
        <w:pStyle w:val="ListNumber"/>
        <w:rPr>
          <w:rStyle w:val="Hyperlink"/>
        </w:rPr>
      </w:pPr>
      <w:r w:rsidRPr="00AC6F2B">
        <w:t xml:space="preserve">Go to </w:t>
      </w:r>
      <w:hyperlink r:id="rId259" w:history="1">
        <w:r w:rsidRPr="005127A9">
          <w:rPr>
            <w:rStyle w:val="Hyperlink"/>
          </w:rPr>
          <w:t>http://video.search.yahoo.com/mrss/submit</w:t>
        </w:r>
      </w:hyperlink>
      <w:r w:rsidR="005339B6" w:rsidRPr="005127A9">
        <w:rPr>
          <w:rStyle w:val="Hyperlink"/>
        </w:rPr>
        <w:t>.</w:t>
      </w:r>
    </w:p>
    <w:p w:rsidR="00010B39" w:rsidRPr="00AC6F2B" w:rsidRDefault="008B25F6">
      <w:pPr>
        <w:pStyle w:val="ListNumber"/>
      </w:pPr>
      <w:r w:rsidRPr="00AC6F2B">
        <w:t>Fill in the form and submit your feed as a “Full feed”</w:t>
      </w:r>
      <w:r w:rsidR="005339B6">
        <w:t>.</w:t>
      </w:r>
    </w:p>
    <w:p w:rsidR="00157C67" w:rsidRDefault="00157C67" w:rsidP="00E3369B">
      <w:pPr>
        <w:pStyle w:val="Heading4"/>
      </w:pPr>
      <w:bookmarkStart w:id="1394" w:name="_Yahoo:_Feed_Parameters"/>
      <w:bookmarkEnd w:id="1394"/>
      <w:r>
        <w:t xml:space="preserve">Yahoo: </w:t>
      </w:r>
      <w:r w:rsidRPr="00786418">
        <w:t>Feed Parameters</w:t>
      </w:r>
    </w:p>
    <w:tbl>
      <w:tblPr>
        <w:tblW w:w="9498" w:type="dxa"/>
        <w:tblInd w:w="108" w:type="dxa"/>
        <w:tblBorders>
          <w:top w:val="single" w:sz="4" w:space="0" w:color="C5C5C5"/>
          <w:left w:val="single" w:sz="4" w:space="0" w:color="C5C5C5"/>
          <w:bottom w:val="single" w:sz="4" w:space="0" w:color="C5C5C5"/>
          <w:right w:val="single" w:sz="4" w:space="0" w:color="C5C5C5"/>
          <w:insideH w:val="single" w:sz="4" w:space="0" w:color="C5C5C5"/>
          <w:insideV w:val="single" w:sz="4" w:space="0" w:color="C5C5C5"/>
        </w:tblBorders>
        <w:tblLook w:val="04A0" w:firstRow="1" w:lastRow="0" w:firstColumn="1" w:lastColumn="0" w:noHBand="0" w:noVBand="1"/>
      </w:tblPr>
      <w:tblGrid>
        <w:gridCol w:w="2977"/>
        <w:gridCol w:w="6521"/>
      </w:tblGrid>
      <w:tr w:rsidR="000825CD" w:rsidRPr="00A75990" w:rsidTr="00FA37D0">
        <w:trPr>
          <w:cantSplit/>
          <w:tblHeader/>
        </w:trPr>
        <w:tc>
          <w:tcPr>
            <w:tcW w:w="2977"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0825CD" w:rsidRPr="00A75990" w:rsidRDefault="000825CD" w:rsidP="00FA37D0">
            <w:pPr>
              <w:pStyle w:val="TableHeading"/>
            </w:pPr>
            <w:r w:rsidRPr="00010B39">
              <w:t>Field</w:t>
            </w:r>
          </w:p>
        </w:tc>
        <w:tc>
          <w:tcPr>
            <w:tcW w:w="6521"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0825CD" w:rsidRPr="00525FF6" w:rsidRDefault="000825CD" w:rsidP="00FA37D0">
            <w:pPr>
              <w:pStyle w:val="TableHeading"/>
            </w:pPr>
            <w:r w:rsidRPr="00010B39">
              <w:t>Description</w:t>
            </w:r>
          </w:p>
        </w:tc>
      </w:tr>
      <w:tr w:rsidR="000825CD" w:rsidRPr="00A75990" w:rsidTr="00FA37D0">
        <w:tc>
          <w:tcPr>
            <w:tcW w:w="2977" w:type="dxa"/>
            <w:tcBorders>
              <w:top w:val="single" w:sz="4" w:space="0" w:color="C5C5C5"/>
              <w:bottom w:val="single" w:sz="4" w:space="0" w:color="C5C5C5"/>
            </w:tcBorders>
          </w:tcPr>
          <w:p w:rsidR="000825CD" w:rsidRPr="00A75990" w:rsidRDefault="000825CD" w:rsidP="00FA37D0">
            <w:pPr>
              <w:pStyle w:val="TableBodyText"/>
            </w:pPr>
            <w:r w:rsidRPr="00786418">
              <w:rPr>
                <w:sz w:val="14"/>
                <w:szCs w:val="14"/>
              </w:rPr>
              <w:lastRenderedPageBreak/>
              <w:t> </w:t>
            </w:r>
            <w:r>
              <w:t>Name</w:t>
            </w:r>
          </w:p>
        </w:tc>
        <w:tc>
          <w:tcPr>
            <w:tcW w:w="6521" w:type="dxa"/>
            <w:tcBorders>
              <w:top w:val="single" w:sz="4" w:space="0" w:color="C5C5C5"/>
              <w:bottom w:val="single" w:sz="4" w:space="0" w:color="C5C5C5"/>
            </w:tcBorders>
          </w:tcPr>
          <w:p w:rsidR="000825CD" w:rsidRPr="00A75990" w:rsidRDefault="000825CD" w:rsidP="00FA37D0">
            <w:pPr>
              <w:pStyle w:val="TableBodyText"/>
            </w:pPr>
            <w:r>
              <w:t>Name of the feed.</w:t>
            </w:r>
            <w:r>
              <w:rPr>
                <w:rStyle w:val="apple-converted-space"/>
                <w:sz w:val="14"/>
                <w:szCs w:val="14"/>
              </w:rPr>
              <w:t> </w:t>
            </w:r>
            <w:r>
              <w:t xml:space="preserve"> </w:t>
            </w:r>
          </w:p>
        </w:tc>
      </w:tr>
      <w:tr w:rsidR="000825CD" w:rsidRPr="00A75990" w:rsidTr="00FA37D0">
        <w:tc>
          <w:tcPr>
            <w:tcW w:w="2977" w:type="dxa"/>
            <w:tcBorders>
              <w:top w:val="single" w:sz="4" w:space="0" w:color="C5C5C5"/>
            </w:tcBorders>
          </w:tcPr>
          <w:p w:rsidR="000825CD" w:rsidRPr="00A75990" w:rsidRDefault="000825CD" w:rsidP="00FA37D0">
            <w:pPr>
              <w:pStyle w:val="TableBodyText"/>
            </w:pPr>
            <w:r>
              <w:t>Content selection -</w:t>
            </w:r>
          </w:p>
        </w:tc>
        <w:tc>
          <w:tcPr>
            <w:tcW w:w="6521" w:type="dxa"/>
            <w:tcBorders>
              <w:top w:val="single" w:sz="4" w:space="0" w:color="C5C5C5"/>
            </w:tcBorders>
          </w:tcPr>
          <w:p w:rsidR="000825CD" w:rsidRPr="00A75990" w:rsidRDefault="000825CD" w:rsidP="00FA37D0">
            <w:pPr>
              <w:pStyle w:val="TableBodyText"/>
            </w:pPr>
            <w:r>
              <w:t>You can either select all content, or create a feed of a specific playlist only.</w:t>
            </w:r>
          </w:p>
        </w:tc>
      </w:tr>
      <w:tr w:rsidR="000825CD" w:rsidRPr="00A75990" w:rsidTr="00FA37D0">
        <w:tc>
          <w:tcPr>
            <w:tcW w:w="2977" w:type="dxa"/>
            <w:tcBorders>
              <w:top w:val="single" w:sz="4" w:space="0" w:color="C5C5C5"/>
            </w:tcBorders>
          </w:tcPr>
          <w:p w:rsidR="000825CD" w:rsidRDefault="000825CD" w:rsidP="00FA37D0">
            <w:pPr>
              <w:pStyle w:val="TableBodyText"/>
            </w:pPr>
            <w:r>
              <w:t>Content flavor</w:t>
            </w:r>
          </w:p>
        </w:tc>
        <w:tc>
          <w:tcPr>
            <w:tcW w:w="6521" w:type="dxa"/>
            <w:tcBorders>
              <w:top w:val="single" w:sz="4" w:space="0" w:color="C5C5C5"/>
            </w:tcBorders>
          </w:tcPr>
          <w:p w:rsidR="000825CD" w:rsidRDefault="000825CD" w:rsidP="00FA37D0">
            <w:pPr>
              <w:pStyle w:val="TableBodyText"/>
            </w:pPr>
            <w:r>
              <w:t>The format and quality of the content to be syndicated</w:t>
            </w:r>
          </w:p>
        </w:tc>
      </w:tr>
      <w:tr w:rsidR="000825CD" w:rsidRPr="00A75990" w:rsidTr="00FA37D0">
        <w:tc>
          <w:tcPr>
            <w:tcW w:w="2977" w:type="dxa"/>
            <w:tcBorders>
              <w:top w:val="single" w:sz="4" w:space="0" w:color="C5C5C5"/>
            </w:tcBorders>
          </w:tcPr>
          <w:p w:rsidR="000825CD" w:rsidRDefault="000825CD" w:rsidP="00FA37D0">
            <w:pPr>
              <w:pStyle w:val="TableBodyText"/>
            </w:pPr>
            <w:r>
              <w:t>Add  to Default Transcoding Profile</w:t>
            </w:r>
          </w:p>
        </w:tc>
        <w:tc>
          <w:tcPr>
            <w:tcW w:w="6521" w:type="dxa"/>
            <w:tcBorders>
              <w:top w:val="single" w:sz="4" w:space="0" w:color="C5C5C5"/>
            </w:tcBorders>
          </w:tcPr>
          <w:p w:rsidR="000825CD" w:rsidRDefault="000825CD" w:rsidP="00FA37D0">
            <w:pPr>
              <w:pStyle w:val="TableBodyText"/>
            </w:pPr>
            <w:r w:rsidRPr="00F435BB">
              <w:t>Check to add the chosen Content flavor to content that will be uploaded subsequently, using the default transcoding profile</w:t>
            </w:r>
            <w:r>
              <w:t>.</w:t>
            </w:r>
          </w:p>
        </w:tc>
      </w:tr>
      <w:tr w:rsidR="000825CD" w:rsidRPr="00A75990" w:rsidTr="00FA37D0">
        <w:tc>
          <w:tcPr>
            <w:tcW w:w="2977" w:type="dxa"/>
            <w:tcBorders>
              <w:top w:val="single" w:sz="4" w:space="0" w:color="C5C5C5"/>
            </w:tcBorders>
          </w:tcPr>
          <w:p w:rsidR="000825CD" w:rsidRDefault="000825CD" w:rsidP="00FA37D0">
            <w:pPr>
              <w:pStyle w:val="TableBodyText"/>
            </w:pPr>
            <w:r>
              <w:t>Landing page</w:t>
            </w:r>
          </w:p>
        </w:tc>
        <w:tc>
          <w:tcPr>
            <w:tcW w:w="6521" w:type="dxa"/>
            <w:tcBorders>
              <w:top w:val="single" w:sz="4" w:space="0" w:color="C5C5C5"/>
            </w:tcBorders>
          </w:tcPr>
          <w:p w:rsidR="000825CD" w:rsidRDefault="000825CD" w:rsidP="00FA37D0">
            <w:pPr>
              <w:rPr>
                <w:b/>
                <w:color w:val="08215C"/>
              </w:rPr>
            </w:pPr>
            <w:r>
              <w:t>The URL template that you would like to appear in the Yahoo search results for each video in this feed. The system will append the specific entry ID for each entry.</w:t>
            </w:r>
          </w:p>
          <w:p w:rsidR="000825CD" w:rsidRPr="00F435BB" w:rsidRDefault="000825CD" w:rsidP="00FA37D0">
            <w:pPr>
              <w:pStyle w:val="TableBodyText"/>
            </w:pPr>
          </w:p>
        </w:tc>
      </w:tr>
      <w:tr w:rsidR="000825CD" w:rsidRPr="00A75990" w:rsidTr="00FA37D0">
        <w:tc>
          <w:tcPr>
            <w:tcW w:w="2977" w:type="dxa"/>
            <w:tcBorders>
              <w:top w:val="single" w:sz="4" w:space="0" w:color="C5C5C5"/>
            </w:tcBorders>
          </w:tcPr>
          <w:p w:rsidR="000825CD" w:rsidRDefault="000825CD" w:rsidP="00FA37D0">
            <w:pPr>
              <w:pStyle w:val="TableBodyText"/>
            </w:pPr>
            <w:r>
              <w:t>Playbacks directly from Yahoo</w:t>
            </w:r>
          </w:p>
        </w:tc>
        <w:tc>
          <w:tcPr>
            <w:tcW w:w="6521" w:type="dxa"/>
            <w:tcBorders>
              <w:top w:val="single" w:sz="4" w:space="0" w:color="C5C5C5"/>
            </w:tcBorders>
          </w:tcPr>
          <w:p w:rsidR="000825CD" w:rsidRDefault="000825CD" w:rsidP="00FA37D0">
            <w:r>
              <w:t>Select if you prefer for Yahoo to display a link to your website only or also if you'd like Yahoo to display the actual video directly within the search results page. If you allow Yahoo to playback directly from within the search results page, you can select the player that will be used for playback. This player may include your branding, watermark, etc.</w:t>
            </w:r>
          </w:p>
        </w:tc>
      </w:tr>
      <w:tr w:rsidR="000825CD" w:rsidRPr="00A75990" w:rsidTr="00FA37D0">
        <w:tc>
          <w:tcPr>
            <w:tcW w:w="2977" w:type="dxa"/>
            <w:tcBorders>
              <w:top w:val="single" w:sz="4" w:space="0" w:color="C5C5C5"/>
            </w:tcBorders>
          </w:tcPr>
          <w:p w:rsidR="000825CD" w:rsidRDefault="000825CD" w:rsidP="00FA37D0">
            <w:pPr>
              <w:pStyle w:val="TableBodyText"/>
            </w:pPr>
            <w:r>
              <w:t>Adult content</w:t>
            </w:r>
          </w:p>
        </w:tc>
        <w:tc>
          <w:tcPr>
            <w:tcW w:w="6521" w:type="dxa"/>
            <w:tcBorders>
              <w:top w:val="single" w:sz="4" w:space="0" w:color="C5C5C5"/>
            </w:tcBorders>
          </w:tcPr>
          <w:p w:rsidR="000825CD" w:rsidRPr="008F01DA" w:rsidRDefault="000825CD" w:rsidP="008F01DA">
            <w:pPr>
              <w:rPr>
                <w:b/>
                <w:color w:val="08215C"/>
              </w:rPr>
            </w:pPr>
            <w:r>
              <w:t>If selected, videos in this feed should be available only to users with SafeSearch turned off.</w:t>
            </w:r>
          </w:p>
        </w:tc>
      </w:tr>
    </w:tbl>
    <w:p w:rsidR="000825CD" w:rsidRPr="00FA37D0" w:rsidRDefault="000825CD" w:rsidP="008F01DA">
      <w:pPr>
        <w:pStyle w:val="BodyText"/>
      </w:pPr>
    </w:p>
    <w:p w:rsidR="000825CD" w:rsidRDefault="00F72216">
      <w:pPr>
        <w:rPr>
          <w:rStyle w:val="BodyTextChar"/>
        </w:rPr>
      </w:pPr>
      <w:bookmarkStart w:id="1395" w:name="_Toc302932168"/>
      <w:bookmarkStart w:id="1396" w:name="_Toc302930727"/>
      <w:bookmarkStart w:id="1397" w:name="_Toc302930411"/>
      <w:bookmarkStart w:id="1398" w:name="_Toc302915002"/>
      <w:bookmarkStart w:id="1399" w:name="_Toc302660603"/>
      <w:bookmarkStart w:id="1400" w:name="_Toc302310825"/>
      <w:bookmarkStart w:id="1401" w:name="_Toc302305040"/>
      <w:bookmarkStart w:id="1402" w:name="_Toc302304881"/>
      <w:bookmarkStart w:id="1403" w:name="_Toc302930728"/>
      <w:bookmarkStart w:id="1404" w:name="_Toc302930412"/>
      <w:bookmarkStart w:id="1405" w:name="_Toc302915003"/>
      <w:bookmarkStart w:id="1406" w:name="_Toc302660604"/>
      <w:bookmarkStart w:id="1407" w:name="_Toc302310826"/>
      <w:bookmarkStart w:id="1408" w:name="_Toc302305041"/>
      <w:bookmarkStart w:id="1409" w:name="_Toc302304882"/>
      <w:bookmarkStart w:id="1410" w:name="_Toc302930729"/>
      <w:bookmarkStart w:id="1411" w:name="_Toc302930413"/>
      <w:bookmarkStart w:id="1412" w:name="_Toc302915004"/>
      <w:bookmarkStart w:id="1413" w:name="_Toc302660605"/>
      <w:bookmarkStart w:id="1414" w:name="_Toc302310827"/>
      <w:bookmarkStart w:id="1415" w:name="_Toc302305042"/>
      <w:bookmarkStart w:id="1416" w:name="_Toc302304883"/>
      <w:bookmarkStart w:id="1417" w:name="_Toc302932169"/>
      <w:bookmarkStart w:id="1418" w:name="_Toc302930730"/>
      <w:bookmarkStart w:id="1419" w:name="_Toc302930414"/>
      <w:bookmarkStart w:id="1420" w:name="_Toc302915005"/>
      <w:bookmarkStart w:id="1421" w:name="_Toc302660606"/>
      <w:bookmarkStart w:id="1422" w:name="_Toc302310828"/>
      <w:bookmarkStart w:id="1423" w:name="_Toc302305043"/>
      <w:bookmarkStart w:id="1424" w:name="_Toc302304884"/>
      <w:bookmarkStart w:id="1425" w:name="_Toc302930731"/>
      <w:bookmarkStart w:id="1426" w:name="_Toc302930415"/>
      <w:bookmarkStart w:id="1427" w:name="_Toc302915006"/>
      <w:bookmarkStart w:id="1428" w:name="_Toc302660607"/>
      <w:bookmarkStart w:id="1429" w:name="_Toc302310829"/>
      <w:bookmarkStart w:id="1430" w:name="_Toc302305044"/>
      <w:bookmarkStart w:id="1431" w:name="_Toc302304885"/>
      <w:bookmarkStart w:id="1432" w:name="_Toc302930732"/>
      <w:bookmarkStart w:id="1433" w:name="_Toc302930416"/>
      <w:bookmarkStart w:id="1434" w:name="_Toc302915007"/>
      <w:bookmarkStart w:id="1435" w:name="_Toc302932170"/>
      <w:bookmarkStart w:id="1436" w:name="_Toc302930733"/>
      <w:bookmarkStart w:id="1437" w:name="_Toc302930417"/>
      <w:bookmarkStart w:id="1438" w:name="_Toc302915008"/>
      <w:bookmarkStart w:id="1439" w:name="_Toc302660609"/>
      <w:bookmarkStart w:id="1440" w:name="_Toc302310831"/>
      <w:bookmarkStart w:id="1441" w:name="_Toc302305046"/>
      <w:bookmarkStart w:id="1442" w:name="_Toc302304887"/>
      <w:bookmarkStart w:id="1443" w:name="_Toc302930734"/>
      <w:bookmarkStart w:id="1444" w:name="_Toc302930418"/>
      <w:bookmarkStart w:id="1445" w:name="_Toc302915009"/>
      <w:bookmarkStart w:id="1446" w:name="_Toc302660610"/>
      <w:bookmarkStart w:id="1447" w:name="_Toc302310832"/>
      <w:bookmarkStart w:id="1448" w:name="_Toc302305047"/>
      <w:bookmarkStart w:id="1449" w:name="_Toc302304888"/>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r>
        <w:rPr>
          <w:rStyle w:val="BodyTextChar"/>
        </w:rPr>
        <w:t>The table</w:t>
      </w:r>
      <w:r w:rsidR="00157C67" w:rsidRPr="008631B0">
        <w:rPr>
          <w:rStyle w:val="BodyTextChar"/>
        </w:rPr>
        <w:t xml:space="preserve"> below map</w:t>
      </w:r>
      <w:r>
        <w:rPr>
          <w:rStyle w:val="BodyTextChar"/>
        </w:rPr>
        <w:t>s</w:t>
      </w:r>
      <w:r w:rsidR="00157C67" w:rsidRPr="008631B0">
        <w:rPr>
          <w:rStyle w:val="BodyTextChar"/>
        </w:rPr>
        <w:t xml:space="preserve"> categories between the different websites</w:t>
      </w:r>
      <w:r w:rsidR="000825CD">
        <w:rPr>
          <w:rStyle w:val="BodyTextChar"/>
        </w:rPr>
        <w:t>.</w:t>
      </w:r>
    </w:p>
    <w:tbl>
      <w:tblPr>
        <w:tblW w:w="9450" w:type="dxa"/>
        <w:tblInd w:w="108" w:type="dxa"/>
        <w:tblBorders>
          <w:top w:val="single" w:sz="4" w:space="0" w:color="C5C5C5"/>
          <w:left w:val="single" w:sz="4" w:space="0" w:color="C5C5C5"/>
          <w:bottom w:val="single" w:sz="4" w:space="0" w:color="C5C5C5"/>
          <w:right w:val="single" w:sz="4" w:space="0" w:color="C5C5C5"/>
          <w:insideH w:val="single" w:sz="4" w:space="0" w:color="C5C5C5"/>
          <w:insideV w:val="single" w:sz="4" w:space="0" w:color="C5C5C5"/>
        </w:tblBorders>
        <w:tblLayout w:type="fixed"/>
        <w:tblLook w:val="04A0" w:firstRow="1" w:lastRow="0" w:firstColumn="1" w:lastColumn="0" w:noHBand="0" w:noVBand="1"/>
      </w:tblPr>
      <w:tblGrid>
        <w:gridCol w:w="1260"/>
        <w:gridCol w:w="840"/>
        <w:gridCol w:w="1050"/>
        <w:gridCol w:w="1050"/>
        <w:gridCol w:w="1050"/>
        <w:gridCol w:w="1050"/>
        <w:gridCol w:w="1050"/>
        <w:gridCol w:w="1050"/>
        <w:gridCol w:w="1050"/>
      </w:tblGrid>
      <w:tr w:rsidR="00ED2EF1" w:rsidRPr="00A75990" w:rsidTr="00ED2EF1">
        <w:trPr>
          <w:cantSplit/>
          <w:tblHeader/>
        </w:trPr>
        <w:tc>
          <w:tcPr>
            <w:tcW w:w="1260"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vAlign w:val="center"/>
          </w:tcPr>
          <w:p w:rsidR="002D7F20" w:rsidRPr="008F01DA" w:rsidRDefault="002D7F20">
            <w:pPr>
              <w:pStyle w:val="TableHeading"/>
              <w:rPr>
                <w:sz w:val="16"/>
                <w:szCs w:val="16"/>
              </w:rPr>
            </w:pPr>
            <w:r w:rsidRPr="008F01DA">
              <w:rPr>
                <w:sz w:val="16"/>
                <w:szCs w:val="16"/>
              </w:rPr>
              <w:t>TubeMogul</w:t>
            </w:r>
          </w:p>
        </w:tc>
        <w:tc>
          <w:tcPr>
            <w:tcW w:w="840"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vAlign w:val="center"/>
          </w:tcPr>
          <w:p w:rsidR="002D7F20" w:rsidRPr="008F01DA" w:rsidRDefault="002D7F20">
            <w:pPr>
              <w:pStyle w:val="TableHeading"/>
              <w:rPr>
                <w:sz w:val="16"/>
                <w:szCs w:val="16"/>
              </w:rPr>
            </w:pPr>
            <w:r w:rsidRPr="008F01DA">
              <w:rPr>
                <w:sz w:val="16"/>
                <w:szCs w:val="16"/>
              </w:rPr>
              <w:t>Arts &amp; Animation</w:t>
            </w:r>
          </w:p>
        </w:tc>
        <w:tc>
          <w:tcPr>
            <w:tcW w:w="1050"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vAlign w:val="center"/>
          </w:tcPr>
          <w:p w:rsidR="002D7F20" w:rsidRPr="008F01DA" w:rsidRDefault="002D7F20">
            <w:pPr>
              <w:pStyle w:val="TableHeading"/>
              <w:rPr>
                <w:sz w:val="16"/>
                <w:szCs w:val="16"/>
              </w:rPr>
            </w:pPr>
            <w:r w:rsidRPr="008F01DA">
              <w:rPr>
                <w:sz w:val="16"/>
                <w:szCs w:val="16"/>
              </w:rPr>
              <w:t>Comedy</w:t>
            </w:r>
          </w:p>
        </w:tc>
        <w:tc>
          <w:tcPr>
            <w:tcW w:w="1050"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vAlign w:val="center"/>
          </w:tcPr>
          <w:p w:rsidR="002D7F20" w:rsidRPr="008F01DA" w:rsidRDefault="002D7F20">
            <w:pPr>
              <w:pStyle w:val="TableHeading"/>
              <w:rPr>
                <w:sz w:val="16"/>
                <w:szCs w:val="16"/>
              </w:rPr>
            </w:pPr>
            <w:r w:rsidRPr="008F01DA">
              <w:rPr>
                <w:sz w:val="16"/>
                <w:szCs w:val="16"/>
              </w:rPr>
              <w:t>Entertainment</w:t>
            </w:r>
          </w:p>
        </w:tc>
        <w:tc>
          <w:tcPr>
            <w:tcW w:w="1050"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vAlign w:val="center"/>
          </w:tcPr>
          <w:p w:rsidR="002D7F20" w:rsidRPr="008F01DA" w:rsidRDefault="002D7F20">
            <w:pPr>
              <w:pStyle w:val="TableHeading"/>
              <w:rPr>
                <w:sz w:val="16"/>
                <w:szCs w:val="16"/>
              </w:rPr>
            </w:pPr>
            <w:r w:rsidRPr="008F01DA">
              <w:rPr>
                <w:sz w:val="16"/>
                <w:szCs w:val="16"/>
              </w:rPr>
              <w:t>Music</w:t>
            </w:r>
          </w:p>
        </w:tc>
        <w:tc>
          <w:tcPr>
            <w:tcW w:w="1050"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vAlign w:val="center"/>
          </w:tcPr>
          <w:p w:rsidR="002D7F20" w:rsidRPr="008F01DA" w:rsidRDefault="002D7F20">
            <w:pPr>
              <w:pStyle w:val="TableHeading"/>
              <w:rPr>
                <w:sz w:val="16"/>
                <w:szCs w:val="16"/>
              </w:rPr>
            </w:pPr>
            <w:r w:rsidRPr="008F01DA">
              <w:rPr>
                <w:sz w:val="16"/>
                <w:szCs w:val="16"/>
              </w:rPr>
              <w:t>News &amp; Blogs</w:t>
            </w:r>
          </w:p>
        </w:tc>
        <w:tc>
          <w:tcPr>
            <w:tcW w:w="1050"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vAlign w:val="center"/>
          </w:tcPr>
          <w:p w:rsidR="002D7F20" w:rsidRPr="008F01DA" w:rsidRDefault="002D7F20">
            <w:pPr>
              <w:pStyle w:val="TableHeading"/>
              <w:rPr>
                <w:sz w:val="16"/>
                <w:szCs w:val="16"/>
              </w:rPr>
            </w:pPr>
            <w:r w:rsidRPr="008F01DA">
              <w:rPr>
                <w:sz w:val="16"/>
                <w:szCs w:val="16"/>
              </w:rPr>
              <w:t>Science &amp; Technology</w:t>
            </w:r>
          </w:p>
        </w:tc>
        <w:tc>
          <w:tcPr>
            <w:tcW w:w="1050"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vAlign w:val="center"/>
          </w:tcPr>
          <w:p w:rsidR="002D7F20" w:rsidRPr="008F01DA" w:rsidRDefault="002D7F20">
            <w:pPr>
              <w:pStyle w:val="TableHeading"/>
              <w:rPr>
                <w:sz w:val="16"/>
                <w:szCs w:val="16"/>
              </w:rPr>
            </w:pPr>
            <w:r w:rsidRPr="008F01DA">
              <w:rPr>
                <w:sz w:val="16"/>
                <w:szCs w:val="16"/>
              </w:rPr>
              <w:t>Sports</w:t>
            </w:r>
          </w:p>
        </w:tc>
        <w:tc>
          <w:tcPr>
            <w:tcW w:w="1050"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vAlign w:val="center"/>
          </w:tcPr>
          <w:p w:rsidR="002D7F20" w:rsidRPr="008F01DA" w:rsidRDefault="002D7F20">
            <w:pPr>
              <w:pStyle w:val="TableHeading"/>
              <w:rPr>
                <w:sz w:val="16"/>
                <w:szCs w:val="16"/>
              </w:rPr>
            </w:pPr>
            <w:r w:rsidRPr="008F01DA">
              <w:rPr>
                <w:sz w:val="16"/>
                <w:szCs w:val="16"/>
              </w:rPr>
              <w:t>Travel &amp; Places</w:t>
            </w:r>
          </w:p>
        </w:tc>
      </w:tr>
      <w:tr w:rsidR="0005363A" w:rsidRPr="00A75990" w:rsidTr="008F01DA">
        <w:tc>
          <w:tcPr>
            <w:tcW w:w="1260" w:type="dxa"/>
            <w:tcBorders>
              <w:top w:val="single" w:sz="4" w:space="0" w:color="C5C5C5"/>
              <w:bottom w:val="single" w:sz="4" w:space="0" w:color="C5C5C5"/>
            </w:tcBorders>
            <w:vAlign w:val="center"/>
          </w:tcPr>
          <w:p w:rsidR="000D7B9D" w:rsidRPr="008F01DA" w:rsidRDefault="000D7B9D">
            <w:pPr>
              <w:pStyle w:val="TableBodyText"/>
              <w:rPr>
                <w:sz w:val="16"/>
                <w:szCs w:val="16"/>
              </w:rPr>
            </w:pPr>
            <w:r w:rsidRPr="008F01DA">
              <w:rPr>
                <w:sz w:val="16"/>
                <w:szCs w:val="16"/>
              </w:rPr>
              <w:t>5min</w:t>
            </w:r>
          </w:p>
        </w:tc>
        <w:tc>
          <w:tcPr>
            <w:tcW w:w="840" w:type="dxa"/>
            <w:tcBorders>
              <w:top w:val="single" w:sz="4" w:space="0" w:color="C5C5C5"/>
              <w:bottom w:val="single" w:sz="4" w:space="0" w:color="C5C5C5"/>
            </w:tcBorders>
            <w:vAlign w:val="center"/>
          </w:tcPr>
          <w:p w:rsidR="000D7B9D" w:rsidRPr="008F01DA" w:rsidRDefault="000D7B9D" w:rsidP="008F01DA">
            <w:pPr>
              <w:pStyle w:val="TableBodyText"/>
              <w:rPr>
                <w:sz w:val="16"/>
                <w:szCs w:val="16"/>
              </w:rPr>
            </w:pPr>
            <w:r w:rsidRPr="008F01DA">
              <w:rPr>
                <w:rFonts w:ascii="Georgia" w:hAnsi="Georgia"/>
                <w:sz w:val="16"/>
                <w:szCs w:val="16"/>
              </w:rPr>
              <w:t>Arts/Others</w:t>
            </w:r>
          </w:p>
        </w:tc>
        <w:tc>
          <w:tcPr>
            <w:tcW w:w="1050" w:type="dxa"/>
            <w:tcBorders>
              <w:top w:val="single" w:sz="4" w:space="0" w:color="C5C5C5"/>
              <w:bottom w:val="single" w:sz="4" w:space="0" w:color="C5C5C5"/>
            </w:tcBorders>
            <w:vAlign w:val="center"/>
          </w:tcPr>
          <w:p w:rsidR="000D7B9D" w:rsidRPr="008F01DA" w:rsidRDefault="000D7B9D" w:rsidP="008F01DA">
            <w:pPr>
              <w:pStyle w:val="TableBodyText"/>
              <w:rPr>
                <w:sz w:val="16"/>
                <w:szCs w:val="16"/>
              </w:rPr>
            </w:pPr>
            <w:r w:rsidRPr="008F01DA">
              <w:rPr>
                <w:rFonts w:ascii="Georgia" w:hAnsi="Georgia"/>
                <w:sz w:val="16"/>
                <w:szCs w:val="16"/>
              </w:rPr>
              <w:t>People/Others</w:t>
            </w:r>
          </w:p>
        </w:tc>
        <w:tc>
          <w:tcPr>
            <w:tcW w:w="1050" w:type="dxa"/>
            <w:tcBorders>
              <w:top w:val="single" w:sz="4" w:space="0" w:color="C5C5C5"/>
              <w:bottom w:val="single" w:sz="4" w:space="0" w:color="C5C5C5"/>
            </w:tcBorders>
            <w:vAlign w:val="center"/>
          </w:tcPr>
          <w:p w:rsidR="000D7B9D" w:rsidRPr="008F01DA" w:rsidRDefault="000D7B9D" w:rsidP="008F01DA">
            <w:pPr>
              <w:pStyle w:val="TableBodyText"/>
              <w:rPr>
                <w:sz w:val="16"/>
                <w:szCs w:val="16"/>
              </w:rPr>
            </w:pPr>
            <w:r w:rsidRPr="008F01DA">
              <w:rPr>
                <w:rFonts w:ascii="Georgia" w:hAnsi="Georgia"/>
                <w:sz w:val="16"/>
                <w:szCs w:val="16"/>
              </w:rPr>
              <w:t>Home/Entertaining</w:t>
            </w:r>
          </w:p>
        </w:tc>
        <w:tc>
          <w:tcPr>
            <w:tcW w:w="1050" w:type="dxa"/>
            <w:tcBorders>
              <w:top w:val="single" w:sz="4" w:space="0" w:color="C5C5C5"/>
              <w:bottom w:val="single" w:sz="4" w:space="0" w:color="C5C5C5"/>
            </w:tcBorders>
            <w:vAlign w:val="center"/>
          </w:tcPr>
          <w:p w:rsidR="000D7B9D" w:rsidRPr="008F01DA" w:rsidRDefault="000D7B9D" w:rsidP="008F01DA">
            <w:pPr>
              <w:pStyle w:val="TableBodyText"/>
              <w:rPr>
                <w:sz w:val="16"/>
                <w:szCs w:val="16"/>
              </w:rPr>
            </w:pPr>
            <w:r w:rsidRPr="008F01DA">
              <w:rPr>
                <w:rFonts w:ascii="Georgia" w:hAnsi="Georgia"/>
                <w:sz w:val="16"/>
                <w:szCs w:val="16"/>
              </w:rPr>
              <w:t>Music/Others</w:t>
            </w:r>
          </w:p>
        </w:tc>
        <w:tc>
          <w:tcPr>
            <w:tcW w:w="1050" w:type="dxa"/>
            <w:tcBorders>
              <w:top w:val="single" w:sz="4" w:space="0" w:color="C5C5C5"/>
              <w:bottom w:val="single" w:sz="4" w:space="0" w:color="C5C5C5"/>
            </w:tcBorders>
            <w:vAlign w:val="center"/>
          </w:tcPr>
          <w:p w:rsidR="000D7B9D" w:rsidRPr="008F01DA" w:rsidRDefault="000D7B9D" w:rsidP="008F01DA">
            <w:pPr>
              <w:pStyle w:val="TableBodyText"/>
              <w:rPr>
                <w:sz w:val="16"/>
                <w:szCs w:val="16"/>
              </w:rPr>
            </w:pPr>
            <w:r w:rsidRPr="008F01DA">
              <w:rPr>
                <w:rFonts w:ascii="Georgia" w:hAnsi="Georgia"/>
                <w:sz w:val="16"/>
                <w:szCs w:val="16"/>
              </w:rPr>
              <w:t>Business/Others</w:t>
            </w:r>
          </w:p>
        </w:tc>
        <w:tc>
          <w:tcPr>
            <w:tcW w:w="1050" w:type="dxa"/>
            <w:tcBorders>
              <w:top w:val="single" w:sz="4" w:space="0" w:color="C5C5C5"/>
              <w:bottom w:val="single" w:sz="4" w:space="0" w:color="C5C5C5"/>
            </w:tcBorders>
            <w:vAlign w:val="center"/>
          </w:tcPr>
          <w:p w:rsidR="000D7B9D" w:rsidRPr="008F01DA" w:rsidRDefault="000D7B9D" w:rsidP="008F01DA">
            <w:pPr>
              <w:pStyle w:val="TableBodyText"/>
              <w:rPr>
                <w:sz w:val="16"/>
                <w:szCs w:val="16"/>
              </w:rPr>
            </w:pPr>
            <w:r w:rsidRPr="008F01DA">
              <w:rPr>
                <w:rFonts w:ascii="Georgia" w:hAnsi="Georgia"/>
                <w:sz w:val="16"/>
                <w:szCs w:val="16"/>
              </w:rPr>
              <w:t>Tech/Others</w:t>
            </w:r>
          </w:p>
        </w:tc>
        <w:tc>
          <w:tcPr>
            <w:tcW w:w="1050" w:type="dxa"/>
            <w:tcBorders>
              <w:top w:val="single" w:sz="4" w:space="0" w:color="C5C5C5"/>
              <w:bottom w:val="single" w:sz="4" w:space="0" w:color="C5C5C5"/>
            </w:tcBorders>
            <w:vAlign w:val="center"/>
          </w:tcPr>
          <w:p w:rsidR="000D7B9D" w:rsidRPr="008F01DA" w:rsidRDefault="000D7B9D" w:rsidP="008F01DA">
            <w:pPr>
              <w:pStyle w:val="TableBodyText"/>
              <w:rPr>
                <w:sz w:val="16"/>
                <w:szCs w:val="16"/>
              </w:rPr>
            </w:pPr>
            <w:r w:rsidRPr="008F01DA">
              <w:rPr>
                <w:rFonts w:ascii="Georgia" w:hAnsi="Georgia"/>
                <w:sz w:val="16"/>
                <w:szCs w:val="16"/>
              </w:rPr>
              <w:t>Sports/Others</w:t>
            </w:r>
          </w:p>
        </w:tc>
        <w:tc>
          <w:tcPr>
            <w:tcW w:w="1050" w:type="dxa"/>
            <w:tcBorders>
              <w:top w:val="single" w:sz="4" w:space="0" w:color="C5C5C5"/>
              <w:bottom w:val="single" w:sz="4" w:space="0" w:color="C5C5C5"/>
            </w:tcBorders>
            <w:vAlign w:val="center"/>
          </w:tcPr>
          <w:p w:rsidR="000D7B9D" w:rsidRPr="008F01DA" w:rsidRDefault="000D7B9D" w:rsidP="008F01DA">
            <w:pPr>
              <w:pStyle w:val="TableBodyText"/>
              <w:rPr>
                <w:sz w:val="16"/>
                <w:szCs w:val="16"/>
              </w:rPr>
            </w:pPr>
            <w:r w:rsidRPr="008F01DA">
              <w:rPr>
                <w:rFonts w:ascii="Georgia" w:hAnsi="Georgia"/>
                <w:sz w:val="16"/>
                <w:szCs w:val="16"/>
              </w:rPr>
              <w:t>Wheels/Others</w:t>
            </w:r>
          </w:p>
        </w:tc>
      </w:tr>
      <w:tr w:rsidR="0005363A" w:rsidRPr="00A75990" w:rsidTr="008F01DA">
        <w:tc>
          <w:tcPr>
            <w:tcW w:w="1260" w:type="dxa"/>
            <w:tcBorders>
              <w:top w:val="single" w:sz="4" w:space="0" w:color="C5C5C5"/>
            </w:tcBorders>
            <w:vAlign w:val="center"/>
          </w:tcPr>
          <w:p w:rsidR="000D7B9D" w:rsidRPr="008F01DA" w:rsidRDefault="000D7B9D">
            <w:pPr>
              <w:pStyle w:val="TableBodyText"/>
              <w:rPr>
                <w:sz w:val="16"/>
                <w:szCs w:val="16"/>
              </w:rPr>
            </w:pPr>
            <w:r w:rsidRPr="008F01DA">
              <w:rPr>
                <w:sz w:val="16"/>
                <w:szCs w:val="16"/>
              </w:rPr>
              <w:t>Blip.tv</w:t>
            </w:r>
          </w:p>
        </w:tc>
        <w:tc>
          <w:tcPr>
            <w:tcW w:w="840" w:type="dxa"/>
            <w:tcBorders>
              <w:top w:val="single" w:sz="4" w:space="0" w:color="C5C5C5"/>
            </w:tcBorders>
            <w:vAlign w:val="center"/>
          </w:tcPr>
          <w:p w:rsidR="000D7B9D" w:rsidRPr="008F01DA" w:rsidRDefault="000D7B9D" w:rsidP="008F01DA">
            <w:pPr>
              <w:pStyle w:val="TableBodyText"/>
              <w:rPr>
                <w:sz w:val="16"/>
                <w:szCs w:val="16"/>
              </w:rPr>
            </w:pPr>
            <w:r w:rsidRPr="008F01DA">
              <w:rPr>
                <w:rFonts w:ascii="Georgia" w:hAnsi="Georgia"/>
                <w:sz w:val="16"/>
                <w:szCs w:val="16"/>
              </w:rPr>
              <w:t>Art</w:t>
            </w:r>
          </w:p>
        </w:tc>
        <w:tc>
          <w:tcPr>
            <w:tcW w:w="1050" w:type="dxa"/>
            <w:tcBorders>
              <w:top w:val="single" w:sz="4" w:space="0" w:color="C5C5C5"/>
            </w:tcBorders>
            <w:vAlign w:val="center"/>
          </w:tcPr>
          <w:p w:rsidR="000D7B9D" w:rsidRPr="008F01DA" w:rsidRDefault="000D7B9D" w:rsidP="008F01DA">
            <w:pPr>
              <w:pStyle w:val="TableBodyText"/>
              <w:rPr>
                <w:sz w:val="16"/>
                <w:szCs w:val="16"/>
              </w:rPr>
            </w:pPr>
            <w:r w:rsidRPr="008F01DA">
              <w:rPr>
                <w:rFonts w:ascii="Georgia" w:hAnsi="Georgia"/>
                <w:sz w:val="16"/>
                <w:szCs w:val="16"/>
              </w:rPr>
              <w:t>Comedy</w:t>
            </w:r>
          </w:p>
        </w:tc>
        <w:tc>
          <w:tcPr>
            <w:tcW w:w="1050" w:type="dxa"/>
            <w:tcBorders>
              <w:top w:val="single" w:sz="4" w:space="0" w:color="C5C5C5"/>
            </w:tcBorders>
            <w:vAlign w:val="center"/>
          </w:tcPr>
          <w:p w:rsidR="000D7B9D" w:rsidRPr="008F01DA" w:rsidRDefault="000D7B9D" w:rsidP="008F01DA">
            <w:pPr>
              <w:pStyle w:val="TableBodyText"/>
              <w:rPr>
                <w:sz w:val="16"/>
                <w:szCs w:val="16"/>
              </w:rPr>
            </w:pPr>
            <w:r w:rsidRPr="008F01DA">
              <w:rPr>
                <w:rFonts w:ascii="Georgia" w:hAnsi="Georgia"/>
                <w:sz w:val="16"/>
                <w:szCs w:val="16"/>
              </w:rPr>
              <w:t>Movies and Television</w:t>
            </w:r>
          </w:p>
        </w:tc>
        <w:tc>
          <w:tcPr>
            <w:tcW w:w="1050" w:type="dxa"/>
            <w:tcBorders>
              <w:top w:val="single" w:sz="4" w:space="0" w:color="C5C5C5"/>
            </w:tcBorders>
            <w:vAlign w:val="center"/>
          </w:tcPr>
          <w:p w:rsidR="000D7B9D" w:rsidRPr="008F01DA" w:rsidRDefault="000D7B9D" w:rsidP="008F01DA">
            <w:pPr>
              <w:pStyle w:val="TableBodyText"/>
              <w:rPr>
                <w:sz w:val="16"/>
                <w:szCs w:val="16"/>
              </w:rPr>
            </w:pPr>
            <w:r w:rsidRPr="008F01DA">
              <w:rPr>
                <w:rFonts w:ascii="Georgia" w:hAnsi="Georgia"/>
                <w:sz w:val="16"/>
                <w:szCs w:val="16"/>
              </w:rPr>
              <w:t>Music and Entertainment</w:t>
            </w:r>
          </w:p>
        </w:tc>
        <w:tc>
          <w:tcPr>
            <w:tcW w:w="1050" w:type="dxa"/>
            <w:tcBorders>
              <w:top w:val="single" w:sz="4" w:space="0" w:color="C5C5C5"/>
            </w:tcBorders>
            <w:vAlign w:val="center"/>
          </w:tcPr>
          <w:p w:rsidR="000D7B9D" w:rsidRPr="008F01DA" w:rsidRDefault="000D7B9D" w:rsidP="008F01DA">
            <w:pPr>
              <w:pStyle w:val="TableBodyText"/>
              <w:rPr>
                <w:sz w:val="16"/>
                <w:szCs w:val="16"/>
              </w:rPr>
            </w:pPr>
            <w:r w:rsidRPr="008F01DA">
              <w:rPr>
                <w:rFonts w:ascii="Georgia" w:hAnsi="Georgia"/>
                <w:sz w:val="16"/>
                <w:szCs w:val="16"/>
              </w:rPr>
              <w:t>The Mainstream Media</w:t>
            </w:r>
          </w:p>
        </w:tc>
        <w:tc>
          <w:tcPr>
            <w:tcW w:w="1050" w:type="dxa"/>
            <w:tcBorders>
              <w:top w:val="single" w:sz="4" w:space="0" w:color="C5C5C5"/>
            </w:tcBorders>
            <w:vAlign w:val="center"/>
          </w:tcPr>
          <w:p w:rsidR="000D7B9D" w:rsidRPr="008F01DA" w:rsidRDefault="000D7B9D" w:rsidP="008F01DA">
            <w:pPr>
              <w:pStyle w:val="TableBodyText"/>
              <w:rPr>
                <w:sz w:val="16"/>
                <w:szCs w:val="16"/>
              </w:rPr>
            </w:pPr>
            <w:r w:rsidRPr="008F01DA">
              <w:rPr>
                <w:rFonts w:ascii="Georgia" w:hAnsi="Georgia"/>
                <w:sz w:val="16"/>
                <w:szCs w:val="16"/>
              </w:rPr>
              <w:t>Technology</w:t>
            </w:r>
          </w:p>
        </w:tc>
        <w:tc>
          <w:tcPr>
            <w:tcW w:w="1050" w:type="dxa"/>
            <w:tcBorders>
              <w:top w:val="single" w:sz="4" w:space="0" w:color="C5C5C5"/>
            </w:tcBorders>
            <w:vAlign w:val="center"/>
          </w:tcPr>
          <w:p w:rsidR="000D7B9D" w:rsidRPr="008F01DA" w:rsidRDefault="000D7B9D" w:rsidP="008F01DA">
            <w:pPr>
              <w:pStyle w:val="TableBodyText"/>
              <w:rPr>
                <w:sz w:val="16"/>
                <w:szCs w:val="16"/>
              </w:rPr>
            </w:pPr>
            <w:r w:rsidRPr="008F01DA">
              <w:rPr>
                <w:rFonts w:ascii="Georgia" w:hAnsi="Georgia"/>
                <w:sz w:val="16"/>
                <w:szCs w:val="16"/>
              </w:rPr>
              <w:t>Sports</w:t>
            </w:r>
          </w:p>
        </w:tc>
        <w:tc>
          <w:tcPr>
            <w:tcW w:w="1050" w:type="dxa"/>
            <w:tcBorders>
              <w:top w:val="single" w:sz="4" w:space="0" w:color="C5C5C5"/>
            </w:tcBorders>
            <w:vAlign w:val="center"/>
          </w:tcPr>
          <w:p w:rsidR="000D7B9D" w:rsidRPr="008F01DA" w:rsidRDefault="000D7B9D" w:rsidP="008F01DA">
            <w:pPr>
              <w:pStyle w:val="TableBodyText"/>
              <w:rPr>
                <w:sz w:val="16"/>
                <w:szCs w:val="16"/>
              </w:rPr>
            </w:pPr>
            <w:r w:rsidRPr="008F01DA">
              <w:rPr>
                <w:rFonts w:ascii="Georgia" w:hAnsi="Georgia"/>
                <w:sz w:val="16"/>
                <w:szCs w:val="16"/>
              </w:rPr>
              <w:t>Travel</w:t>
            </w:r>
          </w:p>
        </w:tc>
      </w:tr>
      <w:tr w:rsidR="0005363A" w:rsidRPr="00A75990" w:rsidTr="008F01DA">
        <w:tc>
          <w:tcPr>
            <w:tcW w:w="1260" w:type="dxa"/>
            <w:tcBorders>
              <w:top w:val="single" w:sz="4" w:space="0" w:color="C5C5C5"/>
            </w:tcBorders>
            <w:vAlign w:val="center"/>
          </w:tcPr>
          <w:p w:rsidR="000D7B9D" w:rsidRPr="008F01DA" w:rsidRDefault="000D7B9D">
            <w:pPr>
              <w:pStyle w:val="TableBodyText"/>
              <w:rPr>
                <w:sz w:val="16"/>
                <w:szCs w:val="16"/>
              </w:rPr>
            </w:pPr>
            <w:r w:rsidRPr="008F01DA">
              <w:rPr>
                <w:sz w:val="16"/>
                <w:szCs w:val="16"/>
              </w:rPr>
              <w:t>Break</w:t>
            </w:r>
          </w:p>
        </w:tc>
        <w:tc>
          <w:tcPr>
            <w:tcW w:w="84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Animation</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Funny Videos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Entertainment</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Entertainment</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News Videos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Entertainment</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Sports Videos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Entertainment</w:t>
            </w:r>
          </w:p>
        </w:tc>
      </w:tr>
      <w:tr w:rsidR="0005363A" w:rsidRPr="00A75990" w:rsidTr="008F01DA">
        <w:tc>
          <w:tcPr>
            <w:tcW w:w="1260" w:type="dxa"/>
            <w:tcBorders>
              <w:top w:val="single" w:sz="4" w:space="0" w:color="C5C5C5"/>
            </w:tcBorders>
            <w:vAlign w:val="center"/>
          </w:tcPr>
          <w:p w:rsidR="000D7B9D" w:rsidRPr="008F01DA" w:rsidRDefault="000D7B9D">
            <w:pPr>
              <w:pStyle w:val="TableBodyText"/>
              <w:rPr>
                <w:sz w:val="16"/>
                <w:szCs w:val="16"/>
              </w:rPr>
            </w:pPr>
            <w:r w:rsidRPr="008F01DA">
              <w:rPr>
                <w:sz w:val="16"/>
                <w:szCs w:val="16"/>
              </w:rPr>
              <w:t>DailyMotion</w:t>
            </w:r>
          </w:p>
        </w:tc>
        <w:tc>
          <w:tcPr>
            <w:tcW w:w="84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Arts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Funny</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Film &amp; TV</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Music</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News &amp; Politics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Science &amp; Technology</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Sports &amp; Extreme</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Travel</w:t>
            </w:r>
          </w:p>
        </w:tc>
      </w:tr>
      <w:tr w:rsidR="0005363A" w:rsidRPr="00A75990" w:rsidTr="008F01DA">
        <w:tc>
          <w:tcPr>
            <w:tcW w:w="1260" w:type="dxa"/>
            <w:tcBorders>
              <w:top w:val="single" w:sz="4" w:space="0" w:color="C5C5C5"/>
            </w:tcBorders>
            <w:vAlign w:val="center"/>
          </w:tcPr>
          <w:p w:rsidR="000D7B9D" w:rsidRPr="008F01DA" w:rsidRDefault="000D7B9D">
            <w:pPr>
              <w:pStyle w:val="TableBodyText"/>
              <w:rPr>
                <w:sz w:val="16"/>
                <w:szCs w:val="16"/>
              </w:rPr>
            </w:pPr>
            <w:r w:rsidRPr="008F01DA">
              <w:rPr>
                <w:sz w:val="16"/>
                <w:szCs w:val="16"/>
              </w:rPr>
              <w:t>eBaums World</w:t>
            </w:r>
          </w:p>
        </w:tc>
        <w:tc>
          <w:tcPr>
            <w:tcW w:w="84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Arts Animation</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Comedy</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Entertainment</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Music</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News Blogs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Science Tech</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Sports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Travel Places</w:t>
            </w:r>
          </w:p>
        </w:tc>
      </w:tr>
      <w:tr w:rsidR="0005363A" w:rsidRPr="00A75990" w:rsidTr="008F01DA">
        <w:tc>
          <w:tcPr>
            <w:tcW w:w="1260" w:type="dxa"/>
            <w:tcBorders>
              <w:top w:val="single" w:sz="4" w:space="0" w:color="C5C5C5"/>
            </w:tcBorders>
            <w:vAlign w:val="center"/>
          </w:tcPr>
          <w:p w:rsidR="000D7B9D" w:rsidRPr="008F01DA" w:rsidRDefault="000D7B9D">
            <w:pPr>
              <w:pStyle w:val="TableBodyText"/>
              <w:rPr>
                <w:sz w:val="16"/>
                <w:szCs w:val="16"/>
              </w:rPr>
            </w:pPr>
            <w:r w:rsidRPr="008F01DA">
              <w:rPr>
                <w:sz w:val="16"/>
                <w:szCs w:val="16"/>
              </w:rPr>
              <w:t>Graspr</w:t>
            </w:r>
          </w:p>
        </w:tc>
        <w:tc>
          <w:tcPr>
            <w:tcW w:w="84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Arts &amp; Crafts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Other</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Other</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Music</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Other</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Computers &amp; Internet</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Sports &amp; Recreation</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Travel</w:t>
            </w:r>
          </w:p>
        </w:tc>
      </w:tr>
      <w:tr w:rsidR="0005363A" w:rsidRPr="00A75990" w:rsidTr="008F01DA">
        <w:tc>
          <w:tcPr>
            <w:tcW w:w="1260" w:type="dxa"/>
            <w:tcBorders>
              <w:top w:val="single" w:sz="4" w:space="0" w:color="C5C5C5"/>
            </w:tcBorders>
            <w:vAlign w:val="center"/>
          </w:tcPr>
          <w:p w:rsidR="000D7B9D" w:rsidRPr="008F01DA" w:rsidRDefault="000D7B9D">
            <w:pPr>
              <w:pStyle w:val="TableBodyText"/>
              <w:rPr>
                <w:sz w:val="16"/>
                <w:szCs w:val="16"/>
              </w:rPr>
            </w:pPr>
            <w:r w:rsidRPr="008F01DA">
              <w:rPr>
                <w:sz w:val="16"/>
                <w:szCs w:val="16"/>
              </w:rPr>
              <w:t>GrindTV</w:t>
            </w:r>
          </w:p>
        </w:tc>
        <w:tc>
          <w:tcPr>
            <w:tcW w:w="84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N/A</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N/A</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N/A</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music</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N/A</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N/A</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N/A</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N/A</w:t>
            </w:r>
          </w:p>
        </w:tc>
      </w:tr>
      <w:tr w:rsidR="0005363A" w:rsidRPr="00A75990" w:rsidTr="008F01DA">
        <w:tc>
          <w:tcPr>
            <w:tcW w:w="1260" w:type="dxa"/>
            <w:tcBorders>
              <w:top w:val="single" w:sz="4" w:space="0" w:color="C5C5C5"/>
            </w:tcBorders>
            <w:vAlign w:val="center"/>
          </w:tcPr>
          <w:p w:rsidR="000D7B9D" w:rsidRPr="008F01DA" w:rsidRDefault="000D7B9D">
            <w:pPr>
              <w:pStyle w:val="TableBodyText"/>
              <w:rPr>
                <w:sz w:val="16"/>
                <w:szCs w:val="16"/>
              </w:rPr>
            </w:pPr>
            <w:r w:rsidRPr="008F01DA">
              <w:rPr>
                <w:sz w:val="16"/>
                <w:szCs w:val="16"/>
              </w:rPr>
              <w:t>Howcast</w:t>
            </w:r>
          </w:p>
        </w:tc>
        <w:tc>
          <w:tcPr>
            <w:tcW w:w="84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Animation Techniques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Humor &amp; Comedy</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General Performing Arts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Making Music Videos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Politics &amp; Citizenship</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General Technology</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General Sports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General Travel</w:t>
            </w:r>
          </w:p>
        </w:tc>
      </w:tr>
      <w:tr w:rsidR="0005363A" w:rsidRPr="00A75990" w:rsidTr="008F01DA">
        <w:tc>
          <w:tcPr>
            <w:tcW w:w="1260" w:type="dxa"/>
            <w:tcBorders>
              <w:top w:val="single" w:sz="4" w:space="0" w:color="C5C5C5"/>
            </w:tcBorders>
            <w:vAlign w:val="center"/>
          </w:tcPr>
          <w:p w:rsidR="000D7B9D" w:rsidRPr="008F01DA" w:rsidRDefault="000D7B9D">
            <w:pPr>
              <w:pStyle w:val="TableBodyText"/>
              <w:rPr>
                <w:sz w:val="16"/>
                <w:szCs w:val="16"/>
              </w:rPr>
            </w:pPr>
            <w:r w:rsidRPr="008F01DA">
              <w:rPr>
                <w:sz w:val="16"/>
                <w:szCs w:val="16"/>
              </w:rPr>
              <w:t>i2TV</w:t>
            </w:r>
          </w:p>
        </w:tc>
        <w:tc>
          <w:tcPr>
            <w:tcW w:w="84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Arts, Film, Animation</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Comedy</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Entertainment</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Music</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News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Technology</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Sports &amp; Games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Travel &amp; Places</w:t>
            </w:r>
          </w:p>
        </w:tc>
      </w:tr>
      <w:tr w:rsidR="0005363A" w:rsidRPr="00A75990" w:rsidTr="008F01DA">
        <w:tc>
          <w:tcPr>
            <w:tcW w:w="1260" w:type="dxa"/>
            <w:tcBorders>
              <w:top w:val="single" w:sz="4" w:space="0" w:color="C5C5C5"/>
            </w:tcBorders>
            <w:vAlign w:val="center"/>
          </w:tcPr>
          <w:p w:rsidR="000D7B9D" w:rsidRPr="008F01DA" w:rsidRDefault="000D7B9D">
            <w:pPr>
              <w:pStyle w:val="TableBodyText"/>
              <w:rPr>
                <w:sz w:val="16"/>
                <w:szCs w:val="16"/>
              </w:rPr>
            </w:pPr>
            <w:r w:rsidRPr="008F01DA">
              <w:rPr>
                <w:sz w:val="16"/>
                <w:szCs w:val="16"/>
              </w:rPr>
              <w:t>Metacafe</w:t>
            </w:r>
          </w:p>
        </w:tc>
        <w:tc>
          <w:tcPr>
            <w:tcW w:w="84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Art &amp; Animation</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Comedy</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Entertainment</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Music &amp; Dance</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News &amp; Events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Science &amp; Tech</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Sports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Travel &amp; Outdoors</w:t>
            </w:r>
          </w:p>
        </w:tc>
      </w:tr>
      <w:tr w:rsidR="0005363A" w:rsidRPr="00A75990" w:rsidTr="008F01DA">
        <w:tc>
          <w:tcPr>
            <w:tcW w:w="1260" w:type="dxa"/>
            <w:tcBorders>
              <w:top w:val="single" w:sz="4" w:space="0" w:color="C5C5C5"/>
            </w:tcBorders>
            <w:vAlign w:val="center"/>
          </w:tcPr>
          <w:p w:rsidR="000D7B9D" w:rsidRPr="008F01DA" w:rsidRDefault="000D7B9D">
            <w:pPr>
              <w:pStyle w:val="TableBodyText"/>
              <w:rPr>
                <w:sz w:val="16"/>
                <w:szCs w:val="16"/>
              </w:rPr>
            </w:pPr>
            <w:r w:rsidRPr="008F01DA">
              <w:rPr>
                <w:sz w:val="16"/>
                <w:szCs w:val="16"/>
              </w:rPr>
              <w:lastRenderedPageBreak/>
              <w:t>MSN Video</w:t>
            </w:r>
          </w:p>
        </w:tc>
        <w:tc>
          <w:tcPr>
            <w:tcW w:w="84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Movies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Movies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TV</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Music</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News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Web</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Sports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Events</w:t>
            </w:r>
          </w:p>
        </w:tc>
      </w:tr>
      <w:tr w:rsidR="0005363A" w:rsidRPr="00A75990" w:rsidTr="008F01DA">
        <w:tc>
          <w:tcPr>
            <w:tcW w:w="1260" w:type="dxa"/>
            <w:tcBorders>
              <w:top w:val="single" w:sz="4" w:space="0" w:color="C5C5C5"/>
            </w:tcBorders>
            <w:vAlign w:val="center"/>
          </w:tcPr>
          <w:p w:rsidR="000D7B9D" w:rsidRPr="008F01DA" w:rsidRDefault="000D7B9D">
            <w:pPr>
              <w:pStyle w:val="TableBodyText"/>
              <w:rPr>
                <w:sz w:val="16"/>
                <w:szCs w:val="16"/>
              </w:rPr>
            </w:pPr>
            <w:r w:rsidRPr="008F01DA">
              <w:rPr>
                <w:sz w:val="16"/>
                <w:szCs w:val="16"/>
              </w:rPr>
              <w:t>MySpace</w:t>
            </w:r>
          </w:p>
        </w:tc>
        <w:tc>
          <w:tcPr>
            <w:tcW w:w="84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Animation/CGI</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Comedy and Humor</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Entertainment</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Music</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News and Politics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Science and Technology</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Sports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Travel and Vacations</w:t>
            </w:r>
          </w:p>
        </w:tc>
      </w:tr>
      <w:tr w:rsidR="0005363A" w:rsidRPr="00A75990" w:rsidTr="008F01DA">
        <w:tc>
          <w:tcPr>
            <w:tcW w:w="1260" w:type="dxa"/>
            <w:tcBorders>
              <w:top w:val="single" w:sz="4" w:space="0" w:color="C5C5C5"/>
            </w:tcBorders>
            <w:vAlign w:val="center"/>
          </w:tcPr>
          <w:p w:rsidR="000D7B9D" w:rsidRPr="008F01DA" w:rsidRDefault="000D7B9D">
            <w:pPr>
              <w:pStyle w:val="TableBodyText"/>
              <w:rPr>
                <w:sz w:val="16"/>
                <w:szCs w:val="16"/>
              </w:rPr>
            </w:pPr>
            <w:r w:rsidRPr="008F01DA">
              <w:rPr>
                <w:sz w:val="16"/>
                <w:szCs w:val="16"/>
              </w:rPr>
              <w:t>Sclipo</w:t>
            </w:r>
          </w:p>
        </w:tc>
        <w:tc>
          <w:tcPr>
            <w:tcW w:w="84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Arts / Design</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Other</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Other</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Music</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Other</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Science / Technology</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Sports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Hobby / Games</w:t>
            </w:r>
          </w:p>
        </w:tc>
      </w:tr>
      <w:tr w:rsidR="0005363A" w:rsidRPr="00A75990" w:rsidTr="008F01DA">
        <w:tc>
          <w:tcPr>
            <w:tcW w:w="1260" w:type="dxa"/>
            <w:tcBorders>
              <w:top w:val="single" w:sz="4" w:space="0" w:color="C5C5C5"/>
            </w:tcBorders>
            <w:vAlign w:val="center"/>
          </w:tcPr>
          <w:p w:rsidR="000D7B9D" w:rsidRPr="008F01DA" w:rsidRDefault="000D7B9D">
            <w:pPr>
              <w:pStyle w:val="TableBodyText"/>
              <w:rPr>
                <w:sz w:val="16"/>
                <w:szCs w:val="16"/>
              </w:rPr>
            </w:pPr>
            <w:r w:rsidRPr="008F01DA">
              <w:rPr>
                <w:sz w:val="16"/>
                <w:szCs w:val="16"/>
              </w:rPr>
              <w:t>StreetFire</w:t>
            </w:r>
          </w:p>
        </w:tc>
        <w:tc>
          <w:tcPr>
            <w:tcW w:w="84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N/A</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N/A</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N/A</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N/A</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N/A</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N/A</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N/A</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N/A</w:t>
            </w:r>
          </w:p>
        </w:tc>
      </w:tr>
      <w:tr w:rsidR="0005363A" w:rsidRPr="00A75990" w:rsidTr="008F01DA">
        <w:tc>
          <w:tcPr>
            <w:tcW w:w="1260" w:type="dxa"/>
            <w:tcBorders>
              <w:top w:val="single" w:sz="4" w:space="0" w:color="C5C5C5"/>
            </w:tcBorders>
            <w:vAlign w:val="center"/>
          </w:tcPr>
          <w:p w:rsidR="000D7B9D" w:rsidRPr="008F01DA" w:rsidRDefault="000D7B9D">
            <w:pPr>
              <w:pStyle w:val="TableBodyText"/>
              <w:rPr>
                <w:sz w:val="16"/>
                <w:szCs w:val="16"/>
              </w:rPr>
            </w:pPr>
            <w:r w:rsidRPr="008F01DA">
              <w:rPr>
                <w:sz w:val="16"/>
                <w:szCs w:val="16"/>
              </w:rPr>
              <w:t>StupidVideos</w:t>
            </w:r>
          </w:p>
        </w:tc>
        <w:tc>
          <w:tcPr>
            <w:tcW w:w="84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Just Plain Stupid: Laugh Out Loud</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Just Plain Stupid: Laugh Out Loud</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Just Plain Stupid: Laugh Out Loud</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Just Plain Stupid: Laugh Out Loud</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Just Plain Stupid: Office/Workplace</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Just Plain Stupid: Laugh Out Loud</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Sports: Other</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Just Plain Stupid: Laugh Out Loud</w:t>
            </w:r>
          </w:p>
        </w:tc>
      </w:tr>
      <w:tr w:rsidR="0005363A" w:rsidRPr="00A75990" w:rsidTr="008F01DA">
        <w:tc>
          <w:tcPr>
            <w:tcW w:w="1260" w:type="dxa"/>
            <w:tcBorders>
              <w:top w:val="single" w:sz="4" w:space="0" w:color="C5C5C5"/>
            </w:tcBorders>
            <w:vAlign w:val="center"/>
          </w:tcPr>
          <w:p w:rsidR="000D7B9D" w:rsidRPr="008F01DA" w:rsidRDefault="000D7B9D">
            <w:pPr>
              <w:pStyle w:val="TableBodyText"/>
              <w:rPr>
                <w:sz w:val="16"/>
                <w:szCs w:val="16"/>
              </w:rPr>
            </w:pPr>
            <w:r w:rsidRPr="008F01DA">
              <w:rPr>
                <w:sz w:val="16"/>
                <w:szCs w:val="16"/>
              </w:rPr>
              <w:t>Veoh</w:t>
            </w:r>
          </w:p>
        </w:tc>
        <w:tc>
          <w:tcPr>
            <w:tcW w:w="84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Animation</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Comedy</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Entertainment</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Music</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News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Tech &amp; Gaming</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Sports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Travel &amp; Culture</w:t>
            </w:r>
          </w:p>
        </w:tc>
      </w:tr>
      <w:tr w:rsidR="0005363A" w:rsidRPr="00A75990" w:rsidTr="008F01DA">
        <w:tc>
          <w:tcPr>
            <w:tcW w:w="1260" w:type="dxa"/>
            <w:tcBorders>
              <w:top w:val="single" w:sz="4" w:space="0" w:color="C5C5C5"/>
            </w:tcBorders>
            <w:vAlign w:val="center"/>
          </w:tcPr>
          <w:p w:rsidR="000D7B9D" w:rsidRPr="008F01DA" w:rsidRDefault="000D7B9D">
            <w:pPr>
              <w:pStyle w:val="TableBodyText"/>
              <w:rPr>
                <w:sz w:val="16"/>
                <w:szCs w:val="16"/>
              </w:rPr>
            </w:pPr>
            <w:r w:rsidRPr="008F01DA">
              <w:rPr>
                <w:sz w:val="16"/>
                <w:szCs w:val="16"/>
              </w:rPr>
              <w:t>VideoJug</w:t>
            </w:r>
          </w:p>
        </w:tc>
        <w:tc>
          <w:tcPr>
            <w:tcW w:w="84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Creative &amp; Culture</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Humour &amp; Bizarre</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Entertainment</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Music</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Current Affairs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Technology &amp; Cars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Sports &amp; Outdoors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Travel</w:t>
            </w:r>
          </w:p>
        </w:tc>
      </w:tr>
      <w:tr w:rsidR="0005363A" w:rsidRPr="00A75990" w:rsidTr="008F01DA">
        <w:tc>
          <w:tcPr>
            <w:tcW w:w="1260" w:type="dxa"/>
            <w:tcBorders>
              <w:top w:val="single" w:sz="4" w:space="0" w:color="C5C5C5"/>
            </w:tcBorders>
            <w:vAlign w:val="center"/>
          </w:tcPr>
          <w:p w:rsidR="000D7B9D" w:rsidRPr="008F01DA" w:rsidRDefault="000D7B9D">
            <w:pPr>
              <w:pStyle w:val="TableBodyText"/>
              <w:rPr>
                <w:sz w:val="16"/>
                <w:szCs w:val="16"/>
              </w:rPr>
            </w:pPr>
            <w:r w:rsidRPr="008F01DA">
              <w:rPr>
                <w:sz w:val="16"/>
                <w:szCs w:val="16"/>
              </w:rPr>
              <w:t>Yahoo</w:t>
            </w:r>
          </w:p>
        </w:tc>
        <w:tc>
          <w:tcPr>
            <w:tcW w:w="84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Art &amp; Animation</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Funny</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Entertainment</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Music</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News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Technology &amp; Products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Sports &amp; Games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Travel</w:t>
            </w:r>
          </w:p>
        </w:tc>
      </w:tr>
      <w:tr w:rsidR="0005363A" w:rsidRPr="00A75990" w:rsidTr="008F01DA">
        <w:tc>
          <w:tcPr>
            <w:tcW w:w="1260" w:type="dxa"/>
            <w:tcBorders>
              <w:top w:val="single" w:sz="4" w:space="0" w:color="C5C5C5"/>
            </w:tcBorders>
            <w:vAlign w:val="center"/>
          </w:tcPr>
          <w:p w:rsidR="000D7B9D" w:rsidRPr="008F01DA" w:rsidRDefault="000D7B9D">
            <w:pPr>
              <w:pStyle w:val="TableBodyText"/>
              <w:rPr>
                <w:sz w:val="16"/>
                <w:szCs w:val="16"/>
              </w:rPr>
            </w:pPr>
            <w:r w:rsidRPr="008F01DA">
              <w:rPr>
                <w:sz w:val="16"/>
                <w:szCs w:val="16"/>
              </w:rPr>
              <w:t>YouTube</w:t>
            </w:r>
          </w:p>
        </w:tc>
        <w:tc>
          <w:tcPr>
            <w:tcW w:w="84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Film &amp; Animation</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Comedy</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Entertainment</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Music</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News &amp; Politics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Science &amp; Technology</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Sports</w:t>
            </w:r>
          </w:p>
        </w:tc>
        <w:tc>
          <w:tcPr>
            <w:tcW w:w="1050" w:type="dxa"/>
            <w:tcBorders>
              <w:top w:val="single" w:sz="4" w:space="0" w:color="C5C5C5"/>
            </w:tcBorders>
            <w:vAlign w:val="center"/>
          </w:tcPr>
          <w:p w:rsidR="000D7B9D" w:rsidRPr="008F01DA" w:rsidRDefault="000D7B9D" w:rsidP="008F01DA">
            <w:pPr>
              <w:pStyle w:val="TableBodyText"/>
              <w:rPr>
                <w:rFonts w:ascii="Georgia" w:hAnsi="Georgia"/>
                <w:sz w:val="16"/>
                <w:szCs w:val="16"/>
              </w:rPr>
            </w:pPr>
            <w:r w:rsidRPr="008F01DA">
              <w:rPr>
                <w:rFonts w:ascii="Georgia" w:hAnsi="Georgia"/>
                <w:sz w:val="16"/>
                <w:szCs w:val="16"/>
              </w:rPr>
              <w:t>Travel &amp; Events</w:t>
            </w:r>
          </w:p>
        </w:tc>
      </w:tr>
    </w:tbl>
    <w:p w:rsidR="005A3100" w:rsidRDefault="005A3100" w:rsidP="00E3369B">
      <w:pPr>
        <w:pStyle w:val="Heading3"/>
      </w:pPr>
      <w:bookmarkStart w:id="1450" w:name="_Toc302930735"/>
      <w:bookmarkStart w:id="1451" w:name="_Toc302930419"/>
      <w:bookmarkStart w:id="1452" w:name="_Toc302915010"/>
      <w:bookmarkStart w:id="1453" w:name="_Toc302660611"/>
      <w:bookmarkStart w:id="1454" w:name="_Toc302310833"/>
      <w:bookmarkStart w:id="1455" w:name="_Toc302305048"/>
      <w:bookmarkStart w:id="1456" w:name="_Toc302304889"/>
      <w:bookmarkStart w:id="1457" w:name="_Flexible_Feed_Format"/>
      <w:bookmarkStart w:id="1458" w:name="_Toc313796696"/>
      <w:bookmarkStart w:id="1459" w:name="_Toc332632164"/>
      <w:bookmarkEnd w:id="1450"/>
      <w:bookmarkEnd w:id="1451"/>
      <w:bookmarkEnd w:id="1452"/>
      <w:bookmarkEnd w:id="1453"/>
      <w:bookmarkEnd w:id="1454"/>
      <w:bookmarkEnd w:id="1455"/>
      <w:bookmarkEnd w:id="1456"/>
      <w:bookmarkEnd w:id="1457"/>
      <w:r>
        <w:t>Flexible Feed Format</w:t>
      </w:r>
      <w:bookmarkEnd w:id="1458"/>
      <w:bookmarkEnd w:id="1459"/>
    </w:p>
    <w:p w:rsidR="00FC3B94" w:rsidRDefault="00FC3B94" w:rsidP="00FC3B94">
      <w:r>
        <w:t xml:space="preserve">Developers may to create custom syndication feeds. You can customize syndication feeds by creating an XSLT. </w:t>
      </w:r>
    </w:p>
    <w:p w:rsidR="00FC3B94" w:rsidRDefault="00FC3B94" w:rsidP="00FC3B94">
      <w:r>
        <w:t>Flexible feed format allows for greater flexibility for creating syndication feeds. You can transform your feed into any format programmatically and include additional data such as custom data fields, system data fields, and other fields. For example, you may want to re-format a standard MRSS field, to move a media item’s description place, or, for example, add the entry duration.</w:t>
      </w:r>
    </w:p>
    <w:p w:rsidR="00FC3B94" w:rsidRDefault="00FC3B94" w:rsidP="00FC3B94">
      <w:r>
        <w:t>Flexible feed format allows you to determine what content goes into the feed field and the location of the field. You can change the structure and the content of the feed.</w:t>
      </w:r>
    </w:p>
    <w:p w:rsidR="00FC3B94" w:rsidRPr="00A55F2C" w:rsidRDefault="00FC3B94" w:rsidP="00007A13"/>
    <w:p w:rsidR="005339B6" w:rsidRDefault="005339B6" w:rsidP="005127A9">
      <w:pPr>
        <w:shd w:val="clear" w:color="auto" w:fill="FFFFFF"/>
        <w:rPr>
          <w:color w:val="08215C"/>
          <w:spacing w:val="40"/>
          <w:sz w:val="32"/>
        </w:rPr>
      </w:pPr>
      <w:r>
        <w:br w:type="page"/>
      </w:r>
    </w:p>
    <w:p w:rsidR="00253EFB" w:rsidRPr="00FD26C0" w:rsidRDefault="00253EFB" w:rsidP="005D5EE7">
      <w:pPr>
        <w:pStyle w:val="SuperHeading"/>
      </w:pPr>
      <w:commentRangeStart w:id="1460"/>
      <w:r w:rsidRPr="00FD26C0">
        <w:lastRenderedPageBreak/>
        <w:t xml:space="preserve">Chapter </w:t>
      </w:r>
      <w:fldSimple w:instr="SEQ &quot;CHAPTER&quot;  \N \* MERGEFORMAT">
        <w:r w:rsidR="00D70539">
          <w:rPr>
            <w:noProof/>
          </w:rPr>
          <w:t>17</w:t>
        </w:r>
      </w:fldSimple>
      <w:commentRangeEnd w:id="1460"/>
      <w:r w:rsidR="005D5EE7">
        <w:rPr>
          <w:rStyle w:val="CommentReference"/>
          <w:caps w:val="0"/>
          <w:color w:val="666560"/>
          <w:spacing w:val="0"/>
        </w:rPr>
        <w:commentReference w:id="1460"/>
      </w:r>
    </w:p>
    <w:p w:rsidR="00253EFB" w:rsidRDefault="00253EFB" w:rsidP="005127A9">
      <w:pPr>
        <w:pStyle w:val="Heading1"/>
      </w:pPr>
      <w:bookmarkStart w:id="1461" w:name="_Advertising"/>
      <w:bookmarkStart w:id="1462" w:name="_Advertising_and_Ad"/>
      <w:bookmarkEnd w:id="1461"/>
      <w:bookmarkEnd w:id="1462"/>
      <w:r>
        <w:t>Advertising</w:t>
      </w:r>
      <w:r w:rsidR="003023CA">
        <w:t xml:space="preserve"> and Ad Networks</w:t>
      </w:r>
      <w:r>
        <w:t xml:space="preserve"> </w:t>
      </w:r>
    </w:p>
    <w:p w:rsidR="00F53261" w:rsidRDefault="00253EFB" w:rsidP="003169AF">
      <w:r>
        <w:fldChar w:fldCharType="begin"/>
      </w:r>
      <w:r>
        <w:instrText xml:space="preserve"> TC "</w:instrText>
      </w:r>
      <w:fldSimple w:instr=" STYLEREF  SuperHeading  \* MERGEFORMAT ">
        <w:bookmarkStart w:id="1463" w:name="_Toc306628645"/>
        <w:bookmarkStart w:id="1464" w:name="_Toc313796698"/>
        <w:bookmarkStart w:id="1465" w:name="_Toc332632165"/>
        <w:r w:rsidR="00D70539" w:rsidRPr="00D70539">
          <w:rPr>
            <w:noProof/>
            <w:lang w:val="en-GB"/>
          </w:rPr>
          <w:instrText>Chapter 17</w:instrText>
        </w:r>
      </w:fldSimple>
      <w:r>
        <w:rPr>
          <w:lang w:val="en-GB"/>
        </w:rPr>
        <w:instrText xml:space="preserve"> </w:instrText>
      </w:r>
      <w:r>
        <w:rPr>
          <w:lang w:val="en-GB"/>
        </w:rPr>
        <w:fldChar w:fldCharType="begin"/>
      </w:r>
      <w:r>
        <w:rPr>
          <w:lang w:val="en-GB"/>
        </w:rPr>
        <w:instrText xml:space="preserve"> STYLEREF  "Heading 1" </w:instrText>
      </w:r>
      <w:r>
        <w:rPr>
          <w:lang w:val="en-GB"/>
        </w:rPr>
        <w:fldChar w:fldCharType="separate"/>
      </w:r>
      <w:r w:rsidR="00D70539">
        <w:rPr>
          <w:noProof/>
          <w:lang w:val="en-GB"/>
        </w:rPr>
        <w:instrText>Advertising and Ad Networks</w:instrText>
      </w:r>
      <w:bookmarkEnd w:id="1463"/>
      <w:bookmarkEnd w:id="1464"/>
      <w:bookmarkEnd w:id="1465"/>
      <w:r>
        <w:rPr>
          <w:lang w:val="en-GB"/>
        </w:rPr>
        <w:fldChar w:fldCharType="end"/>
      </w:r>
      <w:r>
        <w:instrText xml:space="preserve">" \f C \l "1" </w:instrText>
      </w:r>
      <w:r>
        <w:fldChar w:fldCharType="end"/>
      </w:r>
      <w:r w:rsidR="00F1780A" w:rsidDel="00F1780A">
        <w:t xml:space="preserve"> </w:t>
      </w:r>
    </w:p>
    <w:p w:rsidR="003023CA" w:rsidRDefault="003023CA">
      <w:bookmarkStart w:id="1466" w:name="_Overview_of_Advertising"/>
      <w:bookmarkEnd w:id="1466"/>
      <w:r>
        <w:t>Kaltura’s monetization features contain a comprehensive set of advertising tools, pay-per–view, subscription models, and built-in reports that let you optimize your strategy based on viewer behavior.</w:t>
      </w:r>
    </w:p>
    <w:p w:rsidR="003023CA" w:rsidRDefault="003023CA">
      <w:r>
        <w:t xml:space="preserve">You can target viewers with ads on live videos or VOD, and across multiple devices such </w:t>
      </w:r>
      <w:r w:rsidR="003041AF">
        <w:t>as mobile, PC and set-top-box. </w:t>
      </w:r>
      <w:r>
        <w:t>With support for a wide range of video ad formats (including all major IAB standards), and integrated plugins for video ad networks, such as Google DoubleClick DART, FreeWheel, Ad Tech, Eye Wonder, AdapTV, Tremor</w:t>
      </w:r>
      <w:r w:rsidR="003041AF">
        <w:t xml:space="preserve"> Video and others, managing you can  optimize your monetization</w:t>
      </w:r>
      <w:r>
        <w:t>.</w:t>
      </w:r>
    </w:p>
    <w:p w:rsidR="0080423F" w:rsidRDefault="0080423F">
      <w:r>
        <w:t>The K</w:t>
      </w:r>
      <w:r w:rsidR="00B850D4">
        <w:t xml:space="preserve">altura Player </w:t>
      </w:r>
      <w:r>
        <w:t>supports pre-rolls, mid-roll post-rolls, Flash companion ads and HTML companion ads. The K</w:t>
      </w:r>
      <w:r w:rsidR="00B850D4">
        <w:t>altura Player</w:t>
      </w:r>
      <w:r>
        <w:t xml:space="preserve"> is VAST-compliant, supports custom SWFs, bumper videos, and has plugins for AdapTV, Tremor, and Eyewonder. </w:t>
      </w:r>
    </w:p>
    <w:p w:rsidR="003023CA" w:rsidRPr="00E54D7D" w:rsidRDefault="003023CA" w:rsidP="003169AF">
      <w:pPr>
        <w:pStyle w:val="Heading2"/>
        <w:rPr>
          <w:szCs w:val="24"/>
        </w:rPr>
      </w:pPr>
      <w:bookmarkStart w:id="1467" w:name="_Toc313796700"/>
      <w:bookmarkStart w:id="1468" w:name="_Toc332632166"/>
      <w:r w:rsidRPr="00E54D7D">
        <w:t>Player Branding</w:t>
      </w:r>
      <w:bookmarkEnd w:id="1467"/>
      <w:bookmarkEnd w:id="1468"/>
    </w:p>
    <w:p w:rsidR="003023CA" w:rsidRDefault="003023CA">
      <w:r>
        <w:t>Players can be designed a</w:t>
      </w:r>
      <w:r w:rsidR="00985631">
        <w:t xml:space="preserve">nd skinned to match any brand and </w:t>
      </w:r>
      <w:r>
        <w:t>use</w:t>
      </w:r>
      <w:r w:rsidR="00985631">
        <w:t>d</w:t>
      </w:r>
      <w:r>
        <w:t xml:space="preserve"> for your own brand or for advertisers on your site.</w:t>
      </w:r>
      <w:r w:rsidR="0080423F">
        <w:t xml:space="preserve"> See </w:t>
      </w:r>
      <w:hyperlink w:anchor="_Configure_the_Player_1" w:history="1">
        <w:r w:rsidR="0080423F" w:rsidRPr="0080423F">
          <w:rPr>
            <w:rStyle w:val="Hyperlink"/>
          </w:rPr>
          <w:t>Configure the Player Features</w:t>
        </w:r>
      </w:hyperlink>
      <w:r w:rsidR="0080423F">
        <w:t>.</w:t>
      </w:r>
    </w:p>
    <w:p w:rsidR="00253EFB" w:rsidRPr="00BE1C5D" w:rsidRDefault="00253EFB" w:rsidP="00E3369B">
      <w:pPr>
        <w:pStyle w:val="Heading2"/>
      </w:pPr>
      <w:bookmarkStart w:id="1469" w:name="_Connecting_with_an"/>
      <w:bookmarkStart w:id="1470" w:name="_Toc306628646"/>
      <w:bookmarkStart w:id="1471" w:name="_Toc313796701"/>
      <w:bookmarkStart w:id="1472" w:name="_Toc332632167"/>
      <w:bookmarkEnd w:id="1469"/>
      <w:r w:rsidRPr="00374F70">
        <w:t>Connecting with an</w:t>
      </w:r>
      <w:r>
        <w:t xml:space="preserve"> Ad Server</w:t>
      </w:r>
      <w:bookmarkEnd w:id="1470"/>
      <w:bookmarkEnd w:id="1471"/>
      <w:bookmarkEnd w:id="1472"/>
    </w:p>
    <w:p w:rsidR="001A55A2" w:rsidRPr="001A55A2" w:rsidRDefault="001A55A2">
      <w:r w:rsidRPr="001A55A2">
        <w:t xml:space="preserve">Integrating your Ad Server with </w:t>
      </w:r>
      <w:r>
        <w:t xml:space="preserve">the KMC </w:t>
      </w:r>
      <w:r w:rsidRPr="001A55A2">
        <w:t xml:space="preserve">is a one-time activity performed when you initially set </w:t>
      </w:r>
      <w:r>
        <w:t>up video advertising</w:t>
      </w:r>
      <w:r w:rsidRPr="001A55A2">
        <w:t>.</w:t>
      </w:r>
      <w:r w:rsidR="00660FA6">
        <w:t xml:space="preserve"> The ad server has to be VAST compliant or available as a Kaltura </w:t>
      </w:r>
      <w:r w:rsidR="007702A4">
        <w:t xml:space="preserve">plugin. </w:t>
      </w:r>
      <w:r w:rsidR="00660FA6">
        <w:t>You may also create a custom swf for the Kaltura Player to support.</w:t>
      </w:r>
    </w:p>
    <w:p w:rsidR="001A55A2" w:rsidRDefault="001A55A2">
      <w:r w:rsidRPr="001A55A2">
        <w:t xml:space="preserve">After you have selected an ad server and set up an account with that ad server, you integrate the ad server with </w:t>
      </w:r>
      <w:r>
        <w:t xml:space="preserve">the KMC </w:t>
      </w:r>
      <w:r w:rsidRPr="001A55A2">
        <w:t>by establishing a connection between that ad server and</w:t>
      </w:r>
      <w:r>
        <w:t xml:space="preserve"> KMC</w:t>
      </w:r>
      <w:r w:rsidRPr="001A55A2">
        <w:t xml:space="preserve">. </w:t>
      </w:r>
      <w:r w:rsidR="00AC573A">
        <w:t>After</w:t>
      </w:r>
      <w:r w:rsidRPr="001A55A2">
        <w:t xml:space="preserve"> the connection is established, all ad requests generated by the </w:t>
      </w:r>
      <w:r>
        <w:t>Kaltura Dynamic P</w:t>
      </w:r>
      <w:r w:rsidRPr="001A55A2">
        <w:t xml:space="preserve">layer are in a format which the ad server expects, allowing seamless communication between the </w:t>
      </w:r>
      <w:r>
        <w:t>K</w:t>
      </w:r>
      <w:r w:rsidR="00B850D4">
        <w:t>altura Player</w:t>
      </w:r>
      <w:r>
        <w:t xml:space="preserve"> </w:t>
      </w:r>
      <w:r w:rsidRPr="001A55A2">
        <w:t>and the ad server.</w:t>
      </w:r>
    </w:p>
    <w:p w:rsidR="00253EFB" w:rsidRDefault="00E52AAC">
      <w:r w:rsidRPr="008631B0">
        <w:rPr>
          <w:rStyle w:val="apple-style-span"/>
        </w:rPr>
        <w:t>The Digital Video Ad Serving Template (VAST) is an industry standard for the</w:t>
      </w:r>
      <w:r w:rsidRPr="00E52AAC">
        <w:rPr>
          <w:rStyle w:val="apple-style-span"/>
        </w:rPr>
        <w:t xml:space="preserve"> XML response from an ad serve</w:t>
      </w:r>
      <w:r>
        <w:rPr>
          <w:rStyle w:val="apple-style-span"/>
        </w:rPr>
        <w:t>r</w:t>
      </w:r>
      <w:r w:rsidRPr="008631B0">
        <w:rPr>
          <w:rStyle w:val="apple-style-span"/>
        </w:rPr>
        <w:t>.</w:t>
      </w:r>
      <w:r w:rsidR="00A4550C">
        <w:rPr>
          <w:rStyle w:val="apple-style-span"/>
        </w:rPr>
        <w:t xml:space="preserve"> </w:t>
      </w:r>
      <w:r w:rsidR="00253EFB" w:rsidRPr="00BE1C5D">
        <w:t xml:space="preserve">Most of the leading </w:t>
      </w:r>
      <w:r w:rsidR="00253EFB">
        <w:t xml:space="preserve">Ad Servers and Ad Networks are </w:t>
      </w:r>
      <w:r w:rsidR="00253EFB" w:rsidRPr="00BE1C5D">
        <w:t>VAST compliant,</w:t>
      </w:r>
      <w:r w:rsidR="00253EFB">
        <w:t xml:space="preserve"> and support</w:t>
      </w:r>
      <w:r w:rsidR="00253EFB" w:rsidRPr="00BE1C5D">
        <w:t xml:space="preserve"> </w:t>
      </w:r>
      <w:r w:rsidR="00253EFB" w:rsidRPr="00A32929">
        <w:t>IAB standard (VAST</w:t>
      </w:r>
      <w:r w:rsidR="00253EFB" w:rsidRPr="00BE1C5D">
        <w:rPr>
          <w:szCs w:val="24"/>
        </w:rPr>
        <w:t xml:space="preserve"> 1.0 / VAST 2.0)</w:t>
      </w:r>
      <w:r w:rsidR="00253EFB" w:rsidRPr="00BE1C5D">
        <w:t>.</w:t>
      </w:r>
      <w:r w:rsidR="003023CA">
        <w:t xml:space="preserve"> </w:t>
      </w:r>
    </w:p>
    <w:p w:rsidR="00253EFB" w:rsidRDefault="00253EFB">
      <w:r>
        <w:t>Popular ad servers include DoubleClick, Dart For P</w:t>
      </w:r>
      <w:r w:rsidRPr="00BE1C5D">
        <w:t>ublisher (DFP), Microsoft Atlas, OpenX, ScanScout.  To see the full list of servers and networks that comply with VAST, refer to the IAB website:</w:t>
      </w:r>
      <w:r>
        <w:t xml:space="preserve"> </w:t>
      </w:r>
    </w:p>
    <w:p w:rsidR="00E52AAC" w:rsidRPr="00123DCF" w:rsidRDefault="009428D3">
      <w:pPr>
        <w:rPr>
          <w:rStyle w:val="Hyperlink"/>
        </w:rPr>
      </w:pPr>
      <w:hyperlink r:id="rId260" w:history="1">
        <w:r w:rsidR="00253EFB" w:rsidRPr="00123DCF">
          <w:rPr>
            <w:rStyle w:val="Hyperlink"/>
          </w:rPr>
          <w:t>http://www.iab.net/iab_products_and_industry_services/508676/compliance/679253</w:t>
        </w:r>
      </w:hyperlink>
    </w:p>
    <w:p w:rsidR="00CF3078" w:rsidRDefault="00253EFB">
      <w:r>
        <w:t>In general, ads, tracking, scheduling, and other parameters, are configured on the ad server side. With VAST, other parameters need to be configured through the KMC or K</w:t>
      </w:r>
      <w:r w:rsidR="00B850D4">
        <w:t>altura Player</w:t>
      </w:r>
      <w:r>
        <w:t xml:space="preserve">. Ad parameters are configured through the Studio tab in the KMC.  </w:t>
      </w:r>
      <w:bookmarkStart w:id="1473" w:name="_Toc306628647"/>
    </w:p>
    <w:p w:rsidR="00253EFB" w:rsidRDefault="00A727ED" w:rsidP="00E3369B">
      <w:pPr>
        <w:pStyle w:val="Heading3"/>
      </w:pPr>
      <w:bookmarkStart w:id="1474" w:name="_Toc313796702"/>
      <w:bookmarkStart w:id="1475" w:name="_Toc332632168"/>
      <w:r>
        <w:t xml:space="preserve">Kaltura </w:t>
      </w:r>
      <w:r w:rsidRPr="00F07386">
        <w:t>Player</w:t>
      </w:r>
      <w:r w:rsidR="00253EFB" w:rsidRPr="007E19A0">
        <w:t xml:space="preserve"> and</w:t>
      </w:r>
      <w:r w:rsidR="00253EFB">
        <w:t xml:space="preserve"> Ad</w:t>
      </w:r>
      <w:r w:rsidR="00253EFB" w:rsidRPr="007E19A0">
        <w:t xml:space="preserve"> </w:t>
      </w:r>
      <w:r w:rsidR="00253EFB">
        <w:t>Plugins</w:t>
      </w:r>
      <w:bookmarkEnd w:id="1473"/>
      <w:bookmarkEnd w:id="1474"/>
      <w:bookmarkEnd w:id="1475"/>
      <w:r w:rsidR="00253EFB">
        <w:t xml:space="preserve"> </w:t>
      </w:r>
    </w:p>
    <w:p w:rsidR="00253EFB" w:rsidRDefault="00253EFB" w:rsidP="008F01DA">
      <w:r w:rsidRPr="007E19A0">
        <w:t xml:space="preserve">Kaltura partners have the ability to create a custom .swf file to stream ads from their own ad server to the </w:t>
      </w:r>
      <w:r w:rsidR="00A727ED">
        <w:t>K</w:t>
      </w:r>
      <w:r w:rsidR="004C435E">
        <w:t>altura Player</w:t>
      </w:r>
      <w:r w:rsidRPr="007E19A0">
        <w:t>. The.swf file acts as an ad plugin. The configured key-value pairs must be defined to play the relevant ads.</w:t>
      </w:r>
    </w:p>
    <w:p w:rsidR="00660FA6" w:rsidRDefault="00660FA6">
      <w:r>
        <w:lastRenderedPageBreak/>
        <w:t xml:space="preserve">You have to subscribe to an ad server and configure the ads on the ad server side. </w:t>
      </w:r>
    </w:p>
    <w:p w:rsidR="00253EFB" w:rsidRDefault="00253EFB" w:rsidP="00E3369B">
      <w:pPr>
        <w:pStyle w:val="Heading3"/>
      </w:pPr>
      <w:bookmarkStart w:id="1476" w:name="_Toc306628650"/>
      <w:bookmarkStart w:id="1477" w:name="_Toc313796703"/>
      <w:bookmarkStart w:id="1478" w:name="_Toc332632169"/>
      <w:r w:rsidRPr="00F07386">
        <w:t>Supported</w:t>
      </w:r>
      <w:r>
        <w:t xml:space="preserve"> Ad Servers</w:t>
      </w:r>
      <w:bookmarkEnd w:id="1476"/>
      <w:bookmarkEnd w:id="1477"/>
      <w:bookmarkEnd w:id="1478"/>
    </w:p>
    <w:p w:rsidR="00265939" w:rsidRPr="00265939" w:rsidRDefault="00265939" w:rsidP="008F01DA">
      <w:r>
        <w:t>All VAST compliant ad servers</w:t>
      </w:r>
      <w:r w:rsidR="004C435E">
        <w:t xml:space="preserve"> are supported</w:t>
      </w:r>
      <w:r>
        <w:t>.</w:t>
      </w:r>
      <w:r w:rsidR="00CF3078">
        <w:t xml:space="preserve"> </w:t>
      </w:r>
      <w:r w:rsidR="004C435E">
        <w:t xml:space="preserve">For more information see </w:t>
      </w:r>
      <w:hyperlink r:id="rId261" w:history="1">
        <w:r w:rsidR="00CC6C78" w:rsidRPr="00CC6C78">
          <w:rPr>
            <w:rStyle w:val="Hyperlink"/>
            <w:rFonts w:cs="Arial"/>
          </w:rPr>
          <w:t>Kaltura’s Generic Ads Player Plugin for VAST</w:t>
        </w:r>
      </w:hyperlink>
      <w:r w:rsidR="00CC6C78">
        <w:t>.</w:t>
      </w:r>
    </w:p>
    <w:p w:rsidR="00253EFB" w:rsidRDefault="00253EFB" w:rsidP="005127A9">
      <w:r>
        <w:t>The K</w:t>
      </w:r>
      <w:r w:rsidR="00A727ED">
        <w:t xml:space="preserve">altura Player </w:t>
      </w:r>
      <w:r w:rsidR="00514215">
        <w:t xml:space="preserve">all VAST compliant ad servers and </w:t>
      </w:r>
      <w:r>
        <w:t>supports the following ad plugins:</w:t>
      </w:r>
    </w:p>
    <w:p w:rsidR="00253EFB" w:rsidRDefault="009428D3" w:rsidP="00253EFB">
      <w:pPr>
        <w:pStyle w:val="ListBullet"/>
      </w:pPr>
      <w:hyperlink w:anchor="_AdapTV" w:history="1">
        <w:r w:rsidR="00253EFB" w:rsidRPr="00FA6E32">
          <w:rPr>
            <w:rStyle w:val="Hyperlink"/>
          </w:rPr>
          <w:t>AdapTV</w:t>
        </w:r>
      </w:hyperlink>
    </w:p>
    <w:p w:rsidR="00253EFB" w:rsidRDefault="009428D3" w:rsidP="00253EFB">
      <w:pPr>
        <w:pStyle w:val="ListBullet"/>
      </w:pPr>
      <w:hyperlink w:anchor="_Tremor_Media" w:history="1">
        <w:r w:rsidR="00253EFB" w:rsidRPr="00FA6E32">
          <w:rPr>
            <w:rStyle w:val="Hyperlink"/>
          </w:rPr>
          <w:t>Tremor</w:t>
        </w:r>
      </w:hyperlink>
    </w:p>
    <w:p w:rsidR="00253EFB" w:rsidRPr="00FF2599" w:rsidRDefault="00253EFB" w:rsidP="00123DCF">
      <w:pPr>
        <w:pStyle w:val="ListBullet"/>
        <w:rPr>
          <w:rFonts w:ascii="Calibri" w:hAnsi="Calibri"/>
        </w:rPr>
      </w:pPr>
      <w:r w:rsidRPr="00B801BA">
        <w:t>Eyewonder</w:t>
      </w:r>
      <w:bookmarkStart w:id="1479" w:name="_AdapTV"/>
      <w:bookmarkStart w:id="1480" w:name="_Tremor_Media"/>
      <w:bookmarkEnd w:id="1479"/>
      <w:bookmarkEnd w:id="1480"/>
    </w:p>
    <w:p w:rsidR="00265832" w:rsidRPr="00FF2599" w:rsidRDefault="00265832" w:rsidP="00123DCF">
      <w:pPr>
        <w:pStyle w:val="ListBullet"/>
      </w:pPr>
      <w:r w:rsidRPr="00FF2599">
        <w:t>DoubleClick</w:t>
      </w:r>
    </w:p>
    <w:p w:rsidR="00265832" w:rsidRPr="00FF2599" w:rsidRDefault="00265832" w:rsidP="00123DCF">
      <w:pPr>
        <w:pStyle w:val="ListBullet"/>
      </w:pPr>
      <w:r w:rsidRPr="00FF2599">
        <w:t>FreeWheel</w:t>
      </w:r>
    </w:p>
    <w:p w:rsidR="00253EFB" w:rsidRDefault="00253EFB">
      <w:r>
        <w:t xml:space="preserve">For </w:t>
      </w:r>
      <w:r w:rsidRPr="00AA358D">
        <w:t>more</w:t>
      </w:r>
      <w:r>
        <w:t xml:space="preserve"> information see </w:t>
      </w:r>
      <w:hyperlink w:anchor="_Configuring_Third_Party" w:history="1">
        <w:r w:rsidRPr="001831C6">
          <w:rPr>
            <w:rStyle w:val="Hyperlink"/>
          </w:rPr>
          <w:t>Configuring Third Party Ad Plugins</w:t>
        </w:r>
      </w:hyperlink>
      <w:r w:rsidR="00C5483E">
        <w:t>.</w:t>
      </w:r>
      <w:r w:rsidR="0080423F">
        <w:t xml:space="preserve"> </w:t>
      </w:r>
    </w:p>
    <w:p w:rsidR="00C5483E" w:rsidRDefault="00C5483E" w:rsidP="00E3369B">
      <w:pPr>
        <w:pStyle w:val="Heading3"/>
      </w:pPr>
      <w:bookmarkStart w:id="1481" w:name="_Toc313796704"/>
      <w:bookmarkStart w:id="1482" w:name="_Toc332632170"/>
      <w:r>
        <w:t>Ad Terminology</w:t>
      </w:r>
      <w:bookmarkEnd w:id="1481"/>
      <w:bookmarkEnd w:id="1482"/>
    </w:p>
    <w:p w:rsidR="00253EFB" w:rsidRDefault="00253EFB">
      <w:r w:rsidRPr="007A1E13">
        <w:rPr>
          <w:b/>
          <w:bCs/>
        </w:rPr>
        <w:t>Ad tracking</w:t>
      </w:r>
      <w:r>
        <w:t xml:space="preserve"> – the ability to define which/if ads play based on specific metadata.</w:t>
      </w:r>
    </w:p>
    <w:p w:rsidR="00253EFB" w:rsidRDefault="00253EFB">
      <w:r w:rsidRPr="007A1E13">
        <w:rPr>
          <w:b/>
          <w:bCs/>
        </w:rPr>
        <w:t>Overlay</w:t>
      </w:r>
      <w:r>
        <w:t xml:space="preserve"> – an ad that appears as an image (usually with text) over a video, while the video is playing.</w:t>
      </w:r>
    </w:p>
    <w:p w:rsidR="00253EFB" w:rsidRDefault="00253EFB">
      <w:r w:rsidRPr="007A1E13">
        <w:rPr>
          <w:b/>
          <w:bCs/>
        </w:rPr>
        <w:t>Companion ad</w:t>
      </w:r>
      <w:r>
        <w:t>– a banner ad that accompanies the ad that plays over the video player – this can either be located in the list area of the playlist or somewhere else on the HTML page.</w:t>
      </w:r>
    </w:p>
    <w:p w:rsidR="00253EFB" w:rsidRDefault="00253EFB">
      <w:r w:rsidRPr="007A1E13">
        <w:rPr>
          <w:b/>
          <w:bCs/>
        </w:rPr>
        <w:t>Ad Tag URL</w:t>
      </w:r>
      <w:r>
        <w:t xml:space="preserve"> – a URL that is XML that contains all the information about the ad(s) that should be displayed. VAST works with an ad tag URL system. The XML needs to conform to VAST standard in order to be considered “VAST-compatible”. That means that it needs to have the proper tags. </w:t>
      </w:r>
    </w:p>
    <w:p w:rsidR="00253EFB" w:rsidRDefault="00C5483E">
      <w:r w:rsidRPr="00E54D7D">
        <w:rPr>
          <w:rStyle w:val="Strong"/>
          <w:b w:val="0"/>
          <w:sz w:val="18"/>
        </w:rPr>
        <w:t>The following is an e</w:t>
      </w:r>
      <w:r w:rsidR="00253EFB" w:rsidRPr="00E54D7D">
        <w:rPr>
          <w:rStyle w:val="Strong"/>
          <w:b w:val="0"/>
          <w:sz w:val="18"/>
        </w:rPr>
        <w:t xml:space="preserve">xample </w:t>
      </w:r>
      <w:r w:rsidRPr="00E54D7D">
        <w:rPr>
          <w:rStyle w:val="Strong"/>
          <w:b w:val="0"/>
          <w:sz w:val="18"/>
        </w:rPr>
        <w:t xml:space="preserve">of a </w:t>
      </w:r>
      <w:r w:rsidR="00253EFB" w:rsidRPr="00E54D7D">
        <w:rPr>
          <w:rStyle w:val="Strong"/>
          <w:b w:val="0"/>
          <w:sz w:val="18"/>
        </w:rPr>
        <w:t>VAST ad tag URL:</w:t>
      </w:r>
      <w:r w:rsidR="00253EFB" w:rsidRPr="00E54D7D">
        <w:rPr>
          <w:sz w:val="18"/>
        </w:rPr>
        <w:t xml:space="preserve"> </w:t>
      </w:r>
      <w:hyperlink r:id="rId262" w:history="1">
        <w:r w:rsidR="00253EFB" w:rsidRPr="00CA0666">
          <w:rPr>
            <w:rStyle w:val="Hyperlink"/>
          </w:rPr>
          <w:t>http://ad3.liverail.com/?LR_PUBLISHER_ID=1331&amp;LR_CAMPAIGN_ID=229&amp;LR_SCHEMA=vast2</w:t>
        </w:r>
      </w:hyperlink>
      <w:r w:rsidR="00253EFB">
        <w:t xml:space="preserve"> </w:t>
      </w:r>
    </w:p>
    <w:p w:rsidR="00253EFB" w:rsidRDefault="00C5483E">
      <w:r>
        <w:t xml:space="preserve">To see the example, </w:t>
      </w:r>
      <w:r w:rsidR="00253EFB">
        <w:t>insert this URL into your browser</w:t>
      </w:r>
      <w:r>
        <w:t>.</w:t>
      </w:r>
    </w:p>
    <w:p w:rsidR="001A6D3D" w:rsidRPr="003E2BC9" w:rsidRDefault="001A6D3D">
      <w:r w:rsidRPr="00630CCF">
        <w:rPr>
          <w:b/>
          <w:bCs/>
        </w:rPr>
        <w:t>Ad Cue Points</w:t>
      </w:r>
      <w:r>
        <w:t xml:space="preserve"> – time based </w:t>
      </w:r>
      <w:r w:rsidR="00630CCF">
        <w:t>points on an entry that can be used to view mid- roll advertisements.</w:t>
      </w:r>
    </w:p>
    <w:p w:rsidR="00AA3199" w:rsidRDefault="003D41CB" w:rsidP="00E3369B">
      <w:pPr>
        <w:pStyle w:val="Heading2"/>
      </w:pPr>
      <w:bookmarkStart w:id="1483" w:name="_Creating_Kaltura_Video"/>
      <w:bookmarkStart w:id="1484" w:name="_Toc313796705"/>
      <w:bookmarkStart w:id="1485" w:name="_Toc332632171"/>
      <w:bookmarkStart w:id="1486" w:name="_Toc306628651"/>
      <w:bookmarkEnd w:id="1483"/>
      <w:r>
        <w:t xml:space="preserve">Creating </w:t>
      </w:r>
      <w:r w:rsidRPr="00F07386">
        <w:rPr>
          <w:rStyle w:val="Heading1Char"/>
          <w:rFonts w:eastAsiaTheme="majorEastAsia"/>
          <w:sz w:val="36"/>
          <w:szCs w:val="36"/>
        </w:rPr>
        <w:t>K</w:t>
      </w:r>
      <w:r w:rsidRPr="00F07386">
        <w:t>altura</w:t>
      </w:r>
      <w:r>
        <w:t xml:space="preserve"> </w:t>
      </w:r>
      <w:r w:rsidR="00AA3199">
        <w:t>Video Ads</w:t>
      </w:r>
      <w:bookmarkEnd w:id="1484"/>
      <w:bookmarkEnd w:id="1485"/>
    </w:p>
    <w:p w:rsidR="00693A41" w:rsidRDefault="00693A41">
      <w:r>
        <w:t>The following is the workflow for configuring a KMC</w:t>
      </w:r>
      <w:r w:rsidR="006E3084">
        <w:t xml:space="preserve"> VAST compliant ad.</w:t>
      </w:r>
    </w:p>
    <w:p w:rsidR="006E3084" w:rsidRDefault="009428D3" w:rsidP="005127A9">
      <w:pPr>
        <w:pStyle w:val="ListBullet"/>
      </w:pPr>
      <w:hyperlink w:anchor="_Add_the_VAST" w:history="1">
        <w:r w:rsidR="006E3084" w:rsidRPr="006E3084">
          <w:rPr>
            <w:rStyle w:val="Hyperlink"/>
            <w:rFonts w:cs="Arial"/>
          </w:rPr>
          <w:t>Add</w:t>
        </w:r>
        <w:r w:rsidR="00F07386">
          <w:rPr>
            <w:rStyle w:val="Hyperlink"/>
            <w:rFonts w:cs="Arial"/>
          </w:rPr>
          <w:t>ing</w:t>
        </w:r>
        <w:r w:rsidR="006E3084" w:rsidRPr="006E3084">
          <w:rPr>
            <w:rStyle w:val="Hyperlink"/>
            <w:rFonts w:cs="Arial"/>
          </w:rPr>
          <w:t xml:space="preserve"> the VAST Ad Server</w:t>
        </w:r>
      </w:hyperlink>
    </w:p>
    <w:p w:rsidR="00693A41" w:rsidRPr="005127A9" w:rsidRDefault="009428D3" w:rsidP="005127A9">
      <w:pPr>
        <w:pStyle w:val="ListBullet"/>
      </w:pPr>
      <w:hyperlink w:anchor="_Configure_VAST_Ads" w:history="1">
        <w:r w:rsidR="006E3084" w:rsidRPr="006E3084">
          <w:rPr>
            <w:rStyle w:val="Hyperlink"/>
            <w:rFonts w:cs="Arial"/>
          </w:rPr>
          <w:t>Configur</w:t>
        </w:r>
        <w:r w:rsidR="00F07386">
          <w:rPr>
            <w:rStyle w:val="Hyperlink"/>
            <w:rFonts w:cs="Arial"/>
          </w:rPr>
          <w:t>ing</w:t>
        </w:r>
        <w:r w:rsidR="006E3084" w:rsidRPr="006E3084">
          <w:rPr>
            <w:rStyle w:val="Hyperlink"/>
            <w:rFonts w:cs="Arial"/>
          </w:rPr>
          <w:t xml:space="preserve"> VAST Ads</w:t>
        </w:r>
      </w:hyperlink>
      <w:r w:rsidR="006E3084">
        <w:t xml:space="preserve"> </w:t>
      </w:r>
    </w:p>
    <w:p w:rsidR="00265939" w:rsidRDefault="00514215" w:rsidP="00E3369B">
      <w:pPr>
        <w:pStyle w:val="Heading2"/>
      </w:pPr>
      <w:bookmarkStart w:id="1487" w:name="_Add_the_VAST"/>
      <w:bookmarkStart w:id="1488" w:name="_Adding_the_VAST"/>
      <w:bookmarkStart w:id="1489" w:name="_Toc313796706"/>
      <w:bookmarkStart w:id="1490" w:name="_Toc332632172"/>
      <w:bookmarkEnd w:id="1487"/>
      <w:bookmarkEnd w:id="1488"/>
      <w:r>
        <w:t>Add</w:t>
      </w:r>
      <w:r w:rsidR="00F07386">
        <w:t>ing</w:t>
      </w:r>
      <w:r>
        <w:t xml:space="preserve"> </w:t>
      </w:r>
      <w:r w:rsidRPr="00F817F3">
        <w:t>the</w:t>
      </w:r>
      <w:r>
        <w:t xml:space="preserve"> VAST </w:t>
      </w:r>
      <w:r w:rsidR="00265939">
        <w:t>Ad Server</w:t>
      </w:r>
      <w:bookmarkEnd w:id="1489"/>
      <w:bookmarkEnd w:id="1490"/>
    </w:p>
    <w:p w:rsidR="00265939" w:rsidRPr="00BE1C5D" w:rsidRDefault="00265939" w:rsidP="009428D3">
      <w:pPr>
        <w:pStyle w:val="Procedure"/>
        <w:pPrChange w:id="1491" w:author="Debbie Zioni" w:date="2012-08-15T20:03:00Z">
          <w:pPr>
            <w:pStyle w:val="Procedure"/>
          </w:pPr>
        </w:pPrChange>
      </w:pPr>
      <w:r w:rsidRPr="00175EB0">
        <w:t>To add an ad server that supports the VAST standard</w:t>
      </w:r>
    </w:p>
    <w:p w:rsidR="00265939" w:rsidRPr="005127A9" w:rsidRDefault="00265939">
      <w:pPr>
        <w:pStyle w:val="ListBullet"/>
        <w:rPr>
          <w:rStyle w:val="Hyperlink"/>
          <w:rFonts w:cs="Arial"/>
          <w:color w:val="666560"/>
        </w:rPr>
      </w:pPr>
      <w:r w:rsidRPr="00870AED">
        <w:t xml:space="preserve">Obtain an Ad tag URL from your ad server.  See </w:t>
      </w:r>
      <w:hyperlink w:anchor="_How_to_Locate" w:history="1">
        <w:r w:rsidRPr="0050202E">
          <w:rPr>
            <w:rStyle w:val="Hyperlink"/>
          </w:rPr>
          <w:t>How to Locate the Ad Tag URL.</w:t>
        </w:r>
      </w:hyperlink>
    </w:p>
    <w:p w:rsidR="00913648" w:rsidRPr="005127A9" w:rsidRDefault="00AA3199" w:rsidP="00E3369B">
      <w:pPr>
        <w:pStyle w:val="Heading2"/>
      </w:pPr>
      <w:bookmarkStart w:id="1492" w:name="_Configure_VAST_Ads"/>
      <w:bookmarkStart w:id="1493" w:name="_Configuring_VAST_Ads"/>
      <w:bookmarkStart w:id="1494" w:name="_Toc313796707"/>
      <w:bookmarkStart w:id="1495" w:name="_Toc332632173"/>
      <w:bookmarkEnd w:id="1492"/>
      <w:bookmarkEnd w:id="1493"/>
      <w:r>
        <w:t>Configu</w:t>
      </w:r>
      <w:r w:rsidR="00BE7191">
        <w:t xml:space="preserve">ring </w:t>
      </w:r>
      <w:r w:rsidR="00514215">
        <w:t xml:space="preserve">VAST </w:t>
      </w:r>
      <w:r w:rsidR="00913648">
        <w:t>Ads</w:t>
      </w:r>
      <w:bookmarkEnd w:id="1494"/>
      <w:bookmarkEnd w:id="1495"/>
      <w:r w:rsidR="00913648">
        <w:t xml:space="preserve"> </w:t>
      </w:r>
    </w:p>
    <w:p w:rsidR="003D41CB" w:rsidRPr="007D3796" w:rsidRDefault="003D41CB" w:rsidP="009428D3">
      <w:pPr>
        <w:pStyle w:val="Procedure"/>
        <w:pPrChange w:id="1496" w:author="Debbie Zioni" w:date="2012-08-15T20:03:00Z">
          <w:pPr>
            <w:pStyle w:val="Procedure"/>
          </w:pPr>
        </w:pPrChange>
      </w:pPr>
      <w:r w:rsidRPr="007D3796">
        <w:rPr>
          <w:rStyle w:val="ProcedureChar"/>
          <w:b/>
        </w:rPr>
        <w:lastRenderedPageBreak/>
        <w:t xml:space="preserve">To configure </w:t>
      </w:r>
      <w:r w:rsidR="00913648" w:rsidRPr="007D3796">
        <w:rPr>
          <w:rStyle w:val="ProcedureChar"/>
          <w:b/>
        </w:rPr>
        <w:t>VAST Ads</w:t>
      </w:r>
    </w:p>
    <w:p w:rsidR="00265939" w:rsidRPr="00870AED" w:rsidRDefault="00265939" w:rsidP="00292207">
      <w:pPr>
        <w:pStyle w:val="ListNumber"/>
        <w:numPr>
          <w:ilvl w:val="0"/>
          <w:numId w:val="119"/>
        </w:numPr>
      </w:pPr>
      <w:r w:rsidRPr="00870AED">
        <w:t xml:space="preserve">Select the </w:t>
      </w:r>
      <w:r w:rsidRPr="00D932F2">
        <w:t>Studio</w:t>
      </w:r>
      <w:r w:rsidRPr="00870AED">
        <w:t xml:space="preserve"> tab and </w:t>
      </w:r>
      <w:r w:rsidR="00682EBB">
        <w:t xml:space="preserve">select </w:t>
      </w:r>
      <w:r w:rsidRPr="00870AED">
        <w:t>an existing player or create a new one.</w:t>
      </w:r>
      <w:r w:rsidR="00EB4E75">
        <w:t xml:space="preserve"> See </w:t>
      </w:r>
      <w:hyperlink w:anchor="_Designing_and_Configuring" w:history="1">
        <w:r w:rsidR="00EB4E75" w:rsidRPr="00EB4E75">
          <w:rPr>
            <w:rStyle w:val="Hyperlink"/>
            <w:rFonts w:cs="Arial"/>
          </w:rPr>
          <w:t>Designing and Configuring a Player</w:t>
        </w:r>
      </w:hyperlink>
      <w:r w:rsidR="00EB4E75">
        <w:t xml:space="preserve">. The player is configured to display VAST ads only. </w:t>
      </w:r>
    </w:p>
    <w:p w:rsidR="00265939" w:rsidRDefault="00265939">
      <w:pPr>
        <w:pStyle w:val="ListNumber"/>
      </w:pPr>
      <w:r w:rsidRPr="005127A9">
        <w:rPr>
          <w:i/>
          <w:iCs/>
        </w:rPr>
        <w:t>S</w:t>
      </w:r>
      <w:r w:rsidRPr="00A530E3">
        <w:t>elect</w:t>
      </w:r>
      <w:r w:rsidRPr="00E3369B">
        <w:rPr>
          <w:rStyle w:val="BodyTextChar"/>
        </w:rPr>
        <w:t xml:space="preserve"> the</w:t>
      </w:r>
      <w:r w:rsidRPr="00870AED">
        <w:t xml:space="preserve"> Advertising tab.</w:t>
      </w:r>
    </w:p>
    <w:p w:rsidR="00A530E3" w:rsidRPr="00870AED" w:rsidRDefault="00A530E3">
      <w:pPr>
        <w:pStyle w:val="ListContinue"/>
      </w:pPr>
      <w:r w:rsidRPr="00AB631E">
        <w:rPr>
          <w:noProof/>
          <w:lang w:val="en-US" w:bidi="he-IL"/>
        </w:rPr>
        <w:drawing>
          <wp:inline distT="0" distB="0" distL="0" distR="0" wp14:anchorId="782AD6E8" wp14:editId="1E8374ED">
            <wp:extent cx="5943600" cy="2549525"/>
            <wp:effectExtent l="0" t="0" r="0" b="3175"/>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source.png"/>
                    <pic:cNvPicPr/>
                  </pic:nvPicPr>
                  <pic:blipFill>
                    <a:blip r:embed="rId263">
                      <a:extLst>
                        <a:ext uri="{28A0092B-C50C-407E-A947-70E740481C1C}">
                          <a14:useLocalDpi xmlns:a14="http://schemas.microsoft.com/office/drawing/2010/main" val="0"/>
                        </a:ext>
                      </a:extLst>
                    </a:blip>
                    <a:stretch>
                      <a:fillRect/>
                    </a:stretch>
                  </pic:blipFill>
                  <pic:spPr>
                    <a:xfrm>
                      <a:off x="0" y="0"/>
                      <a:ext cx="5943600" cy="2549525"/>
                    </a:xfrm>
                    <a:prstGeom prst="rect">
                      <a:avLst/>
                    </a:prstGeom>
                  </pic:spPr>
                </pic:pic>
              </a:graphicData>
            </a:graphic>
          </wp:inline>
        </w:drawing>
      </w:r>
    </w:p>
    <w:p w:rsidR="00265939" w:rsidRDefault="00265939" w:rsidP="00265939"/>
    <w:p w:rsidR="00265939" w:rsidRDefault="00265939" w:rsidP="00265939">
      <w:pPr>
        <w:pStyle w:val="ListNumber"/>
      </w:pPr>
      <w:r w:rsidRPr="00FA3240">
        <w:t>Enable</w:t>
      </w:r>
      <w:r>
        <w:t xml:space="preserve"> </w:t>
      </w:r>
      <w:r w:rsidRPr="00E54D7D">
        <w:t>Request ads for this player</w:t>
      </w:r>
      <w:r>
        <w:t>.</w:t>
      </w:r>
    </w:p>
    <w:p w:rsidR="00682EBB" w:rsidRDefault="00265939">
      <w:pPr>
        <w:pStyle w:val="ListNumber"/>
      </w:pPr>
      <w:r w:rsidRPr="00682EBB">
        <w:t>Configure</w:t>
      </w:r>
      <w:r>
        <w:t xml:space="preserve"> the </w:t>
      </w:r>
      <w:r w:rsidRPr="00D7314C">
        <w:t>Ad Source</w:t>
      </w:r>
      <w:r w:rsidR="000F48D5">
        <w:t xml:space="preserve"> as VAST Ad server.</w:t>
      </w:r>
      <w:r w:rsidR="00682EBB" w:rsidDel="00682EBB">
        <w:t xml:space="preserve"> </w:t>
      </w:r>
    </w:p>
    <w:p w:rsidR="00265939" w:rsidRDefault="00F07386" w:rsidP="00E3369B">
      <w:pPr>
        <w:pStyle w:val="Heading3"/>
      </w:pPr>
      <w:bookmarkStart w:id="1497" w:name="_Toc313796708"/>
      <w:bookmarkStart w:id="1498" w:name="_Toc332632174"/>
      <w:r>
        <w:t>Configuring</w:t>
      </w:r>
      <w:r w:rsidR="00913648">
        <w:t xml:space="preserve"> VAST</w:t>
      </w:r>
      <w:r w:rsidR="00265939">
        <w:t xml:space="preserve"> Pre-roll Ads</w:t>
      </w:r>
      <w:bookmarkEnd w:id="1497"/>
      <w:bookmarkEnd w:id="1498"/>
    </w:p>
    <w:p w:rsidR="00265939" w:rsidRDefault="00265939">
      <w:r w:rsidRPr="007E19A0">
        <w:t>Pre-roll ads are ads that appear prior to an online video.</w:t>
      </w:r>
    </w:p>
    <w:p w:rsidR="00265939" w:rsidRPr="005127A9" w:rsidRDefault="00265939" w:rsidP="009428D3">
      <w:pPr>
        <w:pStyle w:val="Procedure"/>
        <w:pPrChange w:id="1499" w:author="Debbie Zioni" w:date="2012-08-15T20:03:00Z">
          <w:pPr>
            <w:pStyle w:val="Procedure"/>
          </w:pPr>
        </w:pPrChange>
      </w:pPr>
      <w:r w:rsidRPr="005127A9">
        <w:t>To configure pre-roll ads</w:t>
      </w:r>
    </w:p>
    <w:p w:rsidR="00AA5021" w:rsidRDefault="009428D3" w:rsidP="00292207">
      <w:pPr>
        <w:pStyle w:val="ListNumber"/>
        <w:numPr>
          <w:ilvl w:val="0"/>
          <w:numId w:val="131"/>
        </w:numPr>
      </w:pPr>
      <w:hyperlink w:anchor="_Configure_the_Player" w:history="1">
        <w:r w:rsidR="00AA5021" w:rsidRPr="00A727ED">
          <w:rPr>
            <w:rStyle w:val="Hyperlink"/>
          </w:rPr>
          <w:t>Configure the Player Advertising Settings</w:t>
        </w:r>
      </w:hyperlink>
      <w:r w:rsidR="00AA5021" w:rsidRPr="00A727ED">
        <w:t>.</w:t>
      </w:r>
    </w:p>
    <w:p w:rsidR="00BE7191" w:rsidRDefault="00BE7191" w:rsidP="00292207">
      <w:pPr>
        <w:pStyle w:val="ListNumber"/>
        <w:numPr>
          <w:ilvl w:val="0"/>
          <w:numId w:val="131"/>
        </w:numPr>
      </w:pPr>
      <w:r>
        <w:t xml:space="preserve">Click on </w:t>
      </w:r>
      <w:r w:rsidRPr="00E54D7D">
        <w:t>Pre-Roll Ads</w:t>
      </w:r>
      <w:r>
        <w:t>.</w:t>
      </w:r>
    </w:p>
    <w:p w:rsidR="00BE7191" w:rsidRPr="00A727ED" w:rsidRDefault="00BE7191" w:rsidP="00292207">
      <w:pPr>
        <w:pStyle w:val="ListNumber"/>
        <w:numPr>
          <w:ilvl w:val="0"/>
          <w:numId w:val="131"/>
        </w:numPr>
      </w:pPr>
      <w:r>
        <w:t xml:space="preserve">Toggle on Request PreRoll Ads </w:t>
      </w:r>
      <w:r w:rsidRPr="00E54D7D">
        <w:t>Enabled</w:t>
      </w:r>
      <w:r>
        <w:t>.</w:t>
      </w:r>
    </w:p>
    <w:p w:rsidR="00BE7191" w:rsidRDefault="00BE7191" w:rsidP="00BE7191">
      <w:pPr>
        <w:pStyle w:val="ListNumber"/>
      </w:pPr>
      <w:r>
        <w:t xml:space="preserve">Paste the </w:t>
      </w:r>
      <w:r w:rsidRPr="007E19A0">
        <w:t>Ad Tag URL</w:t>
      </w:r>
      <w:r>
        <w:t xml:space="preserve"> received from the ad server. See </w:t>
      </w:r>
      <w:hyperlink w:anchor="_How_to_Locate" w:history="1">
        <w:r w:rsidRPr="00781EDA">
          <w:rPr>
            <w:rStyle w:val="Hyperlink"/>
          </w:rPr>
          <w:t>How to Locate the Ad Tag URL</w:t>
        </w:r>
      </w:hyperlink>
      <w:r>
        <w:t>.</w:t>
      </w:r>
    </w:p>
    <w:p w:rsidR="00BE7191" w:rsidRDefault="00BE7191" w:rsidP="00BE7191">
      <w:pPr>
        <w:pStyle w:val="ListNumber"/>
      </w:pPr>
      <w:r>
        <w:t xml:space="preserve">Select the </w:t>
      </w:r>
      <w:r w:rsidRPr="007E19A0">
        <w:t>Display</w:t>
      </w:r>
      <w:r>
        <w:t xml:space="preserve"> options.</w:t>
      </w:r>
    </w:p>
    <w:p w:rsidR="00265939" w:rsidRPr="00BE7191" w:rsidRDefault="00BE7191">
      <w:pPr>
        <w:pStyle w:val="ListNumber"/>
      </w:pPr>
      <w:r>
        <w:rPr>
          <w:rFonts w:eastAsiaTheme="minorHAnsi"/>
          <w:lang w:val="en-US" w:bidi="he-IL"/>
        </w:rPr>
        <w:t>Display X ads assumes that there is more than one ad configured in the ad tag URL.</w:t>
      </w:r>
    </w:p>
    <w:p w:rsidR="00EB4E75" w:rsidRPr="00BE7191" w:rsidRDefault="00BE7191" w:rsidP="00BE7191">
      <w:pPr>
        <w:pStyle w:val="ListNumber"/>
        <w:rPr>
          <w:rFonts w:eastAsiaTheme="minorHAnsi"/>
          <w:color w:val="auto"/>
          <w:lang w:val="en-US" w:bidi="he-IL"/>
        </w:rPr>
      </w:pPr>
      <w:r>
        <w:rPr>
          <w:rFonts w:eastAsiaTheme="minorHAnsi"/>
          <w:lang w:val="en-US" w:bidi="he-IL"/>
        </w:rPr>
        <w:t>Before every X video starting with the X video assumes that there is either a playlist on the page or a gallery. This functionality works with galleries as well as playlists.</w:t>
      </w:r>
    </w:p>
    <w:p w:rsidR="00265939" w:rsidRPr="00123DCF" w:rsidRDefault="00704DE4" w:rsidP="005127A9">
      <w:pPr>
        <w:spacing w:before="100" w:beforeAutospacing="1" w:after="100" w:afterAutospacing="1"/>
        <w:rPr>
          <w:highlight w:val="yellow"/>
        </w:rPr>
      </w:pPr>
      <w:r>
        <w:rPr>
          <w:noProof/>
          <w:lang w:val="en-US" w:bidi="he-IL"/>
        </w:rPr>
        <w:lastRenderedPageBreak/>
        <w:drawing>
          <wp:inline distT="0" distB="0" distL="0" distR="0" wp14:anchorId="34295821" wp14:editId="3126AE06">
            <wp:extent cx="5943600" cy="3464560"/>
            <wp:effectExtent l="0" t="0" r="0" b="254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roll.png"/>
                    <pic:cNvPicPr/>
                  </pic:nvPicPr>
                  <pic:blipFill>
                    <a:blip r:embed="rId264">
                      <a:extLst>
                        <a:ext uri="{28A0092B-C50C-407E-A947-70E740481C1C}">
                          <a14:useLocalDpi xmlns:a14="http://schemas.microsoft.com/office/drawing/2010/main" val="0"/>
                        </a:ext>
                      </a:extLst>
                    </a:blip>
                    <a:stretch>
                      <a:fillRect/>
                    </a:stretch>
                  </pic:blipFill>
                  <pic:spPr>
                    <a:xfrm>
                      <a:off x="0" y="0"/>
                      <a:ext cx="5943600" cy="3464560"/>
                    </a:xfrm>
                    <a:prstGeom prst="rect">
                      <a:avLst/>
                    </a:prstGeom>
                  </pic:spPr>
                </pic:pic>
              </a:graphicData>
            </a:graphic>
          </wp:inline>
        </w:drawing>
      </w:r>
    </w:p>
    <w:p w:rsidR="00F03C6C" w:rsidRPr="003D5C4B" w:rsidRDefault="00F07386" w:rsidP="00E3369B">
      <w:pPr>
        <w:pStyle w:val="Heading3"/>
      </w:pPr>
      <w:bookmarkStart w:id="1500" w:name="_Toc313796709"/>
      <w:bookmarkStart w:id="1501" w:name="_Toc332632175"/>
      <w:r>
        <w:t>Configuring</w:t>
      </w:r>
      <w:r w:rsidR="00F03C6C">
        <w:t xml:space="preserve"> VAST Post Rolls</w:t>
      </w:r>
      <w:bookmarkEnd w:id="1500"/>
      <w:bookmarkEnd w:id="1501"/>
      <w:r w:rsidR="00F03C6C">
        <w:t xml:space="preserve"> </w:t>
      </w:r>
    </w:p>
    <w:p w:rsidR="00704DE4" w:rsidRDefault="00783299">
      <w:r>
        <w:t>Post</w:t>
      </w:r>
      <w:r w:rsidR="00AA5021">
        <w:t>R</w:t>
      </w:r>
      <w:r w:rsidR="00704DE4" w:rsidRPr="007E19A0">
        <w:t>oll ads are ads that appear</w:t>
      </w:r>
      <w:r>
        <w:t xml:space="preserve"> after</w:t>
      </w:r>
      <w:r w:rsidR="00704DE4" w:rsidRPr="007E19A0">
        <w:t xml:space="preserve"> an online video.</w:t>
      </w:r>
    </w:p>
    <w:p w:rsidR="00F817F3" w:rsidRPr="005127A9" w:rsidRDefault="00783299" w:rsidP="009428D3">
      <w:pPr>
        <w:pStyle w:val="Procedure"/>
        <w:pPrChange w:id="1502" w:author="Debbie Zioni" w:date="2012-08-15T20:03:00Z">
          <w:pPr>
            <w:pStyle w:val="Procedure"/>
          </w:pPr>
        </w:pPrChange>
      </w:pPr>
      <w:r>
        <w:t>T</w:t>
      </w:r>
      <w:r w:rsidRPr="005127A9">
        <w:t xml:space="preserve">o configure </w:t>
      </w:r>
      <w:r w:rsidR="00AA5021">
        <w:t>P</w:t>
      </w:r>
      <w:r w:rsidRPr="005127A9">
        <w:t>ost</w:t>
      </w:r>
      <w:r w:rsidR="00AA5021">
        <w:t>R</w:t>
      </w:r>
      <w:r w:rsidR="00704DE4" w:rsidRPr="005127A9">
        <w:t>oll ads</w:t>
      </w:r>
    </w:p>
    <w:p w:rsidR="00AA5021" w:rsidRPr="00A727ED" w:rsidRDefault="009428D3" w:rsidP="00292207">
      <w:pPr>
        <w:pStyle w:val="ListNumber"/>
        <w:numPr>
          <w:ilvl w:val="0"/>
          <w:numId w:val="130"/>
        </w:numPr>
      </w:pPr>
      <w:hyperlink w:anchor="_Configure_the_Player" w:history="1">
        <w:r w:rsidR="00AA5021" w:rsidRPr="00A727ED">
          <w:rPr>
            <w:rStyle w:val="Hyperlink"/>
          </w:rPr>
          <w:t>Configure the Player Advertising Settings</w:t>
        </w:r>
      </w:hyperlink>
      <w:r w:rsidR="00AA5021" w:rsidRPr="00A727ED">
        <w:t>.</w:t>
      </w:r>
    </w:p>
    <w:p w:rsidR="00704DE4" w:rsidRDefault="00704DE4" w:rsidP="00292207">
      <w:pPr>
        <w:pStyle w:val="ListNumber"/>
        <w:numPr>
          <w:ilvl w:val="0"/>
          <w:numId w:val="129"/>
        </w:numPr>
      </w:pPr>
      <w:r>
        <w:t xml:space="preserve">Click on </w:t>
      </w:r>
      <w:r w:rsidR="00783299">
        <w:t>Post</w:t>
      </w:r>
      <w:r w:rsidRPr="00E54D7D">
        <w:t>Roll Ads</w:t>
      </w:r>
      <w:r>
        <w:t>.</w:t>
      </w:r>
    </w:p>
    <w:p w:rsidR="00704DE4" w:rsidRDefault="00783299" w:rsidP="00704DE4">
      <w:pPr>
        <w:pStyle w:val="ListNumber"/>
      </w:pPr>
      <w:r>
        <w:t>Toggle on Request Post</w:t>
      </w:r>
      <w:r w:rsidR="00704DE4">
        <w:t xml:space="preserve">Roll Ads </w:t>
      </w:r>
      <w:r w:rsidR="00704DE4" w:rsidRPr="00E54D7D">
        <w:t>Enabled</w:t>
      </w:r>
      <w:r w:rsidR="00704DE4">
        <w:t xml:space="preserve">. </w:t>
      </w:r>
    </w:p>
    <w:p w:rsidR="00704DE4" w:rsidRDefault="00704DE4" w:rsidP="00704DE4">
      <w:pPr>
        <w:pStyle w:val="ListNumber"/>
      </w:pPr>
      <w:r>
        <w:t xml:space="preserve">Paste the </w:t>
      </w:r>
      <w:r w:rsidRPr="007E19A0">
        <w:t>Ad Tag URL</w:t>
      </w:r>
      <w:r>
        <w:t xml:space="preserve"> received from the ad server. See </w:t>
      </w:r>
      <w:hyperlink w:anchor="_How_to_Locate" w:history="1">
        <w:r w:rsidRPr="00781EDA">
          <w:rPr>
            <w:rStyle w:val="Hyperlink"/>
          </w:rPr>
          <w:t>How to Locate the Ad Tag URL</w:t>
        </w:r>
      </w:hyperlink>
      <w:r>
        <w:t>.</w:t>
      </w:r>
    </w:p>
    <w:p w:rsidR="00783299" w:rsidRDefault="00704DE4">
      <w:pPr>
        <w:pStyle w:val="ListNumber"/>
      </w:pPr>
      <w:r>
        <w:t xml:space="preserve">Select the </w:t>
      </w:r>
      <w:r w:rsidRPr="007E19A0">
        <w:t>Display</w:t>
      </w:r>
      <w:r w:rsidR="00783299">
        <w:t xml:space="preserve"> options.</w:t>
      </w:r>
    </w:p>
    <w:p w:rsidR="00265939" w:rsidRDefault="00783299">
      <w:pPr>
        <w:pStyle w:val="ListContinue"/>
      </w:pPr>
      <w:r>
        <w:rPr>
          <w:noProof/>
          <w:lang w:val="en-US" w:bidi="he-IL"/>
        </w:rPr>
        <w:lastRenderedPageBreak/>
        <w:drawing>
          <wp:inline distT="0" distB="0" distL="0" distR="0" wp14:anchorId="33EEF353" wp14:editId="70F97424">
            <wp:extent cx="5526468" cy="3314700"/>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roll.png"/>
                    <pic:cNvPicPr/>
                  </pic:nvPicPr>
                  <pic:blipFill>
                    <a:blip r:embed="rId265">
                      <a:extLst>
                        <a:ext uri="{28A0092B-C50C-407E-A947-70E740481C1C}">
                          <a14:useLocalDpi xmlns:a14="http://schemas.microsoft.com/office/drawing/2010/main" val="0"/>
                        </a:ext>
                      </a:extLst>
                    </a:blip>
                    <a:stretch>
                      <a:fillRect/>
                    </a:stretch>
                  </pic:blipFill>
                  <pic:spPr>
                    <a:xfrm>
                      <a:off x="0" y="0"/>
                      <a:ext cx="5530408" cy="3317063"/>
                    </a:xfrm>
                    <a:prstGeom prst="rect">
                      <a:avLst/>
                    </a:prstGeom>
                  </pic:spPr>
                </pic:pic>
              </a:graphicData>
            </a:graphic>
          </wp:inline>
        </w:drawing>
      </w:r>
    </w:p>
    <w:p w:rsidR="00783299" w:rsidRDefault="00693A41" w:rsidP="00E3369B">
      <w:pPr>
        <w:pStyle w:val="Heading3"/>
      </w:pPr>
      <w:bookmarkStart w:id="1503" w:name="_Adding_a_Midroll"/>
      <w:bookmarkStart w:id="1504" w:name="_Toc313796710"/>
      <w:bookmarkStart w:id="1505" w:name="_Toc332632176"/>
      <w:bookmarkEnd w:id="1503"/>
      <w:r>
        <w:t>Add</w:t>
      </w:r>
      <w:r w:rsidR="00FF3F79">
        <w:t>ing</w:t>
      </w:r>
      <w:r w:rsidR="00783299" w:rsidRPr="00B850D4">
        <w:t xml:space="preserve"> a </w:t>
      </w:r>
      <w:r w:rsidR="00783299">
        <w:t>Midroll</w:t>
      </w:r>
      <w:bookmarkEnd w:id="1504"/>
      <w:bookmarkEnd w:id="1505"/>
      <w:r w:rsidR="00783299">
        <w:t xml:space="preserve"> </w:t>
      </w:r>
    </w:p>
    <w:p w:rsidR="00EC1FC6" w:rsidRDefault="00783299">
      <w:r>
        <w:t>Midrolls and overlays are cue</w:t>
      </w:r>
      <w:r w:rsidR="00E33B7D">
        <w:t xml:space="preserve"> </w:t>
      </w:r>
      <w:r>
        <w:t>points that are defined on an entry level</w:t>
      </w:r>
      <w:r w:rsidR="00EC1FC6">
        <w:t xml:space="preserve"> in the player configuration section of the Studio Advertising tab. </w:t>
      </w:r>
    </w:p>
    <w:p w:rsidR="00783299" w:rsidRPr="00B850D4" w:rsidRDefault="00783299" w:rsidP="009428D3">
      <w:pPr>
        <w:pStyle w:val="Procedure"/>
        <w:pPrChange w:id="1506" w:author="Debbie Zioni" w:date="2012-08-15T20:03:00Z">
          <w:pPr>
            <w:pStyle w:val="Procedure"/>
          </w:pPr>
        </w:pPrChange>
      </w:pPr>
      <w:r w:rsidRPr="00B850D4">
        <w:t xml:space="preserve">To add a </w:t>
      </w:r>
      <w:r>
        <w:t>midroll</w:t>
      </w:r>
      <w:r w:rsidRPr="00B850D4">
        <w:t xml:space="preserve"> </w:t>
      </w:r>
    </w:p>
    <w:p w:rsidR="00783299" w:rsidRPr="00A727ED" w:rsidRDefault="009428D3" w:rsidP="00292207">
      <w:pPr>
        <w:pStyle w:val="ListNumber"/>
        <w:numPr>
          <w:ilvl w:val="0"/>
          <w:numId w:val="34"/>
        </w:numPr>
      </w:pPr>
      <w:hyperlink w:anchor="_Configure_the_Player" w:history="1">
        <w:r w:rsidR="00783299" w:rsidRPr="00A727ED">
          <w:rPr>
            <w:rStyle w:val="Hyperlink"/>
          </w:rPr>
          <w:t>Configure the Player Advertising Settings</w:t>
        </w:r>
      </w:hyperlink>
      <w:r w:rsidR="00783299" w:rsidRPr="00A727ED">
        <w:t>.</w:t>
      </w:r>
    </w:p>
    <w:p w:rsidR="00783299" w:rsidRPr="00A727ED" w:rsidRDefault="00783299" w:rsidP="00292207">
      <w:pPr>
        <w:pStyle w:val="ListNumber"/>
        <w:numPr>
          <w:ilvl w:val="0"/>
          <w:numId w:val="34"/>
        </w:numPr>
      </w:pPr>
      <w:r w:rsidRPr="00A727ED">
        <w:t>Select the Content Tab and select an entry.</w:t>
      </w:r>
    </w:p>
    <w:p w:rsidR="00783299" w:rsidRPr="00A727ED" w:rsidRDefault="00783299" w:rsidP="00292207">
      <w:pPr>
        <w:pStyle w:val="ListNumber"/>
        <w:numPr>
          <w:ilvl w:val="0"/>
          <w:numId w:val="34"/>
        </w:numPr>
      </w:pPr>
      <w:r w:rsidRPr="00A727ED">
        <w:t>Select the Advertisements tab.</w:t>
      </w:r>
    </w:p>
    <w:p w:rsidR="00175313" w:rsidRPr="00A727ED" w:rsidRDefault="00175313">
      <w:pPr>
        <w:pStyle w:val="ListContinue"/>
      </w:pPr>
      <w:r>
        <w:rPr>
          <w:noProof/>
          <w:lang w:val="en-US" w:bidi="he-IL"/>
        </w:rPr>
        <w:lastRenderedPageBreak/>
        <w:drawing>
          <wp:inline distT="0" distB="0" distL="0" distR="0" wp14:anchorId="2CE983BD" wp14:editId="156FAA7A">
            <wp:extent cx="5540220" cy="3514725"/>
            <wp:effectExtent l="0" t="0" r="381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droll.png"/>
                    <pic:cNvPicPr/>
                  </pic:nvPicPr>
                  <pic:blipFill>
                    <a:blip r:embed="rId266">
                      <a:extLst>
                        <a:ext uri="{28A0092B-C50C-407E-A947-70E740481C1C}">
                          <a14:useLocalDpi xmlns:a14="http://schemas.microsoft.com/office/drawing/2010/main" val="0"/>
                        </a:ext>
                      </a:extLst>
                    </a:blip>
                    <a:stretch>
                      <a:fillRect/>
                    </a:stretch>
                  </pic:blipFill>
                  <pic:spPr>
                    <a:xfrm>
                      <a:off x="0" y="0"/>
                      <a:ext cx="5540220" cy="3514725"/>
                    </a:xfrm>
                    <a:prstGeom prst="rect">
                      <a:avLst/>
                    </a:prstGeom>
                  </pic:spPr>
                </pic:pic>
              </a:graphicData>
            </a:graphic>
          </wp:inline>
        </w:drawing>
      </w:r>
    </w:p>
    <w:p w:rsidR="00913648" w:rsidRDefault="00913648" w:rsidP="00F72216">
      <w:pPr>
        <w:pStyle w:val="ListNumber"/>
      </w:pPr>
      <w:r>
        <w:t>Select the method to obtain the midroll add from the File Actions drop down menu.</w:t>
      </w:r>
    </w:p>
    <w:p w:rsidR="002A3C20" w:rsidRDefault="002A3C20" w:rsidP="002A3C20">
      <w:pPr>
        <w:pStyle w:val="ListNumber"/>
      </w:pPr>
      <w:r w:rsidRPr="0018599F">
        <w:t>Choose the granularity level f</w:t>
      </w:r>
      <w:r>
        <w:t xml:space="preserve">or the time-based display. The choices are: </w:t>
      </w:r>
    </w:p>
    <w:p w:rsidR="002A3C20" w:rsidRPr="00022FE9" w:rsidRDefault="002A3C20">
      <w:pPr>
        <w:pStyle w:val="ListBullet"/>
      </w:pPr>
      <w:r w:rsidRPr="00022FE9">
        <w:t>100%</w:t>
      </w:r>
    </w:p>
    <w:p w:rsidR="002A3C20" w:rsidRPr="00022FE9" w:rsidRDefault="002A3C20">
      <w:pPr>
        <w:pStyle w:val="ListBullet"/>
      </w:pPr>
      <w:r w:rsidRPr="00022FE9">
        <w:t>5 sec</w:t>
      </w:r>
    </w:p>
    <w:p w:rsidR="002A3C20" w:rsidRPr="00022FE9" w:rsidRDefault="002A3C20">
      <w:pPr>
        <w:pStyle w:val="ListBullet"/>
      </w:pPr>
      <w:r w:rsidRPr="00022FE9">
        <w:t>1 sec</w:t>
      </w:r>
    </w:p>
    <w:p w:rsidR="002A3C20" w:rsidRPr="00022FE9" w:rsidRDefault="002A3C20">
      <w:pPr>
        <w:pStyle w:val="ListBullet"/>
      </w:pPr>
      <w:r w:rsidRPr="00022FE9">
        <w:t>Frames.</w:t>
      </w:r>
    </w:p>
    <w:p w:rsidR="002A3C20" w:rsidRDefault="002A3C20">
      <w:pPr>
        <w:pStyle w:val="ListContinue"/>
      </w:pPr>
      <w:r w:rsidRPr="008631B0">
        <w:rPr>
          <w:noProof/>
          <w:lang w:val="en-US" w:bidi="he-IL"/>
        </w:rPr>
        <w:drawing>
          <wp:inline distT="0" distB="0" distL="0" distR="0" wp14:anchorId="77EBC25D" wp14:editId="2A8C64E5">
            <wp:extent cx="2181225" cy="2032505"/>
            <wp:effectExtent l="0" t="0" r="0" b="6350"/>
            <wp:docPr id="20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2181225" cy="2032505"/>
                    </a:xfrm>
                    <a:prstGeom prst="rect">
                      <a:avLst/>
                    </a:prstGeom>
                  </pic:spPr>
                </pic:pic>
              </a:graphicData>
            </a:graphic>
          </wp:inline>
        </w:drawing>
      </w:r>
    </w:p>
    <w:p w:rsidR="002A3C20" w:rsidRDefault="002A3C20" w:rsidP="00F72216">
      <w:pPr>
        <w:pStyle w:val="ListNumber"/>
      </w:pPr>
      <w:r w:rsidRPr="0018599F">
        <w:t>Identify the exact scene or frame to display the advertisement and insert a cue</w:t>
      </w:r>
      <w:r>
        <w:t>.</w:t>
      </w:r>
    </w:p>
    <w:p w:rsidR="002A3C20" w:rsidRDefault="002A3C20">
      <w:pPr>
        <w:pStyle w:val="ListContinue"/>
      </w:pPr>
      <w:r>
        <w:t xml:space="preserve">This can be done on the timeline: </w:t>
      </w:r>
      <w:r w:rsidRPr="00E54D7D">
        <w:rPr>
          <w:noProof/>
          <w:lang w:val="en-US" w:bidi="he-IL"/>
        </w:rPr>
        <w:drawing>
          <wp:inline distT="0" distB="0" distL="0" distR="0" wp14:anchorId="67076973" wp14:editId="22654CD3">
            <wp:extent cx="5943600" cy="791845"/>
            <wp:effectExtent l="0" t="0" r="0" b="8255"/>
            <wp:docPr id="20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943600" cy="791845"/>
                    </a:xfrm>
                    <a:prstGeom prst="rect">
                      <a:avLst/>
                    </a:prstGeom>
                  </pic:spPr>
                </pic:pic>
              </a:graphicData>
            </a:graphic>
          </wp:inline>
        </w:drawing>
      </w:r>
    </w:p>
    <w:p w:rsidR="002A3C20" w:rsidRDefault="002A3C20">
      <w:pPr>
        <w:pStyle w:val="ListContinue"/>
      </w:pPr>
    </w:p>
    <w:p w:rsidR="002A3C20" w:rsidRDefault="002A3C20" w:rsidP="00F72216">
      <w:pPr>
        <w:pStyle w:val="ListNumber"/>
      </w:pPr>
      <w:r w:rsidRPr="0018599F">
        <w:t xml:space="preserve">To edit a cue point, select whether the advertisement will be a video or an overlay. </w:t>
      </w:r>
    </w:p>
    <w:p w:rsidR="002A3C20" w:rsidRDefault="002A3C20" w:rsidP="00292207">
      <w:pPr>
        <w:pStyle w:val="ListNumber2"/>
        <w:numPr>
          <w:ilvl w:val="0"/>
          <w:numId w:val="107"/>
        </w:numPr>
      </w:pPr>
      <w:r>
        <w:lastRenderedPageBreak/>
        <w:t>For a video - the entry will stop playing, the ad will play, and then the entry will resume.</w:t>
      </w:r>
    </w:p>
    <w:p w:rsidR="002A3C20" w:rsidRDefault="002A3C20" w:rsidP="002A3C20">
      <w:pPr>
        <w:pStyle w:val="ListNumber2"/>
      </w:pPr>
      <w:r>
        <w:t>For an overlay - while the entry is playing, a banner will appear on the screen. The entry never stops playing.</w:t>
      </w:r>
    </w:p>
    <w:p w:rsidR="002A3C20" w:rsidRDefault="002A3C20" w:rsidP="00F72216">
      <w:pPr>
        <w:pStyle w:val="ListNumber"/>
      </w:pPr>
      <w:r>
        <w:t>For both video and overlay, there are 2 options in the provider section:  VAST and OTHER. VAST allows a user to insert a VAST ad tag URL. OTHER is for customers who have created a custom plugin that allows for creating cue points Other, does NOT refer to existing ad plugins such as Tremor, Adap.tv, etc.</w:t>
      </w:r>
    </w:p>
    <w:p w:rsidR="002A3C20" w:rsidRDefault="002A3C20" w:rsidP="00F72216">
      <w:pPr>
        <w:pStyle w:val="ListNumber"/>
      </w:pPr>
      <w:r>
        <w:t xml:space="preserve">If you select overlay, the display time will be indicated next to the Overlay option: </w:t>
      </w:r>
      <w:r w:rsidRPr="00E54D7D">
        <w:rPr>
          <w:noProof/>
          <w:lang w:val="en-US" w:bidi="he-IL"/>
        </w:rPr>
        <w:drawing>
          <wp:inline distT="0" distB="0" distL="0" distR="0" wp14:anchorId="234111A5" wp14:editId="124EBC5D">
            <wp:extent cx="4457700" cy="428625"/>
            <wp:effectExtent l="0" t="0" r="0" b="9525"/>
            <wp:docPr id="20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4457700" cy="428625"/>
                    </a:xfrm>
                    <a:prstGeom prst="rect">
                      <a:avLst/>
                    </a:prstGeom>
                  </pic:spPr>
                </pic:pic>
              </a:graphicData>
            </a:graphic>
          </wp:inline>
        </w:drawing>
      </w:r>
      <w:r>
        <w:t xml:space="preserve"> </w:t>
      </w:r>
    </w:p>
    <w:p w:rsidR="002A3C20" w:rsidRDefault="002A3C20">
      <w:pPr>
        <w:pStyle w:val="ListContinue"/>
      </w:pPr>
      <w:r>
        <w:t>You can modify the amount of time you want the overlay to appear on the video using the up and down arrows.</w:t>
      </w:r>
    </w:p>
    <w:p w:rsidR="002A3C20" w:rsidRDefault="002A3C20" w:rsidP="00292207">
      <w:pPr>
        <w:pStyle w:val="ListNumber"/>
        <w:numPr>
          <w:ilvl w:val="0"/>
          <w:numId w:val="154"/>
        </w:numPr>
      </w:pPr>
      <w:r>
        <w:t xml:space="preserve">To </w:t>
      </w:r>
      <w:r w:rsidRPr="0018599F">
        <w:t>apply the selected cue points to the player, create a new player or edit an existing one under the “Studio” tab. Within the advertisement portion of the player, make sure that the “Request Ads From Entry’s Cu</w:t>
      </w:r>
      <w:r>
        <w:t>e</w:t>
      </w:r>
      <w:r w:rsidR="00E33B7D">
        <w:t xml:space="preserve"> </w:t>
      </w:r>
      <w:r>
        <w:t>points” is set to “Yes”.</w:t>
      </w:r>
    </w:p>
    <w:p w:rsidR="00EC1FC6" w:rsidRDefault="00693A41" w:rsidP="00E3369B">
      <w:pPr>
        <w:pStyle w:val="Heading3"/>
      </w:pPr>
      <w:bookmarkStart w:id="1507" w:name="_Toc313796711"/>
      <w:bookmarkStart w:id="1508" w:name="_Toc332632177"/>
      <w:r>
        <w:t>Add</w:t>
      </w:r>
      <w:r w:rsidR="00FF3F79">
        <w:t>ing</w:t>
      </w:r>
      <w:r w:rsidR="00EC1FC6">
        <w:t xml:space="preserve"> an Overlay</w:t>
      </w:r>
      <w:bookmarkEnd w:id="1507"/>
      <w:bookmarkEnd w:id="1508"/>
    </w:p>
    <w:p w:rsidR="00EC1FC6" w:rsidRPr="005127A9" w:rsidRDefault="00EC1FC6">
      <w:r>
        <w:t>An overlay ad is an ad banner that is displayed over the video.</w:t>
      </w:r>
    </w:p>
    <w:p w:rsidR="00EC1FC6" w:rsidRDefault="00EC1FC6" w:rsidP="009428D3">
      <w:pPr>
        <w:pStyle w:val="Procedure"/>
        <w:pPrChange w:id="1509" w:author="Debbie Zioni" w:date="2012-08-15T20:03:00Z">
          <w:pPr>
            <w:pStyle w:val="Procedure"/>
          </w:pPr>
        </w:pPrChange>
      </w:pPr>
      <w:r w:rsidRPr="00B850D4">
        <w:t xml:space="preserve">To add </w:t>
      </w:r>
      <w:r>
        <w:t xml:space="preserve">an </w:t>
      </w:r>
      <w:r w:rsidRPr="00B850D4">
        <w:t>overlay</w:t>
      </w:r>
      <w:r>
        <w:t xml:space="preserve"> at the </w:t>
      </w:r>
      <w:r w:rsidR="00F817F3">
        <w:t>entry</w:t>
      </w:r>
      <w:r w:rsidR="00A659B7">
        <w:t xml:space="preserve"> </w:t>
      </w:r>
      <w:r>
        <w:t>level</w:t>
      </w:r>
    </w:p>
    <w:p w:rsidR="00AA5021" w:rsidRPr="00A727ED" w:rsidRDefault="009428D3" w:rsidP="00292207">
      <w:pPr>
        <w:pStyle w:val="ListNumber"/>
        <w:numPr>
          <w:ilvl w:val="0"/>
          <w:numId w:val="132"/>
        </w:numPr>
      </w:pPr>
      <w:hyperlink w:anchor="_Configure_the_Player" w:history="1">
        <w:r w:rsidR="00AA5021" w:rsidRPr="00A727ED">
          <w:rPr>
            <w:rStyle w:val="Hyperlink"/>
          </w:rPr>
          <w:t>Configure the Player Advertising Settings</w:t>
        </w:r>
      </w:hyperlink>
      <w:r w:rsidR="00AA5021" w:rsidRPr="00A727ED">
        <w:t>.</w:t>
      </w:r>
    </w:p>
    <w:p w:rsidR="00EC1FC6" w:rsidRPr="00A727ED" w:rsidRDefault="00EC1FC6" w:rsidP="00292207">
      <w:pPr>
        <w:pStyle w:val="ListNumber"/>
        <w:numPr>
          <w:ilvl w:val="0"/>
          <w:numId w:val="129"/>
        </w:numPr>
      </w:pPr>
      <w:r w:rsidRPr="00A727ED">
        <w:t>Select the Content Tab and select an entry.</w:t>
      </w:r>
    </w:p>
    <w:p w:rsidR="00EC1FC6" w:rsidRPr="00A727ED" w:rsidRDefault="00EC1FC6" w:rsidP="00292207">
      <w:pPr>
        <w:pStyle w:val="ListNumber"/>
        <w:numPr>
          <w:ilvl w:val="0"/>
          <w:numId w:val="129"/>
        </w:numPr>
      </w:pPr>
      <w:r w:rsidRPr="00A727ED">
        <w:t>Select the Advertisements tab.</w:t>
      </w:r>
    </w:p>
    <w:p w:rsidR="00EC1FC6" w:rsidRDefault="00EC1FC6" w:rsidP="00292207">
      <w:pPr>
        <w:pStyle w:val="ListNumber"/>
        <w:numPr>
          <w:ilvl w:val="0"/>
          <w:numId w:val="129"/>
        </w:numPr>
      </w:pPr>
      <w:r w:rsidRPr="00A727ED">
        <w:t xml:space="preserve">Click </w:t>
      </w:r>
      <w:r>
        <w:t>on the + icon to add a</w:t>
      </w:r>
      <w:r w:rsidR="00A659B7">
        <w:t>n overlay</w:t>
      </w:r>
      <w:r>
        <w:t>.</w:t>
      </w:r>
    </w:p>
    <w:p w:rsidR="00BC46DD" w:rsidRDefault="00BC46DD" w:rsidP="00292207">
      <w:pPr>
        <w:pStyle w:val="ListNumber"/>
        <w:numPr>
          <w:ilvl w:val="0"/>
          <w:numId w:val="129"/>
        </w:numPr>
      </w:pPr>
      <w:r>
        <w:t xml:space="preserve">Select the method to obtain the </w:t>
      </w:r>
      <w:r w:rsidR="00A659B7">
        <w:t xml:space="preserve">overlay </w:t>
      </w:r>
      <w:r>
        <w:t>add from the File Actions drop down menu.</w:t>
      </w:r>
    </w:p>
    <w:p w:rsidR="00BC46DD" w:rsidRDefault="00BC46DD" w:rsidP="00292207">
      <w:pPr>
        <w:pStyle w:val="ListNumber"/>
        <w:numPr>
          <w:ilvl w:val="0"/>
          <w:numId w:val="129"/>
        </w:numPr>
      </w:pPr>
      <w:r w:rsidRPr="00A727ED">
        <w:t>(Required) Select the Ad Type (video/overlay)</w:t>
      </w:r>
      <w:r>
        <w:t>.</w:t>
      </w:r>
    </w:p>
    <w:p w:rsidR="00BC46DD" w:rsidRDefault="00BC46DD">
      <w:pPr>
        <w:pStyle w:val="ListContinue"/>
      </w:pPr>
      <w:r>
        <w:t>For Video the Duration is the length of the video and the field will be greyed out.</w:t>
      </w:r>
    </w:p>
    <w:p w:rsidR="00BC46DD" w:rsidRPr="00A727ED" w:rsidRDefault="00BC46DD">
      <w:pPr>
        <w:pStyle w:val="ListContinue"/>
      </w:pPr>
      <w:r>
        <w:t>For Overlay – enter the amount of time to display in the Duration field.</w:t>
      </w:r>
    </w:p>
    <w:p w:rsidR="00BC46DD" w:rsidRDefault="00BC46DD">
      <w:pPr>
        <w:pStyle w:val="ListNumber"/>
      </w:pPr>
      <w:r w:rsidRPr="008C51FD">
        <w:t>Enter the provider name</w:t>
      </w:r>
      <w:r w:rsidR="00BE7191">
        <w:t>:</w:t>
      </w:r>
      <w:r w:rsidRPr="008C51FD">
        <w:t xml:space="preserve"> VAST</w:t>
      </w:r>
      <w:r>
        <w:t xml:space="preserve"> </w:t>
      </w:r>
      <w:r w:rsidRPr="008C51FD">
        <w:t xml:space="preserve">or </w:t>
      </w:r>
      <w:r>
        <w:t xml:space="preserve">Other and optional values. </w:t>
      </w:r>
    </w:p>
    <w:p w:rsidR="00BC46DD" w:rsidRDefault="00BC46DD">
      <w:pPr>
        <w:pStyle w:val="ListNumber"/>
      </w:pPr>
      <w:r>
        <w:t xml:space="preserve">For </w:t>
      </w:r>
      <w:r w:rsidRPr="008C51FD">
        <w:t xml:space="preserve">VAST enter </w:t>
      </w:r>
      <w:r w:rsidR="00BE7191">
        <w:t xml:space="preserve">the </w:t>
      </w:r>
      <w:r w:rsidRPr="008C51FD">
        <w:t>Tag</w:t>
      </w:r>
      <w:r w:rsidR="00BE7191">
        <w:t xml:space="preserve"> </w:t>
      </w:r>
      <w:r w:rsidRPr="008C51FD">
        <w:t>URL</w:t>
      </w:r>
      <w:r w:rsidR="00BE7191">
        <w:t xml:space="preserve"> </w:t>
      </w:r>
      <w:r>
        <w:t>and a descriptive name for the Midroll or Overlay</w:t>
      </w:r>
      <w:r w:rsidRPr="008C51FD">
        <w:t xml:space="preserve">, </w:t>
      </w:r>
      <w:r>
        <w:t>F</w:t>
      </w:r>
      <w:r w:rsidRPr="008C51FD">
        <w:t xml:space="preserve">or other providers enter values that you want to pass to the player. </w:t>
      </w:r>
    </w:p>
    <w:p w:rsidR="00BC46DD" w:rsidRDefault="00A659B7" w:rsidP="00292207">
      <w:pPr>
        <w:pStyle w:val="ListNumber"/>
        <w:numPr>
          <w:ilvl w:val="0"/>
          <w:numId w:val="129"/>
        </w:numPr>
      </w:pPr>
      <w:r>
        <w:t>Click Save.</w:t>
      </w:r>
    </w:p>
    <w:p w:rsidR="00784F1B" w:rsidRPr="003D5C4B" w:rsidRDefault="00783299" w:rsidP="009428D3">
      <w:pPr>
        <w:pStyle w:val="Procedure"/>
        <w:pPrChange w:id="1510" w:author="Debbie Zioni" w:date="2012-08-15T20:03:00Z">
          <w:pPr>
            <w:pStyle w:val="Procedure"/>
          </w:pPr>
        </w:pPrChange>
      </w:pPr>
      <w:r>
        <w:t xml:space="preserve"> </w:t>
      </w:r>
      <w:r w:rsidR="00784F1B">
        <w:t>T</w:t>
      </w:r>
      <w:r w:rsidR="00784F1B" w:rsidRPr="003D5C4B">
        <w:t xml:space="preserve">o configure </w:t>
      </w:r>
      <w:r w:rsidR="00784F1B">
        <w:t>an overlay on the player level</w:t>
      </w:r>
    </w:p>
    <w:p w:rsidR="002473A6" w:rsidRPr="00FF2599" w:rsidRDefault="009428D3" w:rsidP="00292207">
      <w:pPr>
        <w:pStyle w:val="ListNumber"/>
        <w:numPr>
          <w:ilvl w:val="0"/>
          <w:numId w:val="120"/>
        </w:numPr>
        <w:rPr>
          <w:rStyle w:val="Hyperlink"/>
          <w:rFonts w:cs="Arial"/>
          <w:color w:val="666560"/>
        </w:rPr>
      </w:pPr>
      <w:hyperlink w:anchor="_Configure_the_Player" w:history="1">
        <w:r w:rsidR="002473A6" w:rsidRPr="00A727ED">
          <w:rPr>
            <w:rStyle w:val="Hyperlink"/>
          </w:rPr>
          <w:t>Configure the Player Advertising Settings</w:t>
        </w:r>
      </w:hyperlink>
      <w:r w:rsidR="00A01EE9">
        <w:rPr>
          <w:rStyle w:val="Hyperlink"/>
        </w:rPr>
        <w:t>.</w:t>
      </w:r>
    </w:p>
    <w:p w:rsidR="002473A6" w:rsidRDefault="002473A6">
      <w:pPr>
        <w:pStyle w:val="ListContinue"/>
      </w:pPr>
      <w:r w:rsidRPr="0018599F">
        <w:t>Within the advertisement portion of the player, make sure that the “Request Ads From Entry’s Cu</w:t>
      </w:r>
      <w:r>
        <w:t>e</w:t>
      </w:r>
      <w:r w:rsidR="00E33B7D">
        <w:t xml:space="preserve"> </w:t>
      </w:r>
      <w:r>
        <w:t>points” is set to “Yes”.</w:t>
      </w:r>
    </w:p>
    <w:p w:rsidR="00784F1B" w:rsidRDefault="00784F1B" w:rsidP="00292207">
      <w:pPr>
        <w:pStyle w:val="ListNumber"/>
        <w:numPr>
          <w:ilvl w:val="0"/>
          <w:numId w:val="120"/>
        </w:numPr>
      </w:pPr>
      <w:r>
        <w:t xml:space="preserve">Click on </w:t>
      </w:r>
      <w:r w:rsidRPr="00E54D7D">
        <w:t>Ads</w:t>
      </w:r>
      <w:r>
        <w:t>.</w:t>
      </w:r>
    </w:p>
    <w:p w:rsidR="00784F1B" w:rsidRDefault="00784F1B">
      <w:pPr>
        <w:pStyle w:val="ListNumber"/>
      </w:pPr>
      <w:r>
        <w:t xml:space="preserve">Toggle on Request Overlay Ads </w:t>
      </w:r>
      <w:r w:rsidRPr="00E54D7D">
        <w:t>Enabled</w:t>
      </w:r>
      <w:r>
        <w:t xml:space="preserve">. </w:t>
      </w:r>
    </w:p>
    <w:p w:rsidR="00784F1B" w:rsidRDefault="00784F1B" w:rsidP="00784F1B">
      <w:pPr>
        <w:pStyle w:val="ListNumber"/>
      </w:pPr>
      <w:r>
        <w:t xml:space="preserve">Paste the </w:t>
      </w:r>
      <w:r w:rsidRPr="007E19A0">
        <w:t>Ad Tag URL</w:t>
      </w:r>
      <w:r>
        <w:t xml:space="preserve"> received from the ad server. See </w:t>
      </w:r>
      <w:hyperlink w:anchor="_How_to_Locate" w:history="1">
        <w:r w:rsidRPr="00781EDA">
          <w:rPr>
            <w:rStyle w:val="Hyperlink"/>
          </w:rPr>
          <w:t>How to Locate the Ad Tag URL</w:t>
        </w:r>
      </w:hyperlink>
      <w:r>
        <w:t>.</w:t>
      </w:r>
    </w:p>
    <w:p w:rsidR="00784F1B" w:rsidRDefault="00784F1B" w:rsidP="00784F1B">
      <w:pPr>
        <w:pStyle w:val="ListNumber"/>
      </w:pPr>
      <w:r>
        <w:t xml:space="preserve">Select the </w:t>
      </w:r>
      <w:r w:rsidRPr="007E19A0">
        <w:t>Display</w:t>
      </w:r>
      <w:r>
        <w:t xml:space="preserve"> options.</w:t>
      </w:r>
    </w:p>
    <w:p w:rsidR="00784F1B" w:rsidRDefault="00784F1B">
      <w:pPr>
        <w:pStyle w:val="ListContinue"/>
      </w:pPr>
      <w:r>
        <w:rPr>
          <w:noProof/>
          <w:lang w:val="en-US" w:bidi="he-IL"/>
        </w:rPr>
        <w:lastRenderedPageBreak/>
        <w:drawing>
          <wp:inline distT="0" distB="0" distL="0" distR="0" wp14:anchorId="719CF1F5" wp14:editId="2CFB2A5C">
            <wp:extent cx="5943600" cy="3616960"/>
            <wp:effectExtent l="0" t="0" r="0" b="254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lays.png"/>
                    <pic:cNvPicPr/>
                  </pic:nvPicPr>
                  <pic:blipFill>
                    <a:blip r:embed="rId270">
                      <a:extLst>
                        <a:ext uri="{28A0092B-C50C-407E-A947-70E740481C1C}">
                          <a14:useLocalDpi xmlns:a14="http://schemas.microsoft.com/office/drawing/2010/main" val="0"/>
                        </a:ext>
                      </a:extLst>
                    </a:blip>
                    <a:stretch>
                      <a:fillRect/>
                    </a:stretch>
                  </pic:blipFill>
                  <pic:spPr>
                    <a:xfrm>
                      <a:off x="0" y="0"/>
                      <a:ext cx="5943600" cy="3616960"/>
                    </a:xfrm>
                    <a:prstGeom prst="rect">
                      <a:avLst/>
                    </a:prstGeom>
                  </pic:spPr>
                </pic:pic>
              </a:graphicData>
            </a:graphic>
          </wp:inline>
        </w:drawing>
      </w:r>
    </w:p>
    <w:p w:rsidR="000F48D5" w:rsidRDefault="000F48D5" w:rsidP="000F48D5">
      <w:pPr>
        <w:rPr>
          <w:rFonts w:ascii="Calibri" w:hAnsi="Calibri"/>
        </w:rPr>
      </w:pPr>
    </w:p>
    <w:p w:rsidR="000F48D5" w:rsidRDefault="000F48D5" w:rsidP="00E3369B">
      <w:pPr>
        <w:pStyle w:val="Heading2"/>
      </w:pPr>
      <w:bookmarkStart w:id="1511" w:name="_Creating_Bumper_Ads"/>
      <w:bookmarkStart w:id="1512" w:name="_Toc313796712"/>
      <w:bookmarkStart w:id="1513" w:name="_Toc332632178"/>
      <w:bookmarkEnd w:id="1511"/>
      <w:r>
        <w:t>Creating Bumper Ads</w:t>
      </w:r>
      <w:bookmarkEnd w:id="1512"/>
      <w:bookmarkEnd w:id="1513"/>
    </w:p>
    <w:p w:rsidR="00675D1C" w:rsidRDefault="00675D1C" w:rsidP="00E3369B">
      <w:pPr>
        <w:pStyle w:val="BodyText"/>
      </w:pPr>
      <w:r w:rsidRPr="00651420">
        <w:t>Bumper</w:t>
      </w:r>
      <w:r>
        <w:t>s</w:t>
      </w:r>
      <w:r w:rsidRPr="00651420">
        <w:t xml:space="preserve"> are videos that act </w:t>
      </w:r>
      <w:r>
        <w:t>as</w:t>
      </w:r>
      <w:r w:rsidRPr="00651420">
        <w:t xml:space="preserve"> ads</w:t>
      </w:r>
      <w:r>
        <w:t xml:space="preserve"> and do not us</w:t>
      </w:r>
      <w:r w:rsidRPr="00E3369B">
        <w:rPr>
          <w:rStyle w:val="BodyTextChar"/>
        </w:rPr>
        <w:t>e an</w:t>
      </w:r>
      <w:r>
        <w:t xml:space="preserve"> ad server</w:t>
      </w:r>
      <w:r w:rsidRPr="00651420">
        <w:t xml:space="preserve">. </w:t>
      </w:r>
      <w:r>
        <w:t>Bumper v</w:t>
      </w:r>
      <w:r w:rsidRPr="00651420">
        <w:t>ideos uploaded to Kaltura can</w:t>
      </w:r>
      <w:r>
        <w:t xml:space="preserve"> </w:t>
      </w:r>
      <w:r w:rsidRPr="00651420">
        <w:t xml:space="preserve">be inserted before or after </w:t>
      </w:r>
      <w:r>
        <w:t xml:space="preserve">a </w:t>
      </w:r>
      <w:r w:rsidRPr="00651420">
        <w:t>video</w:t>
      </w:r>
      <w:r>
        <w:t>,</w:t>
      </w:r>
      <w:r w:rsidRPr="00651420">
        <w:t xml:space="preserve"> to </w:t>
      </w:r>
      <w:r>
        <w:t>function</w:t>
      </w:r>
      <w:r w:rsidRPr="00651420">
        <w:t xml:space="preserve"> as pre-rolls or post-rolls.</w:t>
      </w:r>
      <w:r w:rsidR="00AA63EC" w:rsidRPr="00AA63EC">
        <w:rPr>
          <w:rFonts w:ascii="Verdana" w:hAnsi="Verdana"/>
          <w:color w:val="000000"/>
          <w:shd w:val="clear" w:color="auto" w:fill="FFFFFF"/>
        </w:rPr>
        <w:t xml:space="preserve"> </w:t>
      </w:r>
      <w:r w:rsidR="00AA63EC" w:rsidRPr="00E3369B">
        <w:t xml:space="preserve">Bumper videos are associated with a player, and </w:t>
      </w:r>
      <w:r w:rsidR="00A07470" w:rsidRPr="00E3369B">
        <w:t xml:space="preserve">are </w:t>
      </w:r>
      <w:r w:rsidR="00AA63EC" w:rsidRPr="00E3369B">
        <w:t>not associated with a specific video.</w:t>
      </w:r>
      <w:r w:rsidRPr="00651420">
        <w:t xml:space="preserve"> Bumper videos </w:t>
      </w:r>
      <w:r>
        <w:t>are independent of actual pre/post-rolls and can be played in addition to ads. Bumper videos are helpful for Kaltura partners that would like to advertise their logo, or other information, before or after a video, and for smaller partners that would like to advertise, but do not expect to monetize from their ads.</w:t>
      </w:r>
    </w:p>
    <w:p w:rsidR="000F48D5" w:rsidRDefault="000F48D5" w:rsidP="00E3369B">
      <w:pPr>
        <w:pStyle w:val="BodyText"/>
      </w:pPr>
      <w:r>
        <w:t>Bumper videos can be configured in addition to any other ads that are configured. On the bottom of the Advertising</w:t>
      </w:r>
      <w:r w:rsidR="00A07470">
        <w:t xml:space="preserve"> tab</w:t>
      </w:r>
      <w:r>
        <w:t>, the option to add bumper videos only is available.</w:t>
      </w:r>
    </w:p>
    <w:p w:rsidR="000F48D5" w:rsidRDefault="000F48D5" w:rsidP="009428D3">
      <w:pPr>
        <w:pStyle w:val="Procedure"/>
        <w:pPrChange w:id="1514" w:author="Debbie Zioni" w:date="2012-08-15T20:03:00Z">
          <w:pPr>
            <w:pStyle w:val="Procedure"/>
          </w:pPr>
        </w:pPrChange>
      </w:pPr>
      <w:r>
        <w:t xml:space="preserve">To configure </w:t>
      </w:r>
      <w:r w:rsidR="0044018B">
        <w:t xml:space="preserve">a </w:t>
      </w:r>
      <w:r>
        <w:t>Bumper ads</w:t>
      </w:r>
    </w:p>
    <w:p w:rsidR="002068C4" w:rsidRDefault="00AA63EC" w:rsidP="00292207">
      <w:pPr>
        <w:pStyle w:val="ListNumber"/>
        <w:numPr>
          <w:ilvl w:val="0"/>
          <w:numId w:val="114"/>
        </w:numPr>
      </w:pPr>
      <w:r w:rsidRPr="00E3369B">
        <w:t>Go to the Studio tab</w:t>
      </w:r>
      <w:r w:rsidR="002068C4">
        <w:t xml:space="preserve"> and select or create a player.</w:t>
      </w:r>
    </w:p>
    <w:p w:rsidR="00AA63EC" w:rsidRPr="00E3369B" w:rsidRDefault="002068C4" w:rsidP="00292207">
      <w:pPr>
        <w:pStyle w:val="ListNumber"/>
        <w:numPr>
          <w:ilvl w:val="0"/>
          <w:numId w:val="114"/>
        </w:numPr>
      </w:pPr>
      <w:r>
        <w:t>S</w:t>
      </w:r>
      <w:r w:rsidR="00AA63EC" w:rsidRPr="00E3369B">
        <w:t xml:space="preserve">elect the Advertising </w:t>
      </w:r>
      <w:r w:rsidR="00AA63EC">
        <w:t>tab</w:t>
      </w:r>
      <w:r w:rsidR="00AA63EC" w:rsidRPr="00E3369B">
        <w:t>.</w:t>
      </w:r>
    </w:p>
    <w:p w:rsidR="000F48D5" w:rsidRDefault="006354B2" w:rsidP="00292207">
      <w:pPr>
        <w:pStyle w:val="ListNumber"/>
        <w:numPr>
          <w:ilvl w:val="0"/>
          <w:numId w:val="114"/>
        </w:numPr>
      </w:pPr>
      <w:r>
        <w:t xml:space="preserve">In the Ad Timeline </w:t>
      </w:r>
      <w:r w:rsidRPr="005127A9">
        <w:rPr>
          <w:i/>
          <w:iCs/>
        </w:rPr>
        <w:t>se</w:t>
      </w:r>
      <w:r>
        <w:t>ction, c</w:t>
      </w:r>
      <w:r w:rsidR="000F48D5">
        <w:t xml:space="preserve">lick on </w:t>
      </w:r>
      <w:r w:rsidR="000F48D5" w:rsidRPr="00E54D7D">
        <w:t>Bumper Video</w:t>
      </w:r>
      <w:r w:rsidR="000F48D5">
        <w:t>.</w:t>
      </w:r>
    </w:p>
    <w:p w:rsidR="000F48D5" w:rsidRDefault="000F48D5" w:rsidP="000F48D5">
      <w:pPr>
        <w:pStyle w:val="ListNumber"/>
      </w:pPr>
      <w:r>
        <w:t xml:space="preserve">Toggle on Bumper Video </w:t>
      </w:r>
      <w:r w:rsidRPr="00781EDA">
        <w:t>Enabled</w:t>
      </w:r>
      <w:r>
        <w:t xml:space="preserve">. </w:t>
      </w:r>
    </w:p>
    <w:p w:rsidR="000F48D5" w:rsidRDefault="000F48D5" w:rsidP="000F48D5">
      <w:pPr>
        <w:pStyle w:val="ListNumber"/>
      </w:pPr>
      <w:r>
        <w:t xml:space="preserve">Paste the Kaltura Entry ID </w:t>
      </w:r>
      <w:r w:rsidRPr="007E19A0">
        <w:t>that will be used as the bumper</w:t>
      </w:r>
      <w:r>
        <w:t>.</w:t>
      </w:r>
    </w:p>
    <w:p w:rsidR="000F48D5" w:rsidRDefault="000F48D5" w:rsidP="000F48D5">
      <w:pPr>
        <w:pStyle w:val="ListNumber"/>
      </w:pPr>
      <w:r>
        <w:t xml:space="preserve">Enter the URL in the </w:t>
      </w:r>
      <w:r w:rsidRPr="00690035">
        <w:t>Click U</w:t>
      </w:r>
      <w:r>
        <w:t>RL field.</w:t>
      </w:r>
    </w:p>
    <w:p w:rsidR="000F48D5" w:rsidRPr="005127A9" w:rsidRDefault="00056F79">
      <w:pPr>
        <w:pStyle w:val="ListContinue"/>
      </w:pPr>
      <w:r w:rsidRPr="005127A9">
        <w:rPr>
          <w:noProof/>
          <w:lang w:val="en-US" w:bidi="he-IL"/>
        </w:rPr>
        <w:lastRenderedPageBreak/>
        <w:drawing>
          <wp:inline distT="0" distB="0" distL="0" distR="0" wp14:anchorId="3A94C38B" wp14:editId="781E8735">
            <wp:extent cx="5572125" cy="2454491"/>
            <wp:effectExtent l="0" t="0" r="0" b="3175"/>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mper.png"/>
                    <pic:cNvPicPr/>
                  </pic:nvPicPr>
                  <pic:blipFill>
                    <a:blip r:embed="rId271">
                      <a:extLst>
                        <a:ext uri="{28A0092B-C50C-407E-A947-70E740481C1C}">
                          <a14:useLocalDpi xmlns:a14="http://schemas.microsoft.com/office/drawing/2010/main" val="0"/>
                        </a:ext>
                      </a:extLst>
                    </a:blip>
                    <a:stretch>
                      <a:fillRect/>
                    </a:stretch>
                  </pic:blipFill>
                  <pic:spPr>
                    <a:xfrm>
                      <a:off x="0" y="0"/>
                      <a:ext cx="5572125" cy="2454491"/>
                    </a:xfrm>
                    <a:prstGeom prst="rect">
                      <a:avLst/>
                    </a:prstGeom>
                  </pic:spPr>
                </pic:pic>
              </a:graphicData>
            </a:graphic>
          </wp:inline>
        </w:drawing>
      </w:r>
    </w:p>
    <w:p w:rsidR="000F48D5" w:rsidRDefault="000F48D5" w:rsidP="000F48D5">
      <w:pPr>
        <w:rPr>
          <w:color w:val="000000" w:themeColor="text1"/>
        </w:rPr>
      </w:pPr>
    </w:p>
    <w:p w:rsidR="000F48D5" w:rsidRDefault="000F48D5">
      <w:r>
        <w:t>A Kaltura partner also has the ability to enable ONLY bumper ads by choosing Bumper Only as the Ad Source:</w:t>
      </w:r>
    </w:p>
    <w:p w:rsidR="000F48D5" w:rsidRDefault="000F48D5" w:rsidP="000F48D5">
      <w:pPr>
        <w:rPr>
          <w:color w:val="000000" w:themeColor="text1"/>
        </w:rPr>
      </w:pPr>
    </w:p>
    <w:p w:rsidR="000F48D5" w:rsidRDefault="000F48D5" w:rsidP="000F48D5">
      <w:pPr>
        <w:rPr>
          <w:color w:val="000000" w:themeColor="text1"/>
        </w:rPr>
      </w:pPr>
      <w:r w:rsidRPr="005127A9">
        <w:rPr>
          <w:noProof/>
          <w:color w:val="000000" w:themeColor="text1"/>
          <w:lang w:val="en-US" w:bidi="he-IL"/>
        </w:rPr>
        <w:drawing>
          <wp:inline distT="0" distB="0" distL="0" distR="0" wp14:anchorId="4635E2AE" wp14:editId="1C4612BE">
            <wp:extent cx="5943600" cy="1935686"/>
            <wp:effectExtent l="19050" t="0" r="0" b="0"/>
            <wp:docPr id="2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2" cstate="print"/>
                    <a:srcRect/>
                    <a:stretch>
                      <a:fillRect/>
                    </a:stretch>
                  </pic:blipFill>
                  <pic:spPr bwMode="auto">
                    <a:xfrm>
                      <a:off x="0" y="0"/>
                      <a:ext cx="5943600" cy="1935686"/>
                    </a:xfrm>
                    <a:prstGeom prst="rect">
                      <a:avLst/>
                    </a:prstGeom>
                    <a:noFill/>
                    <a:ln w="9525">
                      <a:noFill/>
                      <a:miter lim="800000"/>
                      <a:headEnd/>
                      <a:tailEnd/>
                    </a:ln>
                  </pic:spPr>
                </pic:pic>
              </a:graphicData>
            </a:graphic>
          </wp:inline>
        </w:drawing>
      </w:r>
    </w:p>
    <w:p w:rsidR="000F48D5" w:rsidRDefault="000F48D5">
      <w:r>
        <w:t>While in the Advertising</w:t>
      </w:r>
      <w:r w:rsidR="0031164D">
        <w:t xml:space="preserve"> </w:t>
      </w:r>
      <w:r w:rsidR="00A530E3">
        <w:t>tab</w:t>
      </w:r>
      <w:r>
        <w:t>, you can also configure bumper pre-rolls, and or bumper post-rolls.</w:t>
      </w:r>
    </w:p>
    <w:p w:rsidR="000F48D5" w:rsidRDefault="000F48D5" w:rsidP="009428D3">
      <w:pPr>
        <w:pStyle w:val="Procedure"/>
        <w:pPrChange w:id="1515" w:author="Debbie Zioni" w:date="2012-08-15T20:03:00Z">
          <w:pPr>
            <w:pStyle w:val="Procedure"/>
          </w:pPr>
        </w:pPrChange>
      </w:pPr>
      <w:r>
        <w:t>To configure bumper post-rolls</w:t>
      </w:r>
    </w:p>
    <w:p w:rsidR="000F48D5" w:rsidRPr="00C77D26" w:rsidRDefault="000F48D5" w:rsidP="00292207">
      <w:pPr>
        <w:pStyle w:val="ListNumber"/>
        <w:numPr>
          <w:ilvl w:val="0"/>
          <w:numId w:val="98"/>
        </w:numPr>
      </w:pPr>
      <w:r>
        <w:t xml:space="preserve">Create a bumper video. See </w:t>
      </w:r>
      <w:hyperlink w:anchor="_Creating_Bumper_Ads" w:history="1">
        <w:r w:rsidRPr="00E00849">
          <w:rPr>
            <w:rStyle w:val="Hyperlink"/>
          </w:rPr>
          <w:t>Creating Bumper Ads</w:t>
        </w:r>
        <w:r w:rsidRPr="00E00849">
          <w:rPr>
            <w:rStyle w:val="Hyperlink"/>
            <w:rFonts w:cs="Arial"/>
          </w:rPr>
          <w:t>.</w:t>
        </w:r>
      </w:hyperlink>
    </w:p>
    <w:p w:rsidR="00A01EE9" w:rsidRDefault="000F48D5">
      <w:pPr>
        <w:pStyle w:val="ListNumber"/>
      </w:pPr>
      <w:r w:rsidRPr="008631B0">
        <w:t xml:space="preserve">In the </w:t>
      </w:r>
      <w:r w:rsidRPr="00FD6AC6">
        <w:t>Features tab on the left</w:t>
      </w:r>
      <w:r w:rsidR="00A01EE9">
        <w:t xml:space="preserve">, select </w:t>
      </w:r>
      <w:r w:rsidRPr="00FD6AC6">
        <w:t xml:space="preserve">the </w:t>
      </w:r>
      <w:hyperlink w:anchor="_Additional_Parameters_and" w:history="1">
        <w:r w:rsidR="002D4479" w:rsidRPr="00F86BA6">
          <w:rPr>
            <w:rStyle w:val="Hyperlink"/>
            <w:rFonts w:cs="Arial"/>
          </w:rPr>
          <w:t>A</w:t>
        </w:r>
        <w:r w:rsidRPr="00F86BA6">
          <w:rPr>
            <w:rStyle w:val="Hyperlink"/>
            <w:rFonts w:cs="Arial"/>
          </w:rPr>
          <w:t>dditional Parameters and Plugins</w:t>
        </w:r>
      </w:hyperlink>
      <w:r w:rsidRPr="00FD6AC6">
        <w:t xml:space="preserve"> section</w:t>
      </w:r>
      <w:r w:rsidR="00A01EE9">
        <w:t>.</w:t>
      </w:r>
      <w:r w:rsidR="004F010B">
        <w:t xml:space="preserve"> </w:t>
      </w:r>
    </w:p>
    <w:p w:rsidR="0044018B" w:rsidRDefault="0044018B">
      <w:pPr>
        <w:pStyle w:val="ListContinue"/>
      </w:pPr>
      <w:r>
        <w:t>E</w:t>
      </w:r>
      <w:r w:rsidR="000F48D5" w:rsidRPr="00FD6AC6">
        <w:t>nter</w:t>
      </w:r>
      <w:r>
        <w:t xml:space="preserve"> the following:</w:t>
      </w:r>
    </w:p>
    <w:p w:rsidR="0044018B" w:rsidRPr="0044018B" w:rsidRDefault="0044018B" w:rsidP="00E3369B">
      <w:pPr>
        <w:pStyle w:val="CodeBlock"/>
        <w:rPr>
          <w:rFonts w:ascii="Verdana" w:hAnsi="Verdana"/>
          <w:lang w:val="en-US" w:bidi="he-IL"/>
        </w:rPr>
      </w:pPr>
      <w:r w:rsidRPr="0044018B">
        <w:rPr>
          <w:lang w:val="en-US" w:bidi="he-IL"/>
        </w:rPr>
        <w:t>postbumper.plugin=true&amp;postbumper.width=0&amp;postbumper.height=0&amp;postbumper.lockUI=false&amp;postbumper.playOnce=false&amp;postbumper.path=bumperPlugin.swf&amp;postbumper.relativeTo=video&amp;postbumper.position=before&amp;postbumper.includeInLayout=false&amp;postbumper.preSequence=false</w:t>
      </w:r>
      <w:r w:rsidRPr="0044018B">
        <w:rPr>
          <w:rFonts w:ascii="Verdana" w:hAnsi="Verdana"/>
          <w:lang w:val="en-US" w:bidi="he-IL"/>
        </w:rPr>
        <w:t> </w:t>
      </w:r>
    </w:p>
    <w:p w:rsidR="0044018B" w:rsidRPr="00E3369B" w:rsidRDefault="00A07470" w:rsidP="00E3369B">
      <w:pPr>
        <w:pStyle w:val="ListNumber"/>
        <w:rPr>
          <w:lang w:val="en-US"/>
        </w:rPr>
      </w:pPr>
      <w:r>
        <w:rPr>
          <w:lang w:val="en-US"/>
        </w:rPr>
        <w:t>Click Go.</w:t>
      </w:r>
    </w:p>
    <w:p w:rsidR="00A01EE9" w:rsidRDefault="000F48D5" w:rsidP="00A01EE9">
      <w:pPr>
        <w:autoSpaceDE w:val="0"/>
        <w:autoSpaceDN w:val="0"/>
        <w:adjustRightInd w:val="0"/>
        <w:spacing w:before="0"/>
        <w:rPr>
          <w:rFonts w:ascii="Tahoma" w:eastAsiaTheme="minorHAnsi" w:hAnsi="Tahoma" w:cs="Tahoma"/>
          <w:color w:val="auto"/>
          <w:lang w:val="en-US" w:bidi="he-IL"/>
        </w:rPr>
      </w:pPr>
      <w:r>
        <w:t xml:space="preserve">Whenever both pre-rolls and bumper videos are enabled, pre-rolls will always play before the bumper video. This is because </w:t>
      </w:r>
      <w:r w:rsidR="00A530E3">
        <w:t xml:space="preserve">the pre-roll is configured as, </w:t>
      </w:r>
      <w:r>
        <w:t xml:space="preserve">preSequence=1, and the bumper video is, preSequence=2. You can change the play order via the uiconf.  </w:t>
      </w:r>
      <w:r w:rsidR="00A01EE9" w:rsidRPr="00FF2599">
        <w:rPr>
          <w:rStyle w:val="BodyTextChar"/>
          <w:rFonts w:eastAsiaTheme="minorHAnsi"/>
        </w:rPr>
        <w:t>Post-roll ads will always play AFTER the bumper post-rolls.</w:t>
      </w:r>
    </w:p>
    <w:p w:rsidR="006E3084" w:rsidRDefault="00253EFB" w:rsidP="00E3369B">
      <w:pPr>
        <w:pStyle w:val="Heading2"/>
      </w:pPr>
      <w:bookmarkStart w:id="1516" w:name="_Configuring_Third_Party"/>
      <w:bookmarkStart w:id="1517" w:name="_Toc306628656"/>
      <w:bookmarkStart w:id="1518" w:name="_Toc313796713"/>
      <w:bookmarkStart w:id="1519" w:name="_Toc332632179"/>
      <w:bookmarkEnd w:id="1486"/>
      <w:bookmarkEnd w:id="1516"/>
      <w:r>
        <w:lastRenderedPageBreak/>
        <w:t>Configuring Third Party Ad Plugins</w:t>
      </w:r>
      <w:bookmarkEnd w:id="1517"/>
      <w:bookmarkEnd w:id="1518"/>
      <w:bookmarkEnd w:id="1519"/>
    </w:p>
    <w:p w:rsidR="00253EFB" w:rsidRDefault="006E3084">
      <w:r>
        <w:t xml:space="preserve">This section describes how to configure third party ad plugins. </w:t>
      </w:r>
    </w:p>
    <w:p w:rsidR="00253EFB" w:rsidRPr="000E367A" w:rsidRDefault="00253EFB" w:rsidP="00E3369B">
      <w:pPr>
        <w:pStyle w:val="Heading3"/>
      </w:pPr>
      <w:bookmarkStart w:id="1520" w:name="_Tremor_Media_1"/>
      <w:bookmarkStart w:id="1521" w:name="_Toc306628657"/>
      <w:bookmarkStart w:id="1522" w:name="_Toc313796714"/>
      <w:bookmarkStart w:id="1523" w:name="_Toc332632180"/>
      <w:bookmarkEnd w:id="1520"/>
      <w:r w:rsidRPr="000E367A">
        <w:t>Tremor Media</w:t>
      </w:r>
      <w:bookmarkEnd w:id="1521"/>
      <w:bookmarkEnd w:id="1522"/>
      <w:bookmarkEnd w:id="1523"/>
    </w:p>
    <w:p w:rsidR="00253EFB" w:rsidRDefault="00253EFB">
      <w:r w:rsidRPr="00123DCF">
        <w:t>Tremor Media is an ad network that acts as a connector between ad companies/servers and their customers. Tremor Media connects with numerous ad sources and partners from a single control center and works with their customers to provide the appropriate ads from the appropriate ad servers.</w:t>
      </w:r>
      <w:r>
        <w:t xml:space="preserve"> </w:t>
      </w:r>
    </w:p>
    <w:p w:rsidR="00253EFB" w:rsidRDefault="00253EFB" w:rsidP="009428D3">
      <w:pPr>
        <w:pStyle w:val="Procedure"/>
        <w:pPrChange w:id="1524" w:author="Debbie Zioni" w:date="2012-08-15T20:03:00Z">
          <w:pPr>
            <w:pStyle w:val="Procedure"/>
          </w:pPr>
        </w:pPrChange>
      </w:pPr>
      <w:r>
        <w:t>To configure the Tremor</w:t>
      </w:r>
      <w:r w:rsidR="00B267BE">
        <w:t xml:space="preserve"> </w:t>
      </w:r>
      <w:r>
        <w:t>Media plug in</w:t>
      </w:r>
    </w:p>
    <w:p w:rsidR="00253EFB" w:rsidRDefault="00253EFB" w:rsidP="00292207">
      <w:pPr>
        <w:pStyle w:val="ListNumber"/>
        <w:numPr>
          <w:ilvl w:val="0"/>
          <w:numId w:val="33"/>
        </w:numPr>
      </w:pPr>
      <w:r w:rsidRPr="00AC025A">
        <w:t xml:space="preserve">Go to your Tremor </w:t>
      </w:r>
      <w:r w:rsidR="00123DCF" w:rsidRPr="00AC025A">
        <w:t>account;</w:t>
      </w:r>
      <w:r w:rsidRPr="00AC025A">
        <w:t xml:space="preserve"> define </w:t>
      </w:r>
      <w:r>
        <w:t>ads, scheduling, targeting, etc.</w:t>
      </w:r>
      <w:r w:rsidRPr="00AC025A">
        <w:t xml:space="preserve"> on the Tremor end. </w:t>
      </w:r>
    </w:p>
    <w:p w:rsidR="00253EFB" w:rsidRDefault="00253EFB" w:rsidP="00123DCF">
      <w:pPr>
        <w:pStyle w:val="ListNumber"/>
      </w:pPr>
      <w:r w:rsidRPr="00AC025A">
        <w:t xml:space="preserve">Go to the </w:t>
      </w:r>
      <w:r w:rsidRPr="007E19A0">
        <w:t>Studio</w:t>
      </w:r>
      <w:r w:rsidRPr="00AC025A">
        <w:t xml:space="preserve"> tab and edit an existing player or create a new one</w:t>
      </w:r>
      <w:r>
        <w:t>.</w:t>
      </w:r>
    </w:p>
    <w:p w:rsidR="00253EFB" w:rsidRDefault="00253EFB">
      <w:pPr>
        <w:pStyle w:val="ListNumber"/>
      </w:pPr>
      <w:r>
        <w:t xml:space="preserve">Select the </w:t>
      </w:r>
      <w:r w:rsidRPr="005C7B20">
        <w:t>Advertising</w:t>
      </w:r>
      <w:r w:rsidR="007A305C">
        <w:t xml:space="preserve"> tab</w:t>
      </w:r>
      <w:r>
        <w:t>.</w:t>
      </w:r>
    </w:p>
    <w:p w:rsidR="00253EFB" w:rsidRDefault="00253EFB">
      <w:pPr>
        <w:pStyle w:val="ListNumber"/>
      </w:pPr>
      <w:r w:rsidRPr="007E19A0">
        <w:t>Enable</w:t>
      </w:r>
      <w:r w:rsidRPr="00AC025A">
        <w:t xml:space="preserve"> ads for th</w:t>
      </w:r>
      <w:r>
        <w:t>e selected</w:t>
      </w:r>
      <w:r w:rsidRPr="00AC025A">
        <w:t xml:space="preserve"> player</w:t>
      </w:r>
      <w:r>
        <w:t>.</w:t>
      </w:r>
    </w:p>
    <w:p w:rsidR="00253EFB" w:rsidRDefault="00253EFB" w:rsidP="00FF3F79">
      <w:pPr>
        <w:pStyle w:val="ListNumber"/>
      </w:pPr>
      <w:r>
        <w:t xml:space="preserve">Select </w:t>
      </w:r>
      <w:r w:rsidRPr="007E19A0">
        <w:t>Tremor</w:t>
      </w:r>
      <w:r w:rsidRPr="00AC025A">
        <w:t xml:space="preserve"> as </w:t>
      </w:r>
      <w:r>
        <w:t xml:space="preserve">the </w:t>
      </w:r>
      <w:r w:rsidRPr="00E54D7D">
        <w:t>Ad Source</w:t>
      </w:r>
      <w:r w:rsidR="00FF3F79">
        <w:t>.</w:t>
      </w:r>
    </w:p>
    <w:p w:rsidR="00FF3F79" w:rsidRPr="00FF3F79" w:rsidRDefault="00FF3F79">
      <w:pPr>
        <w:pStyle w:val="ListContinue"/>
      </w:pPr>
      <w:r w:rsidRPr="00E54D7D">
        <w:rPr>
          <w:noProof/>
          <w:lang w:val="en-US" w:bidi="he-IL"/>
        </w:rPr>
        <w:drawing>
          <wp:inline distT="0" distB="0" distL="0" distR="0" wp14:anchorId="64A5C752" wp14:editId="46DC8482">
            <wp:extent cx="5505450" cy="1600106"/>
            <wp:effectExtent l="0" t="0" r="0" b="635"/>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3" cstate="print"/>
                    <a:srcRect/>
                    <a:stretch>
                      <a:fillRect/>
                    </a:stretch>
                  </pic:blipFill>
                  <pic:spPr bwMode="auto">
                    <a:xfrm>
                      <a:off x="0" y="0"/>
                      <a:ext cx="5505450" cy="1600106"/>
                    </a:xfrm>
                    <a:prstGeom prst="rect">
                      <a:avLst/>
                    </a:prstGeom>
                    <a:noFill/>
                    <a:ln w="9525">
                      <a:noFill/>
                      <a:miter lim="800000"/>
                      <a:headEnd/>
                      <a:tailEnd/>
                    </a:ln>
                  </pic:spPr>
                </pic:pic>
              </a:graphicData>
            </a:graphic>
          </wp:inline>
        </w:drawing>
      </w:r>
    </w:p>
    <w:p w:rsidR="00253EFB" w:rsidRDefault="00253EFB" w:rsidP="000E367A">
      <w:pPr>
        <w:pStyle w:val="ListNumber"/>
      </w:pPr>
      <w:r w:rsidRPr="00AC025A">
        <w:t xml:space="preserve">In the </w:t>
      </w:r>
      <w:r w:rsidRPr="00E54D7D">
        <w:t>key=value section</w:t>
      </w:r>
      <w:r w:rsidRPr="00AC025A">
        <w:t xml:space="preserve">, </w:t>
      </w:r>
      <w:r>
        <w:t xml:space="preserve">enter the </w:t>
      </w:r>
      <w:r w:rsidRPr="00AC025A">
        <w:t xml:space="preserve">policy ID. </w:t>
      </w:r>
      <w:r>
        <w:t>T</w:t>
      </w:r>
      <w:r w:rsidRPr="00AC025A">
        <w:t>ype in progId=[policy ID].</w:t>
      </w:r>
    </w:p>
    <w:p w:rsidR="00253EFB" w:rsidRDefault="00253EFB" w:rsidP="00123DCF">
      <w:pPr>
        <w:pStyle w:val="ListNumber"/>
        <w:numPr>
          <w:ilvl w:val="0"/>
          <w:numId w:val="0"/>
        </w:numPr>
        <w:ind w:left="1241"/>
      </w:pPr>
    </w:p>
    <w:tbl>
      <w:tblPr>
        <w:tblW w:w="9570" w:type="dxa"/>
        <w:tblLayout w:type="fixed"/>
        <w:tblCellMar>
          <w:left w:w="62" w:type="dxa"/>
          <w:right w:w="62" w:type="dxa"/>
        </w:tblCellMar>
        <w:tblLook w:val="0000" w:firstRow="0" w:lastRow="0" w:firstColumn="0" w:lastColumn="0" w:noHBand="0" w:noVBand="0"/>
      </w:tblPr>
      <w:tblGrid>
        <w:gridCol w:w="1020"/>
        <w:gridCol w:w="8550"/>
      </w:tblGrid>
      <w:tr w:rsidR="00253EFB" w:rsidRPr="00FD26C0" w:rsidTr="00253EFB">
        <w:trPr>
          <w:cantSplit/>
        </w:trPr>
        <w:tc>
          <w:tcPr>
            <w:tcW w:w="1020" w:type="dxa"/>
            <w:tcBorders>
              <w:top w:val="nil"/>
              <w:left w:val="nil"/>
              <w:bottom w:val="nil"/>
              <w:right w:val="nil"/>
            </w:tcBorders>
            <w:tcMar>
              <w:top w:w="0" w:type="dxa"/>
              <w:left w:w="62" w:type="dxa"/>
              <w:bottom w:w="0" w:type="dxa"/>
              <w:right w:w="62" w:type="dxa"/>
            </w:tcMar>
          </w:tcPr>
          <w:p w:rsidR="00253EFB" w:rsidRPr="00FD26C0" w:rsidRDefault="00253EFB">
            <w:pPr>
              <w:pStyle w:val="Note"/>
            </w:pPr>
            <w:r w:rsidRPr="00E54D7D">
              <w:rPr>
                <w:noProof/>
                <w:lang w:val="en-US" w:bidi="he-IL"/>
              </w:rPr>
              <w:drawing>
                <wp:inline distT="0" distB="0" distL="0" distR="0" wp14:anchorId="14D44266" wp14:editId="2E040E5C">
                  <wp:extent cx="389890" cy="365521"/>
                  <wp:effectExtent l="0" t="0" r="0" b="0"/>
                  <wp:docPr id="125" name="Picture 9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1" descr="C:\Users\user\Desktop\Author-it\Publishing\Word Document\UFM 2.3 User Manual\217.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89890" cy="365521"/>
                          </a:xfrm>
                          <a:prstGeom prst="rect">
                            <a:avLst/>
                          </a:prstGeom>
                          <a:noFill/>
                          <a:ln w="9525">
                            <a:noFill/>
                            <a:miter lim="800000"/>
                            <a:headEnd/>
                            <a:tailEnd/>
                          </a:ln>
                        </pic:spPr>
                      </pic:pic>
                    </a:graphicData>
                  </a:graphic>
                </wp:inline>
              </w:drawing>
            </w:r>
          </w:p>
        </w:tc>
        <w:tc>
          <w:tcPr>
            <w:tcW w:w="8550" w:type="dxa"/>
            <w:tcBorders>
              <w:top w:val="nil"/>
              <w:left w:val="nil"/>
              <w:bottom w:val="nil"/>
              <w:right w:val="nil"/>
            </w:tcBorders>
            <w:shd w:val="clear" w:color="auto" w:fill="E6E6E6"/>
            <w:tcMar>
              <w:top w:w="0" w:type="dxa"/>
              <w:left w:w="62" w:type="dxa"/>
              <w:bottom w:w="0" w:type="dxa"/>
              <w:right w:w="62" w:type="dxa"/>
            </w:tcMar>
          </w:tcPr>
          <w:p w:rsidR="00253EFB" w:rsidRDefault="00253EFB">
            <w:pPr>
              <w:pStyle w:val="Note"/>
            </w:pPr>
            <w:r w:rsidRPr="00FD26C0">
              <w:rPr>
                <w:rStyle w:val="SpecialBold"/>
              </w:rPr>
              <w:t>NOTE:</w:t>
            </w:r>
            <w:r w:rsidRPr="00FD26C0">
              <w:t xml:space="preserve"> </w:t>
            </w:r>
            <w:r>
              <w:t>TremorMedia allows users to utilize other ad sources.</w:t>
            </w:r>
          </w:p>
          <w:p w:rsidR="00253EFB" w:rsidRDefault="00253EFB">
            <w:pPr>
              <w:pStyle w:val="Note"/>
            </w:pPr>
          </w:p>
        </w:tc>
      </w:tr>
    </w:tbl>
    <w:p w:rsidR="00253EFB" w:rsidRPr="00FD26C0" w:rsidRDefault="001A56FB">
      <w:pPr>
        <w:pStyle w:val="ListContinue"/>
      </w:pPr>
      <w:r w:rsidRPr="003B2E6D">
        <w:rPr>
          <w:noProof/>
          <w:lang w:val="en-US" w:bidi="he-IL"/>
        </w:rPr>
        <w:lastRenderedPageBreak/>
        <w:drawing>
          <wp:inline distT="0" distB="0" distL="0" distR="0" wp14:anchorId="6CA7A7F3" wp14:editId="76E30EE2">
            <wp:extent cx="2447925" cy="2962275"/>
            <wp:effectExtent l="19050" t="0" r="9525" b="0"/>
            <wp:docPr id="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4" cstate="print"/>
                    <a:srcRect/>
                    <a:stretch>
                      <a:fillRect/>
                    </a:stretch>
                  </pic:blipFill>
                  <pic:spPr bwMode="auto">
                    <a:xfrm>
                      <a:off x="0" y="0"/>
                      <a:ext cx="2447925" cy="2962275"/>
                    </a:xfrm>
                    <a:prstGeom prst="rect">
                      <a:avLst/>
                    </a:prstGeom>
                    <a:noFill/>
                    <a:ln w="9525">
                      <a:noFill/>
                      <a:miter lim="800000"/>
                      <a:headEnd/>
                      <a:tailEnd/>
                    </a:ln>
                  </pic:spPr>
                </pic:pic>
              </a:graphicData>
            </a:graphic>
          </wp:inline>
        </w:drawing>
      </w:r>
    </w:p>
    <w:tbl>
      <w:tblPr>
        <w:tblW w:w="9570" w:type="dxa"/>
        <w:tblLayout w:type="fixed"/>
        <w:tblCellMar>
          <w:left w:w="62" w:type="dxa"/>
          <w:right w:w="62" w:type="dxa"/>
        </w:tblCellMar>
        <w:tblLook w:val="0000" w:firstRow="0" w:lastRow="0" w:firstColumn="0" w:lastColumn="0" w:noHBand="0" w:noVBand="0"/>
      </w:tblPr>
      <w:tblGrid>
        <w:gridCol w:w="1020"/>
        <w:gridCol w:w="8550"/>
      </w:tblGrid>
      <w:tr w:rsidR="00253EFB" w:rsidRPr="00FD26C0" w:rsidTr="00253EFB">
        <w:trPr>
          <w:cantSplit/>
        </w:trPr>
        <w:tc>
          <w:tcPr>
            <w:tcW w:w="1020" w:type="dxa"/>
            <w:tcBorders>
              <w:top w:val="nil"/>
              <w:left w:val="nil"/>
              <w:bottom w:val="nil"/>
              <w:right w:val="nil"/>
            </w:tcBorders>
            <w:tcMar>
              <w:top w:w="0" w:type="dxa"/>
              <w:left w:w="62" w:type="dxa"/>
              <w:bottom w:w="0" w:type="dxa"/>
              <w:right w:w="62" w:type="dxa"/>
            </w:tcMar>
          </w:tcPr>
          <w:p w:rsidR="00253EFB" w:rsidRPr="00FD26C0" w:rsidRDefault="00253EFB">
            <w:pPr>
              <w:pStyle w:val="Note"/>
            </w:pPr>
            <w:r w:rsidRPr="00E54D7D">
              <w:rPr>
                <w:noProof/>
                <w:lang w:val="en-US" w:bidi="he-IL"/>
              </w:rPr>
              <w:drawing>
                <wp:inline distT="0" distB="0" distL="0" distR="0" wp14:anchorId="7FBEECCF" wp14:editId="5A8FB304">
                  <wp:extent cx="389890" cy="365521"/>
                  <wp:effectExtent l="0" t="0" r="0" b="0"/>
                  <wp:docPr id="32" name="Picture 9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1" descr="C:\Users\user\Desktop\Author-it\Publishing\Word Document\UFM 2.3 User Manual\217.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89890" cy="365521"/>
                          </a:xfrm>
                          <a:prstGeom prst="rect">
                            <a:avLst/>
                          </a:prstGeom>
                          <a:noFill/>
                          <a:ln w="9525">
                            <a:noFill/>
                            <a:miter lim="800000"/>
                            <a:headEnd/>
                            <a:tailEnd/>
                          </a:ln>
                        </pic:spPr>
                      </pic:pic>
                    </a:graphicData>
                  </a:graphic>
                </wp:inline>
              </w:drawing>
            </w:r>
          </w:p>
        </w:tc>
        <w:tc>
          <w:tcPr>
            <w:tcW w:w="8550" w:type="dxa"/>
            <w:tcBorders>
              <w:top w:val="nil"/>
              <w:left w:val="nil"/>
              <w:bottom w:val="nil"/>
              <w:right w:val="nil"/>
            </w:tcBorders>
            <w:shd w:val="clear" w:color="auto" w:fill="E6E6E6"/>
            <w:tcMar>
              <w:top w:w="0" w:type="dxa"/>
              <w:left w:w="62" w:type="dxa"/>
              <w:bottom w:w="0" w:type="dxa"/>
              <w:right w:w="62" w:type="dxa"/>
            </w:tcMar>
          </w:tcPr>
          <w:p w:rsidR="00253EFB" w:rsidRDefault="00253EFB">
            <w:pPr>
              <w:pStyle w:val="Note"/>
            </w:pPr>
            <w:r w:rsidRPr="00FD26C0">
              <w:rPr>
                <w:rStyle w:val="SpecialBold"/>
              </w:rPr>
              <w:t>NOTE:</w:t>
            </w:r>
            <w:r w:rsidRPr="00FD26C0">
              <w:t xml:space="preserve"> </w:t>
            </w:r>
            <w:r>
              <w:t>Tremor also allows users to utilize a different ad source as a fallback.</w:t>
            </w:r>
          </w:p>
          <w:p w:rsidR="00253EFB" w:rsidRPr="00FD26C0" w:rsidRDefault="00253EFB" w:rsidP="00123DCF">
            <w:pPr>
              <w:spacing w:before="100" w:beforeAutospacing="1" w:after="100" w:afterAutospacing="1"/>
            </w:pPr>
          </w:p>
        </w:tc>
      </w:tr>
    </w:tbl>
    <w:p w:rsidR="001A56FB" w:rsidRDefault="00FF3F79">
      <w:pPr>
        <w:pStyle w:val="ListContinue"/>
      </w:pPr>
      <w:r w:rsidRPr="00123DCF">
        <w:rPr>
          <w:noProof/>
          <w:lang w:val="en-US" w:bidi="he-IL"/>
        </w:rPr>
        <w:drawing>
          <wp:inline distT="0" distB="0" distL="0" distR="0" wp14:anchorId="55D376FF" wp14:editId="2C88E69C">
            <wp:extent cx="2457450" cy="2933700"/>
            <wp:effectExtent l="19050" t="0" r="0" b="0"/>
            <wp:docPr id="1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5" cstate="print"/>
                    <a:srcRect/>
                    <a:stretch>
                      <a:fillRect/>
                    </a:stretch>
                  </pic:blipFill>
                  <pic:spPr bwMode="auto">
                    <a:xfrm>
                      <a:off x="0" y="0"/>
                      <a:ext cx="2457450" cy="2933700"/>
                    </a:xfrm>
                    <a:prstGeom prst="rect">
                      <a:avLst/>
                    </a:prstGeom>
                    <a:noFill/>
                    <a:ln w="9525">
                      <a:noFill/>
                      <a:miter lim="800000"/>
                      <a:headEnd/>
                      <a:tailEnd/>
                    </a:ln>
                  </pic:spPr>
                </pic:pic>
              </a:graphicData>
            </a:graphic>
          </wp:inline>
        </w:drawing>
      </w:r>
    </w:p>
    <w:p w:rsidR="00253EFB" w:rsidRDefault="00253EFB">
      <w:r>
        <w:t>The Tremor plugin is in charge of displaying specific ads, and all the configurations are done on the Tremor end.</w:t>
      </w:r>
    </w:p>
    <w:p w:rsidR="00253EFB" w:rsidRDefault="00253EFB" w:rsidP="00E3369B">
      <w:pPr>
        <w:pStyle w:val="Heading3"/>
      </w:pPr>
      <w:bookmarkStart w:id="1525" w:name="_Toc306628658"/>
      <w:bookmarkStart w:id="1526" w:name="_Toc313796715"/>
      <w:bookmarkStart w:id="1527" w:name="_Toc332632181"/>
      <w:r>
        <w:t xml:space="preserve">Tremor </w:t>
      </w:r>
      <w:r w:rsidR="00F007F0">
        <w:t>Media Added</w:t>
      </w:r>
      <w:r>
        <w:t xml:space="preserve"> Functionality</w:t>
      </w:r>
      <w:bookmarkEnd w:id="1525"/>
      <w:bookmarkEnd w:id="1526"/>
      <w:bookmarkEnd w:id="1527"/>
    </w:p>
    <w:p w:rsidR="00253EFB" w:rsidRDefault="00253EFB">
      <w:r>
        <w:t>The following lists fu</w:t>
      </w:r>
      <w:r w:rsidRPr="00B869AA">
        <w:t xml:space="preserve">nctionality </w:t>
      </w:r>
      <w:r>
        <w:t xml:space="preserve">that has been added </w:t>
      </w:r>
      <w:r w:rsidRPr="00B869AA">
        <w:t>to the Tremor plugi</w:t>
      </w:r>
      <w:r>
        <w:t>n.</w:t>
      </w:r>
    </w:p>
    <w:tbl>
      <w:tblPr>
        <w:tblW w:w="9136" w:type="dxa"/>
        <w:tblInd w:w="108" w:type="dxa"/>
        <w:tblBorders>
          <w:top w:val="single" w:sz="4" w:space="0" w:color="C5C5C5"/>
          <w:left w:val="single" w:sz="4" w:space="0" w:color="C5C5C5"/>
          <w:bottom w:val="single" w:sz="4" w:space="0" w:color="C5C5C5"/>
          <w:right w:val="single" w:sz="4" w:space="0" w:color="C5C5C5"/>
          <w:insideH w:val="single" w:sz="4" w:space="0" w:color="C5C5C5"/>
          <w:insideV w:val="single" w:sz="4" w:space="0" w:color="C5C5C5"/>
        </w:tblBorders>
        <w:tblLayout w:type="fixed"/>
        <w:tblLook w:val="04A0" w:firstRow="1" w:lastRow="0" w:firstColumn="1" w:lastColumn="0" w:noHBand="0" w:noVBand="1"/>
      </w:tblPr>
      <w:tblGrid>
        <w:gridCol w:w="1890"/>
        <w:gridCol w:w="3553"/>
        <w:gridCol w:w="3693"/>
      </w:tblGrid>
      <w:tr w:rsidR="00CC6C78" w:rsidRPr="00A75990" w:rsidTr="008F01DA">
        <w:trPr>
          <w:cantSplit/>
          <w:tblHeader/>
        </w:trPr>
        <w:tc>
          <w:tcPr>
            <w:tcW w:w="1890"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CC6C78" w:rsidRPr="00A75990" w:rsidRDefault="00CC6C78" w:rsidP="005A0D16">
            <w:pPr>
              <w:pStyle w:val="TableHeading"/>
            </w:pPr>
            <w:r>
              <w:t>Functionality</w:t>
            </w:r>
          </w:p>
        </w:tc>
        <w:tc>
          <w:tcPr>
            <w:tcW w:w="3553"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CC6C78" w:rsidRPr="00525FF6" w:rsidRDefault="00CC6C78" w:rsidP="005A0D16">
            <w:pPr>
              <w:pStyle w:val="TableHeading"/>
            </w:pPr>
            <w:r>
              <w:t>Description</w:t>
            </w:r>
          </w:p>
        </w:tc>
        <w:tc>
          <w:tcPr>
            <w:tcW w:w="3693"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CC6C78" w:rsidRPr="00525FF6" w:rsidRDefault="00CC6C78" w:rsidP="005A0D16">
            <w:pPr>
              <w:pStyle w:val="TableHeading"/>
            </w:pPr>
            <w:r>
              <w:t>Example</w:t>
            </w:r>
          </w:p>
        </w:tc>
      </w:tr>
      <w:tr w:rsidR="00CC6C78" w:rsidRPr="00A75990" w:rsidTr="008F01DA">
        <w:tc>
          <w:tcPr>
            <w:tcW w:w="1890" w:type="dxa"/>
            <w:tcBorders>
              <w:top w:val="single" w:sz="4" w:space="0" w:color="C5C5C5"/>
              <w:bottom w:val="single" w:sz="4" w:space="0" w:color="C5C5C5"/>
            </w:tcBorders>
          </w:tcPr>
          <w:p w:rsidR="00CC6C78" w:rsidRPr="007E19A0" w:rsidRDefault="00CC6C78" w:rsidP="005A0D16">
            <w:pPr>
              <w:pStyle w:val="TableBodyText"/>
              <w:rPr>
                <w:rFonts w:eastAsiaTheme="minorEastAsia" w:cstheme="minorBidi"/>
                <w:szCs w:val="24"/>
              </w:rPr>
            </w:pPr>
            <w:r w:rsidRPr="007E19A0">
              <w:t>Passing dyn</w:t>
            </w:r>
            <w:r>
              <w:t>amic data</w:t>
            </w:r>
          </w:p>
          <w:p w:rsidR="00CC6C78" w:rsidRPr="00A75990" w:rsidRDefault="00CC6C78" w:rsidP="005A0D16">
            <w:pPr>
              <w:pStyle w:val="TableBodyText"/>
            </w:pPr>
          </w:p>
        </w:tc>
        <w:tc>
          <w:tcPr>
            <w:tcW w:w="3553" w:type="dxa"/>
            <w:tcBorders>
              <w:top w:val="single" w:sz="4" w:space="0" w:color="C5C5C5"/>
              <w:bottom w:val="single" w:sz="4" w:space="0" w:color="C5C5C5"/>
            </w:tcBorders>
          </w:tcPr>
          <w:p w:rsidR="00CC6C78" w:rsidRDefault="00CC6C78" w:rsidP="005A0D16">
            <w:pPr>
              <w:pStyle w:val="TableBodyText"/>
              <w:rPr>
                <w:b/>
              </w:rPr>
            </w:pPr>
            <w:r>
              <w:lastRenderedPageBreak/>
              <w:t xml:space="preserve">By inserting specific key-value pairs in the uivars, a Kaltura partner can </w:t>
            </w:r>
            <w:r>
              <w:lastRenderedPageBreak/>
              <w:t>define that any Kaltura metadata gets passed to TremorMedia via the TremorMedia plugin. Then, using the Tremor ad server, the partner can decide how to target ads via the metadata.</w:t>
            </w:r>
          </w:p>
          <w:p w:rsidR="00CC6C78" w:rsidRDefault="00CC6C78" w:rsidP="005A0D16">
            <w:pPr>
              <w:pStyle w:val="TableBodyText"/>
              <w:rPr>
                <w:rFonts w:eastAsiaTheme="minorEastAsia"/>
                <w:b/>
              </w:rPr>
            </w:pPr>
            <w:r>
              <w:rPr>
                <w:rFonts w:eastAsiaTheme="minorEastAsia"/>
              </w:rPr>
              <w:t xml:space="preserve">To enable this functionality, a custom ad path must be inserted into the uiconf. </w:t>
            </w:r>
          </w:p>
          <w:p w:rsidR="00CC6C78" w:rsidRPr="00A75990" w:rsidRDefault="00CC6C78" w:rsidP="005A0D16">
            <w:pPr>
              <w:pStyle w:val="TableBodyText"/>
            </w:pPr>
          </w:p>
        </w:tc>
        <w:tc>
          <w:tcPr>
            <w:tcW w:w="3693" w:type="dxa"/>
            <w:tcBorders>
              <w:top w:val="single" w:sz="4" w:space="0" w:color="C5C5C5"/>
              <w:bottom w:val="single" w:sz="4" w:space="0" w:color="C5C5C5"/>
            </w:tcBorders>
          </w:tcPr>
          <w:p w:rsidR="00CC6C78" w:rsidRDefault="00CC6C78" w:rsidP="005A0D16">
            <w:pPr>
              <w:pStyle w:val="TableCode"/>
              <w:rPr>
                <w:rFonts w:eastAsiaTheme="minorEastAsia" w:cstheme="minorBidi"/>
                <w:color w:val="000000" w:themeColor="text1"/>
                <w:sz w:val="24"/>
                <w:szCs w:val="24"/>
                <w:shd w:val="clear" w:color="auto" w:fill="FFFFFF"/>
              </w:rPr>
            </w:pPr>
            <w:r w:rsidRPr="003100B0">
              <w:lastRenderedPageBreak/>
              <w:t xml:space="preserve">:  &lt;var key="customAd.paramKey1" </w:t>
            </w:r>
            <w:r w:rsidRPr="003100B0">
              <w:lastRenderedPageBreak/>
              <w:t>value="duration" /&gt;     &lt;var key="customAd.paramValue1"</w:t>
            </w:r>
            <w:r w:rsidRPr="00B869AA">
              <w:t xml:space="preserve"> value="{mediaProxy.entry.duration}" /&gt;     &lt;var key="customAd.paramKey2" value="entryId" /&gt;     &lt;var key="customAd.paramValue2" value="{mediaProxy.entry.id}" /&gt;     &lt;var key="customAd.paramKey3" value="categories" /&gt;     &lt;var key="customAd.paramValue3" value="{mediaProxy.entry.categories}" /&gt;     &lt;var key="customAd.paramKey4" value="ContentRating" /&gt;     &lt;var key="customAd.paramValue4" value="{mediaProxy.entryMetadata.ContentRating}" /&gt;     &lt;var key="requiredMetadataFields" value="true" /&gt;</w:t>
            </w:r>
            <w:r w:rsidRPr="00B869AA">
              <w:rPr>
                <w:rFonts w:eastAsiaTheme="minorEastAsia" w:cstheme="minorBidi"/>
                <w:color w:val="000000" w:themeColor="text1"/>
                <w:sz w:val="24"/>
                <w:szCs w:val="24"/>
              </w:rPr>
              <w:t xml:space="preserve"> </w:t>
            </w:r>
          </w:p>
          <w:p w:rsidR="00CC6C78" w:rsidRPr="00A75990" w:rsidRDefault="00CC6C78" w:rsidP="005A0D16">
            <w:pPr>
              <w:pStyle w:val="TableBodyText"/>
            </w:pPr>
            <w:r>
              <w:rPr>
                <w:rFonts w:eastAsiaTheme="minorEastAsia"/>
              </w:rPr>
              <w:t>Note: The Content</w:t>
            </w:r>
            <w:r w:rsidR="00F007F0">
              <w:rPr>
                <w:rFonts w:eastAsiaTheme="minorEastAsia"/>
              </w:rPr>
              <w:t xml:space="preserve"> </w:t>
            </w:r>
            <w:r>
              <w:rPr>
                <w:rFonts w:eastAsiaTheme="minorEastAsia"/>
              </w:rPr>
              <w:t>Rating custom data field, has a slightly different value from the rest of the metadata.</w:t>
            </w:r>
          </w:p>
        </w:tc>
      </w:tr>
      <w:tr w:rsidR="00CC6C78" w:rsidRPr="00A75990" w:rsidTr="008F01DA">
        <w:tc>
          <w:tcPr>
            <w:tcW w:w="1890" w:type="dxa"/>
            <w:tcBorders>
              <w:top w:val="single" w:sz="4" w:space="0" w:color="C5C5C5"/>
            </w:tcBorders>
          </w:tcPr>
          <w:p w:rsidR="00CC6C78" w:rsidRDefault="00CC6C78" w:rsidP="005A0D16">
            <w:pPr>
              <w:rPr>
                <w:rFonts w:eastAsiaTheme="minorEastAsia"/>
              </w:rPr>
            </w:pPr>
            <w:r>
              <w:rPr>
                <w:rFonts w:eastAsiaTheme="minorEastAsia"/>
              </w:rPr>
              <w:lastRenderedPageBreak/>
              <w:t>Internal companion ads</w:t>
            </w:r>
          </w:p>
          <w:p w:rsidR="00CC6C78" w:rsidRPr="00A75990" w:rsidRDefault="00CC6C78" w:rsidP="005A0D16">
            <w:pPr>
              <w:pStyle w:val="TableBodyText"/>
            </w:pPr>
          </w:p>
        </w:tc>
        <w:tc>
          <w:tcPr>
            <w:tcW w:w="3553" w:type="dxa"/>
            <w:tcBorders>
              <w:top w:val="single" w:sz="4" w:space="0" w:color="C5C5C5"/>
            </w:tcBorders>
          </w:tcPr>
          <w:p w:rsidR="00CC6C78" w:rsidRDefault="00CC6C78" w:rsidP="005A0D16">
            <w:pPr>
              <w:rPr>
                <w:rFonts w:eastAsiaTheme="minorEastAsia"/>
              </w:rPr>
            </w:pPr>
            <w:r>
              <w:rPr>
                <w:rFonts w:eastAsiaTheme="minorEastAsia"/>
              </w:rPr>
              <w:t>The ability to insert a companion ad directly on the list part of the playlist.</w:t>
            </w:r>
          </w:p>
          <w:p w:rsidR="00CC6C78" w:rsidRPr="00A75990" w:rsidRDefault="00CC6C78" w:rsidP="00166F72">
            <w:pPr>
              <w:pStyle w:val="TableBodyText"/>
              <w:pPrChange w:id="1528" w:author="Debbie Zioni" w:date="2012-08-15T20:14:00Z">
                <w:pPr>
                  <w:pStyle w:val="TableBodyText"/>
                </w:pPr>
              </w:pPrChange>
            </w:pPr>
            <w:r>
              <w:rPr>
                <w:rFonts w:eastAsiaTheme="minorEastAsia"/>
              </w:rPr>
              <w:t>The companion ad must be inserted as a custom ad path via the uiconf or via</w:t>
            </w:r>
            <w:ins w:id="1529" w:author="Debbie Zioni" w:date="2012-08-15T20:14:00Z">
              <w:r w:rsidR="00166F72">
                <w:rPr>
                  <w:rFonts w:eastAsiaTheme="minorEastAsia"/>
                </w:rPr>
                <w:t xml:space="preserve"> </w:t>
              </w:r>
              <w:r w:rsidR="00166F72" w:rsidRPr="00FD6AC6">
                <w:t xml:space="preserve"> </w:t>
              </w:r>
              <w:r w:rsidR="00166F72">
                <w:fldChar w:fldCharType="begin"/>
              </w:r>
              <w:r w:rsidR="00166F72">
                <w:instrText xml:space="preserve"> HYPERLINK \l "_Additional_Parameters_and" </w:instrText>
              </w:r>
              <w:r w:rsidR="00166F72">
                <w:fldChar w:fldCharType="separate"/>
              </w:r>
              <w:r w:rsidR="00166F72" w:rsidRPr="00F86BA6">
                <w:rPr>
                  <w:rStyle w:val="Hyperlink"/>
                  <w:rFonts w:cs="Arial"/>
                </w:rPr>
                <w:t>Additional Parameters and Plugins</w:t>
              </w:r>
              <w:r w:rsidR="00166F72">
                <w:rPr>
                  <w:rStyle w:val="Hyperlink"/>
                  <w:rFonts w:cs="Arial"/>
                </w:rPr>
                <w:fldChar w:fldCharType="end"/>
              </w:r>
            </w:ins>
            <w:del w:id="1530" w:author="Debbie Zioni" w:date="2012-08-15T20:14:00Z">
              <w:r w:rsidDel="00166F72">
                <w:rPr>
                  <w:rFonts w:eastAsiaTheme="minorEastAsia"/>
                </w:rPr>
                <w:delText xml:space="preserve"> </w:delText>
              </w:r>
              <w:r w:rsidR="00DB3F35" w:rsidRPr="00DB3F35" w:rsidDel="00166F72">
                <w:rPr>
                  <w:rStyle w:val="C1HJump"/>
                  <w:rFonts w:eastAsiaTheme="minorEastAsia"/>
                </w:rPr>
                <w:delText>Additional Param</w:delText>
              </w:r>
              <w:r w:rsidR="00DB3F35" w:rsidRPr="00DE0B19" w:rsidDel="00166F72">
                <w:rPr>
                  <w:rStyle w:val="C1HJump"/>
                  <w:rFonts w:eastAsiaTheme="minorEastAsia"/>
                </w:rPr>
                <w:delText>eters and P</w:delText>
              </w:r>
              <w:r w:rsidR="00DB3F35" w:rsidRPr="002A2DC5" w:rsidDel="00166F72">
                <w:rPr>
                  <w:rStyle w:val="C1HJump"/>
                  <w:rFonts w:eastAsiaTheme="minorEastAsia"/>
                </w:rPr>
                <w:delText>lugins</w:delText>
              </w:r>
              <w:r w:rsidR="00DB3F35" w:rsidRPr="002A2DC5" w:rsidDel="00166F72">
                <w:rPr>
                  <w:rStyle w:val="C1HJump"/>
                  <w:rFonts w:eastAsiaTheme="minorEastAsia"/>
                  <w:vanish/>
                </w:rPr>
                <w:delText>|topic=Additional Parameters and Plugins</w:delText>
              </w:r>
            </w:del>
            <w:r>
              <w:rPr>
                <w:rFonts w:eastAsiaTheme="minorEastAsia"/>
              </w:rPr>
              <w:t>.</w:t>
            </w:r>
          </w:p>
        </w:tc>
        <w:tc>
          <w:tcPr>
            <w:tcW w:w="3693" w:type="dxa"/>
            <w:tcBorders>
              <w:top w:val="single" w:sz="4" w:space="0" w:color="C5C5C5"/>
            </w:tcBorders>
          </w:tcPr>
          <w:p w:rsidR="00CC6C78" w:rsidRPr="00A75990" w:rsidRDefault="00CC6C78" w:rsidP="005A0D16">
            <w:pPr>
              <w:pStyle w:val="TableBodyText"/>
            </w:pPr>
          </w:p>
        </w:tc>
      </w:tr>
      <w:tr w:rsidR="00CC6C78" w:rsidRPr="00A75990" w:rsidTr="008F01DA">
        <w:tc>
          <w:tcPr>
            <w:tcW w:w="1890" w:type="dxa"/>
            <w:tcBorders>
              <w:top w:val="single" w:sz="4" w:space="0" w:color="C5C5C5"/>
            </w:tcBorders>
          </w:tcPr>
          <w:p w:rsidR="00CC6C78" w:rsidRDefault="00CC6C78" w:rsidP="005A0D16">
            <w:pPr>
              <w:rPr>
                <w:rFonts w:eastAsiaTheme="minorEastAsia"/>
              </w:rPr>
            </w:pPr>
            <w:r>
              <w:rPr>
                <w:rFonts w:eastAsiaTheme="minorEastAsia"/>
              </w:rPr>
              <w:t>Capping ads</w:t>
            </w:r>
          </w:p>
          <w:p w:rsidR="00CC6C78" w:rsidRDefault="00CC6C78" w:rsidP="005A0D16">
            <w:pPr>
              <w:rPr>
                <w:rFonts w:eastAsiaTheme="minorEastAsia"/>
              </w:rPr>
            </w:pPr>
          </w:p>
        </w:tc>
        <w:tc>
          <w:tcPr>
            <w:tcW w:w="3553" w:type="dxa"/>
            <w:tcBorders>
              <w:top w:val="single" w:sz="4" w:space="0" w:color="C5C5C5"/>
            </w:tcBorders>
          </w:tcPr>
          <w:p w:rsidR="00CC6C78" w:rsidRDefault="00CC6C78" w:rsidP="005A0D16">
            <w:pPr>
              <w:rPr>
                <w:rFonts w:eastAsiaTheme="minorEastAsia"/>
                <w:b/>
              </w:rPr>
            </w:pPr>
            <w:r>
              <w:rPr>
                <w:rFonts w:eastAsiaTheme="minorEastAsia"/>
              </w:rPr>
              <w:t xml:space="preserve">A Kaltura partner can cap ads via the KMC based on the creation date. </w:t>
            </w:r>
          </w:p>
          <w:p w:rsidR="00CC6C78" w:rsidRDefault="00CC6C78" w:rsidP="005A0D16">
            <w:pPr>
              <w:rPr>
                <w:b/>
              </w:rPr>
            </w:pPr>
            <w:r>
              <w:t xml:space="preserve">To configure the Tremor plugin with the startDateOffset, with the parameter key maxAge, add the following 2 attributes to the XML (if the file is maintained manually): </w:t>
            </w:r>
          </w:p>
          <w:p w:rsidR="00CC6C78" w:rsidRDefault="00CC6C78" w:rsidP="005A0D16">
            <w:pPr>
              <w:rPr>
                <w:rFonts w:ascii="Courier New" w:hAnsi="Courier New" w:cs="Courier New"/>
                <w:b/>
                <w:color w:val="000080"/>
              </w:rPr>
            </w:pPr>
            <w:r>
              <w:rPr>
                <w:rFonts w:ascii="Courier New" w:hAnsi="Courier New" w:cs="Courier New"/>
                <w:color w:val="0000E1"/>
              </w:rPr>
              <w:t>paramKey1=</w:t>
            </w:r>
            <w:r>
              <w:rPr>
                <w:rFonts w:ascii="Courier New" w:hAnsi="Courier New" w:cs="Courier New"/>
                <w:color w:val="000080"/>
              </w:rPr>
              <w:t>"duration"</w:t>
            </w:r>
            <w:r>
              <w:rPr>
                <w:rFonts w:ascii="Courier New" w:hAnsi="Courier New" w:cs="Courier New"/>
                <w:color w:val="000000"/>
              </w:rPr>
              <w:t xml:space="preserve"> </w:t>
            </w:r>
            <w:r>
              <w:rPr>
                <w:rFonts w:ascii="Courier New" w:hAnsi="Courier New" w:cs="Courier New"/>
                <w:color w:val="0000E1"/>
              </w:rPr>
              <w:t>paramValue1=</w:t>
            </w:r>
            <w:r>
              <w:rPr>
                <w:rFonts w:ascii="Courier New" w:hAnsi="Courier New" w:cs="Courier New"/>
                <w:color w:val="000080"/>
              </w:rPr>
              <w:t>"{tremor.createdAtOffset}"</w:t>
            </w:r>
          </w:p>
          <w:p w:rsidR="00CC6C78" w:rsidRPr="00FF2599" w:rsidRDefault="00CC6C78" w:rsidP="005A0D16">
            <w:pPr>
              <w:rPr>
                <w:rFonts w:asciiTheme="minorHAnsi" w:hAnsiTheme="minorHAnsi" w:cstheme="minorBidi"/>
                <w:color w:val="auto"/>
                <w:sz w:val="22"/>
                <w:szCs w:val="22"/>
              </w:rPr>
            </w:pPr>
            <w:r>
              <w:t>or the equivalent uivars/flashvars line</w:t>
            </w:r>
          </w:p>
          <w:p w:rsidR="00CC6C78" w:rsidRDefault="00CC6C78" w:rsidP="005A0D16">
            <w:pPr>
              <w:rPr>
                <w:rFonts w:ascii="Courier New" w:hAnsi="Courier New" w:cs="Courier New"/>
                <w:color w:val="000080"/>
              </w:rPr>
            </w:pPr>
            <w:r>
              <w:rPr>
                <w:rFonts w:ascii="Courier New" w:hAnsi="Courier New" w:cs="Courier New"/>
                <w:color w:val="0000E1"/>
              </w:rPr>
              <w:t>paramKey1=</w:t>
            </w:r>
            <w:r>
              <w:rPr>
                <w:rFonts w:ascii="Courier New" w:hAnsi="Courier New" w:cs="Courier New"/>
                <w:color w:val="000080"/>
              </w:rPr>
              <w:t>duration&amp;</w:t>
            </w:r>
            <w:r>
              <w:rPr>
                <w:rFonts w:ascii="Courier New" w:hAnsi="Courier New" w:cs="Courier New"/>
                <w:color w:val="0000E1"/>
              </w:rPr>
              <w:t>paramValue1=</w:t>
            </w:r>
            <w:r>
              <w:rPr>
                <w:rFonts w:ascii="Courier New" w:hAnsi="Courier New" w:cs="Courier New"/>
                <w:color w:val="000080"/>
              </w:rPr>
              <w:t>{tremor.createdAtOffset}</w:t>
            </w:r>
          </w:p>
          <w:p w:rsidR="00CC6C78" w:rsidRDefault="00CC6C78" w:rsidP="005A0D16">
            <w:pPr>
              <w:rPr>
                <w:rFonts w:eastAsiaTheme="minorEastAsia"/>
              </w:rPr>
            </w:pPr>
            <w:r>
              <w:t xml:space="preserve">This is based on the assumption that the Tremor xml node has the </w:t>
            </w:r>
            <w:r w:rsidR="00315775">
              <w:t>id set</w:t>
            </w:r>
            <w:r>
              <w:t xml:space="preserve"> to '</w:t>
            </w:r>
            <w:r>
              <w:rPr>
                <w:rFonts w:ascii="Courier New" w:hAnsi="Courier New" w:cs="Courier New"/>
                <w:color w:val="000080"/>
              </w:rPr>
              <w:t>tremor</w:t>
            </w:r>
            <w:r>
              <w:t xml:space="preserve"> '. If using a studio player the id would be 'customAd'.</w:t>
            </w:r>
          </w:p>
        </w:tc>
        <w:tc>
          <w:tcPr>
            <w:tcW w:w="3693" w:type="dxa"/>
            <w:tcBorders>
              <w:top w:val="single" w:sz="4" w:space="0" w:color="C5C5C5"/>
            </w:tcBorders>
          </w:tcPr>
          <w:p w:rsidR="00CC6C78" w:rsidRPr="00A75990" w:rsidRDefault="00CC6C78" w:rsidP="005A0D16">
            <w:pPr>
              <w:pStyle w:val="TableBodyText"/>
            </w:pPr>
          </w:p>
        </w:tc>
      </w:tr>
    </w:tbl>
    <w:p w:rsidR="00253EFB" w:rsidRPr="00070421" w:rsidRDefault="00253EFB" w:rsidP="0041399F">
      <w:pPr>
        <w:pStyle w:val="Heading3"/>
      </w:pPr>
      <w:bookmarkStart w:id="1531" w:name="_Toc313796716"/>
      <w:bookmarkStart w:id="1532" w:name="_Toc332632182"/>
      <w:r w:rsidRPr="00070421">
        <w:lastRenderedPageBreak/>
        <w:t>AdapTV</w:t>
      </w:r>
      <w:bookmarkEnd w:id="1531"/>
      <w:bookmarkEnd w:id="1532"/>
    </w:p>
    <w:p w:rsidR="0051087D" w:rsidRPr="005601D1" w:rsidRDefault="0051087D" w:rsidP="00DD2F31">
      <w:pPr>
        <w:pStyle w:val="BodyText"/>
      </w:pPr>
      <w:r w:rsidRPr="00123DCF">
        <w:t>AdapTV has two different models – the standard model and the marketplace. The standard model allows Kaltura partners to define their own ads. The marketplace provides the customer the ability to connect with all sorts of ad companies to choose the most fitting ads.</w:t>
      </w:r>
    </w:p>
    <w:p w:rsidR="002F1C91" w:rsidRDefault="002F1C91" w:rsidP="009428D3">
      <w:pPr>
        <w:pStyle w:val="Procedure"/>
        <w:pPrChange w:id="1533" w:author="Debbie Zioni" w:date="2012-08-15T20:03:00Z">
          <w:pPr>
            <w:pStyle w:val="Procedure"/>
          </w:pPr>
        </w:pPrChange>
      </w:pPr>
      <w:r>
        <w:t>To configure the AdapTV</w:t>
      </w:r>
      <w:r w:rsidR="00506431">
        <w:t xml:space="preserve"> ad </w:t>
      </w:r>
      <w:r>
        <w:t>plug in</w:t>
      </w:r>
    </w:p>
    <w:p w:rsidR="002F1C91" w:rsidRDefault="002F1C91" w:rsidP="00292207">
      <w:pPr>
        <w:pStyle w:val="ListNumber"/>
        <w:numPr>
          <w:ilvl w:val="0"/>
          <w:numId w:val="93"/>
        </w:numPr>
      </w:pPr>
      <w:r w:rsidRPr="00AC025A">
        <w:t xml:space="preserve">Go to your </w:t>
      </w:r>
      <w:r>
        <w:t xml:space="preserve">AdapTV </w:t>
      </w:r>
      <w:r w:rsidR="00F007F0">
        <w:t>account;</w:t>
      </w:r>
      <w:r w:rsidR="00A707C5">
        <w:t xml:space="preserve"> </w:t>
      </w:r>
      <w:r w:rsidRPr="00AC025A">
        <w:t xml:space="preserve">define </w:t>
      </w:r>
      <w:r w:rsidR="00A707C5">
        <w:t>ads, scheduling, targeting, and other parameters,</w:t>
      </w:r>
      <w:r w:rsidRPr="00AC025A">
        <w:t xml:space="preserve"> on the </w:t>
      </w:r>
      <w:r>
        <w:t>AdapTV</w:t>
      </w:r>
      <w:r w:rsidRPr="00AC025A">
        <w:t xml:space="preserve"> end. </w:t>
      </w:r>
    </w:p>
    <w:p w:rsidR="002F1C91" w:rsidRDefault="002F1C91" w:rsidP="00123DCF">
      <w:pPr>
        <w:pStyle w:val="ListNumber"/>
      </w:pPr>
      <w:r w:rsidRPr="00AC025A">
        <w:t xml:space="preserve">Go to the </w:t>
      </w:r>
      <w:r w:rsidRPr="007E19A0">
        <w:t>Studio</w:t>
      </w:r>
      <w:r w:rsidRPr="00AC025A">
        <w:t xml:space="preserve"> tab and edit an existing player or create a new one</w:t>
      </w:r>
      <w:r>
        <w:t>.</w:t>
      </w:r>
    </w:p>
    <w:p w:rsidR="002F1C91" w:rsidRDefault="002F1C91" w:rsidP="00123DCF">
      <w:pPr>
        <w:pStyle w:val="ListNumber"/>
      </w:pPr>
      <w:r>
        <w:t xml:space="preserve">Select the </w:t>
      </w:r>
      <w:r w:rsidRPr="005C7B20">
        <w:t>Advertising</w:t>
      </w:r>
      <w:r>
        <w:t xml:space="preserve"> tab.</w:t>
      </w:r>
    </w:p>
    <w:p w:rsidR="002F1C91" w:rsidRDefault="002F1C91" w:rsidP="00123DCF">
      <w:pPr>
        <w:pStyle w:val="ListNumber"/>
      </w:pPr>
      <w:r w:rsidRPr="007E19A0">
        <w:t>Enable</w:t>
      </w:r>
      <w:r w:rsidRPr="00AC025A">
        <w:t xml:space="preserve"> ads for th</w:t>
      </w:r>
      <w:r>
        <w:t>e selected</w:t>
      </w:r>
      <w:r w:rsidRPr="00AC025A">
        <w:t xml:space="preserve"> player</w:t>
      </w:r>
      <w:r>
        <w:t>.</w:t>
      </w:r>
    </w:p>
    <w:p w:rsidR="002F1C91" w:rsidRDefault="002F1C91" w:rsidP="00123DCF">
      <w:pPr>
        <w:pStyle w:val="ListNumber"/>
      </w:pPr>
      <w:r>
        <w:t xml:space="preserve">Select AdapTV </w:t>
      </w:r>
      <w:r w:rsidRPr="00AC025A">
        <w:t xml:space="preserve">as </w:t>
      </w:r>
      <w:r>
        <w:t xml:space="preserve">the </w:t>
      </w:r>
      <w:r w:rsidRPr="00E54D7D">
        <w:t>Ad Source</w:t>
      </w:r>
      <w:r>
        <w:t>.</w:t>
      </w:r>
    </w:p>
    <w:p w:rsidR="002F1C91" w:rsidRDefault="00FF3F79">
      <w:pPr>
        <w:pStyle w:val="ListContinue"/>
      </w:pPr>
      <w:r w:rsidRPr="00123DCF">
        <w:rPr>
          <w:noProof/>
          <w:lang w:val="en-US" w:bidi="he-IL"/>
        </w:rPr>
        <w:drawing>
          <wp:inline distT="0" distB="0" distL="0" distR="0" wp14:anchorId="7711FF27" wp14:editId="087681AB">
            <wp:extent cx="5943600" cy="263207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aptv.png"/>
                    <pic:cNvPicPr/>
                  </pic:nvPicPr>
                  <pic:blipFill>
                    <a:blip r:embed="rId276">
                      <a:extLst>
                        <a:ext uri="{28A0092B-C50C-407E-A947-70E740481C1C}">
                          <a14:useLocalDpi xmlns:a14="http://schemas.microsoft.com/office/drawing/2010/main" val="0"/>
                        </a:ext>
                      </a:extLst>
                    </a:blip>
                    <a:stretch>
                      <a:fillRect/>
                    </a:stretch>
                  </pic:blipFill>
                  <pic:spPr>
                    <a:xfrm>
                      <a:off x="0" y="0"/>
                      <a:ext cx="5943600" cy="2632075"/>
                    </a:xfrm>
                    <a:prstGeom prst="rect">
                      <a:avLst/>
                    </a:prstGeom>
                  </pic:spPr>
                </pic:pic>
              </a:graphicData>
            </a:graphic>
          </wp:inline>
        </w:drawing>
      </w:r>
    </w:p>
    <w:p w:rsidR="008119DD" w:rsidRDefault="002F1C91">
      <w:pPr>
        <w:pStyle w:val="ListNumber"/>
      </w:pPr>
      <w:r>
        <w:t xml:space="preserve">Enter the </w:t>
      </w:r>
      <w:r w:rsidRPr="00E54D7D">
        <w:t>Custom SWF URL</w:t>
      </w:r>
      <w:r>
        <w:t>.</w:t>
      </w:r>
    </w:p>
    <w:p w:rsidR="008119DD" w:rsidRDefault="008119DD">
      <w:pPr>
        <w:pStyle w:val="ListNumber"/>
      </w:pPr>
      <w:r>
        <w:t xml:space="preserve">The </w:t>
      </w:r>
      <w:r w:rsidRPr="00190885">
        <w:t>Kaltura partner administrator</w:t>
      </w:r>
      <w:r>
        <w:t xml:space="preserve"> should contact their ad server company to obtain the SWF URL and the proper Key-Value Pairs to insert.</w:t>
      </w:r>
    </w:p>
    <w:p w:rsidR="008119DD" w:rsidRDefault="008119DD">
      <w:pPr>
        <w:pStyle w:val="ListNumber"/>
      </w:pPr>
      <w:r>
        <w:t>In the key-value section insert key=[your AdapTV key]. In AdapTV, many users utilize the zone to differentiate between different ads. In this case, the customer needs to insert zone=[zone name] in the key-value section as well.</w:t>
      </w:r>
    </w:p>
    <w:p w:rsidR="00DC58AD" w:rsidRPr="00033451" w:rsidRDefault="00DC58AD" w:rsidP="00166F72">
      <w:pPr>
        <w:pStyle w:val="ListNumber"/>
        <w:rPr>
          <w:rStyle w:val="Hyperlink"/>
          <w:rFonts w:cs="Arial"/>
          <w:color w:val="666560"/>
        </w:rPr>
        <w:pPrChange w:id="1534" w:author="Debbie Zioni" w:date="2012-08-15T20:14:00Z">
          <w:pPr>
            <w:pStyle w:val="ListNumber"/>
          </w:pPr>
        </w:pPrChange>
      </w:pPr>
      <w:r>
        <w:t xml:space="preserve">To utilize the latest AdapTV plugin, (The current out of the box plugin utilizes AdatpTV’s legacy integration of AS2. The new plugin utilizes AS3 integration.) in the </w:t>
      </w:r>
      <w:ins w:id="1535" w:author="Debbie Zioni" w:date="2012-08-15T20:14:00Z">
        <w:r w:rsidR="00166F72" w:rsidRPr="00FD6AC6">
          <w:t xml:space="preserve"> </w:t>
        </w:r>
        <w:r w:rsidR="00166F72">
          <w:fldChar w:fldCharType="begin"/>
        </w:r>
        <w:r w:rsidR="00166F72">
          <w:instrText xml:space="preserve"> HYPERLINK \l "_Additional_Parameters_and" </w:instrText>
        </w:r>
        <w:r w:rsidR="00166F72">
          <w:fldChar w:fldCharType="separate"/>
        </w:r>
        <w:r w:rsidR="00166F72" w:rsidRPr="00F86BA6">
          <w:rPr>
            <w:rStyle w:val="Hyperlink"/>
            <w:rFonts w:cs="Arial"/>
          </w:rPr>
          <w:t>Additional Parameters and Plugins</w:t>
        </w:r>
        <w:r w:rsidR="00166F72">
          <w:rPr>
            <w:rStyle w:val="Hyperlink"/>
            <w:rFonts w:cs="Arial"/>
          </w:rPr>
          <w:fldChar w:fldCharType="end"/>
        </w:r>
        <w:r w:rsidR="00166F72">
          <w:rPr>
            <w:rStyle w:val="Hyperlink"/>
            <w:rFonts w:cs="Arial"/>
          </w:rPr>
          <w:t xml:space="preserve"> </w:t>
        </w:r>
      </w:ins>
      <w:del w:id="1536" w:author="Debbie Zioni" w:date="2012-08-15T20:14:00Z">
        <w:r w:rsidR="007B1B22" w:rsidRPr="007B1B22" w:rsidDel="00166F72">
          <w:rPr>
            <w:rStyle w:val="C1HJump"/>
          </w:rPr>
          <w:delText>Additional Parameters and Plugins</w:delText>
        </w:r>
        <w:r w:rsidR="007B1B22" w:rsidRPr="007B1B22" w:rsidDel="00166F72">
          <w:rPr>
            <w:rStyle w:val="C1HJump"/>
            <w:vanish/>
          </w:rPr>
          <w:delText>|topic=Additional Parameters and Plugins</w:delText>
        </w:r>
        <w:r w:rsidDel="00166F72">
          <w:rPr>
            <w:rStyle w:val="Hyperlink"/>
            <w:rFonts w:cs="Arial"/>
          </w:rPr>
          <w:delText xml:space="preserve"> </w:delText>
        </w:r>
      </w:del>
      <w:r>
        <w:t>section of the player, insert key=</w:t>
      </w:r>
      <w:r w:rsidRPr="004916CA">
        <w:t xml:space="preserve"> </w:t>
      </w:r>
      <w:r>
        <w:t>customAd.path value=</w:t>
      </w:r>
      <w:r w:rsidR="009428D3">
        <w:fldChar w:fldCharType="begin"/>
      </w:r>
      <w:r w:rsidR="009428D3">
        <w:instrText xml:space="preserve"> HYPERLINK "http://cdnbakmi.kaltura.com/flash/kdp3/v3.5.7.6/plugins/adaptvas3Plugin.swf" </w:instrText>
      </w:r>
      <w:r w:rsidR="009428D3">
        <w:fldChar w:fldCharType="separate"/>
      </w:r>
      <w:r w:rsidRPr="00CA0666">
        <w:rPr>
          <w:rStyle w:val="Hyperlink"/>
        </w:rPr>
        <w:t>http://cdnbakmi.kaltura.com/flash/kdp3/v3.5.7.6/plugins/adaptvas3Plugin.swf</w:t>
      </w:r>
      <w:r w:rsidR="009428D3">
        <w:rPr>
          <w:rStyle w:val="Hyperlink"/>
        </w:rPr>
        <w:fldChar w:fldCharType="end"/>
      </w:r>
      <w:r w:rsidR="00033451">
        <w:rPr>
          <w:rStyle w:val="Hyperlink"/>
        </w:rPr>
        <w:t>.</w:t>
      </w:r>
    </w:p>
    <w:p w:rsidR="008119DD" w:rsidRDefault="004345D0" w:rsidP="004F2EF8">
      <w:pPr>
        <w:pStyle w:val="BodyText"/>
      </w:pPr>
      <w:r w:rsidRPr="00E92567">
        <w:rPr>
          <w:noProof/>
          <w:lang w:val="en-US" w:bidi="he-IL"/>
        </w:rPr>
        <w:lastRenderedPageBreak/>
        <w:drawing>
          <wp:inline distT="0" distB="0" distL="0" distR="0" wp14:anchorId="45593265" wp14:editId="09EF2C27">
            <wp:extent cx="3133725" cy="3518958"/>
            <wp:effectExtent l="0" t="0" r="0" b="5715"/>
            <wp:docPr id="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7" cstate="print"/>
                    <a:srcRect/>
                    <a:stretch>
                      <a:fillRect/>
                    </a:stretch>
                  </pic:blipFill>
                  <pic:spPr bwMode="auto">
                    <a:xfrm>
                      <a:off x="0" y="0"/>
                      <a:ext cx="3133725" cy="3518958"/>
                    </a:xfrm>
                    <a:prstGeom prst="rect">
                      <a:avLst/>
                    </a:prstGeom>
                    <a:noFill/>
                    <a:ln w="9525">
                      <a:noFill/>
                      <a:miter lim="800000"/>
                      <a:headEnd/>
                      <a:tailEnd/>
                    </a:ln>
                  </pic:spPr>
                </pic:pic>
              </a:graphicData>
            </a:graphic>
          </wp:inline>
        </w:drawing>
      </w:r>
    </w:p>
    <w:p w:rsidR="00253EFB" w:rsidRPr="005127A9" w:rsidRDefault="00253EFB" w:rsidP="00E92567">
      <w:pPr>
        <w:pStyle w:val="Heading2"/>
        <w:rPr>
          <w:rFonts w:ascii="Calibri" w:hAnsi="Calibri"/>
          <w:sz w:val="24"/>
          <w:szCs w:val="24"/>
        </w:rPr>
      </w:pPr>
      <w:bookmarkStart w:id="1537" w:name="_Configuring_Companion_Ads"/>
      <w:bookmarkStart w:id="1538" w:name="_Toc306628659"/>
      <w:bookmarkStart w:id="1539" w:name="_Toc313796717"/>
      <w:bookmarkStart w:id="1540" w:name="_Toc332632183"/>
      <w:bookmarkEnd w:id="1537"/>
      <w:r w:rsidRPr="005127A9">
        <w:rPr>
          <w:rStyle w:val="Heading2Char"/>
          <w:rFonts w:eastAsiaTheme="majorEastAsia"/>
          <w:b/>
        </w:rPr>
        <w:t xml:space="preserve">Configuring Companion </w:t>
      </w:r>
      <w:r w:rsidRPr="005127A9">
        <w:rPr>
          <w:rStyle w:val="Heading2Char"/>
          <w:rFonts w:eastAsiaTheme="majorEastAsia"/>
        </w:rPr>
        <w:t>A</w:t>
      </w:r>
      <w:r w:rsidRPr="005127A9">
        <w:rPr>
          <w:rStyle w:val="Heading2Char"/>
          <w:rFonts w:eastAsiaTheme="majorEastAsia"/>
          <w:b/>
        </w:rPr>
        <w:t>ds</w:t>
      </w:r>
      <w:bookmarkEnd w:id="1538"/>
      <w:bookmarkEnd w:id="1539"/>
      <w:bookmarkEnd w:id="1540"/>
    </w:p>
    <w:p w:rsidR="00253EFB" w:rsidRDefault="00253EFB">
      <w:r w:rsidRPr="00B61584">
        <w:t>Companion Ads</w:t>
      </w:r>
      <w:r>
        <w:t xml:space="preserve"> are “</w:t>
      </w:r>
      <w:r w:rsidRPr="00B61584">
        <w:t>text, display ads, rich media, or skins that wrap around the video experience,</w:t>
      </w:r>
      <w:r>
        <w:t xml:space="preserve"> and</w:t>
      </w:r>
      <w:r w:rsidRPr="00B61584">
        <w:t xml:space="preserve"> can run alongside either or both the video or ad content. The primary purpose of the Companion Ad product is to offer sustained visibility of the sponsor throughout the video content experience.</w:t>
      </w:r>
      <w:r>
        <w:t>”</w:t>
      </w:r>
      <w:r w:rsidR="007252D6">
        <w:t xml:space="preserve"> S</w:t>
      </w:r>
      <w:r w:rsidR="00A466D5">
        <w:t xml:space="preserve">ee </w:t>
      </w:r>
      <w:hyperlink r:id="rId278" w:history="1">
        <w:r w:rsidRPr="00B61584">
          <w:rPr>
            <w:rStyle w:val="Hyperlink"/>
            <w:bCs/>
          </w:rPr>
          <w:t>http://www.iab.net/wiki/index.php/Companion_Ad</w:t>
        </w:r>
      </w:hyperlink>
    </w:p>
    <w:p w:rsidR="00253EFB" w:rsidRDefault="00253EFB" w:rsidP="00123DCF">
      <w:pPr>
        <w:pStyle w:val="Subheading"/>
      </w:pPr>
      <w:r>
        <w:t>VAST</w:t>
      </w:r>
    </w:p>
    <w:p w:rsidR="001E071E" w:rsidRDefault="00253EFB" w:rsidP="008F01DA">
      <w:r>
        <w:t>Kaltura’s platform makes it easy to add Companion Ads in either HTML or Flash.  After you’ve configured your player (see</w:t>
      </w:r>
      <w:r w:rsidR="00A466D5">
        <w:t xml:space="preserve"> </w:t>
      </w:r>
      <w:hyperlink w:anchor="_Designing_and_Configuring" w:history="1">
        <w:r w:rsidR="00A466D5" w:rsidRPr="00A466D5">
          <w:rPr>
            <w:rStyle w:val="Hyperlink"/>
          </w:rPr>
          <w:t>Designing and Configuring a New Player or Playlist</w:t>
        </w:r>
      </w:hyperlink>
      <w:r w:rsidR="00A466D5">
        <w:t xml:space="preserve"> </w:t>
      </w:r>
      <w:r>
        <w:t xml:space="preserve">), </w:t>
      </w:r>
      <w:r w:rsidR="00A466D5">
        <w:t xml:space="preserve">edit the </w:t>
      </w:r>
      <w:r>
        <w:t>player and navigate to the Advertising tab. Scroll down</w:t>
      </w:r>
      <w:r w:rsidR="007702A4">
        <w:t xml:space="preserve"> </w:t>
      </w:r>
      <w:r w:rsidR="00A466D5">
        <w:t xml:space="preserve">to </w:t>
      </w:r>
      <w:r>
        <w:t>the “Player Configuration” section</w:t>
      </w:r>
    </w:p>
    <w:p w:rsidR="001E071E" w:rsidRPr="00486FE5" w:rsidRDefault="001E071E">
      <w:r>
        <w:t>C</w:t>
      </w:r>
      <w:r w:rsidRPr="00486FE5">
        <w:t>hoose</w:t>
      </w:r>
      <w:r>
        <w:t xml:space="preserve"> whethe</w:t>
      </w:r>
      <w:r w:rsidR="00D63BF0">
        <w:t>r</w:t>
      </w:r>
      <w:r w:rsidRPr="00486FE5">
        <w:t xml:space="preserve"> to configure HTML or Flash-based Companion Ads.</w:t>
      </w:r>
    </w:p>
    <w:p w:rsidR="00253EFB" w:rsidRDefault="00253EFB"/>
    <w:p w:rsidR="00253EFB" w:rsidRDefault="00253EFB" w:rsidP="00253EFB">
      <w:pPr>
        <w:rPr>
          <w:b/>
          <w:bCs/>
          <w:color w:val="000000" w:themeColor="text1"/>
        </w:rPr>
      </w:pPr>
      <w:r w:rsidRPr="00E54D7D">
        <w:rPr>
          <w:b/>
          <w:bCs/>
          <w:noProof/>
          <w:color w:val="000000" w:themeColor="text1"/>
          <w:lang w:val="en-US" w:bidi="he-IL"/>
        </w:rPr>
        <w:lastRenderedPageBreak/>
        <w:drawing>
          <wp:inline distT="0" distB="0" distL="0" distR="0" wp14:anchorId="377D9761" wp14:editId="68253B74">
            <wp:extent cx="5544538" cy="2954655"/>
            <wp:effectExtent l="0" t="0" r="0" b="0"/>
            <wp:docPr id="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in.png"/>
                    <pic:cNvPicPr>
                      <a:picLocks noChangeAspect="1" noChangeArrowheads="1"/>
                    </pic:cNvPicPr>
                  </pic:nvPicPr>
                  <pic:blipFill>
                    <a:blip r:embed="rId279">
                      <a:extLst>
                        <a:ext uri="{28A0092B-C50C-407E-A947-70E740481C1C}">
                          <a14:useLocalDpi xmlns:a14="http://schemas.microsoft.com/office/drawing/2010/main" val="0"/>
                        </a:ext>
                      </a:extLst>
                    </a:blip>
                    <a:stretch>
                      <a:fillRect/>
                    </a:stretch>
                  </pic:blipFill>
                  <pic:spPr bwMode="auto">
                    <a:xfrm>
                      <a:off x="0" y="0"/>
                      <a:ext cx="5544538" cy="2954655"/>
                    </a:xfrm>
                    <a:prstGeom prst="rect">
                      <a:avLst/>
                    </a:prstGeom>
                    <a:noFill/>
                    <a:ln w="9525">
                      <a:noFill/>
                      <a:miter lim="800000"/>
                      <a:headEnd/>
                      <a:tailEnd/>
                    </a:ln>
                  </pic:spPr>
                </pic:pic>
              </a:graphicData>
            </a:graphic>
          </wp:inline>
        </w:drawing>
      </w:r>
    </w:p>
    <w:p w:rsidR="00253EFB" w:rsidRPr="008867F2" w:rsidRDefault="00253EFB" w:rsidP="00E3369B">
      <w:pPr>
        <w:pStyle w:val="Heading3"/>
      </w:pPr>
      <w:bookmarkStart w:id="1541" w:name="_Companion_Ads_in"/>
      <w:bookmarkStart w:id="1542" w:name="_Toc313796718"/>
      <w:bookmarkStart w:id="1543" w:name="_Toc332632184"/>
      <w:bookmarkEnd w:id="1541"/>
      <w:r w:rsidRPr="008867F2">
        <w:t>Companion Ads in HTML</w:t>
      </w:r>
      <w:bookmarkEnd w:id="1542"/>
      <w:bookmarkEnd w:id="1543"/>
    </w:p>
    <w:p w:rsidR="00DB31A5" w:rsidRDefault="00DB31A5" w:rsidP="009428D3">
      <w:pPr>
        <w:pStyle w:val="Procedure"/>
        <w:pPrChange w:id="1544" w:author="Debbie Zioni" w:date="2012-08-15T20:03:00Z">
          <w:pPr>
            <w:pStyle w:val="Procedure"/>
          </w:pPr>
        </w:pPrChange>
      </w:pPr>
      <w:r>
        <w:t>To add companion ads in HTML</w:t>
      </w:r>
    </w:p>
    <w:p w:rsidR="00DB31A5" w:rsidRDefault="00253EFB" w:rsidP="00292207">
      <w:pPr>
        <w:pStyle w:val="ListNumber"/>
        <w:numPr>
          <w:ilvl w:val="0"/>
          <w:numId w:val="94"/>
        </w:numPr>
      </w:pPr>
      <w:r>
        <w:t xml:space="preserve">Click on the “Add companion div” text in the “Player Configuration” section. </w:t>
      </w:r>
      <w:r w:rsidR="00DB31A5">
        <w:t>E</w:t>
      </w:r>
      <w:r>
        <w:t>ntry fields to enter the CSS “id” of your companion ad and the dimensions in pixels</w:t>
      </w:r>
      <w:r w:rsidR="00DB31A5">
        <w:t xml:space="preserve"> appear</w:t>
      </w:r>
      <w:r>
        <w:t>.</w:t>
      </w:r>
      <w:r w:rsidR="00DB31A5">
        <w:t xml:space="preserve"> </w:t>
      </w:r>
    </w:p>
    <w:p w:rsidR="00DB31A5" w:rsidRDefault="00DB31A5" w:rsidP="008F01DA">
      <w:pPr>
        <w:pStyle w:val="ListNumber"/>
      </w:pPr>
      <w:r w:rsidRPr="00DB31A5">
        <w:t xml:space="preserve">Enter the CSS div id and dimensions (in pixels) for each ad region. </w:t>
      </w:r>
      <w:r w:rsidRPr="00B0268F">
        <w:rPr>
          <w:rStyle w:val="BodyTextChar"/>
        </w:rPr>
        <w:t xml:space="preserve">Be certain </w:t>
      </w:r>
      <w:r>
        <w:rPr>
          <w:rStyle w:val="BodyTextChar"/>
        </w:rPr>
        <w:t xml:space="preserve">to enter the </w:t>
      </w:r>
      <w:r w:rsidRPr="00B0268F">
        <w:rPr>
          <w:rStyle w:val="BodyTextChar"/>
        </w:rPr>
        <w:t xml:space="preserve">dimensions </w:t>
      </w:r>
      <w:r>
        <w:rPr>
          <w:rStyle w:val="BodyTextChar"/>
        </w:rPr>
        <w:t xml:space="preserve">to </w:t>
      </w:r>
      <w:r w:rsidRPr="00B0268F">
        <w:rPr>
          <w:rStyle w:val="BodyTextChar"/>
        </w:rPr>
        <w:t>match the dimensions of your served ads</w:t>
      </w:r>
      <w:r w:rsidRPr="002B73DD">
        <w:t xml:space="preserve">.  </w:t>
      </w:r>
    </w:p>
    <w:p w:rsidR="00DB31A5" w:rsidRDefault="00DB31A5" w:rsidP="000E367A">
      <w:pPr>
        <w:pStyle w:val="ListNumber"/>
        <w:rPr>
          <w:rStyle w:val="BodyTextChar"/>
        </w:rPr>
      </w:pPr>
      <w:r>
        <w:t>C</w:t>
      </w:r>
      <w:r w:rsidR="00253EFB">
        <w:t>lick on the “Add companion div” text multiple times to enter more ad regions</w:t>
      </w:r>
      <w:r w:rsidR="003A23EA">
        <w:rPr>
          <w:rStyle w:val="BodyTextChar"/>
        </w:rPr>
        <w:t>.</w:t>
      </w:r>
      <w:r>
        <w:rPr>
          <w:rStyle w:val="BodyTextChar"/>
        </w:rPr>
        <w:t xml:space="preserve"> </w:t>
      </w:r>
    </w:p>
    <w:p w:rsidR="007A30E7" w:rsidRDefault="007A30E7">
      <w:pPr>
        <w:pStyle w:val="ListContinue"/>
        <w:rPr>
          <w:rStyle w:val="BodyTextChar"/>
        </w:rPr>
      </w:pPr>
      <w:r>
        <w:rPr>
          <w:noProof/>
          <w:lang w:val="en-US" w:bidi="he-IL"/>
        </w:rPr>
        <w:drawing>
          <wp:inline distT="0" distB="0" distL="0" distR="0" wp14:anchorId="2B6FB830" wp14:editId="77F9C77A">
            <wp:extent cx="5732780" cy="2990215"/>
            <wp:effectExtent l="0" t="0" r="127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companion.png"/>
                    <pic:cNvPicPr/>
                  </pic:nvPicPr>
                  <pic:blipFill>
                    <a:blip r:embed="rId280">
                      <a:extLst>
                        <a:ext uri="{28A0092B-C50C-407E-A947-70E740481C1C}">
                          <a14:useLocalDpi xmlns:a14="http://schemas.microsoft.com/office/drawing/2010/main" val="0"/>
                        </a:ext>
                      </a:extLst>
                    </a:blip>
                    <a:stretch>
                      <a:fillRect/>
                    </a:stretch>
                  </pic:blipFill>
                  <pic:spPr>
                    <a:xfrm>
                      <a:off x="0" y="0"/>
                      <a:ext cx="5732780" cy="2990215"/>
                    </a:xfrm>
                    <a:prstGeom prst="rect">
                      <a:avLst/>
                    </a:prstGeom>
                  </pic:spPr>
                </pic:pic>
              </a:graphicData>
            </a:graphic>
          </wp:inline>
        </w:drawing>
      </w:r>
    </w:p>
    <w:p w:rsidR="003A23EA" w:rsidRDefault="003A23EA">
      <w:pPr>
        <w:pStyle w:val="ListContinue"/>
      </w:pPr>
    </w:p>
    <w:p w:rsidR="00253EFB" w:rsidRDefault="00253EFB" w:rsidP="008F01DA">
      <w:pPr>
        <w:rPr>
          <w:bCs/>
          <w:color w:val="000000" w:themeColor="text1"/>
        </w:rPr>
      </w:pPr>
      <w:r w:rsidRPr="007A6F35">
        <w:t>In t</w:t>
      </w:r>
      <w:r w:rsidR="000E367A">
        <w:t>h</w:t>
      </w:r>
      <w:r w:rsidRPr="007A6F35">
        <w:t xml:space="preserve">e web page where your Companion Ads will display, you need to include a JavaScript file as well as </w:t>
      </w:r>
      <w:r w:rsidRPr="007A6F35">
        <w:lastRenderedPageBreak/>
        <w:t>a corresponding HTML &lt;div&gt; tag with a matching id for each region you create</w:t>
      </w:r>
      <w:r w:rsidR="00DB31A5">
        <w:t>.</w:t>
      </w:r>
    </w:p>
    <w:p w:rsidR="00253EFB" w:rsidRPr="008867F2" w:rsidRDefault="00253EFB" w:rsidP="008F01DA">
      <w:pPr>
        <w:pStyle w:val="Code"/>
      </w:pPr>
      <w:r w:rsidRPr="008867F2">
        <w:t>&lt;html&gt;</w:t>
      </w:r>
    </w:p>
    <w:p w:rsidR="00253EFB" w:rsidRPr="008867F2" w:rsidRDefault="00253EFB" w:rsidP="008F01DA">
      <w:pPr>
        <w:pStyle w:val="Code"/>
      </w:pPr>
      <w:r w:rsidRPr="008867F2">
        <w:t>&lt;body&gt;</w:t>
      </w:r>
    </w:p>
    <w:p w:rsidR="00253EFB" w:rsidRPr="008867F2" w:rsidRDefault="00253EFB" w:rsidP="008F01DA">
      <w:pPr>
        <w:pStyle w:val="Code"/>
      </w:pPr>
      <w:r w:rsidRPr="008867F2">
        <w:t>&lt;head&gt;</w:t>
      </w:r>
    </w:p>
    <w:p w:rsidR="00253EFB" w:rsidRPr="008867F2" w:rsidRDefault="00253EFB" w:rsidP="008F01DA">
      <w:pPr>
        <w:pStyle w:val="Code"/>
      </w:pPr>
      <w:r w:rsidRPr="008867F2">
        <w:t>….</w:t>
      </w:r>
    </w:p>
    <w:p w:rsidR="00253EFB" w:rsidRPr="008867F2" w:rsidRDefault="00253EFB" w:rsidP="008F01DA">
      <w:pPr>
        <w:pStyle w:val="Code"/>
        <w:rPr>
          <w:b/>
        </w:rPr>
      </w:pPr>
      <w:r w:rsidRPr="008867F2">
        <w:rPr>
          <w:b/>
        </w:rPr>
        <w:t>&lt;script src="</w:t>
      </w:r>
      <w:r w:rsidRPr="00E664F9">
        <w:rPr>
          <w:b/>
        </w:rPr>
        <w:t>http://www.kaltura.com/javascript/VAST/companionAdFunc.js</w:t>
      </w:r>
      <w:r w:rsidRPr="008867F2">
        <w:rPr>
          <w:b/>
        </w:rPr>
        <w:t>" type=</w:t>
      </w:r>
    </w:p>
    <w:p w:rsidR="00253EFB" w:rsidRPr="008867F2" w:rsidRDefault="00253EFB" w:rsidP="008F01DA">
      <w:pPr>
        <w:pStyle w:val="Code"/>
        <w:rPr>
          <w:b/>
        </w:rPr>
      </w:pPr>
      <w:r w:rsidRPr="008867F2">
        <w:rPr>
          <w:b/>
        </w:rPr>
        <w:t xml:space="preserve">    "text/javascript"&gt;&lt;/script&gt;</w:t>
      </w:r>
    </w:p>
    <w:p w:rsidR="00253EFB" w:rsidRPr="008867F2" w:rsidRDefault="00253EFB" w:rsidP="008F01DA">
      <w:pPr>
        <w:pStyle w:val="Code"/>
      </w:pPr>
      <w:r w:rsidRPr="008867F2">
        <w:t>….</w:t>
      </w:r>
    </w:p>
    <w:p w:rsidR="00253EFB" w:rsidRPr="008867F2" w:rsidRDefault="00253EFB" w:rsidP="008F01DA">
      <w:pPr>
        <w:pStyle w:val="Code"/>
      </w:pPr>
      <w:r w:rsidRPr="008867F2">
        <w:t>&lt;/head&gt;</w:t>
      </w:r>
    </w:p>
    <w:p w:rsidR="00253EFB" w:rsidRPr="008867F2" w:rsidRDefault="00253EFB" w:rsidP="008F01DA">
      <w:pPr>
        <w:pStyle w:val="Code"/>
      </w:pPr>
      <w:r w:rsidRPr="008867F2">
        <w:t>&lt;body&gt;</w:t>
      </w:r>
    </w:p>
    <w:p w:rsidR="00253EFB" w:rsidRPr="008867F2" w:rsidRDefault="00253EFB" w:rsidP="008F01DA">
      <w:pPr>
        <w:pStyle w:val="Code"/>
      </w:pPr>
      <w:r w:rsidRPr="008867F2">
        <w:t>….</w:t>
      </w:r>
    </w:p>
    <w:p w:rsidR="00253EFB" w:rsidRPr="008867F2" w:rsidRDefault="00253EFB" w:rsidP="008F01DA">
      <w:pPr>
        <w:pStyle w:val="Code"/>
      </w:pPr>
      <w:r w:rsidRPr="008867F2">
        <w:t>&lt;object id="kaltura_player" name="kaltura_player" type="application/x-shockwave-flash" ……… &lt;/object&gt;</w:t>
      </w:r>
    </w:p>
    <w:p w:rsidR="00253EFB" w:rsidRPr="008867F2" w:rsidRDefault="00253EFB" w:rsidP="008F01DA">
      <w:pPr>
        <w:pStyle w:val="Code"/>
        <w:rPr>
          <w:b/>
        </w:rPr>
      </w:pPr>
      <w:r w:rsidRPr="008867F2">
        <w:rPr>
          <w:b/>
        </w:rPr>
        <w:t>&lt;div style= "width: 234px; height: 60px;" id="myCompanionAd"&gt;</w:t>
      </w:r>
    </w:p>
    <w:p w:rsidR="00253EFB" w:rsidRPr="008867F2" w:rsidRDefault="00253EFB" w:rsidP="008F01DA">
      <w:pPr>
        <w:pStyle w:val="Code"/>
        <w:rPr>
          <w:b/>
        </w:rPr>
      </w:pPr>
      <w:r w:rsidRPr="008867F2">
        <w:rPr>
          <w:b/>
        </w:rPr>
        <w:t>&lt;/div&gt;</w:t>
      </w:r>
    </w:p>
    <w:p w:rsidR="00253EFB" w:rsidRPr="008867F2" w:rsidRDefault="00253EFB" w:rsidP="008F01DA">
      <w:pPr>
        <w:pStyle w:val="Code"/>
      </w:pPr>
      <w:r w:rsidRPr="008867F2">
        <w:t>….</w:t>
      </w:r>
    </w:p>
    <w:p w:rsidR="00253EFB" w:rsidRPr="008867F2" w:rsidRDefault="00253EFB" w:rsidP="008F01DA">
      <w:pPr>
        <w:pStyle w:val="Code"/>
      </w:pPr>
      <w:r w:rsidRPr="008867F2">
        <w:t>&lt;/body&gt;</w:t>
      </w:r>
    </w:p>
    <w:p w:rsidR="00253EFB" w:rsidRDefault="00253EFB" w:rsidP="008F01DA">
      <w:pPr>
        <w:pStyle w:val="Code"/>
      </w:pPr>
      <w:r w:rsidRPr="008867F2">
        <w:t>&lt;/html&gt;</w:t>
      </w:r>
    </w:p>
    <w:p w:rsidR="003A23EA" w:rsidRDefault="00253EFB" w:rsidP="00E3369B">
      <w:pPr>
        <w:pStyle w:val="Heading3"/>
      </w:pPr>
      <w:bookmarkStart w:id="1545" w:name="_Companion_Ads_in_1"/>
      <w:bookmarkStart w:id="1546" w:name="_Toc313796719"/>
      <w:bookmarkStart w:id="1547" w:name="_Toc332632185"/>
      <w:bookmarkEnd w:id="1545"/>
      <w:r w:rsidRPr="008867F2">
        <w:t>Companion Ads in Flash</w:t>
      </w:r>
      <w:bookmarkEnd w:id="1546"/>
      <w:bookmarkEnd w:id="1547"/>
    </w:p>
    <w:p w:rsidR="00253EFB" w:rsidRPr="0041399F" w:rsidRDefault="003A23EA" w:rsidP="009428D3">
      <w:pPr>
        <w:pStyle w:val="Procedure"/>
        <w:pPrChange w:id="1548" w:author="Debbie Zioni" w:date="2012-08-15T20:03:00Z">
          <w:pPr>
            <w:pStyle w:val="Procedure"/>
          </w:pPr>
        </w:pPrChange>
      </w:pPr>
      <w:r w:rsidRPr="0041399F">
        <w:t xml:space="preserve">To add companion ads in </w:t>
      </w:r>
      <w:r w:rsidRPr="0041399F">
        <w:rPr>
          <w:rStyle w:val="ProcedureChar"/>
          <w:b/>
        </w:rPr>
        <w:t>F</w:t>
      </w:r>
      <w:r w:rsidRPr="0041399F">
        <w:t>lash</w:t>
      </w:r>
    </w:p>
    <w:p w:rsidR="003A23EA" w:rsidRDefault="00253EFB" w:rsidP="00292207">
      <w:pPr>
        <w:pStyle w:val="ListNumber"/>
        <w:numPr>
          <w:ilvl w:val="0"/>
          <w:numId w:val="101"/>
        </w:numPr>
      </w:pPr>
      <w:r>
        <w:t xml:space="preserve">Click on the “Add companion div” text in the “Player Configuration” section. You’ll get entry fields to enter the CSS “id” of your companion ad and the dimensions in pixels. </w:t>
      </w:r>
      <w:r w:rsidR="003A23EA" w:rsidRPr="00B0268F">
        <w:rPr>
          <w:rStyle w:val="BodyTextChar"/>
        </w:rPr>
        <w:t xml:space="preserve">Be certain </w:t>
      </w:r>
      <w:r w:rsidR="003A23EA">
        <w:rPr>
          <w:rStyle w:val="BodyTextChar"/>
        </w:rPr>
        <w:t xml:space="preserve">to enter the </w:t>
      </w:r>
      <w:r w:rsidR="003A23EA" w:rsidRPr="00B0268F">
        <w:rPr>
          <w:rStyle w:val="BodyTextChar"/>
        </w:rPr>
        <w:t xml:space="preserve">dimensions </w:t>
      </w:r>
      <w:r w:rsidR="003A23EA">
        <w:rPr>
          <w:rStyle w:val="BodyTextChar"/>
        </w:rPr>
        <w:t xml:space="preserve">to </w:t>
      </w:r>
      <w:r w:rsidR="003A23EA" w:rsidRPr="00B0268F">
        <w:rPr>
          <w:rStyle w:val="BodyTextChar"/>
        </w:rPr>
        <w:t>match the dimensions of your served ads</w:t>
      </w:r>
      <w:r w:rsidR="003A23EA" w:rsidRPr="002B73DD">
        <w:t xml:space="preserve">.  </w:t>
      </w:r>
    </w:p>
    <w:p w:rsidR="00253EFB" w:rsidRDefault="003A23EA" w:rsidP="00B37164">
      <w:pPr>
        <w:pStyle w:val="ListContinue"/>
      </w:pPr>
      <w:r>
        <w:t>C</w:t>
      </w:r>
      <w:r w:rsidR="00253EFB">
        <w:t xml:space="preserve">lick on the “Add companion div” text multiple </w:t>
      </w:r>
      <w:r w:rsidR="00FF3F79">
        <w:t>times to enter more ad regions:</w:t>
      </w:r>
      <w:r w:rsidR="00750097" w:rsidDel="00750097">
        <w:t xml:space="preserve"> </w:t>
      </w:r>
      <w:r w:rsidR="00750097">
        <w:rPr>
          <w:noProof/>
          <w:lang w:val="en-US" w:bidi="he-IL"/>
        </w:rPr>
        <w:drawing>
          <wp:inline distT="0" distB="0" distL="0" distR="0" wp14:anchorId="1692B43A" wp14:editId="1518D86F">
            <wp:extent cx="5732780" cy="3054350"/>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flash.png"/>
                    <pic:cNvPicPr/>
                  </pic:nvPicPr>
                  <pic:blipFill>
                    <a:blip r:embed="rId281">
                      <a:extLst>
                        <a:ext uri="{28A0092B-C50C-407E-A947-70E740481C1C}">
                          <a14:useLocalDpi xmlns:a14="http://schemas.microsoft.com/office/drawing/2010/main" val="0"/>
                        </a:ext>
                      </a:extLst>
                    </a:blip>
                    <a:stretch>
                      <a:fillRect/>
                    </a:stretch>
                  </pic:blipFill>
                  <pic:spPr>
                    <a:xfrm>
                      <a:off x="0" y="0"/>
                      <a:ext cx="5732780" cy="3054350"/>
                    </a:xfrm>
                    <a:prstGeom prst="rect">
                      <a:avLst/>
                    </a:prstGeom>
                  </pic:spPr>
                </pic:pic>
              </a:graphicData>
            </a:graphic>
          </wp:inline>
        </w:drawing>
      </w:r>
      <w:r w:rsidR="00253EFB" w:rsidRPr="0077584F">
        <w:t>There are either two or three possibilities for the “Element ID” pulldown menu.</w:t>
      </w:r>
      <w:r w:rsidR="00253EFB">
        <w:t xml:space="preserve">  If you created a Kaltura Playlist Player, you will see three options:</w:t>
      </w:r>
    </w:p>
    <w:p w:rsidR="00253EFB" w:rsidRPr="0077584F" w:rsidRDefault="00253EFB" w:rsidP="00253EFB">
      <w:pPr>
        <w:rPr>
          <w:bCs/>
          <w:color w:val="000000" w:themeColor="text1"/>
        </w:rPr>
      </w:pPr>
      <w:r w:rsidRPr="00E54D7D">
        <w:rPr>
          <w:bCs/>
          <w:noProof/>
          <w:color w:val="000000" w:themeColor="text1"/>
          <w:lang w:val="en-US" w:bidi="he-IL"/>
        </w:rPr>
        <w:lastRenderedPageBreak/>
        <w:drawing>
          <wp:inline distT="0" distB="0" distL="0" distR="0" wp14:anchorId="7533D91C" wp14:editId="611D0F9D">
            <wp:extent cx="6180455" cy="914400"/>
            <wp:effectExtent l="25400" t="0" r="0" b="0"/>
            <wp:docPr id="78" name="Picture 12" descr="::th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ree.png"/>
                    <pic:cNvPicPr>
                      <a:picLocks noChangeAspect="1" noChangeArrowheads="1"/>
                    </pic:cNvPicPr>
                  </pic:nvPicPr>
                  <pic:blipFill>
                    <a:blip r:embed="rId282" cstate="print"/>
                    <a:srcRect/>
                    <a:stretch>
                      <a:fillRect/>
                    </a:stretch>
                  </pic:blipFill>
                  <pic:spPr bwMode="auto">
                    <a:xfrm>
                      <a:off x="0" y="0"/>
                      <a:ext cx="6180455" cy="914400"/>
                    </a:xfrm>
                    <a:prstGeom prst="rect">
                      <a:avLst/>
                    </a:prstGeom>
                    <a:noFill/>
                    <a:ln w="9525">
                      <a:noFill/>
                      <a:miter lim="800000"/>
                      <a:headEnd/>
                      <a:tailEnd/>
                    </a:ln>
                  </pic:spPr>
                </pic:pic>
              </a:graphicData>
            </a:graphic>
          </wp:inline>
        </w:drawing>
      </w:r>
    </w:p>
    <w:p w:rsidR="00253EFB" w:rsidRDefault="00253EFB" w:rsidP="00253EFB">
      <w:pPr>
        <w:rPr>
          <w:b/>
          <w:bCs/>
          <w:color w:val="000000" w:themeColor="text1"/>
        </w:rPr>
      </w:pPr>
    </w:p>
    <w:p w:rsidR="00253EFB" w:rsidRPr="006909B0" w:rsidRDefault="00253EFB">
      <w:pPr>
        <w:pStyle w:val="ListContinue"/>
      </w:pPr>
      <w:r w:rsidRPr="006909B0">
        <w:t xml:space="preserve">If you created a </w:t>
      </w:r>
      <w:r>
        <w:t>regular (</w:t>
      </w:r>
      <w:r w:rsidRPr="006909B0">
        <w:t>non-Playlist</w:t>
      </w:r>
      <w:r>
        <w:t>)</w:t>
      </w:r>
      <w:r w:rsidRPr="006909B0">
        <w:t xml:space="preserve"> Player, you will see two options:</w:t>
      </w:r>
    </w:p>
    <w:p w:rsidR="00253EFB" w:rsidRDefault="00253EFB" w:rsidP="00253EFB">
      <w:pPr>
        <w:rPr>
          <w:b/>
          <w:bCs/>
          <w:color w:val="000000" w:themeColor="text1"/>
        </w:rPr>
      </w:pPr>
    </w:p>
    <w:p w:rsidR="00253EFB" w:rsidRDefault="00253EFB" w:rsidP="00253EFB">
      <w:pPr>
        <w:rPr>
          <w:b/>
          <w:bCs/>
          <w:color w:val="000000" w:themeColor="text1"/>
        </w:rPr>
      </w:pPr>
      <w:r w:rsidRPr="00E54D7D">
        <w:rPr>
          <w:b/>
          <w:bCs/>
          <w:noProof/>
          <w:color w:val="000000" w:themeColor="text1"/>
          <w:lang w:val="en-US" w:bidi="he-IL"/>
        </w:rPr>
        <w:drawing>
          <wp:inline distT="0" distB="0" distL="0" distR="0" wp14:anchorId="32ECF166" wp14:editId="46F59718">
            <wp:extent cx="6172200" cy="829945"/>
            <wp:effectExtent l="25400" t="0" r="0" b="0"/>
            <wp:docPr id="79" name="Picture 11" descr="::tw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wo.png"/>
                    <pic:cNvPicPr>
                      <a:picLocks noChangeAspect="1" noChangeArrowheads="1"/>
                    </pic:cNvPicPr>
                  </pic:nvPicPr>
                  <pic:blipFill>
                    <a:blip r:embed="rId283" cstate="print"/>
                    <a:srcRect/>
                    <a:stretch>
                      <a:fillRect/>
                    </a:stretch>
                  </pic:blipFill>
                  <pic:spPr bwMode="auto">
                    <a:xfrm>
                      <a:off x="0" y="0"/>
                      <a:ext cx="6172200" cy="829945"/>
                    </a:xfrm>
                    <a:prstGeom prst="rect">
                      <a:avLst/>
                    </a:prstGeom>
                    <a:noFill/>
                    <a:ln w="9525">
                      <a:noFill/>
                      <a:miter lim="800000"/>
                      <a:headEnd/>
                      <a:tailEnd/>
                    </a:ln>
                  </pic:spPr>
                </pic:pic>
              </a:graphicData>
            </a:graphic>
          </wp:inline>
        </w:drawing>
      </w:r>
    </w:p>
    <w:p w:rsidR="00253EFB" w:rsidRDefault="00253EFB" w:rsidP="00253EFB">
      <w:pPr>
        <w:rPr>
          <w:b/>
          <w:bCs/>
          <w:color w:val="000000" w:themeColor="text1"/>
        </w:rPr>
      </w:pPr>
    </w:p>
    <w:p w:rsidR="006D43AB" w:rsidRDefault="00253EFB">
      <w:pPr>
        <w:pStyle w:val="ListContinue"/>
      </w:pPr>
      <w:r>
        <w:t>The “Custom” option is not available.  If your companion ad will appear in the regular player window above the player controls, then select “Controls”. If your ad will overlay the Playlist, then select “Playlist”. Enter the dimensions of your ad (in pixels) in the “Dimensions” text fields.</w:t>
      </w:r>
    </w:p>
    <w:p w:rsidR="006D43AB" w:rsidRDefault="006D43AB">
      <w:pPr>
        <w:pStyle w:val="ListContinue"/>
      </w:pPr>
    </w:p>
    <w:p w:rsidR="006D43AB" w:rsidRDefault="00BF3187" w:rsidP="0041399F">
      <w:pPr>
        <w:pStyle w:val="Sub-Heading0"/>
      </w:pPr>
      <w:r w:rsidRPr="00F0539C">
        <w:t>Example</w:t>
      </w:r>
    </w:p>
    <w:p w:rsidR="00253EFB" w:rsidRPr="00953ED5" w:rsidRDefault="00253EFB" w:rsidP="008F01DA">
      <w:pPr>
        <w:pStyle w:val="BodyText"/>
      </w:pPr>
      <w:r w:rsidRPr="00953ED5">
        <w:t xml:space="preserve">Here’s a Kaltura Playlist Player </w:t>
      </w:r>
      <w:r>
        <w:t>in a horizontal configuration</w:t>
      </w:r>
      <w:r w:rsidRPr="00953ED5">
        <w:t>:</w:t>
      </w:r>
    </w:p>
    <w:p w:rsidR="00253EFB" w:rsidRPr="00F26F49" w:rsidRDefault="00F26F49" w:rsidP="008F01DA">
      <w:pPr>
        <w:pStyle w:val="BodyText"/>
      </w:pPr>
      <w:r w:rsidRPr="00E54D7D">
        <w:rPr>
          <w:noProof/>
          <w:lang w:val="en-US" w:bidi="he-IL"/>
        </w:rPr>
        <w:drawing>
          <wp:inline distT="0" distB="0" distL="0" distR="0" wp14:anchorId="56B240AB" wp14:editId="0F67CEDE">
            <wp:extent cx="5669991" cy="2769079"/>
            <wp:effectExtent l="19050" t="0" r="6909" b="0"/>
            <wp:docPr id="38" name="Picture 16"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lay.png"/>
                    <pic:cNvPicPr>
                      <a:picLocks noChangeAspect="1" noChangeArrowheads="1"/>
                    </pic:cNvPicPr>
                  </pic:nvPicPr>
                  <pic:blipFill>
                    <a:blip r:embed="rId284" cstate="print"/>
                    <a:srcRect/>
                    <a:stretch>
                      <a:fillRect/>
                    </a:stretch>
                  </pic:blipFill>
                  <pic:spPr bwMode="auto">
                    <a:xfrm>
                      <a:off x="0" y="0"/>
                      <a:ext cx="5677008" cy="2772506"/>
                    </a:xfrm>
                    <a:prstGeom prst="rect">
                      <a:avLst/>
                    </a:prstGeom>
                    <a:noFill/>
                    <a:ln w="9525">
                      <a:noFill/>
                      <a:miter lim="800000"/>
                      <a:headEnd/>
                      <a:tailEnd/>
                    </a:ln>
                  </pic:spPr>
                </pic:pic>
              </a:graphicData>
            </a:graphic>
          </wp:inline>
        </w:drawing>
      </w:r>
    </w:p>
    <w:p w:rsidR="00253EFB" w:rsidRDefault="00253EFB">
      <w:r>
        <w:t>In th</w:t>
      </w:r>
      <w:r w:rsidR="00BF3187">
        <w:t>e following example</w:t>
      </w:r>
      <w:r>
        <w:t>, the same player plays a preroll ad</w:t>
      </w:r>
      <w:r w:rsidRPr="00953ED5">
        <w:t xml:space="preserve"> in the main player area </w:t>
      </w:r>
      <w:r>
        <w:t>while</w:t>
      </w:r>
      <w:r w:rsidRPr="00953ED5">
        <w:t xml:space="preserve"> a</w:t>
      </w:r>
      <w:r>
        <w:t xml:space="preserve"> Flash</w:t>
      </w:r>
      <w:r w:rsidRPr="00953ED5">
        <w:t xml:space="preserve"> Companion Ad </w:t>
      </w:r>
      <w:r>
        <w:t xml:space="preserve">is displayed </w:t>
      </w:r>
      <w:r w:rsidRPr="00953ED5">
        <w:t>in the playlist area:</w:t>
      </w:r>
    </w:p>
    <w:p w:rsidR="00253EFB" w:rsidRDefault="00253EFB" w:rsidP="00253EFB">
      <w:pPr>
        <w:rPr>
          <w:b/>
          <w:bCs/>
          <w:color w:val="000000" w:themeColor="text1"/>
        </w:rPr>
      </w:pPr>
      <w:r w:rsidRPr="00E54D7D">
        <w:rPr>
          <w:b/>
          <w:bCs/>
          <w:noProof/>
          <w:color w:val="000000" w:themeColor="text1"/>
          <w:lang w:val="en-US" w:bidi="he-IL"/>
        </w:rPr>
        <w:lastRenderedPageBreak/>
        <w:drawing>
          <wp:inline distT="0" distB="0" distL="0" distR="0" wp14:anchorId="1C77DFF6" wp14:editId="3DD79485">
            <wp:extent cx="5642155" cy="2515171"/>
            <wp:effectExtent l="19050" t="0" r="0" b="0"/>
            <wp:docPr id="81" name="Picture 15" descr="::flas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lash-1.png"/>
                    <pic:cNvPicPr>
                      <a:picLocks noChangeAspect="1" noChangeArrowheads="1"/>
                    </pic:cNvPicPr>
                  </pic:nvPicPr>
                  <pic:blipFill>
                    <a:blip r:embed="rId285" cstate="print"/>
                    <a:srcRect/>
                    <a:stretch>
                      <a:fillRect/>
                    </a:stretch>
                  </pic:blipFill>
                  <pic:spPr bwMode="auto">
                    <a:xfrm>
                      <a:off x="0" y="0"/>
                      <a:ext cx="5645662" cy="2516734"/>
                    </a:xfrm>
                    <a:prstGeom prst="rect">
                      <a:avLst/>
                    </a:prstGeom>
                    <a:noFill/>
                    <a:ln w="9525">
                      <a:noFill/>
                      <a:miter lim="800000"/>
                      <a:headEnd/>
                      <a:tailEnd/>
                    </a:ln>
                  </pic:spPr>
                </pic:pic>
              </a:graphicData>
            </a:graphic>
          </wp:inline>
        </w:drawing>
      </w:r>
    </w:p>
    <w:p w:rsidR="00253EFB" w:rsidRDefault="00253EFB" w:rsidP="00E3369B">
      <w:pPr>
        <w:pStyle w:val="Heading4"/>
      </w:pPr>
      <w:r>
        <w:t>Tremor</w:t>
      </w:r>
    </w:p>
    <w:p w:rsidR="007D647F" w:rsidRDefault="007D647F" w:rsidP="009428D3">
      <w:pPr>
        <w:pStyle w:val="Procedure"/>
        <w:pPrChange w:id="1549" w:author="Debbie Zioni" w:date="2012-08-15T20:03:00Z">
          <w:pPr>
            <w:pStyle w:val="Procedure"/>
          </w:pPr>
        </w:pPrChange>
      </w:pPr>
      <w:r>
        <w:t xml:space="preserve">To </w:t>
      </w:r>
      <w:r w:rsidR="00253EFB">
        <w:t>configure companion ads with Tremor Media</w:t>
      </w:r>
      <w:r>
        <w:t>.</w:t>
      </w:r>
    </w:p>
    <w:p w:rsidR="00D63BF0" w:rsidRDefault="007D647F">
      <w:pPr>
        <w:pStyle w:val="ListContinue"/>
      </w:pPr>
      <w:r>
        <w:t>T</w:t>
      </w:r>
      <w:r w:rsidR="00253EFB">
        <w:t xml:space="preserve">he companion ad needs to be enabled on the Tremor end. </w:t>
      </w:r>
      <w:r w:rsidR="00D63BF0">
        <w:t>Perform the following steps.</w:t>
      </w:r>
    </w:p>
    <w:p w:rsidR="00253EFB" w:rsidRPr="0013018D" w:rsidRDefault="00253EFB" w:rsidP="00292207">
      <w:pPr>
        <w:pStyle w:val="ListNumber"/>
        <w:numPr>
          <w:ilvl w:val="0"/>
          <w:numId w:val="115"/>
        </w:numPr>
      </w:pPr>
      <w:r>
        <w:t>A</w:t>
      </w:r>
      <w:r w:rsidR="0013018D">
        <w:t>dd t</w:t>
      </w:r>
      <w:r w:rsidR="009047DD">
        <w:t>he following</w:t>
      </w:r>
      <w:r w:rsidR="0013018D">
        <w:t xml:space="preserve"> script to your page: </w:t>
      </w:r>
    </w:p>
    <w:p w:rsidR="00253EFB" w:rsidRPr="0035218D" w:rsidRDefault="00253EFB" w:rsidP="008F01DA">
      <w:pPr>
        <w:pStyle w:val="CodeBlock"/>
      </w:pPr>
      <w:r w:rsidRPr="0035218D">
        <w:t>&lt;!-- script type="text/javascript" src="</w:t>
      </w:r>
      <w:hyperlink r:id="rId286" w:history="1">
        <w:r w:rsidRPr="0035218D">
          <w:rPr>
            <w:rStyle w:val="Hyperlink"/>
            <w:rFonts w:cstheme="minorHAnsi"/>
          </w:rPr>
          <w:t>http://cdna.tremormedia.com/acudeo/banners.js</w:t>
        </w:r>
      </w:hyperlink>
      <w:r w:rsidRPr="0035218D">
        <w:t>"&gt;&lt;/script&gt;</w:t>
      </w:r>
    </w:p>
    <w:p w:rsidR="00253EFB" w:rsidRPr="0035218D" w:rsidRDefault="00253EFB" w:rsidP="008F01DA">
      <w:pPr>
        <w:pStyle w:val="CodeBlock"/>
      </w:pPr>
      <w:r w:rsidRPr="0035218D">
        <w:t>&lt;script type="text/javascript"&gt;</w:t>
      </w:r>
    </w:p>
    <w:p w:rsidR="00253EFB" w:rsidRPr="00E1592F" w:rsidRDefault="00253EFB" w:rsidP="008F01DA">
      <w:pPr>
        <w:pStyle w:val="CodeBlock"/>
        <w:rPr>
          <w:color w:val="000000" w:themeColor="text1"/>
        </w:rPr>
      </w:pPr>
      <w:r w:rsidRPr="00E1592F">
        <w:rPr>
          <w:color w:val="000000" w:themeColor="text1"/>
        </w:rPr>
        <w:t>        function displayCompanionBanners(banners) {</w:t>
      </w:r>
    </w:p>
    <w:p w:rsidR="00253EFB" w:rsidRPr="00E1592F" w:rsidRDefault="00253EFB" w:rsidP="008F01DA">
      <w:pPr>
        <w:pStyle w:val="CodeBlock"/>
        <w:rPr>
          <w:color w:val="000000" w:themeColor="text1"/>
        </w:rPr>
      </w:pPr>
      <w:r w:rsidRPr="00E1592F">
        <w:rPr>
          <w:color w:val="000000" w:themeColor="text1"/>
        </w:rPr>
        <w:t>               tmDisplayBanner(banners, "adCompanionBanner", 300, 250);</w:t>
      </w:r>
    </w:p>
    <w:p w:rsidR="00253EFB" w:rsidRPr="00E1592F" w:rsidRDefault="00253EFB" w:rsidP="008F01DA">
      <w:pPr>
        <w:pStyle w:val="CodeBlock"/>
        <w:rPr>
          <w:color w:val="000000" w:themeColor="text1"/>
        </w:rPr>
      </w:pPr>
      <w:r w:rsidRPr="00E1592F">
        <w:rPr>
          <w:color w:val="000000" w:themeColor="text1"/>
        </w:rPr>
        <w:t>               }</w:t>
      </w:r>
    </w:p>
    <w:p w:rsidR="00253EFB" w:rsidRPr="00E1592F" w:rsidRDefault="00253EFB" w:rsidP="008F01DA">
      <w:pPr>
        <w:pStyle w:val="CodeBlock"/>
        <w:rPr>
          <w:color w:val="000000" w:themeColor="text1"/>
        </w:rPr>
      </w:pPr>
      <w:r w:rsidRPr="00E1592F">
        <w:rPr>
          <w:color w:val="000000" w:themeColor="text1"/>
        </w:rPr>
        <w:t>        function hideCompanionBanners(banners) {</w:t>
      </w:r>
    </w:p>
    <w:p w:rsidR="00253EFB" w:rsidRPr="00E1592F" w:rsidRDefault="00253EFB" w:rsidP="008F01DA">
      <w:pPr>
        <w:pStyle w:val="CodeBlock"/>
        <w:rPr>
          <w:color w:val="000000" w:themeColor="text1"/>
        </w:rPr>
      </w:pPr>
      <w:r w:rsidRPr="00E1592F">
        <w:rPr>
          <w:color w:val="000000" w:themeColor="text1"/>
        </w:rPr>
        <w:t>               tmHideBanner("adCompanionBanner")</w:t>
      </w:r>
    </w:p>
    <w:p w:rsidR="00253EFB" w:rsidRPr="00E1592F" w:rsidRDefault="00253EFB" w:rsidP="008F01DA">
      <w:pPr>
        <w:pStyle w:val="CodeBlock"/>
        <w:rPr>
          <w:color w:val="000000" w:themeColor="text1"/>
        </w:rPr>
      </w:pPr>
      <w:r w:rsidRPr="00E1592F">
        <w:rPr>
          <w:color w:val="000000" w:themeColor="text1"/>
        </w:rPr>
        <w:t>               }; &lt;/script --&gt;</w:t>
      </w:r>
    </w:p>
    <w:p w:rsidR="00253EFB" w:rsidRPr="0035218D" w:rsidRDefault="00253EFB" w:rsidP="00123DCF">
      <w:pPr>
        <w:pStyle w:val="ListNumber"/>
      </w:pPr>
      <w:r>
        <w:t>A</w:t>
      </w:r>
      <w:r w:rsidRPr="0035218D">
        <w:t>dd t</w:t>
      </w:r>
      <w:r w:rsidR="007702A4">
        <w:t xml:space="preserve">he following </w:t>
      </w:r>
      <w:r w:rsidRPr="0035218D">
        <w:t>script import</w:t>
      </w:r>
      <w:r w:rsidR="007702A4">
        <w:t>:</w:t>
      </w:r>
    </w:p>
    <w:p w:rsidR="00253EFB" w:rsidRPr="0035218D" w:rsidRDefault="00253EFB" w:rsidP="008F01DA">
      <w:pPr>
        <w:pStyle w:val="CodeBlock"/>
      </w:pPr>
      <w:r w:rsidRPr="0035218D">
        <w:t>&lt;script type="text/javascript" src="</w:t>
      </w:r>
      <w:hyperlink r:id="rId287" w:history="1">
        <w:r w:rsidRPr="0035218D">
          <w:rPr>
            <w:rStyle w:val="Hyperlink"/>
            <w:rFonts w:cstheme="minorHAnsi"/>
          </w:rPr>
          <w:t>http://cdna.tremormedia.com/acudeo/banners.js</w:t>
        </w:r>
      </w:hyperlink>
      <w:r w:rsidRPr="0035218D">
        <w:t>"&gt;&lt;/script&gt;</w:t>
      </w:r>
    </w:p>
    <w:p w:rsidR="00253EFB" w:rsidRPr="0035218D" w:rsidRDefault="00253EFB" w:rsidP="00123DCF">
      <w:pPr>
        <w:pStyle w:val="ListNumber"/>
      </w:pPr>
      <w:r>
        <w:t>A</w:t>
      </w:r>
      <w:r w:rsidRPr="0035218D">
        <w:t>dd this div that will act as the ad</w:t>
      </w:r>
      <w:r w:rsidR="007D647F">
        <w:t>.</w:t>
      </w:r>
      <w:r w:rsidRPr="0035218D">
        <w:t xml:space="preserve"> </w:t>
      </w:r>
    </w:p>
    <w:p w:rsidR="00253EFB" w:rsidRDefault="00253EFB" w:rsidP="008F01DA">
      <w:pPr>
        <w:pStyle w:val="CodeBlock"/>
      </w:pPr>
      <w:r w:rsidRPr="0035218D">
        <w:t>&lt;div id="adCompanionBanner300x250"&gt;&lt;/div&gt;</w:t>
      </w:r>
    </w:p>
    <w:p w:rsidR="00253EFB" w:rsidRDefault="00253EFB" w:rsidP="00E3369B">
      <w:pPr>
        <w:pStyle w:val="Heading4"/>
      </w:pPr>
      <w:r>
        <w:t>AdapTV</w:t>
      </w:r>
      <w:r w:rsidR="00CD5B95">
        <w:t xml:space="preserve"> Companion Ads</w:t>
      </w:r>
    </w:p>
    <w:p w:rsidR="007D647F" w:rsidRDefault="007D647F" w:rsidP="009428D3">
      <w:pPr>
        <w:pStyle w:val="Procedure"/>
        <w:rPr>
          <w:rFonts w:cstheme="minorHAnsi"/>
          <w:bCs/>
        </w:rPr>
        <w:pPrChange w:id="1550" w:author="Debbie Zioni" w:date="2012-08-15T20:03:00Z">
          <w:pPr>
            <w:pStyle w:val="Procedure"/>
          </w:pPr>
        </w:pPrChange>
      </w:pPr>
      <w:r>
        <w:t>To configure companion ads</w:t>
      </w:r>
    </w:p>
    <w:p w:rsidR="00253EFB" w:rsidRPr="005127A9" w:rsidRDefault="00253EFB" w:rsidP="00166F72">
      <w:pPr>
        <w:pStyle w:val="ListNumber"/>
        <w:numPr>
          <w:ilvl w:val="0"/>
          <w:numId w:val="102"/>
        </w:numPr>
        <w:pPrChange w:id="1551" w:author="Debbie Zioni" w:date="2012-08-15T20:14:00Z">
          <w:pPr>
            <w:pStyle w:val="ListNumber"/>
            <w:numPr>
              <w:numId w:val="102"/>
            </w:numPr>
          </w:pPr>
        </w:pPrChange>
      </w:pPr>
      <w:r w:rsidRPr="005127A9">
        <w:t>Add this code to the</w:t>
      </w:r>
      <w:ins w:id="1552" w:author="Debbie Zioni" w:date="2012-08-15T20:14:00Z">
        <w:r w:rsidR="00166F72" w:rsidRPr="00FD6AC6">
          <w:t xml:space="preserve"> </w:t>
        </w:r>
        <w:r w:rsidR="00166F72">
          <w:fldChar w:fldCharType="begin"/>
        </w:r>
        <w:r w:rsidR="00166F72">
          <w:instrText xml:space="preserve"> HYPERLINK \l "_Additional_Parameters_and" </w:instrText>
        </w:r>
        <w:r w:rsidR="00166F72">
          <w:fldChar w:fldCharType="separate"/>
        </w:r>
        <w:r w:rsidR="00166F72" w:rsidRPr="00F86BA6">
          <w:rPr>
            <w:rStyle w:val="Hyperlink"/>
            <w:rFonts w:cs="Arial"/>
          </w:rPr>
          <w:t>Additional Parameters and Plugins</w:t>
        </w:r>
        <w:r w:rsidR="00166F72">
          <w:rPr>
            <w:rStyle w:val="Hyperlink"/>
            <w:rFonts w:cs="Arial"/>
          </w:rPr>
          <w:fldChar w:fldCharType="end"/>
        </w:r>
      </w:ins>
      <w:del w:id="1553" w:author="Debbie Zioni" w:date="2012-08-15T20:14:00Z">
        <w:r w:rsidRPr="005127A9" w:rsidDel="00166F72">
          <w:delText xml:space="preserve"> </w:delText>
        </w:r>
        <w:r w:rsidR="0041399F" w:rsidRPr="0041399F" w:rsidDel="00166F72">
          <w:rPr>
            <w:rStyle w:val="C1HJump"/>
            <w:vanish/>
          </w:rPr>
          <w:delText>|topic=Additional Parameters and Plugins</w:delText>
        </w:r>
        <w:r w:rsidR="0041399F" w:rsidRPr="0041399F" w:rsidDel="00166F72">
          <w:delText>Additional Parameters and Plugins</w:delText>
        </w:r>
      </w:del>
      <w:r w:rsidR="004F010B">
        <w:t>.</w:t>
      </w:r>
    </w:p>
    <w:p w:rsidR="00253EFB" w:rsidRPr="008F01DA" w:rsidRDefault="00253EFB" w:rsidP="008F01DA">
      <w:pPr>
        <w:pStyle w:val="CodeBlock"/>
      </w:pPr>
      <w:r w:rsidRPr="008F01DA">
        <w:t>key: adaptv.companionId</w:t>
      </w:r>
    </w:p>
    <w:p w:rsidR="00253EFB" w:rsidRPr="008F01DA" w:rsidRDefault="00253EFB" w:rsidP="008F01DA">
      <w:pPr>
        <w:pStyle w:val="CodeBlock"/>
      </w:pPr>
      <w:r w:rsidRPr="008F01DA">
        <w:t>value: companiondiv</w:t>
      </w:r>
    </w:p>
    <w:p w:rsidR="00253EFB" w:rsidRPr="0035218D" w:rsidRDefault="007D647F" w:rsidP="00123DCF">
      <w:pPr>
        <w:pStyle w:val="ListNumber"/>
      </w:pPr>
      <w:r>
        <w:t>A</w:t>
      </w:r>
      <w:r w:rsidR="00253EFB" w:rsidRPr="0035218D">
        <w:t>dd a div with a matching id in the HTML that holds th</w:t>
      </w:r>
      <w:r>
        <w:t xml:space="preserve">e following </w:t>
      </w:r>
      <w:r w:rsidR="00253EFB" w:rsidRPr="0035218D">
        <w:t xml:space="preserve">player: </w:t>
      </w:r>
    </w:p>
    <w:p w:rsidR="00253EFB" w:rsidRPr="0035218D" w:rsidRDefault="00253EFB" w:rsidP="0013018D">
      <w:pPr>
        <w:pStyle w:val="CodeBlock"/>
      </w:pPr>
      <w:r w:rsidRPr="0035218D">
        <w:t>&lt;div id="companiondiv" style="width: 300px; height: 250px;"&gt;</w:t>
      </w:r>
    </w:p>
    <w:p w:rsidR="00253EFB" w:rsidRPr="00AC025A" w:rsidRDefault="0013018D" w:rsidP="00292207">
      <w:pPr>
        <w:pStyle w:val="CodeBlock"/>
        <w:keepNext/>
        <w:ind w:left="1138" w:right="115" w:hanging="288"/>
      </w:pPr>
      <w:r>
        <w:t>&lt;/div&gt;</w:t>
      </w:r>
    </w:p>
    <w:p w:rsidR="00253EFB" w:rsidRDefault="00253EFB" w:rsidP="0041399F">
      <w:pPr>
        <w:pStyle w:val="Sub-Heading0"/>
      </w:pPr>
      <w:r>
        <w:t>Custom SWF</w:t>
      </w:r>
    </w:p>
    <w:p w:rsidR="00253EFB" w:rsidRDefault="00253EFB">
      <w:r>
        <w:lastRenderedPageBreak/>
        <w:t xml:space="preserve">The Kaltura partner should contact their ad server in order to understand what </w:t>
      </w:r>
      <w:r w:rsidR="00F007F0">
        <w:t>JavaScript</w:t>
      </w:r>
      <w:r>
        <w:t xml:space="preserve"> code needs to be implemented on their page in order to enable companion ads.</w:t>
      </w:r>
    </w:p>
    <w:p w:rsidR="00253EFB" w:rsidRPr="00AC025A" w:rsidRDefault="00253EFB" w:rsidP="00E3369B">
      <w:pPr>
        <w:pStyle w:val="Heading3"/>
      </w:pPr>
      <w:bookmarkStart w:id="1554" w:name="_Toc313796720"/>
      <w:bookmarkStart w:id="1555" w:name="_Toc332632186"/>
      <w:r w:rsidRPr="00505290">
        <w:t>Targeting with an Ad Server</w:t>
      </w:r>
      <w:bookmarkEnd w:id="1554"/>
      <w:bookmarkEnd w:id="1555"/>
    </w:p>
    <w:p w:rsidR="00253EFB" w:rsidRDefault="00253EFB" w:rsidP="00253EFB">
      <w:r>
        <w:t>While ads targeting is performed within the ad server, Kaltura’s VAST advertising module is designed to pass all the relevant targeting information to the ad server.</w:t>
      </w:r>
    </w:p>
    <w:p w:rsidR="00253EFB" w:rsidRDefault="00253EFB">
      <w:r>
        <w:t>Targeting information can be set in several levels:</w:t>
      </w:r>
    </w:p>
    <w:p w:rsidR="00253EFB" w:rsidRPr="00CF5A50" w:rsidRDefault="00253EFB" w:rsidP="005127A9">
      <w:pPr>
        <w:pStyle w:val="ListBullet"/>
      </w:pPr>
      <w:r w:rsidRPr="00CF5A50">
        <w:t>Targeting per player and ad slot</w:t>
      </w:r>
      <w:r>
        <w:t xml:space="preserve"> – you can add additional key value pairs within the adtag URL. The ad server will use these for targeting. </w:t>
      </w:r>
    </w:p>
    <w:p w:rsidR="00253EFB" w:rsidRDefault="00253EFB" w:rsidP="005127A9">
      <w:pPr>
        <w:pStyle w:val="ListBullet"/>
      </w:pPr>
      <w:r w:rsidRPr="00CF5A50">
        <w:t xml:space="preserve">Targeting per content item </w:t>
      </w:r>
      <w:r>
        <w:t>- The Kaltura VAST module supports dynamic pulling of metadata from the content item, and passes it to the ad server.</w:t>
      </w:r>
      <w:r>
        <w:br/>
        <w:t>For example for targeting a specific content category</w:t>
      </w:r>
      <w:r w:rsidR="00F60594">
        <w:t>.</w:t>
      </w:r>
    </w:p>
    <w:p w:rsidR="00F60594" w:rsidRDefault="00F60594" w:rsidP="009428D3">
      <w:pPr>
        <w:pStyle w:val="Procedure"/>
        <w:pPrChange w:id="1556" w:author="Debbie Zioni" w:date="2012-08-15T20:03:00Z">
          <w:pPr>
            <w:pStyle w:val="Procedure"/>
          </w:pPr>
        </w:pPrChange>
      </w:pPr>
      <w:r>
        <w:t>To target information</w:t>
      </w:r>
    </w:p>
    <w:p w:rsidR="00253EFB" w:rsidRDefault="00253EFB" w:rsidP="00292207">
      <w:pPr>
        <w:pStyle w:val="ListNumber"/>
        <w:numPr>
          <w:ilvl w:val="0"/>
          <w:numId w:val="124"/>
        </w:numPr>
      </w:pPr>
      <w:r>
        <w:t>Drag content items into the category within the KMC</w:t>
      </w:r>
      <w:r w:rsidR="00A72C11">
        <w:t>.</w:t>
      </w:r>
      <w:r>
        <w:br/>
      </w:r>
      <w:r w:rsidRPr="00E54D7D">
        <w:rPr>
          <w:noProof/>
          <w:lang w:val="en-US" w:bidi="he-IL"/>
        </w:rPr>
        <w:drawing>
          <wp:inline distT="0" distB="0" distL="0" distR="0" wp14:anchorId="06668C98" wp14:editId="272C62AF">
            <wp:extent cx="1885591" cy="2815446"/>
            <wp:effectExtent l="38100" t="57150" r="114659" b="99204"/>
            <wp:docPr id="39" name="Picture 1"/>
            <wp:cNvGraphicFramePr/>
            <a:graphic xmlns:a="http://schemas.openxmlformats.org/drawingml/2006/main">
              <a:graphicData uri="http://schemas.openxmlformats.org/drawingml/2006/picture">
                <pic:pic xmlns:pic="http://schemas.openxmlformats.org/drawingml/2006/picture">
                  <pic:nvPicPr>
                    <pic:cNvPr id="25603" name="Picture 3"/>
                    <pic:cNvPicPr>
                      <a:picLocks noChangeAspect="1" noChangeArrowheads="1"/>
                    </pic:cNvPicPr>
                  </pic:nvPicPr>
                  <pic:blipFill>
                    <a:blip r:embed="rId288" cstate="print"/>
                    <a:srcRect/>
                    <a:stretch>
                      <a:fillRect/>
                    </a:stretch>
                  </pic:blipFill>
                  <pic:spPr bwMode="auto">
                    <a:xfrm>
                      <a:off x="0" y="0"/>
                      <a:ext cx="1885591" cy="28154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53EFB" w:rsidRDefault="00253EFB" w:rsidP="005127A9">
      <w:pPr>
        <w:pStyle w:val="ListNumber"/>
      </w:pPr>
      <w:r w:rsidRPr="009973DB">
        <w:t>Define the additional parameter in your ad serve</w:t>
      </w:r>
      <w:r>
        <w:t xml:space="preserve">r. </w:t>
      </w:r>
      <w:r>
        <w:br/>
        <w:t>For example</w:t>
      </w:r>
      <w:r w:rsidR="00750097">
        <w:t>,</w:t>
      </w:r>
      <w:r>
        <w:t xml:space="preserve"> in OpenX set</w:t>
      </w:r>
      <w:r w:rsidRPr="009973DB">
        <w:t xml:space="preserve"> t</w:t>
      </w:r>
      <w:r>
        <w:t xml:space="preserve">he “category” parameter </w:t>
      </w:r>
      <w:r w:rsidRPr="009973DB">
        <w:t xml:space="preserve">through “Site </w:t>
      </w:r>
      <w:r>
        <w:t xml:space="preserve">- </w:t>
      </w:r>
      <w:r w:rsidRPr="009973DB">
        <w:t>Variable</w:t>
      </w:r>
      <w:r>
        <w:t>”</w:t>
      </w:r>
      <w:r w:rsidRPr="00E54D7D">
        <w:rPr>
          <w:noProof/>
          <w:lang w:val="en-US" w:bidi="he-IL"/>
        </w:rPr>
        <w:lastRenderedPageBreak/>
        <w:drawing>
          <wp:inline distT="0" distB="0" distL="0" distR="0" wp14:anchorId="6CD2A7A4" wp14:editId="68763723">
            <wp:extent cx="4467225" cy="1971675"/>
            <wp:effectExtent l="38100" t="57150" r="123825" b="104775"/>
            <wp:docPr id="42" name="Picture 2"/>
            <wp:cNvGraphicFramePr/>
            <a:graphic xmlns:a="http://schemas.openxmlformats.org/drawingml/2006/main">
              <a:graphicData uri="http://schemas.openxmlformats.org/drawingml/2006/picture">
                <pic:pic xmlns:pic="http://schemas.openxmlformats.org/drawingml/2006/picture">
                  <pic:nvPicPr>
                    <pic:cNvPr id="25602" name="Picture 2"/>
                    <pic:cNvPicPr>
                      <a:picLocks noChangeAspect="1" noChangeArrowheads="1"/>
                    </pic:cNvPicPr>
                  </pic:nvPicPr>
                  <pic:blipFill>
                    <a:blip r:embed="rId289" cstate="print"/>
                    <a:srcRect/>
                    <a:stretch>
                      <a:fillRect/>
                    </a:stretch>
                  </pic:blipFill>
                  <pic:spPr bwMode="auto">
                    <a:xfrm>
                      <a:off x="0" y="0"/>
                      <a:ext cx="4467225" cy="1971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53EFB" w:rsidRPr="009973DB" w:rsidRDefault="00253EFB" w:rsidP="005127A9">
      <w:pPr>
        <w:pStyle w:val="ListNumber"/>
      </w:pPr>
      <w:r>
        <w:t xml:space="preserve">Add category template </w:t>
      </w:r>
      <w:r w:rsidRPr="00CF5A50">
        <w:t>category={mediaProxy.entry.categories}</w:t>
      </w:r>
      <w:r>
        <w:t xml:space="preserve"> into the AdTag URL. At runtime this template will be populated with the actual values for each video played. </w:t>
      </w:r>
      <w:r>
        <w:br/>
      </w:r>
      <w:r w:rsidRPr="00E54D7D">
        <w:rPr>
          <w:noProof/>
          <w:lang w:val="en-US" w:bidi="he-IL"/>
        </w:rPr>
        <mc:AlternateContent>
          <mc:Choice Requires="wpg">
            <w:drawing>
              <wp:inline distT="0" distB="0" distL="0" distR="0" wp14:anchorId="1A2E1D99" wp14:editId="76322EED">
                <wp:extent cx="5943600" cy="2069465"/>
                <wp:effectExtent l="76200" t="76200" r="133350" b="140335"/>
                <wp:docPr id="209"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2069465"/>
                          <a:chOff x="228600" y="1828800"/>
                          <a:chExt cx="5991225" cy="2085975"/>
                        </a:xfrm>
                      </wpg:grpSpPr>
                      <pic:pic xmlns:pic="http://schemas.openxmlformats.org/drawingml/2006/picture">
                        <pic:nvPicPr>
                          <pic:cNvPr id="210" name="Picture 210"/>
                          <pic:cNvPicPr>
                            <a:picLocks noChangeAspect="1" noChangeArrowheads="1"/>
                          </pic:cNvPicPr>
                        </pic:nvPicPr>
                        <pic:blipFill>
                          <a:blip r:embed="rId290"/>
                          <a:srcRect/>
                          <a:stretch>
                            <a:fillRect/>
                          </a:stretch>
                        </pic:blipFill>
                        <pic:spPr bwMode="auto">
                          <a:xfrm>
                            <a:off x="228600" y="1828800"/>
                            <a:ext cx="5991225" cy="208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211" name="Rectangle 211"/>
                        <wps:cNvSpPr/>
                        <wps:spPr>
                          <a:xfrm>
                            <a:off x="3733800" y="2895600"/>
                            <a:ext cx="1981200" cy="304800"/>
                          </a:xfrm>
                          <a:prstGeom prst="rect">
                            <a:avLst/>
                          </a:prstGeom>
                          <a:solidFill>
                            <a:schemeClr val="accent1">
                              <a:alpha val="0"/>
                            </a:schemeClr>
                          </a:solidFill>
                          <a:ln w="28575">
                            <a:solidFill>
                              <a:srgbClr val="66FF33"/>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28D3" w:rsidRDefault="009428D3" w:rsidP="00253EFB"/>
                          </w:txbxContent>
                        </wps:txbx>
                        <wps:bodyPr anchor="ctr"/>
                      </wps:wsp>
                    </wpg:wgp>
                  </a:graphicData>
                </a:graphic>
              </wp:inline>
            </w:drawing>
          </mc:Choice>
          <mc:Fallback>
            <w:pict>
              <v:group id="Group 209" o:spid="_x0000_s1026" style="width:468pt;height:162.95pt;mso-position-horizontal-relative:char;mso-position-vertical-relative:line" coordorigin="2286,18288" coordsize="59912,20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">
                <v:shape id="Picture 210" o:spid="_x0000_s1027" type="#_x0000_t75" style="position:absolute;left:2286;top:18288;width:59912;height:20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iXzPCAAAA3AAAAA8AAABkcnMvZG93bnJldi54bWxET8uKwjAU3Q/4D+EKsxtTZRStRpkRBgZB&#10;8YXi7tJc22pzU5uo9e/NQnB5OO/RpDaFuFHlcssK2q0IBHFidc6pgu3m76sPwnlkjYVlUvAgB5Nx&#10;42OEsbZ3XtFt7VMRQtjFqCDzvoyldElGBl3LlsSBO9rKoA+wSqWu8B7CTSE7UdSTBnMODRmWNM0o&#10;Oa+vRsGMlvmsy4t59zTo7b73h9XlV9dKfTbrnyEIT7V/i1/uf62g0w7zw5lwBOT4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Il8zwgAAANwAAAAPAAAAAAAAAAAAAAAAAJ8C&#10;AABkcnMvZG93bnJldi54bWxQSwUGAAAAAAQABAD3AAAAjgMAAAAA&#10;" stroked="t" strokeweight="3pt">
                  <v:stroke endcap="square"/>
                  <v:imagedata r:id="rId291" o:title=""/>
                  <v:shadow on="t" color="black" opacity="28180f" origin="-.5,-.5" offset=".74836mm,.74836mm"/>
                </v:shape>
                <v:rect id="Rectangle 211" o:spid="_x0000_s1028" style="position:absolute;left:37338;top:28956;width:19812;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6r/8QA&#10;AADcAAAADwAAAGRycy9kb3ducmV2LnhtbESPT4vCMBTE78J+h/AW9qZpPajUprIIroU9rP8OHh/N&#10;s602L6WJWr/9RhA8DjO/GSZd9KYRN+pcbVlBPIpAEBdW11wqOOxXwxkI55E1NpZJwYMcLLKPQYqJ&#10;tnfe0m3nSxFK2CWooPK+TaR0RUUG3ci2xME72c6gD7Irpe7wHspNI8dRNJEGaw4LFba0rKi47K5G&#10;wfh83F5zs16an8sfPvar33xznCr19dl/z0F46v07/KJzHbg4hueZc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q//EAAAA3AAAAA8AAAAAAAAAAAAAAAAAmAIAAGRycy9k&#10;b3ducmV2LnhtbFBLBQYAAAAABAAEAPUAAACJAwAAAAA=&#10;" fillcolor="#4f81bd [3204]" strokecolor="#6f3" strokeweight="2.25pt">
                  <v:fill opacity="0"/>
                  <v:textbox>
                    <w:txbxContent>
                      <w:p w:rsidR="009428D3" w:rsidRDefault="009428D3" w:rsidP="00253EFB"/>
                    </w:txbxContent>
                  </v:textbox>
                </v:rect>
                <w10:anchorlock/>
              </v:group>
            </w:pict>
          </mc:Fallback>
        </mc:AlternateContent>
      </w:r>
    </w:p>
    <w:p w:rsidR="00253EFB" w:rsidRDefault="00253EFB">
      <w:pPr>
        <w:pStyle w:val="ListContinue"/>
      </w:pPr>
      <w:r w:rsidRPr="005127A9">
        <w:rPr>
          <w:rStyle w:val="BodyTextChar"/>
        </w:rPr>
        <w:t>The following targeting templates are available for targeting</w:t>
      </w:r>
      <w:r w:rsidRPr="005127A9">
        <w:rPr>
          <w:rStyle w:val="BodyTextChar"/>
        </w:rPr>
        <w:br/>
      </w:r>
      <w:r w:rsidRPr="00CF5A50">
        <w:t>category={mediaProxy.entry.categories}</w:t>
      </w:r>
      <w:r>
        <w:br/>
      </w:r>
      <w:r w:rsidRPr="00CF5A50">
        <w:t>tags</w:t>
      </w:r>
      <w:r w:rsidRPr="00FF2599">
        <w:rPr>
          <w:rStyle w:val="BodyTextChar"/>
        </w:rPr>
        <w:t>={mediaProxy</w:t>
      </w:r>
      <w:r w:rsidRPr="00CF5A50">
        <w:t>.entry.tags}</w:t>
      </w:r>
      <w:r>
        <w:br/>
      </w:r>
      <w:r w:rsidRPr="00CF5A50">
        <w:t>name={mediaProxy.entry.name}</w:t>
      </w:r>
      <w:r>
        <w:br/>
      </w:r>
      <w:r w:rsidRPr="00CF5A50">
        <w:t>id={mediaProxy.entry.id}</w:t>
      </w:r>
    </w:p>
    <w:p w:rsidR="00403FB9" w:rsidRPr="00403FB9" w:rsidRDefault="00F60594" w:rsidP="00E3369B">
      <w:pPr>
        <w:pStyle w:val="Heading3"/>
        <w:rPr>
          <w:rStyle w:val="Heading3Char"/>
        </w:rPr>
      </w:pPr>
      <w:bookmarkStart w:id="1557" w:name="_Toc313796721"/>
      <w:bookmarkStart w:id="1558" w:name="_Toc332632187"/>
      <w:r w:rsidRPr="00FF2599">
        <w:rPr>
          <w:rStyle w:val="Heading3Char"/>
        </w:rPr>
        <w:t>Targeting per Viewer</w:t>
      </w:r>
      <w:bookmarkEnd w:id="1557"/>
      <w:bookmarkEnd w:id="1558"/>
    </w:p>
    <w:p w:rsidR="00403FB9" w:rsidRDefault="00253EFB" w:rsidP="00FF2599">
      <w:pPr>
        <w:pStyle w:val="NormalWeb"/>
        <w:rPr>
          <w:rStyle w:val="ProcedureChar"/>
        </w:rPr>
      </w:pPr>
      <w:r w:rsidRPr="00FF2599">
        <w:rPr>
          <w:rStyle w:val="BodyTextChar"/>
        </w:rPr>
        <w:t>In some cases targeting information is not defined per content item, but per viewer.</w:t>
      </w:r>
      <w:r w:rsidRPr="00FF2599">
        <w:rPr>
          <w:rStyle w:val="BodyTextChar"/>
        </w:rPr>
        <w:br/>
        <w:t>To support these cases the Kaltura VAST module dynamically pulls metadata from the website via flashvars passed to the player.</w:t>
      </w:r>
      <w:r w:rsidRPr="00FF2599">
        <w:rPr>
          <w:rStyle w:val="BodyTextChar"/>
        </w:rPr>
        <w:br/>
        <w:t>For example targeting per a specific age group. This example assumes that the hosting site has a user database and would like</w:t>
      </w:r>
      <w:r w:rsidR="0013018D">
        <w:rPr>
          <w:rStyle w:val="BodyTextChar"/>
        </w:rPr>
        <w:t xml:space="preserve"> to further target known users.</w:t>
      </w:r>
    </w:p>
    <w:p w:rsidR="00253EFB" w:rsidRPr="00FF2599" w:rsidRDefault="00F60594" w:rsidP="009428D3">
      <w:pPr>
        <w:pStyle w:val="Procedure"/>
        <w:pPrChange w:id="1559" w:author="Debbie Zioni" w:date="2012-08-15T20:03:00Z">
          <w:pPr>
            <w:pStyle w:val="Procedure"/>
          </w:pPr>
        </w:pPrChange>
      </w:pPr>
      <w:r w:rsidRPr="00FF2599">
        <w:rPr>
          <w:i/>
          <w:iCs/>
        </w:rPr>
        <w:t xml:space="preserve"> </w:t>
      </w:r>
      <w:r w:rsidRPr="00FF2599">
        <w:t>To target per viewer</w:t>
      </w:r>
    </w:p>
    <w:p w:rsidR="00253EFB" w:rsidRDefault="00253EFB" w:rsidP="00292207">
      <w:pPr>
        <w:pStyle w:val="ListNumber"/>
        <w:numPr>
          <w:ilvl w:val="0"/>
          <w:numId w:val="125"/>
        </w:numPr>
      </w:pPr>
      <w:r>
        <w:t>Pass the variable (for example, viewer age) from your internal DB to the player via Flashvar.</w:t>
      </w:r>
      <w:r>
        <w:br/>
      </w:r>
      <w:r w:rsidRPr="00E54D7D">
        <w:rPr>
          <w:noProof/>
          <w:lang w:val="en-US" w:bidi="he-IL"/>
        </w:rPr>
        <w:lastRenderedPageBreak/>
        <mc:AlternateContent>
          <mc:Choice Requires="wpg">
            <w:drawing>
              <wp:inline distT="0" distB="0" distL="0" distR="0" wp14:anchorId="67B5F129" wp14:editId="49F1A330">
                <wp:extent cx="3990975" cy="1333500"/>
                <wp:effectExtent l="19050" t="76200" r="142875" b="133350"/>
                <wp:docPr id="12295"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90975" cy="1333500"/>
                          <a:chOff x="5153025" y="1676400"/>
                          <a:chExt cx="3990975" cy="1333500"/>
                        </a:xfrm>
                      </wpg:grpSpPr>
                      <pic:pic xmlns:pic="http://schemas.openxmlformats.org/drawingml/2006/picture">
                        <pic:nvPicPr>
                          <pic:cNvPr id="213" name="Picture 213"/>
                          <pic:cNvPicPr>
                            <a:picLocks noChangeAspect="1" noChangeArrowheads="1"/>
                          </pic:cNvPicPr>
                        </pic:nvPicPr>
                        <pic:blipFill>
                          <a:blip r:embed="rId292"/>
                          <a:srcRect/>
                          <a:stretch>
                            <a:fillRect/>
                          </a:stretch>
                        </pic:blipFill>
                        <pic:spPr bwMode="auto">
                          <a:xfrm>
                            <a:off x="5229225" y="1676400"/>
                            <a:ext cx="3914775" cy="1333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214" name="Rectangle 214"/>
                        <wps:cNvSpPr/>
                        <wps:spPr>
                          <a:xfrm>
                            <a:off x="5153025" y="2667000"/>
                            <a:ext cx="3581400" cy="228600"/>
                          </a:xfrm>
                          <a:prstGeom prst="rect">
                            <a:avLst/>
                          </a:prstGeom>
                          <a:solidFill>
                            <a:schemeClr val="accent1">
                              <a:alpha val="0"/>
                            </a:schemeClr>
                          </a:solidFill>
                          <a:ln w="28575">
                            <a:solidFill>
                              <a:srgbClr val="66FF33"/>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28D3" w:rsidRDefault="009428D3" w:rsidP="00253EFB"/>
                          </w:txbxContent>
                        </wps:txbx>
                        <wps:bodyPr anchor="ctr"/>
                      </wps:wsp>
                    </wpg:wgp>
                  </a:graphicData>
                </a:graphic>
              </wp:inline>
            </w:drawing>
          </mc:Choice>
          <mc:Fallback>
            <w:pict>
              <v:group id="Group 12" o:spid="_x0000_s1029" style="width:314.25pt;height:105pt;mso-position-horizontal-relative:char;mso-position-vertical-relative:line" coordorigin="51530,16764" coordsize="39909,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">
                <v:shape id="Picture 213" o:spid="_x0000_s1030" type="#_x0000_t75" style="position:absolute;left:52292;top:16764;width:39148;height:13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NqmvBAAAA3AAAAA8AAABkcnMvZG93bnJldi54bWxET8uKwjAU3Qv+Q7iCG9FUBSkdo4yK4mJQ&#10;qvMBl+b2wTQ3pYm2/r0ZGBjO6nBenPW2N7V4UusqywrmswgEcWZ1xYWC7/txGoNwHlljbZkUvMjB&#10;djMcrDHRtuOUnjdfiFDCLkEFpfdNIqXLSjLoZrYhDlpuW4M+0LaQusUulJtaLqJoJQ1WHBZKbGhf&#10;UvZzexgF/fLEu0uATdNDHE2u+Rd1uVLjUf/5AcJT7//Nf+mzVrCYL+H3TDgCcvMG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zNqmvBAAAA3AAAAA8AAAAAAAAAAAAAAAAAnwIA&#10;AGRycy9kb3ducmV2LnhtbFBLBQYAAAAABAAEAPcAAACNAwAAAAA=&#10;" stroked="t" strokeweight="3pt">
                  <v:stroke endcap="square"/>
                  <v:imagedata r:id="rId293" o:title=""/>
                  <v:shadow on="t" color="black" opacity="28180f" origin="-.5,-.5" offset=".74836mm,.74836mm"/>
                </v:shape>
                <v:rect id="Rectangle 214" o:spid="_x0000_s1031" style="position:absolute;left:51530;top:26670;width:35814;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kIZ8UA&#10;AADcAAAADwAAAGRycy9kb3ducmV2LnhtbESPzWvCQBTE74X+D8sreKsbRaykriKCGvDQ+nHw+Mi+&#10;JtHs25DdfP333ULB4zDzm2GW696UoqXaFZYVTMYRCOLU6oIzBdfL7n0BwnlkjaVlUjCQg/Xq9WWJ&#10;sbYdn6g9+0yEEnYxKsi9r2IpXZqTQTe2FXHwfmxt0AdZZ1LX2IVyU8ppFM2lwYLDQo4VbXNKH+fG&#10;KJjeb6cmMYet2T++cLjsjsn37UOp0Vu/+QThqffP8D+d6MBNZvB3Jhw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iQhnxQAAANwAAAAPAAAAAAAAAAAAAAAAAJgCAABkcnMv&#10;ZG93bnJldi54bWxQSwUGAAAAAAQABAD1AAAAigMAAAAA&#10;" fillcolor="#4f81bd [3204]" strokecolor="#6f3" strokeweight="2.25pt">
                  <v:fill opacity="0"/>
                  <v:textbox>
                    <w:txbxContent>
                      <w:p w:rsidR="009428D3" w:rsidRDefault="009428D3" w:rsidP="00253EFB"/>
                    </w:txbxContent>
                  </v:textbox>
                </v:rect>
                <w10:anchorlock/>
              </v:group>
            </w:pict>
          </mc:Fallback>
        </mc:AlternateContent>
      </w:r>
    </w:p>
    <w:p w:rsidR="00253EFB" w:rsidRDefault="00253EFB" w:rsidP="005127A9">
      <w:pPr>
        <w:pStyle w:val="ListNumber"/>
      </w:pPr>
      <w:r w:rsidRPr="009973DB">
        <w:t xml:space="preserve">Define the additional parameter in your ad server. </w:t>
      </w:r>
      <w:r w:rsidRPr="009973DB">
        <w:br/>
        <w:t>For example in OpenX</w:t>
      </w:r>
      <w:r>
        <w:t>, set</w:t>
      </w:r>
      <w:r w:rsidRPr="009973DB">
        <w:t xml:space="preserve"> the “</w:t>
      </w:r>
      <w:r>
        <w:t xml:space="preserve">viewerAge” parameter </w:t>
      </w:r>
      <w:r w:rsidRPr="009973DB">
        <w:t xml:space="preserve">through “Site </w:t>
      </w:r>
      <w:r>
        <w:t xml:space="preserve">- </w:t>
      </w:r>
      <w:r w:rsidRPr="009973DB">
        <w:t>Variable</w:t>
      </w:r>
      <w:r>
        <w:t>”</w:t>
      </w:r>
      <w:r w:rsidRPr="00E54D7D">
        <w:rPr>
          <w:noProof/>
          <w:lang w:val="en-US" w:bidi="he-IL"/>
        </w:rPr>
        <w:drawing>
          <wp:inline distT="0" distB="0" distL="0" distR="0" wp14:anchorId="560E347D" wp14:editId="7A008742">
            <wp:extent cx="4114800" cy="1905000"/>
            <wp:effectExtent l="38100" t="57150" r="114300" b="95250"/>
            <wp:docPr id="43" name="Picture 5"/>
            <wp:cNvGraphicFramePr/>
            <a:graphic xmlns:a="http://schemas.openxmlformats.org/drawingml/2006/main">
              <a:graphicData uri="http://schemas.openxmlformats.org/drawingml/2006/picture">
                <pic:pic xmlns:pic="http://schemas.openxmlformats.org/drawingml/2006/picture">
                  <pic:nvPicPr>
                    <pic:cNvPr id="26629" name="Picture 5"/>
                    <pic:cNvPicPr>
                      <a:picLocks noChangeAspect="1" noChangeArrowheads="1"/>
                    </pic:cNvPicPr>
                  </pic:nvPicPr>
                  <pic:blipFill>
                    <a:blip r:embed="rId294" cstate="print"/>
                    <a:srcRect/>
                    <a:stretch>
                      <a:fillRect/>
                    </a:stretch>
                  </pic:blipFill>
                  <pic:spPr bwMode="auto">
                    <a:xfrm>
                      <a:off x="0" y="0"/>
                      <a:ext cx="4114800" cy="1905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53EFB" w:rsidRPr="00E93308" w:rsidRDefault="00253EFB" w:rsidP="005127A9">
      <w:pPr>
        <w:pStyle w:val="ListNumber"/>
      </w:pPr>
      <w:r>
        <w:t xml:space="preserve">Add the flashvar template into the AdTag URL, this template will be populated in runtime with the actual values. </w:t>
      </w:r>
      <w:r>
        <w:br/>
        <w:t>The template is FLASHVAR_NAME={configProxy.flashvars.FLASHVAR_NAME</w:t>
      </w:r>
      <w:r w:rsidRPr="00CF5A50">
        <w:t xml:space="preserve"> }</w:t>
      </w:r>
      <w:r>
        <w:t>and in the viewerAge example it would be:</w:t>
      </w:r>
      <w:r>
        <w:br/>
      </w:r>
      <w:r w:rsidRPr="00CF5A50">
        <w:t>viewerAge={configProxy.flashvars.viewerAge}</w:t>
      </w:r>
    </w:p>
    <w:p w:rsidR="00253EFB" w:rsidRDefault="00253EFB" w:rsidP="00E3369B">
      <w:pPr>
        <w:pStyle w:val="Heading3"/>
      </w:pPr>
      <w:bookmarkStart w:id="1560" w:name="_Toc313796722"/>
      <w:bookmarkStart w:id="1561" w:name="_Toc332632188"/>
      <w:r>
        <w:t xml:space="preserve">Ad </w:t>
      </w:r>
      <w:r w:rsidR="0045423E">
        <w:t>T</w:t>
      </w:r>
      <w:r>
        <w:t>argeting via ad plugin</w:t>
      </w:r>
      <w:bookmarkEnd w:id="1560"/>
      <w:bookmarkEnd w:id="1561"/>
    </w:p>
    <w:p w:rsidR="00253EFB" w:rsidRDefault="00253EFB">
      <w:r>
        <w:t>Each ad plugin individually defines which metadata the K</w:t>
      </w:r>
      <w:r w:rsidR="00A727ED">
        <w:t>altura Player</w:t>
      </w:r>
      <w:r>
        <w:t xml:space="preserve"> passes to the plugin. Generally, it is very basic metadata such as entry ID. Additional metadata enables the Kaltura user to target ads with that specific metadata. </w:t>
      </w:r>
    </w:p>
    <w:p w:rsidR="00253EFB" w:rsidRDefault="00253EFB" w:rsidP="00E3369B">
      <w:pPr>
        <w:pStyle w:val="Heading3"/>
      </w:pPr>
      <w:bookmarkStart w:id="1562" w:name="_Toc313796723"/>
      <w:bookmarkStart w:id="1563" w:name="_Toc332632189"/>
      <w:r>
        <w:t xml:space="preserve">Ad </w:t>
      </w:r>
      <w:r w:rsidR="0045423E">
        <w:t>T</w:t>
      </w:r>
      <w:r>
        <w:t>a</w:t>
      </w:r>
      <w:r w:rsidRPr="00123DCF">
        <w:rPr>
          <w:rStyle w:val="Heading3Char"/>
        </w:rPr>
        <w:t>r</w:t>
      </w:r>
      <w:r>
        <w:t>geting with Tremor</w:t>
      </w:r>
      <w:bookmarkEnd w:id="1562"/>
      <w:bookmarkEnd w:id="1563"/>
      <w:r>
        <w:t xml:space="preserve"> </w:t>
      </w:r>
    </w:p>
    <w:p w:rsidR="00253EFB" w:rsidRDefault="00253EFB" w:rsidP="0041399F">
      <w:pPr>
        <w:pStyle w:val="Sub-Heading0"/>
        <w:rPr>
          <w:color w:val="000000" w:themeColor="text1"/>
          <w:sz w:val="24"/>
        </w:rPr>
      </w:pPr>
      <w:r w:rsidRPr="008B096B">
        <w:t>Passing dyn</w:t>
      </w:r>
      <w:r>
        <w:t>amic data</w:t>
      </w:r>
    </w:p>
    <w:p w:rsidR="00253EFB" w:rsidRPr="008B096B" w:rsidRDefault="00253EFB" w:rsidP="0050202E">
      <w:pPr>
        <w:pStyle w:val="BodyText"/>
        <w:rPr>
          <w:color w:val="000000" w:themeColor="text1"/>
          <w:sz w:val="24"/>
          <w:szCs w:val="24"/>
        </w:rPr>
      </w:pPr>
      <w:r w:rsidRPr="008B096B">
        <w:t>By inserting specific key-value pairs in the uivars, a Kaltura partner can define that any Kaltura metadata gets passed to Tremor via the Tremor plugin. Then, through the Tremor ad server, the partner can decide how to target ads via the metadata.</w:t>
      </w:r>
    </w:p>
    <w:p w:rsidR="00253EFB" w:rsidRDefault="00253EFB" w:rsidP="0041399F">
      <w:pPr>
        <w:pStyle w:val="Sub-Heading0"/>
      </w:pPr>
      <w:r w:rsidRPr="008B096B">
        <w:t xml:space="preserve">Examples:  </w:t>
      </w:r>
    </w:p>
    <w:p w:rsidR="00253EFB" w:rsidRPr="008F01DA" w:rsidRDefault="00253EFB" w:rsidP="008F01DA">
      <w:pPr>
        <w:pStyle w:val="Code"/>
      </w:pPr>
      <w:r w:rsidRPr="008F01DA">
        <w:t xml:space="preserve">&lt;var key="customAd.paramKey1" value="duration" /&gt;    </w:t>
      </w:r>
    </w:p>
    <w:p w:rsidR="00253EFB" w:rsidRPr="008F01DA" w:rsidRDefault="00253EFB" w:rsidP="008F01DA">
      <w:pPr>
        <w:pStyle w:val="Code"/>
      </w:pPr>
      <w:r w:rsidRPr="008F01DA">
        <w:t xml:space="preserve">&lt;var key="customAd.paramValue1" value="{mediaProxy.entry.duration}" /&gt;     </w:t>
      </w:r>
    </w:p>
    <w:p w:rsidR="00253EFB" w:rsidRPr="008F01DA" w:rsidRDefault="00253EFB" w:rsidP="008F01DA">
      <w:pPr>
        <w:pStyle w:val="Code"/>
      </w:pPr>
      <w:r w:rsidRPr="008F01DA">
        <w:t xml:space="preserve">&lt;var key="customAd.paramKey2" value="entryId" /&gt;     </w:t>
      </w:r>
    </w:p>
    <w:p w:rsidR="00253EFB" w:rsidRPr="008F01DA" w:rsidRDefault="00253EFB" w:rsidP="008F01DA">
      <w:pPr>
        <w:pStyle w:val="Code"/>
      </w:pPr>
      <w:r w:rsidRPr="008F01DA">
        <w:t xml:space="preserve">&lt;var key="customAd.paramValue2" value="{mediaProxy.entry.id}" /&gt;     </w:t>
      </w:r>
    </w:p>
    <w:p w:rsidR="00253EFB" w:rsidRPr="008F01DA" w:rsidRDefault="00253EFB" w:rsidP="008F01DA">
      <w:pPr>
        <w:pStyle w:val="Code"/>
      </w:pPr>
      <w:r w:rsidRPr="008F01DA">
        <w:t xml:space="preserve">&lt;var key="customAd.paramKey3" value="categories" /&gt;     </w:t>
      </w:r>
    </w:p>
    <w:p w:rsidR="00253EFB" w:rsidRPr="008F01DA" w:rsidRDefault="00253EFB" w:rsidP="008F01DA">
      <w:pPr>
        <w:pStyle w:val="Code"/>
      </w:pPr>
      <w:r w:rsidRPr="008F01DA">
        <w:t xml:space="preserve">&lt;var key="customAd.paramValue3" value="{mediaProxy.entry.categories}" /&gt;     </w:t>
      </w:r>
    </w:p>
    <w:p w:rsidR="00253EFB" w:rsidRPr="008F01DA" w:rsidRDefault="00253EFB" w:rsidP="008F01DA">
      <w:pPr>
        <w:pStyle w:val="Code"/>
      </w:pPr>
      <w:r w:rsidRPr="008F01DA">
        <w:lastRenderedPageBreak/>
        <w:t xml:space="preserve">&lt;var key="customAd.paramKey4" value="ContentRating" /&gt;     </w:t>
      </w:r>
    </w:p>
    <w:p w:rsidR="00253EFB" w:rsidRPr="008F01DA" w:rsidRDefault="00253EFB" w:rsidP="008F01DA">
      <w:pPr>
        <w:pStyle w:val="Code"/>
      </w:pPr>
      <w:r w:rsidRPr="008F01DA">
        <w:t xml:space="preserve">&lt;var key="customAd.paramValue4" value="{mediaProxy.entryMetadata.ContentRating}" /&gt;     </w:t>
      </w:r>
    </w:p>
    <w:p w:rsidR="00253EFB" w:rsidRPr="008F01DA" w:rsidRDefault="00253EFB" w:rsidP="008F01DA">
      <w:pPr>
        <w:pStyle w:val="Code"/>
      </w:pPr>
      <w:r w:rsidRPr="008F01DA">
        <w:t xml:space="preserve">&lt;var key="requiredMetadataFields" value="true" /&gt; </w:t>
      </w:r>
    </w:p>
    <w:p w:rsidR="00253EFB" w:rsidRPr="00123DCF" w:rsidRDefault="0045423E">
      <w:r w:rsidRPr="00123DCF">
        <w:rPr>
          <w:rStyle w:val="BodyTextChar"/>
        </w:rPr>
        <w:t xml:space="preserve">Note </w:t>
      </w:r>
      <w:r w:rsidR="00253EFB" w:rsidRPr="00123DCF">
        <w:rPr>
          <w:rStyle w:val="BodyTextChar"/>
        </w:rPr>
        <w:t xml:space="preserve">that ContentRating, which is a custom data field, has a slightly different value from the rest of the </w:t>
      </w:r>
      <w:r w:rsidR="00253EFB" w:rsidRPr="00123DCF">
        <w:t>metadata.</w:t>
      </w:r>
    </w:p>
    <w:p w:rsidR="00253EFB" w:rsidRDefault="00253EFB" w:rsidP="008F01DA">
      <w:pPr>
        <w:rPr>
          <w:rFonts w:cstheme="minorHAnsi"/>
          <w:i/>
          <w:iCs/>
        </w:rPr>
      </w:pPr>
      <w:r w:rsidRPr="00123DCF">
        <w:t>To enable</w:t>
      </w:r>
      <w:r w:rsidR="007702A4">
        <w:t xml:space="preserve"> the custom data field</w:t>
      </w:r>
      <w:r w:rsidRPr="00123DCF">
        <w:t xml:space="preserve">, </w:t>
      </w:r>
      <w:r w:rsidR="008F01DA">
        <w:t xml:space="preserve">you must insert </w:t>
      </w:r>
      <w:r w:rsidRPr="00123DCF">
        <w:t xml:space="preserve">a custom ad path into the uiconf. </w:t>
      </w:r>
    </w:p>
    <w:p w:rsidR="00253EFB" w:rsidRDefault="00253EFB">
      <w:pPr>
        <w:pStyle w:val="Heading3"/>
      </w:pPr>
      <w:bookmarkStart w:id="1564" w:name="_Toc313796724"/>
      <w:bookmarkStart w:id="1565" w:name="_Toc332632190"/>
      <w:r>
        <w:t>Advertising for Mobile Devices</w:t>
      </w:r>
      <w:bookmarkEnd w:id="1564"/>
      <w:bookmarkEnd w:id="1565"/>
    </w:p>
    <w:p w:rsidR="00253EFB" w:rsidRDefault="00253EFB">
      <w:r w:rsidRPr="00004726">
        <w:t xml:space="preserve">The advertising settings applied to your player will also apply for mobile delivery. </w:t>
      </w:r>
      <w:r>
        <w:t>Visit the advertising section for more information on advertising. As a general rule, VAST ads fully support ads in mobile. However, the ads will only play in a mobile device if the ad has the proper mobile flavors.</w:t>
      </w:r>
    </w:p>
    <w:p w:rsidR="00253EFB" w:rsidRDefault="00253EFB" w:rsidP="0013018D">
      <w:r w:rsidRPr="00004726">
        <w:t xml:space="preserve">The following table summarizes current </w:t>
      </w:r>
      <w:r w:rsidR="0013018D">
        <w:t>advertising support for mobile:</w:t>
      </w:r>
    </w:p>
    <w:tbl>
      <w:tblPr>
        <w:tblW w:w="8931" w:type="dxa"/>
        <w:tblInd w:w="108" w:type="dxa"/>
        <w:tblBorders>
          <w:top w:val="single" w:sz="4" w:space="0" w:color="C5C5C5"/>
          <w:left w:val="single" w:sz="4" w:space="0" w:color="C5C5C5"/>
          <w:bottom w:val="single" w:sz="4" w:space="0" w:color="C5C5C5"/>
          <w:right w:val="single" w:sz="4" w:space="0" w:color="C5C5C5"/>
          <w:insideH w:val="single" w:sz="4" w:space="0" w:color="C5C5C5"/>
          <w:insideV w:val="single" w:sz="4" w:space="0" w:color="C5C5C5"/>
        </w:tblBorders>
        <w:tblLook w:val="04A0" w:firstRow="1" w:lastRow="0" w:firstColumn="1" w:lastColumn="0" w:noHBand="0" w:noVBand="1"/>
      </w:tblPr>
      <w:tblGrid>
        <w:gridCol w:w="1980"/>
        <w:gridCol w:w="2430"/>
        <w:gridCol w:w="4521"/>
      </w:tblGrid>
      <w:tr w:rsidR="009B286C" w:rsidRPr="00A75990" w:rsidTr="009B286C">
        <w:trPr>
          <w:cantSplit/>
          <w:tblHeader/>
        </w:trPr>
        <w:tc>
          <w:tcPr>
            <w:tcW w:w="1980"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9B286C" w:rsidRPr="00A75990" w:rsidRDefault="009B286C" w:rsidP="005A0D16">
            <w:pPr>
              <w:pStyle w:val="TableHeading"/>
            </w:pPr>
            <w:r w:rsidRPr="00433E52">
              <w:t>Device</w:t>
            </w:r>
          </w:p>
        </w:tc>
        <w:tc>
          <w:tcPr>
            <w:tcW w:w="2430"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9B286C" w:rsidRPr="00A75990" w:rsidRDefault="009B286C" w:rsidP="005A0D16">
            <w:pPr>
              <w:pStyle w:val="TableHeading"/>
            </w:pPr>
            <w:r w:rsidRPr="00433E52">
              <w:t>Supported Ad type</w:t>
            </w:r>
          </w:p>
        </w:tc>
        <w:tc>
          <w:tcPr>
            <w:tcW w:w="4521"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9B286C" w:rsidRPr="00A75990" w:rsidRDefault="009B286C" w:rsidP="005A0D16">
            <w:pPr>
              <w:pStyle w:val="TableHeading"/>
            </w:pPr>
            <w:r w:rsidRPr="00433E52">
              <w:t>Notes &amp; Limitations</w:t>
            </w:r>
          </w:p>
        </w:tc>
      </w:tr>
      <w:tr w:rsidR="009B286C" w:rsidRPr="00A75990" w:rsidTr="009B286C">
        <w:tc>
          <w:tcPr>
            <w:tcW w:w="1980" w:type="dxa"/>
            <w:tcBorders>
              <w:top w:val="single" w:sz="4" w:space="0" w:color="C5C5C5"/>
              <w:bottom w:val="single" w:sz="4" w:space="0" w:color="C5C5C5"/>
            </w:tcBorders>
          </w:tcPr>
          <w:p w:rsidR="009B286C" w:rsidRPr="00A75990" w:rsidRDefault="009B286C" w:rsidP="005A0D16">
            <w:pPr>
              <w:pStyle w:val="TableBodyText"/>
            </w:pPr>
            <w:r w:rsidRPr="00403FB9">
              <w:t>iPhone</w:t>
            </w:r>
          </w:p>
        </w:tc>
        <w:tc>
          <w:tcPr>
            <w:tcW w:w="2430" w:type="dxa"/>
            <w:tcBorders>
              <w:top w:val="single" w:sz="4" w:space="0" w:color="C5C5C5"/>
              <w:bottom w:val="single" w:sz="4" w:space="0" w:color="C5C5C5"/>
            </w:tcBorders>
          </w:tcPr>
          <w:p w:rsidR="009B286C" w:rsidRPr="00FF2599" w:rsidRDefault="009B286C" w:rsidP="005A0D16">
            <w:pPr>
              <w:pStyle w:val="TableBodyText"/>
            </w:pPr>
            <w:r w:rsidRPr="00403FB9">
              <w:t>VAST Pre-roll</w:t>
            </w:r>
          </w:p>
          <w:p w:rsidR="009B286C" w:rsidRPr="00FF2599" w:rsidRDefault="009B286C" w:rsidP="005A0D16">
            <w:pPr>
              <w:pStyle w:val="TableBodyText"/>
            </w:pPr>
            <w:r w:rsidRPr="00403FB9">
              <w:t>Bumper video</w:t>
            </w:r>
          </w:p>
          <w:p w:rsidR="009B286C" w:rsidRPr="00A75990" w:rsidRDefault="009B286C" w:rsidP="005A0D16">
            <w:pPr>
              <w:pStyle w:val="TableBodyText"/>
            </w:pPr>
            <w:r w:rsidRPr="00403FB9">
              <w:t>VAST Post-roll</w:t>
            </w:r>
          </w:p>
        </w:tc>
        <w:tc>
          <w:tcPr>
            <w:tcW w:w="4521" w:type="dxa"/>
            <w:tcBorders>
              <w:top w:val="single" w:sz="4" w:space="0" w:color="C5C5C5"/>
              <w:bottom w:val="single" w:sz="4" w:space="0" w:color="C5C5C5"/>
            </w:tcBorders>
          </w:tcPr>
          <w:p w:rsidR="009B286C" w:rsidRPr="00FF2599" w:rsidRDefault="009B286C" w:rsidP="005A0D16">
            <w:pPr>
              <w:pStyle w:val="TableBodyText"/>
              <w:rPr>
                <w:rFonts w:eastAsiaTheme="minorHAnsi"/>
                <w:b/>
              </w:rPr>
            </w:pPr>
            <w:r w:rsidRPr="00403FB9">
              <w:t>Ads are played back in the native player</w:t>
            </w:r>
          </w:p>
          <w:p w:rsidR="009B286C" w:rsidRPr="00FF2599" w:rsidRDefault="009B286C" w:rsidP="005A0D16">
            <w:pPr>
              <w:pStyle w:val="TableBodyText"/>
              <w:rPr>
                <w:b/>
              </w:rPr>
            </w:pPr>
            <w:r w:rsidRPr="00403FB9">
              <w:t xml:space="preserve">Player controls are not disabled during playback </w:t>
            </w:r>
            <w:r w:rsidRPr="00403FB9">
              <w:br/>
              <w:t>(user can skip the ads)</w:t>
            </w:r>
          </w:p>
          <w:p w:rsidR="009B286C" w:rsidRPr="00403FB9" w:rsidRDefault="009B286C" w:rsidP="005A0D16">
            <w:pPr>
              <w:pStyle w:val="TableBodyText"/>
            </w:pPr>
            <w:r w:rsidRPr="00403FB9">
              <w:t xml:space="preserve">Ads are not clickable </w:t>
            </w:r>
          </w:p>
          <w:p w:rsidR="009B286C" w:rsidRPr="00A75990" w:rsidRDefault="009B286C" w:rsidP="005A0D16">
            <w:pPr>
              <w:pStyle w:val="TableBodyText"/>
            </w:pPr>
            <w:r w:rsidRPr="00403FB9">
              <w:t>Ads must be encoded for the iPhone (H264)</w:t>
            </w:r>
          </w:p>
        </w:tc>
      </w:tr>
      <w:tr w:rsidR="009B286C" w:rsidRPr="00A75990" w:rsidTr="009B286C">
        <w:tc>
          <w:tcPr>
            <w:tcW w:w="1980" w:type="dxa"/>
            <w:tcBorders>
              <w:top w:val="single" w:sz="4" w:space="0" w:color="C5C5C5"/>
            </w:tcBorders>
          </w:tcPr>
          <w:p w:rsidR="009B286C" w:rsidRPr="00A75990" w:rsidRDefault="009B286C" w:rsidP="005A0D16">
            <w:pPr>
              <w:pStyle w:val="TableBodyText"/>
            </w:pPr>
            <w:r w:rsidRPr="00403FB9">
              <w:t>iPad</w:t>
            </w:r>
          </w:p>
        </w:tc>
        <w:tc>
          <w:tcPr>
            <w:tcW w:w="2430" w:type="dxa"/>
            <w:tcBorders>
              <w:top w:val="single" w:sz="4" w:space="0" w:color="C5C5C5"/>
            </w:tcBorders>
          </w:tcPr>
          <w:p w:rsidR="009B286C" w:rsidRPr="00FF2599" w:rsidRDefault="009B286C" w:rsidP="005A0D16">
            <w:pPr>
              <w:pStyle w:val="TableBodyText"/>
            </w:pPr>
            <w:r w:rsidRPr="00403FB9">
              <w:t>VAST Pre-roll</w:t>
            </w:r>
          </w:p>
          <w:p w:rsidR="009B286C" w:rsidRPr="00FF2599" w:rsidRDefault="009B286C" w:rsidP="005A0D16">
            <w:pPr>
              <w:pStyle w:val="TableBodyText"/>
            </w:pPr>
            <w:r w:rsidRPr="00403FB9">
              <w:t>Bumper video</w:t>
            </w:r>
            <w:r w:rsidRPr="00403FB9">
              <w:br/>
              <w:t>VAST Overlay</w:t>
            </w:r>
          </w:p>
          <w:p w:rsidR="009B286C" w:rsidRPr="00A75990" w:rsidRDefault="009B286C" w:rsidP="005A0D16">
            <w:pPr>
              <w:pStyle w:val="TableBodyText"/>
            </w:pPr>
            <w:r w:rsidRPr="00403FB9">
              <w:t>VAST Post-roll</w:t>
            </w:r>
          </w:p>
        </w:tc>
        <w:tc>
          <w:tcPr>
            <w:tcW w:w="4521" w:type="dxa"/>
            <w:tcBorders>
              <w:top w:val="single" w:sz="4" w:space="0" w:color="C5C5C5"/>
            </w:tcBorders>
          </w:tcPr>
          <w:p w:rsidR="009B286C" w:rsidRPr="00A75990" w:rsidRDefault="009B286C" w:rsidP="005A0D16">
            <w:pPr>
              <w:pStyle w:val="TableBodyText"/>
            </w:pPr>
            <w:r w:rsidRPr="00403FB9">
              <w:t>Ads must be encoded for the iPad (H264)</w:t>
            </w:r>
          </w:p>
        </w:tc>
      </w:tr>
      <w:tr w:rsidR="009B286C" w:rsidRPr="00A75990" w:rsidTr="009B286C">
        <w:tc>
          <w:tcPr>
            <w:tcW w:w="1980" w:type="dxa"/>
            <w:tcBorders>
              <w:top w:val="single" w:sz="4" w:space="0" w:color="C5C5C5"/>
            </w:tcBorders>
          </w:tcPr>
          <w:p w:rsidR="009B286C" w:rsidRPr="00403FB9" w:rsidRDefault="009B286C" w:rsidP="005A0D16">
            <w:pPr>
              <w:pStyle w:val="TableBodyText"/>
            </w:pPr>
            <w:r w:rsidRPr="00433E52">
              <w:t xml:space="preserve">Android </w:t>
            </w:r>
            <w:r w:rsidRPr="00433E52">
              <w:br/>
              <w:t>(ver 2.2 and up)</w:t>
            </w:r>
          </w:p>
        </w:tc>
        <w:tc>
          <w:tcPr>
            <w:tcW w:w="2430" w:type="dxa"/>
            <w:tcBorders>
              <w:top w:val="single" w:sz="4" w:space="0" w:color="C5C5C5"/>
            </w:tcBorders>
          </w:tcPr>
          <w:p w:rsidR="009B286C" w:rsidRPr="00403FB9" w:rsidRDefault="009B286C" w:rsidP="005A0D16">
            <w:pPr>
              <w:pStyle w:val="TableBodyText"/>
            </w:pPr>
            <w:r w:rsidRPr="00433E52">
              <w:t>All</w:t>
            </w:r>
          </w:p>
        </w:tc>
        <w:tc>
          <w:tcPr>
            <w:tcW w:w="4521" w:type="dxa"/>
            <w:tcBorders>
              <w:top w:val="single" w:sz="4" w:space="0" w:color="C5C5C5"/>
            </w:tcBorders>
          </w:tcPr>
          <w:p w:rsidR="009B286C" w:rsidRPr="00403FB9" w:rsidRDefault="009B286C" w:rsidP="005A0D16">
            <w:pPr>
              <w:pStyle w:val="TableBodyText"/>
            </w:pPr>
            <w:r w:rsidRPr="00433E52">
              <w:t>Android from version 2.2 supports Flash playback with all ads integration as in Flash player.</w:t>
            </w:r>
          </w:p>
        </w:tc>
      </w:tr>
    </w:tbl>
    <w:p w:rsidR="00253EFB" w:rsidRPr="00FD6AC6" w:rsidRDefault="00253EFB">
      <w:bookmarkStart w:id="1566" w:name="_How_to_Locate"/>
      <w:bookmarkStart w:id="1567" w:name="_Toc313796725"/>
      <w:bookmarkEnd w:id="1566"/>
      <w:r w:rsidRPr="00FD6AC6">
        <w:t xml:space="preserve">How to </w:t>
      </w:r>
      <w:r w:rsidR="00FD6AC6" w:rsidRPr="00FD6AC6">
        <w:t>L</w:t>
      </w:r>
      <w:r w:rsidRPr="00FD6AC6">
        <w:t>ocate the Ad Tag URL</w:t>
      </w:r>
      <w:bookmarkEnd w:id="1567"/>
    </w:p>
    <w:p w:rsidR="000E367A" w:rsidRPr="00FF2599" w:rsidRDefault="00253EFB" w:rsidP="00CD5B95">
      <w:pPr>
        <w:pStyle w:val="BodyText"/>
        <w:rPr>
          <w:rStyle w:val="BodyTextChar"/>
          <w:rFonts w:ascii="Arial Bold" w:eastAsiaTheme="majorEastAsia" w:hAnsi="Arial Bold"/>
          <w:b/>
          <w:color w:val="828A8C"/>
          <w:sz w:val="28"/>
          <w:szCs w:val="36"/>
        </w:rPr>
      </w:pPr>
      <w:bookmarkStart w:id="1568" w:name="_Toc313796726"/>
      <w:bookmarkStart w:id="1569" w:name="_Toc332632191"/>
      <w:r w:rsidRPr="00403FB9">
        <w:rPr>
          <w:rStyle w:val="Heading3Char"/>
        </w:rPr>
        <w:t>DFP</w:t>
      </w:r>
      <w:bookmarkEnd w:id="1568"/>
      <w:bookmarkEnd w:id="1569"/>
      <w:r w:rsidRPr="00403FB9">
        <w:rPr>
          <w:rStyle w:val="Heading3Char"/>
        </w:rPr>
        <w:br/>
      </w:r>
      <w:r w:rsidRPr="00123DCF">
        <w:rPr>
          <w:rStyle w:val="BodyTextChar"/>
        </w:rPr>
        <w:t xml:space="preserve">In DFP there is a “Tag Generator” utility in the dashboard to generate the ad tag url. </w:t>
      </w:r>
      <w:r w:rsidRPr="00123DCF">
        <w:rPr>
          <w:rStyle w:val="BodyTextChar"/>
        </w:rPr>
        <w:br/>
        <w:t>The ad tag url (</w:t>
      </w:r>
      <w:hyperlink r:id="rId295" w:history="1">
        <w:r w:rsidRPr="005127A9">
          <w:rPr>
            <w:rStyle w:val="Hyperlink"/>
          </w:rPr>
          <w:t>http://ad.doubleclick.net/pfadx/mysite.com/</w:t>
        </w:r>
      </w:hyperlink>
      <w:r w:rsidRPr="005127A9">
        <w:rPr>
          <w:rStyle w:val="Hyperlink"/>
        </w:rPr>
        <w:t>.</w:t>
      </w:r>
      <w:r w:rsidRPr="00123DCF">
        <w:rPr>
          <w:rStyle w:val="BodyTextChar"/>
        </w:rPr>
        <w:t xml:space="preserve"> ) is at the bottom of the widget.</w:t>
      </w:r>
      <w:r w:rsidRPr="00123DCF">
        <w:rPr>
          <w:rStyle w:val="BodyTextChar"/>
        </w:rPr>
        <w:br/>
      </w:r>
      <w:r w:rsidRPr="00E54D7D">
        <w:rPr>
          <w:noProof/>
          <w:lang w:val="en-US" w:bidi="he-IL"/>
        </w:rPr>
        <w:lastRenderedPageBreak/>
        <w:drawing>
          <wp:inline distT="0" distB="0" distL="0" distR="0" wp14:anchorId="0151E5BE" wp14:editId="3DE759C1">
            <wp:extent cx="3586792" cy="3821502"/>
            <wp:effectExtent l="19050" t="0" r="0" b="0"/>
            <wp:docPr id="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6" cstate="print"/>
                    <a:srcRect t="9959"/>
                    <a:stretch>
                      <a:fillRect/>
                    </a:stretch>
                  </pic:blipFill>
                  <pic:spPr bwMode="auto">
                    <a:xfrm>
                      <a:off x="0" y="0"/>
                      <a:ext cx="3586792" cy="3821502"/>
                    </a:xfrm>
                    <a:prstGeom prst="rect">
                      <a:avLst/>
                    </a:prstGeom>
                    <a:noFill/>
                    <a:ln w="9525">
                      <a:noFill/>
                      <a:miter lim="800000"/>
                      <a:headEnd/>
                      <a:tailEnd/>
                    </a:ln>
                  </pic:spPr>
                </pic:pic>
              </a:graphicData>
            </a:graphic>
          </wp:inline>
        </w:drawing>
      </w:r>
      <w:r>
        <w:br/>
      </w:r>
      <w:r w:rsidRPr="00403FB9">
        <w:rPr>
          <w:rStyle w:val="Heading3Char"/>
          <w:rFonts w:eastAsiaTheme="majorEastAsia"/>
        </w:rPr>
        <w:t>OpenX</w:t>
      </w:r>
      <w:r>
        <w:br/>
      </w:r>
      <w:r w:rsidRPr="00403FB9">
        <w:rPr>
          <w:rStyle w:val="BodyTextChar"/>
        </w:rPr>
        <w:t>In OpenX the adtag URL is linked to an OpenX Zone, in the following format:</w:t>
      </w:r>
    </w:p>
    <w:p w:rsidR="00EE284A" w:rsidRPr="000E367A" w:rsidRDefault="00253EFB">
      <w:pPr>
        <w:pStyle w:val="Code"/>
      </w:pPr>
      <w:r w:rsidRPr="000E367A">
        <w:t>http://</w:t>
      </w:r>
      <w:r w:rsidRPr="00123DCF">
        <w:rPr>
          <w:highlight w:val="yellow"/>
        </w:rPr>
        <w:t>[OPENX_INSTALL]</w:t>
      </w:r>
      <w:r w:rsidRPr="00123DCF">
        <w:t>/fc.php?script=bannerTypeHtml:vastInlineBannerTypeHtml:vastInlineHtml&amp;source=&amp;format=vast&amp;charset=UTF_8&amp;nz=1&amp;zones=z1=</w:t>
      </w:r>
      <w:r w:rsidRPr="00123DCF">
        <w:rPr>
          <w:highlight w:val="yellow"/>
        </w:rPr>
        <w:t>[ZONE_ID]</w:t>
      </w:r>
      <w:r w:rsidRPr="00123DCF">
        <w:br/>
        <w:t xml:space="preserve">for openX hosted, the URL is d1.openX.org. , </w:t>
      </w:r>
      <w:r w:rsidRPr="000E367A">
        <w:br/>
        <w:t>from within your OpenX account you can retrieve the zone Id.</w:t>
      </w:r>
      <w:r w:rsidRPr="000E367A">
        <w:br/>
        <w:t>for example  for zone id 150750 in openX hosted the ad tag url would be:</w:t>
      </w:r>
      <w:r w:rsidRPr="000E367A">
        <w:br/>
      </w:r>
      <w:hyperlink r:id="rId297" w:history="1">
        <w:r w:rsidRPr="000E367A">
          <w:rPr>
            <w:rStyle w:val="Hyperlink"/>
          </w:rPr>
          <w:t>http://d1.openx.org/fc.php?script=bannerTypeHtml:vastInlineBannerTypeHtml:vastInlineHtml&amp;source=&amp;format=vast&amp;charset=UTF_8&amp;nz=1&amp;zones=z1=150750</w:t>
        </w:r>
      </w:hyperlink>
      <w:r w:rsidRPr="000E367A">
        <w:br/>
      </w:r>
    </w:p>
    <w:p w:rsidR="00EE284A" w:rsidRDefault="00253EFB" w:rsidP="00E3369B">
      <w:pPr>
        <w:pStyle w:val="Heading3"/>
        <w:rPr>
          <w:rFonts w:eastAsiaTheme="majorEastAsia"/>
        </w:rPr>
      </w:pPr>
      <w:bookmarkStart w:id="1570" w:name="_Toc313796727"/>
      <w:bookmarkStart w:id="1571" w:name="_Toc332632192"/>
      <w:r w:rsidRPr="00E3369B">
        <w:rPr>
          <w:rFonts w:eastAsiaTheme="majorEastAsia"/>
        </w:rPr>
        <w:t>AdapTV (via VAST)</w:t>
      </w:r>
      <w:bookmarkEnd w:id="1570"/>
      <w:bookmarkEnd w:id="1571"/>
    </w:p>
    <w:p w:rsidR="004B305E" w:rsidRDefault="004B305E" w:rsidP="007D3796">
      <w:pPr>
        <w:pStyle w:val="BodyText"/>
      </w:pPr>
      <w:r>
        <w:t>Copy the “Specific Ad Tag” from the Ad screen.</w:t>
      </w:r>
    </w:p>
    <w:p w:rsidR="00253EFB" w:rsidRDefault="00253EFB" w:rsidP="008631B0">
      <w:pPr>
        <w:spacing w:before="100" w:beforeAutospacing="1" w:after="100" w:afterAutospacing="1"/>
      </w:pPr>
      <w:r w:rsidRPr="00E54D7D">
        <w:rPr>
          <w:noProof/>
          <w:lang w:val="en-US" w:bidi="he-IL"/>
        </w:rPr>
        <w:lastRenderedPageBreak/>
        <w:drawing>
          <wp:inline distT="0" distB="0" distL="0" distR="0" wp14:anchorId="6F6B0FA3" wp14:editId="7943D34D">
            <wp:extent cx="6180455" cy="3615361"/>
            <wp:effectExtent l="19050" t="0" r="0" b="0"/>
            <wp:docPr id="5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8" cstate="print"/>
                    <a:srcRect/>
                    <a:stretch>
                      <a:fillRect/>
                    </a:stretch>
                  </pic:blipFill>
                  <pic:spPr bwMode="auto">
                    <a:xfrm>
                      <a:off x="0" y="0"/>
                      <a:ext cx="6180455" cy="3615361"/>
                    </a:xfrm>
                    <a:prstGeom prst="rect">
                      <a:avLst/>
                    </a:prstGeom>
                    <a:noFill/>
                    <a:ln w="9525">
                      <a:noFill/>
                      <a:miter lim="800000"/>
                      <a:headEnd/>
                      <a:tailEnd/>
                    </a:ln>
                  </pic:spPr>
                </pic:pic>
              </a:graphicData>
            </a:graphic>
          </wp:inline>
        </w:drawing>
      </w:r>
    </w:p>
    <w:p w:rsidR="00253EFB" w:rsidRPr="00AB4DBE" w:rsidRDefault="00253EFB" w:rsidP="00E3369B">
      <w:pPr>
        <w:pStyle w:val="Heading3"/>
        <w:rPr>
          <w:noProof/>
        </w:rPr>
      </w:pPr>
      <w:bookmarkStart w:id="1572" w:name="_Toc313796728"/>
      <w:bookmarkStart w:id="1573" w:name="_Toc332632193"/>
      <w:r w:rsidRPr="00AB4DBE">
        <w:rPr>
          <w:noProof/>
        </w:rPr>
        <w:t xml:space="preserve">Connecting with Ad Servers and </w:t>
      </w:r>
      <w:r w:rsidR="00581426">
        <w:rPr>
          <w:noProof/>
        </w:rPr>
        <w:t>N</w:t>
      </w:r>
      <w:r w:rsidRPr="00AB4DBE">
        <w:rPr>
          <w:noProof/>
        </w:rPr>
        <w:t xml:space="preserve">etworks via </w:t>
      </w:r>
      <w:r w:rsidR="00D267E9">
        <w:rPr>
          <w:noProof/>
        </w:rPr>
        <w:t>A</w:t>
      </w:r>
      <w:r w:rsidRPr="00AB4DBE">
        <w:rPr>
          <w:noProof/>
        </w:rPr>
        <w:t>dap.tv</w:t>
      </w:r>
      <w:bookmarkEnd w:id="1572"/>
      <w:bookmarkEnd w:id="1573"/>
    </w:p>
    <w:p w:rsidR="0042232D" w:rsidRDefault="0042232D" w:rsidP="009428D3">
      <w:pPr>
        <w:pStyle w:val="Procedure"/>
        <w:pPrChange w:id="1574" w:author="Debbie Zioni" w:date="2012-08-15T20:03:00Z">
          <w:pPr>
            <w:pStyle w:val="Procedure"/>
          </w:pPr>
        </w:pPrChange>
      </w:pPr>
      <w:r>
        <w:t xml:space="preserve">To add </w:t>
      </w:r>
      <w:r w:rsidR="00D267E9">
        <w:t>A</w:t>
      </w:r>
      <w:r>
        <w:t>dap.tv’s service to your Kaltura players</w:t>
      </w:r>
    </w:p>
    <w:p w:rsidR="0042232D" w:rsidRDefault="0042232D" w:rsidP="00292207">
      <w:pPr>
        <w:pStyle w:val="ListNumber"/>
        <w:numPr>
          <w:ilvl w:val="0"/>
          <w:numId w:val="137"/>
        </w:numPr>
      </w:pPr>
      <w:r>
        <w:t>S</w:t>
      </w:r>
      <w:r w:rsidRPr="0052196D">
        <w:t xml:space="preserve">ign up </w:t>
      </w:r>
      <w:r>
        <w:t>with adapt.tv (</w:t>
      </w:r>
      <w:hyperlink r:id="rId299" w:history="1">
        <w:r w:rsidRPr="00BF17F6">
          <w:rPr>
            <w:rStyle w:val="Hyperlink"/>
          </w:rPr>
          <w:t>Contact us</w:t>
        </w:r>
      </w:hyperlink>
      <w:r w:rsidRPr="00BF17F6">
        <w:rPr>
          <w:rStyle w:val="Hyperlink"/>
        </w:rPr>
        <w:t xml:space="preserve"> </w:t>
      </w:r>
      <w:r>
        <w:t>to learn more) – you will then receive an adapt.tv P</w:t>
      </w:r>
      <w:r w:rsidRPr="0052196D">
        <w:t xml:space="preserve">artner </w:t>
      </w:r>
      <w:r>
        <w:t>K</w:t>
      </w:r>
      <w:r w:rsidRPr="0052196D">
        <w:t>ey</w:t>
      </w:r>
      <w:r>
        <w:t>.</w:t>
      </w:r>
    </w:p>
    <w:p w:rsidR="00253EFB" w:rsidRDefault="00253EFB" w:rsidP="00292207">
      <w:pPr>
        <w:pStyle w:val="ListNumber"/>
        <w:numPr>
          <w:ilvl w:val="0"/>
          <w:numId w:val="128"/>
        </w:numPr>
      </w:pPr>
      <w:r>
        <w:t>Go to the Studio tab and edit an existing player or create a new one</w:t>
      </w:r>
    </w:p>
    <w:p w:rsidR="00253EFB" w:rsidRDefault="00253EFB" w:rsidP="00123DCF">
      <w:pPr>
        <w:pStyle w:val="ListNumber"/>
      </w:pPr>
      <w:r>
        <w:t>Go to the Advertising section</w:t>
      </w:r>
      <w:r w:rsidR="00D267E9">
        <w:t>.</w:t>
      </w:r>
    </w:p>
    <w:p w:rsidR="00253EFB" w:rsidRDefault="00253EFB" w:rsidP="00123DCF">
      <w:pPr>
        <w:pStyle w:val="ListNumber"/>
      </w:pPr>
      <w:r>
        <w:t>Enable ads for this player</w:t>
      </w:r>
      <w:r w:rsidR="00D267E9">
        <w:t>.</w:t>
      </w:r>
    </w:p>
    <w:p w:rsidR="00253EFB" w:rsidRDefault="00253EFB" w:rsidP="00123DCF">
      <w:pPr>
        <w:pStyle w:val="ListNumber"/>
      </w:pPr>
      <w:r>
        <w:t>Select adapTV from the “Ad Source” drop down</w:t>
      </w:r>
      <w:r w:rsidR="00D267E9">
        <w:t>.</w:t>
      </w:r>
    </w:p>
    <w:p w:rsidR="009B286C" w:rsidRPr="00331F08" w:rsidRDefault="00253EFB">
      <w:pPr>
        <w:pStyle w:val="ListContinue"/>
      </w:pPr>
      <w:r>
        <w:t>Enter your adapt.tv Partner Key in “Key Value Pairs” section, in the following format “key=[YOUR ADAPTV KEY]”</w:t>
      </w:r>
      <w:r w:rsidR="00D267E9">
        <w:t>.</w:t>
      </w:r>
    </w:p>
    <w:p w:rsidR="00253EFB" w:rsidRDefault="009B286C">
      <w:pPr>
        <w:pStyle w:val="ListContinue"/>
      </w:pPr>
      <w:r w:rsidRPr="00E54D7D">
        <w:rPr>
          <w:rFonts w:ascii="Calibri" w:hAnsi="Calibri"/>
          <w:b/>
          <w:bCs/>
          <w:noProof/>
          <w:sz w:val="24"/>
          <w:szCs w:val="24"/>
          <w:lang w:val="en-US" w:bidi="he-IL"/>
        </w:rPr>
        <w:lastRenderedPageBreak/>
        <w:drawing>
          <wp:inline distT="0" distB="0" distL="0" distR="0" wp14:anchorId="5BBD4B18" wp14:editId="07F6CBA3">
            <wp:extent cx="4889380" cy="3329797"/>
            <wp:effectExtent l="19050" t="0" r="6470" b="0"/>
            <wp:docPr id="1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0" cstate="print"/>
                    <a:srcRect r="36938" b="21359"/>
                    <a:stretch>
                      <a:fillRect/>
                    </a:stretch>
                  </pic:blipFill>
                  <pic:spPr bwMode="auto">
                    <a:xfrm>
                      <a:off x="0" y="0"/>
                      <a:ext cx="4889380" cy="3329797"/>
                    </a:xfrm>
                    <a:prstGeom prst="rect">
                      <a:avLst/>
                    </a:prstGeom>
                    <a:noFill/>
                    <a:ln w="9525">
                      <a:noFill/>
                      <a:miter lim="800000"/>
                      <a:headEnd/>
                      <a:tailEnd/>
                    </a:ln>
                  </pic:spPr>
                </pic:pic>
              </a:graphicData>
            </a:graphic>
          </wp:inline>
        </w:drawing>
      </w:r>
    </w:p>
    <w:p w:rsidR="007A267D" w:rsidRDefault="00253EFB" w:rsidP="00123DCF">
      <w:pPr>
        <w:pStyle w:val="ListNumber"/>
      </w:pPr>
      <w:r>
        <w:t>T</w:t>
      </w:r>
      <w:r w:rsidRPr="00C469C5">
        <w:t>arget</w:t>
      </w:r>
      <w:r>
        <w:t xml:space="preserve">, manage and customize </w:t>
      </w:r>
      <w:r w:rsidRPr="00C469C5">
        <w:t xml:space="preserve">your ads via the </w:t>
      </w:r>
      <w:hyperlink r:id="rId301" w:history="1">
        <w:r w:rsidRPr="0013018D">
          <w:rPr>
            <w:rStyle w:val="Hyperlink"/>
          </w:rPr>
          <w:t>adap.tv console</w:t>
        </w:r>
      </w:hyperlink>
      <w:r w:rsidR="0013018D">
        <w:rPr>
          <w:rStyle w:val="Hyperlink"/>
        </w:rPr>
        <w:t>.</w:t>
      </w:r>
    </w:p>
    <w:p w:rsidR="007702A4" w:rsidRDefault="00253EFB" w:rsidP="00123DCF">
      <w:pPr>
        <w:pStyle w:val="ListNumber"/>
      </w:pPr>
      <w:r w:rsidRPr="005601D1">
        <w:t>Via adapt.tv you can also connect to additional ad servers &amp; ad networks such as AdTech, Atlas, DAR</w:t>
      </w:r>
      <w:r w:rsidRPr="00096158">
        <w:t xml:space="preserve">T, OpenX, Advertising.com, ScanScout , SpotExchange, Google AFV, AdBrite, AdDynamic, </w:t>
      </w:r>
      <w:r w:rsidRPr="007F3A55">
        <w:t>Ad</w:t>
      </w:r>
      <w:r w:rsidRPr="00B30AB1">
        <w:t>Engage, AdFish, AdoTube and over 20 other networks and servers.</w:t>
      </w:r>
    </w:p>
    <w:p w:rsidR="00310063" w:rsidRDefault="00253EFB">
      <w:pPr>
        <w:pStyle w:val="ListContinue"/>
      </w:pPr>
      <w:r w:rsidRPr="00BF0850">
        <w:br/>
        <w:t>For example connecting to DART via adapt.tv would simply require pasting the Ad Tag URL that the AdTech Server supplies.</w:t>
      </w:r>
    </w:p>
    <w:p w:rsidR="00310063" w:rsidRDefault="00310063">
      <w:pPr>
        <w:pStyle w:val="ListContinue"/>
      </w:pPr>
      <w:r w:rsidRPr="00E54D7D">
        <w:rPr>
          <w:noProof/>
          <w:lang w:val="en-US" w:bidi="he-IL"/>
        </w:rPr>
        <w:drawing>
          <wp:inline distT="0" distB="0" distL="0" distR="0" wp14:anchorId="21EEDF9E" wp14:editId="64057B1A">
            <wp:extent cx="5476875" cy="3237095"/>
            <wp:effectExtent l="19050" t="0" r="9525" b="0"/>
            <wp:docPr id="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2" cstate="print"/>
                    <a:srcRect/>
                    <a:stretch>
                      <a:fillRect/>
                    </a:stretch>
                  </pic:blipFill>
                  <pic:spPr bwMode="auto">
                    <a:xfrm>
                      <a:off x="0" y="0"/>
                      <a:ext cx="5475750" cy="3236430"/>
                    </a:xfrm>
                    <a:prstGeom prst="rect">
                      <a:avLst/>
                    </a:prstGeom>
                    <a:noFill/>
                    <a:ln w="9525">
                      <a:noFill/>
                      <a:miter lim="800000"/>
                      <a:headEnd/>
                      <a:tailEnd/>
                    </a:ln>
                  </pic:spPr>
                </pic:pic>
              </a:graphicData>
            </a:graphic>
          </wp:inline>
        </w:drawing>
      </w:r>
    </w:p>
    <w:p w:rsidR="00253EFB" w:rsidRPr="00927D1E" w:rsidRDefault="00253EFB" w:rsidP="00CD5B95">
      <w:pPr>
        <w:pStyle w:val="Heading3"/>
        <w:keepNext/>
      </w:pPr>
      <w:bookmarkStart w:id="1575" w:name="_Toc313796729"/>
      <w:bookmarkStart w:id="1576" w:name="_Toc332632194"/>
      <w:r w:rsidRPr="00927D1E">
        <w:lastRenderedPageBreak/>
        <w:t>Connecting with Tremor Media</w:t>
      </w:r>
      <w:bookmarkEnd w:id="1575"/>
      <w:bookmarkEnd w:id="1576"/>
    </w:p>
    <w:p w:rsidR="00107C38" w:rsidRDefault="00253EFB" w:rsidP="009428D3">
      <w:pPr>
        <w:pStyle w:val="Procedure"/>
        <w:pPrChange w:id="1577" w:author="Debbie Zioni" w:date="2012-08-15T20:03:00Z">
          <w:pPr>
            <w:pStyle w:val="Procedure"/>
          </w:pPr>
        </w:pPrChange>
      </w:pPr>
      <w:r w:rsidRPr="00C469C5">
        <w:t>To add Tremor Media’s service to Kaltura players</w:t>
      </w:r>
    </w:p>
    <w:p w:rsidR="00107C38" w:rsidRDefault="00107C38" w:rsidP="00292207">
      <w:pPr>
        <w:pStyle w:val="ListNumber"/>
        <w:numPr>
          <w:ilvl w:val="0"/>
          <w:numId w:val="116"/>
        </w:numPr>
      </w:pPr>
      <w:r>
        <w:t>S</w:t>
      </w:r>
      <w:r w:rsidR="00253EFB" w:rsidRPr="00C469C5">
        <w:t>ign</w:t>
      </w:r>
      <w:r>
        <w:t xml:space="preserve"> </w:t>
      </w:r>
      <w:r w:rsidR="00253EFB" w:rsidRPr="00C469C5">
        <w:t>up with Tremor Media (</w:t>
      </w:r>
      <w:hyperlink r:id="rId303" w:history="1">
        <w:r w:rsidR="00253EFB" w:rsidRPr="00C469C5">
          <w:rPr>
            <w:rStyle w:val="Hyperlink"/>
          </w:rPr>
          <w:t>Contact us</w:t>
        </w:r>
      </w:hyperlink>
      <w:r w:rsidR="00253EFB" w:rsidRPr="00C469C5">
        <w:t xml:space="preserve"> to learn more) – you </w:t>
      </w:r>
      <w:r w:rsidR="006713F8">
        <w:t xml:space="preserve">will </w:t>
      </w:r>
      <w:r w:rsidR="00253EFB" w:rsidRPr="00C469C5">
        <w:t xml:space="preserve">receive a Tremor Media </w:t>
      </w:r>
      <w:r w:rsidR="00253EFB">
        <w:t>P</w:t>
      </w:r>
      <w:r w:rsidR="00253EFB" w:rsidRPr="00C469C5">
        <w:t>rogram ID</w:t>
      </w:r>
      <w:r w:rsidR="00253EFB">
        <w:t>.</w:t>
      </w:r>
    </w:p>
    <w:p w:rsidR="00253EFB" w:rsidRDefault="00253EFB" w:rsidP="00292207">
      <w:pPr>
        <w:pStyle w:val="ListNumber"/>
        <w:numPr>
          <w:ilvl w:val="0"/>
          <w:numId w:val="116"/>
        </w:numPr>
      </w:pPr>
      <w:r>
        <w:t xml:space="preserve">Go to the </w:t>
      </w:r>
      <w:r w:rsidR="00B21A0A">
        <w:t>S</w:t>
      </w:r>
      <w:r>
        <w:t>tudio tab and edit an existing player or create a new one</w:t>
      </w:r>
      <w:r w:rsidR="00B21A0A">
        <w:t>.</w:t>
      </w:r>
    </w:p>
    <w:p w:rsidR="00253EFB" w:rsidRPr="00FA3240" w:rsidRDefault="00253EFB" w:rsidP="005214F0">
      <w:pPr>
        <w:pStyle w:val="ListNumber"/>
      </w:pPr>
      <w:r w:rsidRPr="00FA3240">
        <w:t xml:space="preserve">Go to </w:t>
      </w:r>
      <w:r>
        <w:t xml:space="preserve">the </w:t>
      </w:r>
      <w:r w:rsidRPr="00FA3240">
        <w:t>Advertising section</w:t>
      </w:r>
      <w:r w:rsidR="00107C38">
        <w:t>.</w:t>
      </w:r>
    </w:p>
    <w:p w:rsidR="00253EFB" w:rsidRPr="00FA3240" w:rsidRDefault="00253EFB" w:rsidP="005214F0">
      <w:pPr>
        <w:pStyle w:val="ListNumber"/>
      </w:pPr>
      <w:r w:rsidRPr="00FA3240">
        <w:t>Enable ads for this player</w:t>
      </w:r>
      <w:r w:rsidR="00107C38">
        <w:t>.</w:t>
      </w:r>
    </w:p>
    <w:p w:rsidR="00253EFB" w:rsidRPr="00FA3240" w:rsidRDefault="00253EFB" w:rsidP="005214F0">
      <w:pPr>
        <w:pStyle w:val="ListNumber"/>
      </w:pPr>
      <w:r w:rsidRPr="00FA3240">
        <w:t xml:space="preserve">Select </w:t>
      </w:r>
      <w:r>
        <w:t>Tremor</w:t>
      </w:r>
      <w:r w:rsidRPr="00FA3240">
        <w:t xml:space="preserve"> from </w:t>
      </w:r>
      <w:r>
        <w:t xml:space="preserve">the </w:t>
      </w:r>
      <w:r w:rsidRPr="00FA3240">
        <w:t>“Ad Source” drop down</w:t>
      </w:r>
    </w:p>
    <w:p w:rsidR="000C0725" w:rsidRDefault="00253EFB" w:rsidP="005214F0">
      <w:pPr>
        <w:pStyle w:val="ListNumber"/>
      </w:pPr>
      <w:r w:rsidRPr="00FA3240">
        <w:t xml:space="preserve">Enter your </w:t>
      </w:r>
      <w:r w:rsidR="00CE3DED">
        <w:t>A</w:t>
      </w:r>
      <w:r w:rsidR="00107C38">
        <w:t>CUDEO Ad Policy ID as your</w:t>
      </w:r>
      <w:r>
        <w:t xml:space="preserve"> Program </w:t>
      </w:r>
      <w:r w:rsidR="00CE3DED">
        <w:t>ID</w:t>
      </w:r>
      <w:r w:rsidRPr="00FA3240">
        <w:t xml:space="preserve"> in </w:t>
      </w:r>
      <w:r>
        <w:t xml:space="preserve">the </w:t>
      </w:r>
      <w:r w:rsidRPr="00FA3240">
        <w:t>“Key Value Pairs” section</w:t>
      </w:r>
      <w:r w:rsidR="00107C38">
        <w:t xml:space="preserve">. </w:t>
      </w:r>
    </w:p>
    <w:p w:rsidR="000C0725" w:rsidRDefault="00107C38">
      <w:pPr>
        <w:pStyle w:val="ListContinue"/>
      </w:pPr>
      <w:r w:rsidRPr="007E0F09">
        <w:t xml:space="preserve">Program </w:t>
      </w:r>
      <w:r>
        <w:t>ID</w:t>
      </w:r>
      <w:r w:rsidRPr="007E0F09">
        <w:t xml:space="preserve">’s are available in </w:t>
      </w:r>
      <w:r>
        <w:t xml:space="preserve">the </w:t>
      </w:r>
      <w:r w:rsidRPr="007E0F09">
        <w:t>program list</w:t>
      </w:r>
      <w:r>
        <w:t xml:space="preserve"> and are displayed as Ad Policy IDs in the ACUDEO Console. </w:t>
      </w:r>
      <w:r w:rsidR="006713F8">
        <w:t xml:space="preserve"> Select “Ad Policy ID” in the “Show Ad Policies with” drop down menu.</w:t>
      </w:r>
    </w:p>
    <w:p w:rsidR="0013018D" w:rsidRDefault="0013018D">
      <w:pPr>
        <w:pStyle w:val="ListContinue"/>
      </w:pPr>
      <w:r w:rsidRPr="0013018D">
        <w:rPr>
          <w:rStyle w:val="BodyTextChar"/>
        </w:rPr>
        <w:t>Use the following format:</w:t>
      </w:r>
    </w:p>
    <w:p w:rsidR="00107C38" w:rsidRDefault="00253EFB" w:rsidP="0013018D">
      <w:pPr>
        <w:pStyle w:val="CodeBlock"/>
      </w:pPr>
      <w:r>
        <w:t>progId</w:t>
      </w:r>
      <w:r w:rsidRPr="00FA3240">
        <w:t>=</w:t>
      </w:r>
      <w:r w:rsidR="00107C38">
        <w:t xml:space="preserve">your </w:t>
      </w:r>
      <w:r>
        <w:t>ACUDEO</w:t>
      </w:r>
      <w:r w:rsidR="00B03ED4">
        <w:t xml:space="preserve"> </w:t>
      </w:r>
      <w:r w:rsidR="00F3023E">
        <w:t xml:space="preserve">Ad Policy </w:t>
      </w:r>
      <w:r>
        <w:t xml:space="preserve">ID. </w:t>
      </w:r>
    </w:p>
    <w:p w:rsidR="00253EFB" w:rsidRDefault="00253EFB">
      <w:pPr>
        <w:pStyle w:val="ListContinue"/>
      </w:pPr>
      <w:r>
        <w:t>Additional targeting parameters should be separated with semicolons.</w:t>
      </w:r>
    </w:p>
    <w:p w:rsidR="00253EFB" w:rsidRDefault="00DE6DEC">
      <w:pPr>
        <w:spacing w:before="100" w:beforeAutospacing="1" w:after="100" w:afterAutospacing="1"/>
        <w:rPr>
          <w:rFonts w:ascii="Calibri" w:hAnsi="Calibri"/>
        </w:rPr>
      </w:pPr>
      <w:r>
        <w:rPr>
          <w:rFonts w:ascii="Calibri" w:hAnsi="Calibri"/>
          <w:noProof/>
          <w:lang w:val="en-US" w:bidi="he-IL"/>
        </w:rPr>
        <mc:AlternateContent>
          <mc:Choice Requires="wpg">
            <w:drawing>
              <wp:anchor distT="0" distB="0" distL="114300" distR="114300" simplePos="0" relativeHeight="251693056" behindDoc="0" locked="0" layoutInCell="1" allowOverlap="1" wp14:anchorId="368B537C" wp14:editId="1A0E8FE5">
                <wp:simplePos x="0" y="0"/>
                <wp:positionH relativeFrom="column">
                  <wp:posOffset>200025</wp:posOffset>
                </wp:positionH>
                <wp:positionV relativeFrom="paragraph">
                  <wp:posOffset>1050925</wp:posOffset>
                </wp:positionV>
                <wp:extent cx="4101465" cy="1458595"/>
                <wp:effectExtent l="19050" t="19050" r="13335" b="27305"/>
                <wp:wrapNone/>
                <wp:docPr id="9" name="Group 9"/>
                <wp:cNvGraphicFramePr/>
                <a:graphic xmlns:a="http://schemas.openxmlformats.org/drawingml/2006/main">
                  <a:graphicData uri="http://schemas.microsoft.com/office/word/2010/wordprocessingGroup">
                    <wpg:wgp>
                      <wpg:cNvGrpSpPr/>
                      <wpg:grpSpPr>
                        <a:xfrm>
                          <a:off x="0" y="0"/>
                          <a:ext cx="4101465" cy="1458595"/>
                          <a:chOff x="0" y="0"/>
                          <a:chExt cx="4101465" cy="1458595"/>
                        </a:xfrm>
                      </wpg:grpSpPr>
                      <wps:wsp>
                        <wps:cNvPr id="503" name="Oval 122"/>
                        <wps:cNvSpPr>
                          <a:spLocks noChangeArrowheads="1"/>
                        </wps:cNvSpPr>
                        <wps:spPr bwMode="auto">
                          <a:xfrm>
                            <a:off x="2105025" y="0"/>
                            <a:ext cx="600075" cy="276225"/>
                          </a:xfrm>
                          <a:prstGeom prst="ellipse">
                            <a:avLst/>
                          </a:prstGeom>
                          <a:noFill/>
                          <a:ln w="28575">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2" name="Oval 123"/>
                        <wps:cNvSpPr>
                          <a:spLocks noChangeArrowheads="1"/>
                        </wps:cNvSpPr>
                        <wps:spPr bwMode="auto">
                          <a:xfrm>
                            <a:off x="0" y="57150"/>
                            <a:ext cx="790575" cy="276225"/>
                          </a:xfrm>
                          <a:prstGeom prst="ellipse">
                            <a:avLst/>
                          </a:prstGeom>
                          <a:noFill/>
                          <a:ln w="28575">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4" name="Oval 124"/>
                        <wps:cNvSpPr>
                          <a:spLocks noChangeArrowheads="1"/>
                        </wps:cNvSpPr>
                        <wps:spPr bwMode="auto">
                          <a:xfrm>
                            <a:off x="2171700" y="676275"/>
                            <a:ext cx="1082675" cy="306070"/>
                          </a:xfrm>
                          <a:prstGeom prst="ellipse">
                            <a:avLst/>
                          </a:prstGeom>
                          <a:noFill/>
                          <a:ln w="28575">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5" name="Oval 127"/>
                        <wps:cNvSpPr>
                          <a:spLocks noChangeArrowheads="1"/>
                        </wps:cNvSpPr>
                        <wps:spPr bwMode="auto">
                          <a:xfrm>
                            <a:off x="1971675" y="1152525"/>
                            <a:ext cx="2129790" cy="306070"/>
                          </a:xfrm>
                          <a:prstGeom prst="ellipse">
                            <a:avLst/>
                          </a:prstGeom>
                          <a:noFill/>
                          <a:ln w="28575">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id="Group 9" o:spid="_x0000_s1026" style="position:absolute;margin-left:15.75pt;margin-top:82.75pt;width:322.95pt;height:114.85pt;z-index:251693056" coordsize="41014,1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">
                <v:oval id="Oval 122" o:spid="_x0000_s1027" style="position:absolute;left:21050;width:6001;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NJMcYA&#10;AADcAAAADwAAAGRycy9kb3ducmV2LnhtbESPT2vCQBTE7wW/w/KE3urGWkWiG5FAIT14aCqIt0f2&#10;NX+afRt3V02/fbdQ6HGYmd8w291oenEj51vLCuazBARxZXXLtYLjx+vTGoQPyBp7y6TgmzzsssnD&#10;FlNt7/xOtzLUIkLYp6igCWFIpfRVQwb9zA7E0fu0zmCI0tVSO7xHuOnlc5KspMGW40KDA+UNVV/l&#10;1Sh468pu+dIe8nVxOJmzM5f5+bhS6nE67jcgAo3hP/zXLrSCZbKA3zPxCMjs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dNJMcYAAADcAAAADwAAAAAAAAAAAAAAAACYAgAAZHJz&#10;L2Rvd25yZXYueG1sUEsFBgAAAAAEAAQA9QAAAIsDAAAAAA==&#10;" filled="f" strokecolor="#ffc000" strokeweight="2.25pt"/>
                <v:oval id="Oval 123" o:spid="_x0000_s1028" style="position:absolute;top:571;width:7905;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sqsQA&#10;AADcAAAADwAAAGRycy9kb3ducmV2LnhtbESPQYvCMBSE78L+h/AEb5oqq0g1iggL7sGDtSDeHs3b&#10;tm7z0k2yWv+9EQSPw8x8wyzXnWnElZyvLSsYjxIQxIXVNZcK8uPXcA7CB2SNjWVScCcP69VHb4mp&#10;tjc+0DULpYgQ9ikqqEJoUyl9UZFBP7ItcfR+rDMYonSl1A5vEW4aOUmSmTRYc1yosKVtRcVv9m8U&#10;fF+yy/Sz3m/nu/3JnJ35G5/zmVKDfrdZgAjUhXf41d5pBdNkAs8z8QjI1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f7KrEAAAA3AAAAA8AAAAAAAAAAAAAAAAAmAIAAGRycy9k&#10;b3ducmV2LnhtbFBLBQYAAAAABAAEAPUAAACJAwAAAAA=&#10;" filled="f" strokecolor="#ffc000" strokeweight="2.25pt"/>
                <v:oval id="Oval 124" o:spid="_x0000_s1029" style="position:absolute;left:21717;top:6762;width:10826;height:30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RRcQA&#10;AADcAAAADwAAAGRycy9kb3ducmV2LnhtbESPQYvCMBSE7wv+h/AWvK2poiLVKIsg6MGDVRBvj+Zt&#10;W7d5qUnU+u+NIHgcZuYbZrZoTS1u5HxlWUG/l4Agzq2uuFBw2K9+JiB8QNZYWyYFD/KwmHe+Zphq&#10;e+cd3bJQiAhhn6KCMoQmldLnJRn0PdsQR+/POoMhSldI7fAe4aaWgyQZS4MVx4USG1qWlP9nV6Ng&#10;c87Oo2G1XU7W26M5OXPpnw5jpbrf7e8URKA2fMLv9lorGCVDeJ2JR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60UXEAAAA3AAAAA8AAAAAAAAAAAAAAAAAmAIAAGRycy9k&#10;b3ducmV2LnhtbFBLBQYAAAAABAAEAPUAAACJAwAAAAA=&#10;" filled="f" strokecolor="#ffc000" strokeweight="2.25pt"/>
                <v:oval id="Oval 127" o:spid="_x0000_s1030" style="position:absolute;left:19716;top:11525;width:21298;height:30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Z03sQA&#10;AADcAAAADwAAAGRycy9kb3ducmV2LnhtbESPQYvCMBSE74L/ITzBm6YuW5FqFBEW3IOHrYJ4ezTP&#10;ttq8dJOs1n+/EQSPw8x8wyxWnWnEjZyvLSuYjBMQxIXVNZcKDvuv0QyED8gaG8uk4EEeVst+b4GZ&#10;tnf+oVseShEh7DNUUIXQZlL6oiKDfmxb4uidrTMYonSl1A7vEW4a+ZEkU2mw5rhQYUubiopr/mcU&#10;fF/yS/pZ7zaz7e5oTs78Tk6HqVLDQbeegwjUhXf41d5qBWmSwvNMP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2dN7EAAAA3AAAAA8AAAAAAAAAAAAAAAAAmAIAAGRycy9k&#10;b3ducmV2LnhtbFBLBQYAAAAABAAEAPUAAACJAwAAAAA=&#10;" filled="f" strokecolor="#ffc000" strokeweight="2.25pt"/>
              </v:group>
            </w:pict>
          </mc:Fallback>
        </mc:AlternateContent>
      </w:r>
      <w:r w:rsidR="000C0725" w:rsidRPr="005214F0">
        <w:rPr>
          <w:rFonts w:ascii="Calibri" w:hAnsi="Calibri"/>
          <w:noProof/>
          <w:lang w:val="en-US" w:bidi="he-IL"/>
        </w:rPr>
        <w:drawing>
          <wp:inline distT="0" distB="0" distL="0" distR="0" wp14:anchorId="3BB3017C" wp14:editId="5D4CBBDA">
            <wp:extent cx="5943600" cy="2444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udeo_progid.png"/>
                    <pic:cNvPicPr/>
                  </pic:nvPicPr>
                  <pic:blipFill>
                    <a:blip r:embed="rId304">
                      <a:extLst>
                        <a:ext uri="{28A0092B-C50C-407E-A947-70E740481C1C}">
                          <a14:useLocalDpi xmlns:a14="http://schemas.microsoft.com/office/drawing/2010/main" val="0"/>
                        </a:ext>
                      </a:extLst>
                    </a:blip>
                    <a:stretch>
                      <a:fillRect/>
                    </a:stretch>
                  </pic:blipFill>
                  <pic:spPr>
                    <a:xfrm>
                      <a:off x="0" y="0"/>
                      <a:ext cx="5943600" cy="2444750"/>
                    </a:xfrm>
                    <a:prstGeom prst="rect">
                      <a:avLst/>
                    </a:prstGeom>
                  </pic:spPr>
                </pic:pic>
              </a:graphicData>
            </a:graphic>
          </wp:inline>
        </w:drawing>
      </w:r>
    </w:p>
    <w:p w:rsidR="0013018D" w:rsidRDefault="00253EFB">
      <w:pPr>
        <w:pStyle w:val="ListContinue"/>
      </w:pPr>
      <w:r w:rsidRPr="00B03ED4">
        <w:rPr>
          <w:rFonts w:ascii="Calibri" w:hAnsi="Calibri"/>
        </w:rPr>
        <w:br/>
      </w:r>
      <w:r w:rsidR="00B03ED4">
        <w:t>Y</w:t>
      </w:r>
      <w:r w:rsidR="00B03ED4" w:rsidRPr="007E0F09">
        <w:t>ou can specify ad sources for each ad slot within your content</w:t>
      </w:r>
      <w:r w:rsidR="00B03ED4">
        <w:t xml:space="preserve"> through the </w:t>
      </w:r>
      <w:r w:rsidR="00B03ED4" w:rsidRPr="007E0F09">
        <w:t>Tremor Media’s A</w:t>
      </w:r>
      <w:r w:rsidR="000C0725">
        <w:t>CUDEO</w:t>
      </w:r>
      <w:r w:rsidR="00B03ED4" w:rsidRPr="007E0F09">
        <w:t xml:space="preserve"> console.</w:t>
      </w:r>
    </w:p>
    <w:p w:rsidR="00F3023E" w:rsidRDefault="00253EFB" w:rsidP="00DE6DEC">
      <w:pPr>
        <w:pStyle w:val="ListNumber"/>
      </w:pPr>
      <w:r w:rsidRPr="007E0F09">
        <w:t>Target,</w:t>
      </w:r>
      <w:r w:rsidR="00C16A2A">
        <w:t xml:space="preserve"> </w:t>
      </w:r>
      <w:r w:rsidRPr="007E0F09">
        <w:t xml:space="preserve">manage and customize your ads via the </w:t>
      </w:r>
      <w:hyperlink r:id="rId305" w:history="1">
        <w:r w:rsidRPr="005214F0">
          <w:rPr>
            <w:rStyle w:val="Hyperlink"/>
          </w:rPr>
          <w:t>Tremor Media console</w:t>
        </w:r>
      </w:hyperlink>
      <w:r w:rsidRPr="005214F0">
        <w:rPr>
          <w:rStyle w:val="Hyperlink"/>
        </w:rPr>
        <w:t xml:space="preserve"> </w:t>
      </w:r>
      <w:r w:rsidRPr="007E0F09">
        <w:t>(Acudeo</w:t>
      </w:r>
      <w:r w:rsidR="00DE6DEC">
        <w:t xml:space="preserve">). </w:t>
      </w:r>
    </w:p>
    <w:p w:rsidR="00E73661" w:rsidRPr="0013018D" w:rsidRDefault="00E73661">
      <w:pPr>
        <w:pStyle w:val="ListContinue"/>
      </w:pPr>
      <w:r>
        <w:rPr>
          <w:noProof/>
          <w:lang w:val="en-US" w:bidi="he-IL"/>
        </w:rPr>
        <w:lastRenderedPageBreak/>
        <mc:AlternateContent>
          <mc:Choice Requires="wps">
            <w:drawing>
              <wp:anchor distT="0" distB="0" distL="114300" distR="114300" simplePos="0" relativeHeight="251833344" behindDoc="0" locked="0" layoutInCell="1" allowOverlap="1" wp14:anchorId="63CF70D0" wp14:editId="2827B481">
                <wp:simplePos x="0" y="0"/>
                <wp:positionH relativeFrom="column">
                  <wp:posOffset>1457325</wp:posOffset>
                </wp:positionH>
                <wp:positionV relativeFrom="paragraph">
                  <wp:posOffset>857250</wp:posOffset>
                </wp:positionV>
                <wp:extent cx="895350" cy="2362200"/>
                <wp:effectExtent l="0" t="0" r="19050" b="19050"/>
                <wp:wrapNone/>
                <wp:docPr id="133" name="Oval 133"/>
                <wp:cNvGraphicFramePr/>
                <a:graphic xmlns:a="http://schemas.openxmlformats.org/drawingml/2006/main">
                  <a:graphicData uri="http://schemas.microsoft.com/office/word/2010/wordprocessingShape">
                    <wps:wsp>
                      <wps:cNvSpPr/>
                      <wps:spPr>
                        <a:xfrm>
                          <a:off x="0" y="0"/>
                          <a:ext cx="895350" cy="236220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33" o:spid="_x0000_s1026" style="position:absolute;margin-left:114.75pt;margin-top:67.5pt;width:70.5pt;height:186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" filled="f" strokecolor="yellow" strokeweight="2pt"/>
            </w:pict>
          </mc:Fallback>
        </mc:AlternateContent>
      </w:r>
      <w:r w:rsidRPr="005214F0">
        <w:rPr>
          <w:noProof/>
          <w:lang w:val="en-US" w:bidi="he-IL"/>
        </w:rPr>
        <w:drawing>
          <wp:inline distT="0" distB="0" distL="0" distR="0" wp14:anchorId="164483A5" wp14:editId="5D7B0F0E">
            <wp:extent cx="5458724" cy="3538660"/>
            <wp:effectExtent l="0" t="0" r="8890" b="5080"/>
            <wp:docPr id="1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6" cstate="print"/>
                    <a:srcRect/>
                    <a:stretch>
                      <a:fillRect/>
                    </a:stretch>
                  </pic:blipFill>
                  <pic:spPr bwMode="auto">
                    <a:xfrm>
                      <a:off x="0" y="0"/>
                      <a:ext cx="5465091" cy="3542787"/>
                    </a:xfrm>
                    <a:prstGeom prst="rect">
                      <a:avLst/>
                    </a:prstGeom>
                    <a:noFill/>
                    <a:ln w="9525">
                      <a:noFill/>
                      <a:miter lim="800000"/>
                      <a:headEnd/>
                      <a:tailEnd/>
                    </a:ln>
                  </pic:spPr>
                </pic:pic>
              </a:graphicData>
            </a:graphic>
          </wp:inline>
        </w:drawing>
      </w:r>
    </w:p>
    <w:p w:rsidR="00253EFB" w:rsidRDefault="00253EFB" w:rsidP="00E3369B">
      <w:pPr>
        <w:pStyle w:val="Heading3"/>
      </w:pPr>
      <w:bookmarkStart w:id="1578" w:name="_Toc306628660"/>
      <w:bookmarkStart w:id="1579" w:name="_Toc313796730"/>
      <w:bookmarkStart w:id="1580" w:name="_Toc332632195"/>
      <w:r>
        <w:t>Different Types of Ad Servers</w:t>
      </w:r>
      <w:bookmarkEnd w:id="1578"/>
      <w:bookmarkEnd w:id="1579"/>
      <w:bookmarkEnd w:id="1580"/>
    </w:p>
    <w:p w:rsidR="00253EFB" w:rsidRDefault="00253EFB" w:rsidP="00FF2599">
      <w:pPr>
        <w:autoSpaceDE w:val="0"/>
        <w:autoSpaceDN w:val="0"/>
        <w:adjustRightInd w:val="0"/>
        <w:spacing w:before="0"/>
      </w:pPr>
      <w:r>
        <w:t>There are additional ad servers that Kaltura support</w:t>
      </w:r>
      <w:r w:rsidR="00CF20CC">
        <w:t>s</w:t>
      </w:r>
      <w:r>
        <w:t>, which are a bit more complex than just plugins.</w:t>
      </w:r>
      <w:r w:rsidR="001C538F">
        <w:t xml:space="preserve"> For example, Kaltura is now fully integrated with</w:t>
      </w:r>
      <w:r w:rsidR="001C538F" w:rsidRPr="00B778BF">
        <w:rPr>
          <w:b/>
          <w:bCs/>
        </w:rPr>
        <w:t xml:space="preserve"> </w:t>
      </w:r>
      <w:r w:rsidR="001C538F">
        <w:rPr>
          <w:b/>
          <w:bCs/>
        </w:rPr>
        <w:t xml:space="preserve">DoubleClick and </w:t>
      </w:r>
      <w:r w:rsidR="001C538F" w:rsidRPr="00B778BF">
        <w:rPr>
          <w:b/>
          <w:bCs/>
        </w:rPr>
        <w:t>Freewheel</w:t>
      </w:r>
      <w:r w:rsidR="001C538F">
        <w:t>. Their</w:t>
      </w:r>
      <w:r w:rsidR="001C538F">
        <w:rPr>
          <w:rFonts w:ascii="Tahoma" w:eastAsiaTheme="minorHAnsi" w:hAnsi="Tahoma" w:cs="Tahoma"/>
          <w:color w:val="000000"/>
          <w:lang w:val="en-US" w:bidi="he-IL"/>
        </w:rPr>
        <w:t xml:space="preserve"> </w:t>
      </w:r>
      <w:r w:rsidR="001C538F" w:rsidRPr="00FF2599">
        <w:t xml:space="preserve">integrations are more complex since there is a server-side connector that allows you to define the metadata to submit to the ad server for ad targeting purposes. </w:t>
      </w:r>
      <w:r>
        <w:t xml:space="preserve">The Kaltura metadata gets mapped to </w:t>
      </w:r>
      <w:r w:rsidR="001C538F">
        <w:t xml:space="preserve">ad server’s </w:t>
      </w:r>
      <w:r>
        <w:t xml:space="preserve">metadata. Then, just like with a distribution module, </w:t>
      </w:r>
      <w:r w:rsidR="001C538F">
        <w:t xml:space="preserve">see </w:t>
      </w:r>
      <w:hyperlink w:anchor="_Kaltura_Distribution_Module" w:history="1">
        <w:r w:rsidR="001C538F" w:rsidRPr="001C538F">
          <w:rPr>
            <w:rStyle w:val="Hyperlink"/>
            <w:rFonts w:cs="Arial"/>
          </w:rPr>
          <w:t>Kaltura Distribution Module</w:t>
        </w:r>
      </w:hyperlink>
      <w:r w:rsidR="001C538F">
        <w:t xml:space="preserve">, </w:t>
      </w:r>
      <w:r>
        <w:t xml:space="preserve">when a Kaltura partner wants an entry to be included in </w:t>
      </w:r>
      <w:r w:rsidR="001C538F">
        <w:t>the ad server</w:t>
      </w:r>
      <w:r>
        <w:t>, it is marked as s</w:t>
      </w:r>
      <w:r w:rsidR="001C538F">
        <w:t>uch</w:t>
      </w:r>
      <w:r>
        <w:t xml:space="preserve"> in the KMC. The </w:t>
      </w:r>
      <w:r w:rsidR="001C538F">
        <w:t>ad server c</w:t>
      </w:r>
      <w:r>
        <w:t xml:space="preserve">onnector passes all of the metadata to the </w:t>
      </w:r>
      <w:r w:rsidR="00811547">
        <w:t xml:space="preserve">ad </w:t>
      </w:r>
      <w:r>
        <w:t>server, where the Kaltura partner can then decide how ads should be targeted based on the metadata.</w:t>
      </w:r>
    </w:p>
    <w:p w:rsidR="00C16A2A" w:rsidRDefault="00C16A2A" w:rsidP="00E3369B">
      <w:pPr>
        <w:pStyle w:val="Heading2"/>
      </w:pPr>
      <w:bookmarkStart w:id="1581" w:name="_Toc313796731"/>
      <w:bookmarkStart w:id="1582" w:name="_Toc332632196"/>
      <w:r>
        <w:t>Kaltura Player Additions Related to Ads</w:t>
      </w:r>
      <w:bookmarkEnd w:id="1581"/>
      <w:bookmarkEnd w:id="1582"/>
    </w:p>
    <w:p w:rsidR="00C16A2A" w:rsidRDefault="00C16A2A" w:rsidP="00166F72">
      <w:pPr>
        <w:pPrChange w:id="1583" w:author="Debbie Zioni" w:date="2012-08-15T20:15:00Z">
          <w:pPr/>
        </w:pPrChange>
      </w:pPr>
      <w:r w:rsidRPr="008252CC">
        <w:t xml:space="preserve">If </w:t>
      </w:r>
      <w:r>
        <w:t xml:space="preserve">a Kaltura partner wants to create their own type of ad targeting and prevent pre-rolls from playing on specific entries, they can utilize the </w:t>
      </w:r>
      <w:r w:rsidRPr="00FF2599">
        <w:rPr>
          <w:rStyle w:val="Monospace"/>
        </w:rPr>
        <w:t>flashVar vast.preSequence=0</w:t>
      </w:r>
      <w:r>
        <w:t xml:space="preserve">, defined in the embed code in the </w:t>
      </w:r>
      <w:ins w:id="1584" w:author="Debbie Zioni" w:date="2012-08-15T20:15:00Z">
        <w:r w:rsidR="00166F72" w:rsidRPr="00FD6AC6">
          <w:t xml:space="preserve"> </w:t>
        </w:r>
        <w:r w:rsidR="00166F72">
          <w:fldChar w:fldCharType="begin"/>
        </w:r>
        <w:r w:rsidR="00166F72">
          <w:instrText xml:space="preserve"> HYPERLINK \l "_Additional_Parameters_and" </w:instrText>
        </w:r>
        <w:r w:rsidR="00166F72">
          <w:fldChar w:fldCharType="separate"/>
        </w:r>
        <w:r w:rsidR="00166F72" w:rsidRPr="00F86BA6">
          <w:rPr>
            <w:rStyle w:val="Hyperlink"/>
            <w:rFonts w:cs="Arial"/>
          </w:rPr>
          <w:t>Additional Parameters and Plugins</w:t>
        </w:r>
        <w:r w:rsidR="00166F72">
          <w:rPr>
            <w:rStyle w:val="Hyperlink"/>
            <w:rFonts w:cs="Arial"/>
          </w:rPr>
          <w:fldChar w:fldCharType="end"/>
        </w:r>
        <w:r w:rsidR="00166F72">
          <w:rPr>
            <w:rStyle w:val="Hyperlink"/>
            <w:rFonts w:cs="Arial"/>
          </w:rPr>
          <w:t>.</w:t>
        </w:r>
      </w:ins>
      <w:del w:id="1585" w:author="Debbie Zioni" w:date="2012-08-15T20:15:00Z">
        <w:r w:rsidDel="00166F72">
          <w:delText>additional parameters and plugins.</w:delText>
        </w:r>
      </w:del>
    </w:p>
    <w:p w:rsidR="00253EFB" w:rsidRPr="008252CC" w:rsidRDefault="00581426">
      <w:r>
        <w:t>A</w:t>
      </w:r>
      <w:r w:rsidR="00253EFB">
        <w:t xml:space="preserve">dvanced functionality </w:t>
      </w:r>
      <w:r>
        <w:t xml:space="preserve">is </w:t>
      </w:r>
      <w:r w:rsidR="00253EFB">
        <w:t>enabled to provide for a better workflow of ad plugins. The K</w:t>
      </w:r>
      <w:r w:rsidR="00A727ED">
        <w:t>altura Player</w:t>
      </w:r>
      <w:r w:rsidR="00253EFB">
        <w:t xml:space="preserve"> build its UI </w:t>
      </w:r>
      <w:r>
        <w:t>only</w:t>
      </w:r>
      <w:r w:rsidR="00253EFB">
        <w:t xml:space="preserve"> </w:t>
      </w:r>
      <w:r>
        <w:t>when</w:t>
      </w:r>
      <w:r w:rsidR="00AC573A">
        <w:t xml:space="preserve"> </w:t>
      </w:r>
      <w:r w:rsidR="00253EFB">
        <w:t xml:space="preserve">the plugin is completely ready, enabling for a smooth loading of player and plugin together </w:t>
      </w:r>
      <w:r w:rsidR="00AC573A">
        <w:t>after</w:t>
      </w:r>
      <w:r w:rsidR="00253EFB">
        <w:t xml:space="preserve"> the plugin is ready.</w:t>
      </w:r>
    </w:p>
    <w:p w:rsidR="00253EFB" w:rsidRDefault="00253EFB" w:rsidP="00E3369B">
      <w:pPr>
        <w:pStyle w:val="Heading2"/>
      </w:pPr>
      <w:bookmarkStart w:id="1586" w:name="_Toc306628661"/>
      <w:bookmarkStart w:id="1587" w:name="_Toc313796732"/>
      <w:bookmarkStart w:id="1588" w:name="_Toc332632197"/>
      <w:r>
        <w:t>Troubleshooting</w:t>
      </w:r>
      <w:bookmarkEnd w:id="1586"/>
      <w:bookmarkEnd w:id="1587"/>
      <w:bookmarkEnd w:id="1588"/>
    </w:p>
    <w:p w:rsidR="00253EFB" w:rsidRDefault="007C6FE6">
      <w:pPr>
        <w:rPr>
          <w:rFonts w:cstheme="minorHAnsi"/>
        </w:rPr>
      </w:pPr>
      <w:r>
        <w:t>H</w:t>
      </w:r>
      <w:r w:rsidR="00253EFB">
        <w:t>ere are a few helpful steps to</w:t>
      </w:r>
      <w:r>
        <w:t xml:space="preserve"> configure advertising</w:t>
      </w:r>
      <w:r w:rsidR="00253EFB" w:rsidRPr="00400D4D">
        <w:rPr>
          <w:rFonts w:cstheme="minorHAnsi"/>
        </w:rPr>
        <w:t>:</w:t>
      </w:r>
    </w:p>
    <w:p w:rsidR="00253EFB" w:rsidRDefault="00253EFB">
      <w:pPr>
        <w:rPr>
          <w:rFonts w:cstheme="minorHAnsi"/>
        </w:rPr>
      </w:pPr>
      <w:r>
        <w:t>For VAST ads</w:t>
      </w:r>
      <w:r w:rsidR="00581426">
        <w:t>:</w:t>
      </w:r>
    </w:p>
    <w:p w:rsidR="00253EFB" w:rsidRPr="00D155E8" w:rsidRDefault="00253EFB" w:rsidP="00292207">
      <w:pPr>
        <w:pStyle w:val="ListNumber"/>
        <w:numPr>
          <w:ilvl w:val="0"/>
          <w:numId w:val="99"/>
        </w:numPr>
        <w:rPr>
          <w:rFonts w:cstheme="minorHAnsi"/>
        </w:rPr>
      </w:pPr>
      <w:r>
        <w:t xml:space="preserve">Check that you have a working ad tag URL. </w:t>
      </w:r>
      <w:r w:rsidR="007702A4">
        <w:t xml:space="preserve">Be certain </w:t>
      </w:r>
      <w:r>
        <w:t>that VAST 2.0.</w:t>
      </w:r>
      <w:r w:rsidR="00315775">
        <w:t xml:space="preserve">, </w:t>
      </w:r>
      <w:r>
        <w:t xml:space="preserve">1.0 </w:t>
      </w:r>
      <w:r w:rsidR="007C6FE6">
        <w:t xml:space="preserve">are </w:t>
      </w:r>
      <w:r>
        <w:t>also support</w:t>
      </w:r>
      <w:r w:rsidR="007C6FE6">
        <w:t>ed</w:t>
      </w:r>
      <w:r>
        <w:t xml:space="preserve"> </w:t>
      </w:r>
      <w:r w:rsidR="007C6FE6">
        <w:t xml:space="preserve">for </w:t>
      </w:r>
      <w:r w:rsidR="007C6FE6">
        <w:lastRenderedPageBreak/>
        <w:t xml:space="preserve">the </w:t>
      </w:r>
      <w:r>
        <w:t>media file content.</w:t>
      </w:r>
    </w:p>
    <w:p w:rsidR="00253EFB" w:rsidRPr="005127A9" w:rsidRDefault="00253EFB" w:rsidP="005127A9">
      <w:pPr>
        <w:pStyle w:val="ListBullet"/>
      </w:pPr>
      <w:r w:rsidRPr="005127A9">
        <w:t xml:space="preserve">An example of a working ad tag URL is at: </w:t>
      </w:r>
      <w:hyperlink r:id="rId307" w:history="1">
        <w:r w:rsidRPr="00FF2599">
          <w:rPr>
            <w:rStyle w:val="Hyperlink"/>
          </w:rPr>
          <w:t>http://ox-d.hbr.org/v/1.0/av?auid=35998</w:t>
        </w:r>
      </w:hyperlink>
      <w:r w:rsidRPr="005127A9">
        <w:t xml:space="preserve"> </w:t>
      </w:r>
    </w:p>
    <w:p w:rsidR="00253EFB" w:rsidRPr="005127A9" w:rsidRDefault="00253EFB" w:rsidP="005127A9">
      <w:pPr>
        <w:pStyle w:val="ListBullet"/>
      </w:pPr>
      <w:r w:rsidRPr="005127A9">
        <w:t xml:space="preserve">In addition to this, a very helpful site that has working VAST ad tag URLs can be found here: </w:t>
      </w:r>
      <w:hyperlink r:id="rId308" w:history="1">
        <w:r w:rsidRPr="005127A9">
          <w:rPr>
            <w:rStyle w:val="Hyperlink"/>
          </w:rPr>
          <w:t>http://www.iab.net/iab_products_and_industry_services/508676/digitalvideo/vast/vast_xml_samples</w:t>
        </w:r>
      </w:hyperlink>
      <w:r w:rsidRPr="005127A9">
        <w:t xml:space="preserve"> .</w:t>
      </w:r>
    </w:p>
    <w:p w:rsidR="00253EFB" w:rsidRDefault="00253EFB" w:rsidP="00123DCF">
      <w:pPr>
        <w:pStyle w:val="ListNumber"/>
      </w:pPr>
      <w:r w:rsidRPr="0080423F">
        <w:t xml:space="preserve">Put the ad </w:t>
      </w:r>
      <w:r w:rsidRPr="00F8080C">
        <w:t>tag URL in your browser. You should see an XML that clearly shows that it is a VAST XML. Various other criteria will appear in the URL. An important tag to look for is the media file. Take the URL of the media file and make sure it plays properly.</w:t>
      </w:r>
    </w:p>
    <w:p w:rsidR="0042232D" w:rsidRDefault="0042232D">
      <w:pPr>
        <w:pStyle w:val="ListContinue"/>
      </w:pPr>
      <w:r w:rsidRPr="00E54D7D">
        <w:rPr>
          <w:noProof/>
          <w:lang w:val="en-US" w:bidi="he-IL"/>
        </w:rPr>
        <w:drawing>
          <wp:inline distT="0" distB="0" distL="0" distR="0" wp14:anchorId="54FD7C2D" wp14:editId="1B91C05D">
            <wp:extent cx="2828925" cy="419100"/>
            <wp:effectExtent l="0" t="0" r="9525" b="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2828925" cy="419100"/>
                    </a:xfrm>
                    <a:prstGeom prst="rect">
                      <a:avLst/>
                    </a:prstGeom>
                  </pic:spPr>
                </pic:pic>
              </a:graphicData>
            </a:graphic>
          </wp:inline>
        </w:drawing>
      </w:r>
    </w:p>
    <w:p w:rsidR="0042232D" w:rsidRDefault="0042232D">
      <w:pPr>
        <w:pStyle w:val="ListContinue"/>
      </w:pPr>
      <w:r w:rsidRPr="00E54D7D">
        <w:rPr>
          <w:noProof/>
          <w:lang w:val="en-US" w:bidi="he-IL"/>
        </w:rPr>
        <w:drawing>
          <wp:inline distT="0" distB="0" distL="0" distR="0" wp14:anchorId="418D667C" wp14:editId="68A16D73">
            <wp:extent cx="4548301" cy="676736"/>
            <wp:effectExtent l="0" t="0" r="5080" b="9525"/>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4561380" cy="678682"/>
                    </a:xfrm>
                    <a:prstGeom prst="rect">
                      <a:avLst/>
                    </a:prstGeom>
                  </pic:spPr>
                </pic:pic>
              </a:graphicData>
            </a:graphic>
          </wp:inline>
        </w:drawing>
      </w:r>
    </w:p>
    <w:p w:rsidR="00253EFB" w:rsidRDefault="00253EFB">
      <w:pPr>
        <w:pStyle w:val="ListContinue"/>
      </w:pPr>
      <w:r>
        <w:t>If the URL is not a VAST XML or if the media file does not play properly, create a working VAST XML with a working media file</w:t>
      </w:r>
      <w:r w:rsidR="0042232D">
        <w:t xml:space="preserve"> on your ad server.</w:t>
      </w:r>
    </w:p>
    <w:p w:rsidR="00253EFB" w:rsidRPr="008252CC" w:rsidRDefault="00253EFB" w:rsidP="00123DCF">
      <w:pPr>
        <w:pStyle w:val="ListNumber"/>
      </w:pPr>
      <w:r w:rsidRPr="008252CC">
        <w:t>If the VAST ad tag URL looks valid and the media file plays properly, the next step is to go to Fiddler</w:t>
      </w:r>
      <w:r w:rsidR="000C4532" w:rsidRPr="008252CC">
        <w:t>.</w:t>
      </w:r>
      <w:r w:rsidR="000C4532">
        <w:t xml:space="preserve"> (</w:t>
      </w:r>
      <w:r>
        <w:t>Debugger)</w:t>
      </w:r>
      <w:r w:rsidRPr="008252CC">
        <w:t xml:space="preserve"> The first important thing to look for here is to make sure that the </w:t>
      </w:r>
      <w:r w:rsidR="00315775">
        <w:t>cross</w:t>
      </w:r>
      <w:r w:rsidR="00315775" w:rsidRPr="008252CC">
        <w:t>domain</w:t>
      </w:r>
      <w:r w:rsidRPr="008252CC">
        <w:t xml:space="preserve"> is working properly. Here is a working Fiddler response: </w:t>
      </w:r>
      <w:r w:rsidRPr="00E54D7D">
        <w:rPr>
          <w:noProof/>
          <w:lang w:val="en-US" w:bidi="he-IL"/>
        </w:rPr>
        <w:drawing>
          <wp:inline distT="0" distB="0" distL="0" distR="0" wp14:anchorId="13F0BCC8" wp14:editId="1586FCA1">
            <wp:extent cx="5943600" cy="1256030"/>
            <wp:effectExtent l="0" t="0" r="0" b="1270"/>
            <wp:docPr id="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5943600" cy="1256030"/>
                    </a:xfrm>
                    <a:prstGeom prst="rect">
                      <a:avLst/>
                    </a:prstGeom>
                  </pic:spPr>
                </pic:pic>
              </a:graphicData>
            </a:graphic>
          </wp:inline>
        </w:drawing>
      </w:r>
    </w:p>
    <w:p w:rsidR="00253EFB" w:rsidRPr="00F4147A" w:rsidRDefault="00253EFB">
      <w:pPr>
        <w:pStyle w:val="ListNumber"/>
        <w:rPr>
          <w:rFonts w:asciiTheme="minorHAnsi" w:hAnsiTheme="minorHAnsi" w:cstheme="minorHAnsi"/>
        </w:rPr>
      </w:pPr>
      <w:r w:rsidRPr="005127A9">
        <w:t xml:space="preserve">If the Crossdomain request/response is red or has some abnormal result like 404, </w:t>
      </w:r>
      <w:r w:rsidR="0042232D">
        <w:t xml:space="preserve">you will need to </w:t>
      </w:r>
      <w:r w:rsidRPr="005127A9">
        <w:t xml:space="preserve">enable </w:t>
      </w:r>
      <w:r w:rsidR="0042232D">
        <w:t xml:space="preserve">your </w:t>
      </w:r>
      <w:r w:rsidRPr="005127A9">
        <w:t>d</w:t>
      </w:r>
      <w:r w:rsidRPr="000946BD">
        <w:t xml:space="preserve">omain’s crossdomain to allow Kaltura to access it. Here is Kaltura’s crossdomain.xml, which </w:t>
      </w:r>
      <w:r>
        <w:t xml:space="preserve">can be provided as an example of a proper crossdomain.xml </w:t>
      </w:r>
      <w:r w:rsidRPr="000946BD">
        <w:t xml:space="preserve">: </w:t>
      </w:r>
      <w:hyperlink r:id="rId312" w:history="1">
        <w:r w:rsidRPr="00FF2599">
          <w:rPr>
            <w:rStyle w:val="Hyperlink"/>
          </w:rPr>
          <w:t>http://www.kaltura.com/crossdomain.xml</w:t>
        </w:r>
      </w:hyperlink>
      <w:r>
        <w:rPr>
          <w:color w:val="1F497D"/>
        </w:rPr>
        <w:t xml:space="preserve"> .</w:t>
      </w:r>
    </w:p>
    <w:p w:rsidR="002B153C" w:rsidRDefault="00257923" w:rsidP="00292207">
      <w:pPr>
        <w:pStyle w:val="ListContinue"/>
        <w:sectPr w:rsidR="002B153C" w:rsidSect="00E3369B">
          <w:pgSz w:w="12240" w:h="15840" w:code="1"/>
          <w:pgMar w:top="1440" w:right="1440" w:bottom="1440" w:left="1440" w:header="720" w:footer="720" w:gutter="0"/>
          <w:cols w:space="720"/>
          <w:docGrid w:linePitch="360"/>
        </w:sectPr>
      </w:pPr>
      <w:r>
        <w:t>The n</w:t>
      </w:r>
      <w:r w:rsidR="00253EFB">
        <w:t xml:space="preserve">ext steps are to make sure that the ad is properly being called via Fiddler: </w:t>
      </w:r>
      <w:r w:rsidR="00253EFB" w:rsidRPr="00E54D7D">
        <w:rPr>
          <w:noProof/>
          <w:lang w:val="en-US" w:bidi="he-IL"/>
        </w:rPr>
        <w:drawing>
          <wp:inline distT="0" distB="0" distL="0" distR="0" wp14:anchorId="76967A43" wp14:editId="05DD4B03">
            <wp:extent cx="5943600" cy="2748280"/>
            <wp:effectExtent l="0" t="0" r="0" b="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5943600" cy="2748280"/>
                    </a:xfrm>
                    <a:prstGeom prst="rect">
                      <a:avLst/>
                    </a:prstGeom>
                  </pic:spPr>
                </pic:pic>
              </a:graphicData>
            </a:graphic>
          </wp:inline>
        </w:drawing>
      </w:r>
      <w:r w:rsidR="00E52AAC">
        <w:br w:type="page"/>
      </w:r>
    </w:p>
    <w:p w:rsidR="00400F78" w:rsidRPr="00FD26C0" w:rsidRDefault="00400F78" w:rsidP="005D5EE7">
      <w:pPr>
        <w:pStyle w:val="SuperHeading"/>
      </w:pPr>
      <w:commentRangeStart w:id="1589"/>
      <w:r w:rsidRPr="00FD26C0">
        <w:lastRenderedPageBreak/>
        <w:t xml:space="preserve">Chapter </w:t>
      </w:r>
      <w:fldSimple w:instr="SEQ &quot;CHAPTER&quot;  \N \* MERGEFORMAT">
        <w:r w:rsidR="00D70539">
          <w:rPr>
            <w:noProof/>
          </w:rPr>
          <w:t>18</w:t>
        </w:r>
      </w:fldSimple>
      <w:commentRangeEnd w:id="1589"/>
      <w:r w:rsidR="005D5EE7">
        <w:rPr>
          <w:rStyle w:val="CommentReference"/>
          <w:caps w:val="0"/>
          <w:color w:val="666560"/>
          <w:spacing w:val="0"/>
        </w:rPr>
        <w:commentReference w:id="1589"/>
      </w:r>
    </w:p>
    <w:p w:rsidR="00400F78" w:rsidRPr="005127A9" w:rsidRDefault="00DC3C7F" w:rsidP="005127A9">
      <w:pPr>
        <w:pStyle w:val="Heading1"/>
      </w:pPr>
      <w:bookmarkStart w:id="1590" w:name="_Analytics"/>
      <w:bookmarkStart w:id="1591" w:name="_Creating_and_Tracking"/>
      <w:bookmarkEnd w:id="1590"/>
      <w:bookmarkEnd w:id="1591"/>
      <w:r w:rsidRPr="005127A9">
        <w:t xml:space="preserve">Creating and Tracking </w:t>
      </w:r>
      <w:r w:rsidR="00400F78" w:rsidRPr="005127A9">
        <w:t xml:space="preserve">Analytics </w:t>
      </w:r>
    </w:p>
    <w:p w:rsidR="008F6BDF" w:rsidRPr="003301AB" w:rsidRDefault="000C4532" w:rsidP="003301AB">
      <w:pPr>
        <w:pStyle w:val="BodyText"/>
        <w:rPr>
          <w:lang w:val="en-US"/>
        </w:rPr>
      </w:pPr>
      <w:r>
        <w:fldChar w:fldCharType="begin"/>
      </w:r>
      <w:r>
        <w:instrText xml:space="preserve"> TC "</w:instrText>
      </w:r>
      <w:fldSimple w:instr=" STYLEREF  SuperHeading  \* MERGEFORMAT ">
        <w:bookmarkStart w:id="1592" w:name="_Toc332632198"/>
        <w:r w:rsidR="00D70539" w:rsidRPr="00D70539">
          <w:rPr>
            <w:noProof/>
            <w:lang w:val="en-GB"/>
          </w:rPr>
          <w:instrText>Chapter 18</w:instrText>
        </w:r>
      </w:fldSimple>
      <w:r>
        <w:rPr>
          <w:lang w:val="en-GB"/>
        </w:rPr>
        <w:instrText xml:space="preserve"> </w:instrText>
      </w:r>
      <w:r>
        <w:rPr>
          <w:lang w:val="en-GB"/>
        </w:rPr>
        <w:fldChar w:fldCharType="begin"/>
      </w:r>
      <w:r>
        <w:rPr>
          <w:lang w:val="en-GB"/>
        </w:rPr>
        <w:instrText xml:space="preserve"> STYLEREF  "Heading 1" </w:instrText>
      </w:r>
      <w:r>
        <w:rPr>
          <w:lang w:val="en-GB"/>
        </w:rPr>
        <w:fldChar w:fldCharType="separate"/>
      </w:r>
      <w:r w:rsidR="00D70539">
        <w:rPr>
          <w:noProof/>
          <w:lang w:val="en-GB"/>
        </w:rPr>
        <w:instrText>Creating and Tracking Analytics</w:instrText>
      </w:r>
      <w:bookmarkEnd w:id="1592"/>
      <w:r>
        <w:rPr>
          <w:lang w:val="en-GB"/>
        </w:rPr>
        <w:fldChar w:fldCharType="end"/>
      </w:r>
      <w:r>
        <w:instrText xml:space="preserve">" \f C \l "1" </w:instrText>
      </w:r>
      <w:r>
        <w:fldChar w:fldCharType="end"/>
      </w:r>
      <w:r w:rsidR="008F6BDF">
        <w:t>Use the Analytics tab to track and display analytical information for bandwidth usage, video content usage and to produce user and community reports.</w:t>
      </w:r>
      <w:r w:rsidR="008F6BDF" w:rsidRPr="00A14526">
        <w:rPr>
          <w:rFonts w:eastAsiaTheme="majorEastAsia"/>
        </w:rPr>
        <w:t xml:space="preserve"> </w:t>
      </w:r>
      <w:r w:rsidR="00C81FC8">
        <w:rPr>
          <w:rFonts w:eastAsiaTheme="majorEastAsia"/>
        </w:rPr>
        <w:t xml:space="preserve">You can </w:t>
      </w:r>
      <w:r w:rsidR="00C81FC8">
        <w:rPr>
          <w:lang w:val="en-US"/>
        </w:rPr>
        <w:t>extract and analyze data from the publisher level to information for a specific user as well as from account’s content level to any specific entry.</w:t>
      </w:r>
    </w:p>
    <w:p w:rsidR="008F6BDF" w:rsidRDefault="00F26F49" w:rsidP="003301AB">
      <w:pPr>
        <w:pStyle w:val="BodyText"/>
      </w:pPr>
      <w:r>
        <w:t>This section contains the following topics:</w:t>
      </w:r>
    </w:p>
    <w:p w:rsidR="002A39F6" w:rsidRPr="003301AB" w:rsidRDefault="00166F72">
      <w:pPr>
        <w:pStyle w:val="ListBullet"/>
        <w:rPr>
          <w:lang w:val="en-US"/>
        </w:rPr>
      </w:pPr>
      <w:ins w:id="1593" w:author="Debbie Zioni" w:date="2012-08-15T20:16:00Z">
        <w:r>
          <w:rPr>
            <w:rStyle w:val="C1HJump"/>
          </w:rPr>
          <w:fldChar w:fldCharType="begin"/>
        </w:r>
        <w:r>
          <w:rPr>
            <w:rStyle w:val="C1HJump"/>
          </w:rPr>
          <w:instrText xml:space="preserve"> HYPERLINK  \l "_Content_Reports_1" </w:instrText>
        </w:r>
        <w:r>
          <w:rPr>
            <w:rStyle w:val="C1HJump"/>
          </w:rPr>
        </w:r>
        <w:r>
          <w:rPr>
            <w:rStyle w:val="C1HJump"/>
          </w:rPr>
          <w:fldChar w:fldCharType="separate"/>
        </w:r>
        <w:r w:rsidRPr="00166F72">
          <w:rPr>
            <w:rStyle w:val="Hyperlink"/>
            <w:rFonts w:cs="Arial"/>
          </w:rPr>
          <w:t>Content Reports</w:t>
        </w:r>
        <w:r>
          <w:rPr>
            <w:rStyle w:val="C1HJump"/>
          </w:rPr>
          <w:fldChar w:fldCharType="end"/>
        </w:r>
        <w:r>
          <w:rPr>
            <w:rStyle w:val="C1HJump"/>
          </w:rPr>
          <w:t xml:space="preserve"> - </w:t>
        </w:r>
      </w:ins>
      <w:del w:id="1594" w:author="Debbie Zioni" w:date="2012-08-15T20:16:00Z">
        <w:r w:rsidR="00B64B99" w:rsidRPr="00292207" w:rsidDel="00166F72">
          <w:rPr>
            <w:rStyle w:val="C1HJump"/>
          </w:rPr>
          <w:delText>Content Reports</w:delText>
        </w:r>
        <w:r w:rsidR="000C2532" w:rsidRPr="005630DB" w:rsidDel="00166F72">
          <w:delText xml:space="preserve"> </w:delText>
        </w:r>
        <w:r w:rsidR="00E96116" w:rsidDel="00166F72">
          <w:delText xml:space="preserve">- </w:delText>
        </w:r>
      </w:del>
      <w:r w:rsidR="00E96116">
        <w:rPr>
          <w:lang w:val="en-US"/>
        </w:rPr>
        <w:t>display information about the entire content of the account, for example which is the most viewed video or which videos were100% play-through.</w:t>
      </w:r>
    </w:p>
    <w:p w:rsidR="00E96116" w:rsidRPr="003301AB" w:rsidRDefault="00E96116">
      <w:pPr>
        <w:pStyle w:val="ListBullet"/>
      </w:pPr>
      <w:r w:rsidRPr="00292207">
        <w:t xml:space="preserve">User and Community Reports </w:t>
      </w:r>
      <w:r w:rsidR="007F2CAB" w:rsidRPr="00292207">
        <w:t>–</w:t>
      </w:r>
      <w:r w:rsidRPr="00E96116">
        <w:rPr>
          <w:rStyle w:val="Hyperlink"/>
          <w:rFonts w:cs="Arial"/>
        </w:rPr>
        <w:t xml:space="preserve"> </w:t>
      </w:r>
      <w:r w:rsidRPr="003301AB">
        <w:t>display</w:t>
      </w:r>
      <w:r w:rsidR="007F2CAB">
        <w:t xml:space="preserve">s </w:t>
      </w:r>
      <w:r w:rsidRPr="003301AB">
        <w:t xml:space="preserve">information about all the end-users of this account, for example who was the excel content contributor. </w:t>
      </w:r>
    </w:p>
    <w:p w:rsidR="00C5490D" w:rsidRDefault="00D94ED1" w:rsidP="00166F72">
      <w:pPr>
        <w:pStyle w:val="ListBullet"/>
        <w:rPr>
          <w:lang w:val="en-US"/>
        </w:rPr>
        <w:pPrChange w:id="1595" w:author="Debbie Zioni" w:date="2012-08-15T20:17:00Z">
          <w:pPr>
            <w:pStyle w:val="ListBullet"/>
          </w:pPr>
        </w:pPrChange>
      </w:pPr>
      <w:ins w:id="1596" w:author="Debbie Zioni" w:date="2012-08-15T20:07:00Z">
        <w:r>
          <w:rPr>
            <w:rStyle w:val="C1HJump"/>
          </w:rPr>
          <w:fldChar w:fldCharType="begin"/>
        </w:r>
        <w:r>
          <w:rPr>
            <w:rStyle w:val="C1HJump"/>
          </w:rPr>
          <w:instrText xml:space="preserve"> HYPERLINK  \l "_Bandwidth_Usage_Reports" </w:instrText>
        </w:r>
        <w:r>
          <w:rPr>
            <w:rStyle w:val="C1HJump"/>
          </w:rPr>
        </w:r>
        <w:r>
          <w:rPr>
            <w:rStyle w:val="C1HJump"/>
          </w:rPr>
          <w:fldChar w:fldCharType="separate"/>
        </w:r>
        <w:r w:rsidR="00DB3F35" w:rsidRPr="00D94ED1">
          <w:rPr>
            <w:rStyle w:val="Hyperlink"/>
            <w:rFonts w:cs="Arial"/>
          </w:rPr>
          <w:t>Bandwidth Usage Reports</w:t>
        </w:r>
        <w:r>
          <w:rPr>
            <w:rStyle w:val="C1HJump"/>
          </w:rPr>
          <w:fldChar w:fldCharType="end"/>
        </w:r>
      </w:ins>
      <w:ins w:id="1597" w:author="Debbie Zioni" w:date="2012-08-15T20:17:00Z">
        <w:r w:rsidR="00166F72" w:rsidRPr="00166F72">
          <w:rPr>
            <w:rPrChange w:id="1598" w:author="Debbie Zioni" w:date="2012-08-15T20:17:00Z">
              <w:rPr>
                <w:rStyle w:val="C1HJump"/>
              </w:rPr>
            </w:rPrChange>
          </w:rPr>
          <w:t xml:space="preserve"> - p</w:t>
        </w:r>
      </w:ins>
      <w:del w:id="1599" w:author="Debbie Zioni" w:date="2012-08-15T20:07:00Z">
        <w:r w:rsidR="00DB3F35" w:rsidRPr="002A2DC5" w:rsidDel="00D94ED1">
          <w:rPr>
            <w:rStyle w:val="C1HJump"/>
            <w:vanish/>
          </w:rPr>
          <w:delText>|topic=Bandwidth Usage Reports</w:delText>
        </w:r>
        <w:r w:rsidR="00F928E1" w:rsidDel="00D94ED1">
          <w:rPr>
            <w:rStyle w:val="Hyperlink"/>
            <w:rFonts w:cs="Arial"/>
          </w:rPr>
          <w:delText xml:space="preserve"> –</w:delText>
        </w:r>
      </w:del>
      <w:del w:id="1600" w:author="Debbie Zioni" w:date="2012-08-15T20:17:00Z">
        <w:r w:rsidR="00F928E1" w:rsidDel="00166F72">
          <w:rPr>
            <w:rStyle w:val="Hyperlink"/>
            <w:rFonts w:cs="Arial"/>
          </w:rPr>
          <w:delText xml:space="preserve"> </w:delText>
        </w:r>
        <w:r w:rsidR="00F928E1" w:rsidDel="00166F72">
          <w:rPr>
            <w:lang w:val="en-US"/>
          </w:rPr>
          <w:delText>p</w:delText>
        </w:r>
      </w:del>
      <w:r w:rsidR="00F928E1">
        <w:rPr>
          <w:lang w:val="en-US"/>
        </w:rPr>
        <w:t xml:space="preserve">rovide </w:t>
      </w:r>
      <w:r w:rsidR="00F928E1" w:rsidRPr="00361DAA">
        <w:rPr>
          <w:lang w:val="en-US"/>
        </w:rPr>
        <w:t xml:space="preserve">clear visibility into the </w:t>
      </w:r>
      <w:r w:rsidR="00F928E1">
        <w:rPr>
          <w:lang w:val="en-US"/>
        </w:rPr>
        <w:t xml:space="preserve">resources (storage, bandwidth) used by the publisher or the user. </w:t>
      </w:r>
    </w:p>
    <w:p w:rsidR="00DE0B19" w:rsidDel="00D94ED1" w:rsidRDefault="00F928E1" w:rsidP="00D94ED1">
      <w:pPr>
        <w:pStyle w:val="ListBullet"/>
        <w:rPr>
          <w:del w:id="1601" w:author="Debbie Zioni" w:date="2012-08-15T20:06:00Z"/>
          <w:lang w:val="en-US"/>
        </w:rPr>
        <w:pPrChange w:id="1602" w:author="Debbie Zioni" w:date="2012-08-15T20:06:00Z">
          <w:pPr>
            <w:pStyle w:val="Heading2"/>
          </w:pPr>
        </w:pPrChange>
      </w:pPr>
      <w:r w:rsidRPr="00361DAA">
        <w:rPr>
          <w:lang w:val="en-US"/>
        </w:rPr>
        <w:t xml:space="preserve">User </w:t>
      </w:r>
      <w:r>
        <w:rPr>
          <w:lang w:val="en-US"/>
        </w:rPr>
        <w:t>L</w:t>
      </w:r>
      <w:r w:rsidRPr="00361DAA">
        <w:rPr>
          <w:lang w:val="en-US"/>
        </w:rPr>
        <w:t xml:space="preserve">evel </w:t>
      </w:r>
      <w:r>
        <w:rPr>
          <w:lang w:val="en-US"/>
        </w:rPr>
        <w:t xml:space="preserve">Reports </w:t>
      </w:r>
      <w:r w:rsidR="000C4532">
        <w:rPr>
          <w:lang w:val="en-US"/>
        </w:rPr>
        <w:t xml:space="preserve">- </w:t>
      </w:r>
      <w:r w:rsidR="000C4532" w:rsidRPr="00361DAA">
        <w:rPr>
          <w:lang w:val="en-US"/>
        </w:rPr>
        <w:t>displays</w:t>
      </w:r>
      <w:r w:rsidRPr="00361DAA">
        <w:rPr>
          <w:lang w:val="en-US"/>
        </w:rPr>
        <w:t xml:space="preserve"> reports</w:t>
      </w:r>
      <w:r>
        <w:rPr>
          <w:lang w:val="en-US"/>
        </w:rPr>
        <w:t xml:space="preserve"> for a specific </w:t>
      </w:r>
      <w:r w:rsidRPr="00361DAA">
        <w:rPr>
          <w:lang w:val="en-US"/>
        </w:rPr>
        <w:t xml:space="preserve">user </w:t>
      </w:r>
      <w:r>
        <w:rPr>
          <w:lang w:val="en-US"/>
        </w:rPr>
        <w:t>(</w:t>
      </w:r>
      <w:r w:rsidRPr="00361DAA">
        <w:rPr>
          <w:lang w:val="en-US"/>
        </w:rPr>
        <w:t>which video</w:t>
      </w:r>
      <w:r>
        <w:rPr>
          <w:lang w:val="en-US"/>
        </w:rPr>
        <w:t xml:space="preserve"> was watched in a given</w:t>
      </w:r>
      <w:r w:rsidRPr="00361DAA">
        <w:rPr>
          <w:lang w:val="en-US"/>
        </w:rPr>
        <w:t xml:space="preserve"> time frame and for how long</w:t>
      </w:r>
      <w:r>
        <w:rPr>
          <w:lang w:val="en-US"/>
        </w:rPr>
        <w:t>)</w:t>
      </w:r>
      <w:r w:rsidRPr="00361DAA">
        <w:rPr>
          <w:lang w:val="en-US"/>
        </w:rPr>
        <w:t xml:space="preserve"> and per </w:t>
      </w:r>
      <w:r>
        <w:rPr>
          <w:lang w:val="en-US"/>
        </w:rPr>
        <w:t xml:space="preserve">specific </w:t>
      </w:r>
      <w:r w:rsidRPr="00361DAA">
        <w:rPr>
          <w:lang w:val="en-US"/>
        </w:rPr>
        <w:t xml:space="preserve">content </w:t>
      </w:r>
      <w:r>
        <w:rPr>
          <w:lang w:val="en-US"/>
        </w:rPr>
        <w:t>(</w:t>
      </w:r>
      <w:r w:rsidRPr="00361DAA">
        <w:rPr>
          <w:lang w:val="en-US"/>
        </w:rPr>
        <w:t xml:space="preserve">which users watched </w:t>
      </w:r>
      <w:r>
        <w:rPr>
          <w:lang w:val="en-US"/>
        </w:rPr>
        <w:t xml:space="preserve">the video </w:t>
      </w:r>
      <w:r w:rsidRPr="00361DAA">
        <w:rPr>
          <w:lang w:val="en-US"/>
        </w:rPr>
        <w:t>an</w:t>
      </w:r>
      <w:r>
        <w:rPr>
          <w:lang w:val="en-US"/>
        </w:rPr>
        <w:t>d for how long)</w:t>
      </w:r>
    </w:p>
    <w:p w:rsidR="00D94ED1" w:rsidRDefault="00D94ED1" w:rsidP="00DE0B19">
      <w:pPr>
        <w:pStyle w:val="ListBullet"/>
        <w:rPr>
          <w:ins w:id="1603" w:author="Debbie Zioni" w:date="2012-08-15T20:06:00Z"/>
          <w:lang w:val="en-US"/>
        </w:rPr>
      </w:pPr>
    </w:p>
    <w:p w:rsidR="00D94ED1" w:rsidRDefault="00D94ED1" w:rsidP="00D94ED1">
      <w:pPr>
        <w:pStyle w:val="ListBullet"/>
        <w:rPr>
          <w:ins w:id="1604" w:author="Debbie Zioni" w:date="2012-08-15T20:06:00Z"/>
        </w:rPr>
        <w:pPrChange w:id="1605" w:author="Debbie Zioni" w:date="2012-08-15T20:06:00Z">
          <w:pPr>
            <w:pStyle w:val="Heading2"/>
          </w:pPr>
        </w:pPrChange>
      </w:pPr>
      <w:ins w:id="1606" w:author="Debbie Zioni" w:date="2012-08-15T20:06:00Z">
        <w:r w:rsidRPr="009428D3">
          <w:fldChar w:fldCharType="begin"/>
        </w:r>
        <w:r w:rsidRPr="00292207">
          <w:instrText xml:space="preserve"> HYPERLINK  \l "_Toc326444707" </w:instrText>
        </w:r>
        <w:r w:rsidRPr="009428D3">
          <w:fldChar w:fldCharType="separate"/>
        </w:r>
        <w:r w:rsidRPr="009428D3">
          <w:rPr>
            <w:rStyle w:val="Hyperlink"/>
          </w:rPr>
          <w:t>Exporting Analytics to a CSV File</w:t>
        </w:r>
        <w:r w:rsidRPr="009428D3">
          <w:fldChar w:fldCharType="end"/>
        </w:r>
      </w:ins>
    </w:p>
    <w:p w:rsidR="00DE0B19" w:rsidRPr="002A2DC5" w:rsidDel="00D94ED1" w:rsidRDefault="00DE0B19" w:rsidP="00DE0B19">
      <w:pPr>
        <w:pStyle w:val="ListBullet"/>
        <w:rPr>
          <w:del w:id="1607" w:author="Debbie Zioni" w:date="2012-08-15T20:06:00Z"/>
        </w:rPr>
      </w:pPr>
      <w:del w:id="1608" w:author="Debbie Zioni" w:date="2012-08-15T20:06:00Z">
        <w:r w:rsidRPr="002A2DC5" w:rsidDel="00D94ED1">
          <w:rPr>
            <w:rStyle w:val="C1HJump"/>
          </w:rPr>
          <w:delText>Exporting Analytics to a CSV File</w:delText>
        </w:r>
        <w:r w:rsidRPr="002A2DC5" w:rsidDel="00D94ED1">
          <w:rPr>
            <w:rStyle w:val="C1HJump"/>
            <w:vanish/>
          </w:rPr>
          <w:delText>|topic=Exporting Analytics to a CSV File</w:delText>
        </w:r>
      </w:del>
    </w:p>
    <w:p w:rsidR="00DD4697" w:rsidRDefault="00DD4697" w:rsidP="00E3369B">
      <w:pPr>
        <w:pStyle w:val="Heading2"/>
      </w:pPr>
      <w:bookmarkStart w:id="1609" w:name="_Content_Reports_1"/>
      <w:bookmarkStart w:id="1610" w:name="_Toc326457878"/>
      <w:bookmarkStart w:id="1611" w:name="_Toc326517698"/>
      <w:bookmarkStart w:id="1612" w:name="_Toc332632199"/>
      <w:bookmarkStart w:id="1613" w:name="_Toc306064973"/>
      <w:bookmarkStart w:id="1614" w:name="_Toc313796734"/>
      <w:bookmarkEnd w:id="1609"/>
      <w:r>
        <w:rPr>
          <w:shd w:val="clear" w:color="auto" w:fill="FFFFFF"/>
        </w:rPr>
        <w:t>Content Reports</w:t>
      </w:r>
      <w:bookmarkEnd w:id="1610"/>
      <w:bookmarkEnd w:id="1611"/>
      <w:bookmarkEnd w:id="1612"/>
    </w:p>
    <w:p w:rsidR="00DD4697" w:rsidRDefault="00DD4697" w:rsidP="00DD4697">
      <w:r>
        <w:t>Content reports display aggregated analytics showing how well your content is performing across your sites.  Use the content reports to gain business insights and learn if your content discovery and exposure strategies have paid off or when things need to be tweaked to improve outreach or user engagement.</w:t>
      </w:r>
    </w:p>
    <w:p w:rsidR="00DD4697" w:rsidRDefault="00DD4697" w:rsidP="00DD4697">
      <w:r>
        <w:t>The following Content Reports are available</w:t>
      </w:r>
      <w:r w:rsidR="00D267E9">
        <w:t>:</w:t>
      </w:r>
    </w:p>
    <w:bookmarkStart w:id="1615" w:name="_D2HList_1104_175_2_1_37_1_23"/>
    <w:bookmarkEnd w:id="1615"/>
    <w:p w:rsidR="00DD4697" w:rsidRDefault="00AD20D1" w:rsidP="00AD20D1">
      <w:pPr>
        <w:pStyle w:val="ListBullet"/>
      </w:pPr>
      <w:r>
        <w:fldChar w:fldCharType="begin"/>
      </w:r>
      <w:r>
        <w:instrText xml:space="preserve"> HYPERLINK  \l "_Top_Content_Reports" </w:instrText>
      </w:r>
      <w:r>
        <w:fldChar w:fldCharType="separate"/>
      </w:r>
      <w:r w:rsidRPr="00AD20D1">
        <w:rPr>
          <w:rStyle w:val="Hyperlink"/>
          <w:rFonts w:cs="Arial"/>
        </w:rPr>
        <w:t>Top Content  Reports</w:t>
      </w:r>
      <w:r>
        <w:fldChar w:fldCharType="end"/>
      </w:r>
    </w:p>
    <w:bookmarkStart w:id="1616" w:name="_D2HList_1103_175_2_1_37_1_23"/>
    <w:bookmarkEnd w:id="1616"/>
    <w:p w:rsidR="00DD4697" w:rsidRPr="00D267E9" w:rsidRDefault="00D267E9" w:rsidP="00DD4697">
      <w:pPr>
        <w:pStyle w:val="ListBullet"/>
        <w:rPr>
          <w:rStyle w:val="Hyperlink"/>
          <w:rFonts w:cs="Arial"/>
        </w:rPr>
      </w:pPr>
      <w:r>
        <w:fldChar w:fldCharType="begin"/>
      </w:r>
      <w:r>
        <w:instrText xml:space="preserve"> HYPERLINK  \l "_Content_Drop-off_Reports" </w:instrText>
      </w:r>
      <w:r>
        <w:fldChar w:fldCharType="separate"/>
      </w:r>
      <w:r w:rsidR="00DD4697" w:rsidRPr="00D267E9">
        <w:rPr>
          <w:rStyle w:val="Hyperlink"/>
          <w:rFonts w:cs="Arial"/>
        </w:rPr>
        <w:t>Content Drop-off</w:t>
      </w:r>
      <w:r>
        <w:rPr>
          <w:rStyle w:val="Hyperlink"/>
          <w:rFonts w:cs="Arial"/>
        </w:rPr>
        <w:t xml:space="preserve"> Reports</w:t>
      </w:r>
    </w:p>
    <w:bookmarkStart w:id="1617" w:name="_D2HList_1102_175_2_1_37_1_23"/>
    <w:bookmarkEnd w:id="1617"/>
    <w:p w:rsidR="00DD4697" w:rsidRPr="00D267E9" w:rsidRDefault="00D267E9" w:rsidP="00DD4697">
      <w:pPr>
        <w:pStyle w:val="ListBullet"/>
        <w:rPr>
          <w:rStyle w:val="Hyperlink"/>
          <w:rFonts w:cs="Arial"/>
        </w:rPr>
      </w:pPr>
      <w:r>
        <w:fldChar w:fldCharType="end"/>
      </w:r>
      <w:r>
        <w:fldChar w:fldCharType="begin"/>
      </w:r>
      <w:r>
        <w:instrText xml:space="preserve"> HYPERLINK  \l "_Content_Interactions_Reports" </w:instrText>
      </w:r>
      <w:r>
        <w:fldChar w:fldCharType="separate"/>
      </w:r>
      <w:r w:rsidR="00DD4697" w:rsidRPr="00D267E9">
        <w:rPr>
          <w:rStyle w:val="Hyperlink"/>
          <w:rFonts w:cs="Arial"/>
        </w:rPr>
        <w:t>Content Interactions</w:t>
      </w:r>
      <w:r>
        <w:rPr>
          <w:rStyle w:val="Hyperlink"/>
          <w:rFonts w:cs="Arial"/>
        </w:rPr>
        <w:t xml:space="preserve"> Reports</w:t>
      </w:r>
    </w:p>
    <w:bookmarkStart w:id="1618" w:name="_D2HList_1101_175_2_1_37_1_23"/>
    <w:bookmarkEnd w:id="1618"/>
    <w:p w:rsidR="00DD4697" w:rsidRDefault="00D267E9" w:rsidP="00104C56">
      <w:pPr>
        <w:pStyle w:val="ListBullet"/>
      </w:pPr>
      <w:r>
        <w:fldChar w:fldCharType="end"/>
      </w:r>
      <w:bookmarkStart w:id="1619" w:name="_Toc326457879"/>
      <w:bookmarkStart w:id="1620" w:name="_Toc326517699"/>
      <w:bookmarkStart w:id="1621" w:name="_Toc332632200"/>
      <w:r w:rsidR="00104C56">
        <w:fldChar w:fldCharType="begin"/>
      </w:r>
      <w:r w:rsidR="00104C56">
        <w:instrText xml:space="preserve"> HYPERLINK  \l "_Content_Contributions_Reports" </w:instrText>
      </w:r>
      <w:r w:rsidR="00104C56">
        <w:fldChar w:fldCharType="separate"/>
      </w:r>
      <w:r w:rsidR="00104C56" w:rsidRPr="00104C56">
        <w:rPr>
          <w:rStyle w:val="Hyperlink"/>
          <w:rFonts w:cs="Arial"/>
        </w:rPr>
        <w:t>Content Contributions Reports</w:t>
      </w:r>
      <w:bookmarkEnd w:id="1619"/>
      <w:bookmarkEnd w:id="1620"/>
      <w:bookmarkEnd w:id="1621"/>
      <w:r w:rsidR="00104C56">
        <w:fldChar w:fldCharType="end"/>
      </w:r>
    </w:p>
    <w:p w:rsidR="00AD20D1" w:rsidRDefault="00AD20D1" w:rsidP="00A42BF4">
      <w:pPr>
        <w:pStyle w:val="Heading3"/>
      </w:pPr>
      <w:bookmarkStart w:id="1622" w:name="_Top_Content_Reports"/>
      <w:bookmarkEnd w:id="1622"/>
      <w:r>
        <w:t>Top Content Reports</w:t>
      </w:r>
    </w:p>
    <w:p w:rsidR="00DD4697" w:rsidRDefault="00DD4697" w:rsidP="00DD4697">
      <w:pPr>
        <w:rPr>
          <w:rFonts w:eastAsiaTheme="minorEastAsia"/>
        </w:rPr>
      </w:pPr>
      <w:r>
        <w:t>Top Content reports display the following data for your most popular content:</w:t>
      </w:r>
    </w:p>
    <w:p w:rsidR="00DD4697" w:rsidRDefault="00DD4697" w:rsidP="00DD4697">
      <w:pPr>
        <w:pStyle w:val="ListBullet"/>
      </w:pPr>
      <w:bookmarkStart w:id="1623" w:name="_D2HList_1100_175_2_1_37_1_23"/>
      <w:bookmarkEnd w:id="1623"/>
      <w:r>
        <w:t>Plays – The number of times a user clicked "Play"</w:t>
      </w:r>
    </w:p>
    <w:p w:rsidR="00DD4697" w:rsidRDefault="00DD4697" w:rsidP="00DD4697">
      <w:pPr>
        <w:pStyle w:val="ListBullet"/>
      </w:pPr>
      <w:bookmarkStart w:id="1624" w:name="_D2HList_1099_175_2_1_37_1_23"/>
      <w:bookmarkEnd w:id="1624"/>
      <w:r>
        <w:t>Minutes Viewed – The sum of minutes that were viewed</w:t>
      </w:r>
    </w:p>
    <w:p w:rsidR="00DD4697" w:rsidRDefault="00DD4697" w:rsidP="00DD4697">
      <w:pPr>
        <w:pStyle w:val="ListBullet"/>
      </w:pPr>
      <w:bookmarkStart w:id="1625" w:name="_D2HList_1098_175_2_1_37_1_23"/>
      <w:bookmarkEnd w:id="1625"/>
      <w:r>
        <w:t>Average View Time – The average time calculated by dividing the minutes viewed by number of views</w:t>
      </w:r>
    </w:p>
    <w:p w:rsidR="00DD4697" w:rsidRDefault="00DD4697" w:rsidP="00DD4697">
      <w:pPr>
        <w:pStyle w:val="ListBullet"/>
      </w:pPr>
      <w:bookmarkStart w:id="1626" w:name="_D2HList_1097_175_2_1_37_1_23"/>
      <w:bookmarkEnd w:id="1626"/>
      <w:r>
        <w:t>Player Impressions – The number of times the video player was loaded</w:t>
      </w:r>
    </w:p>
    <w:p w:rsidR="00DD4697" w:rsidRDefault="00DD4697" w:rsidP="00DD4697">
      <w:pPr>
        <w:pStyle w:val="ListBullet"/>
      </w:pPr>
      <w:bookmarkStart w:id="1627" w:name="_D2HList_1096_175_2_1_37_1_23"/>
      <w:bookmarkEnd w:id="1627"/>
      <w:r>
        <w:t>(Not included in the line chart) Player to Impression Ratio – The number of plays divided by the number of impressions.</w:t>
      </w:r>
    </w:p>
    <w:p w:rsidR="00DD4697" w:rsidRDefault="00DD4697" w:rsidP="00DD4697">
      <w:pPr>
        <w:pStyle w:val="ListContinue"/>
      </w:pPr>
      <w:r>
        <w:rPr>
          <w:noProof/>
          <w:lang w:val="en-US" w:bidi="he-IL"/>
        </w:rPr>
        <w:lastRenderedPageBreak/>
        <w:drawing>
          <wp:inline distT="0" distB="0" distL="0" distR="0" wp14:anchorId="5A0B90C6" wp14:editId="08BDF504">
            <wp:extent cx="5943600" cy="2782388"/>
            <wp:effectExtent l="0" t="0" r="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locn_top_content.png"/>
                    <pic:cNvPicPr/>
                  </pic:nvPicPr>
                  <pic:blipFill>
                    <a:blip r:embed="rId314">
                      <a:extLst>
                        <a:ext uri="{28A0092B-C50C-407E-A947-70E740481C1C}">
                          <a14:useLocalDpi xmlns:a14="http://schemas.microsoft.com/office/drawing/2010/main" val="0"/>
                        </a:ext>
                      </a:extLst>
                    </a:blip>
                    <a:stretch>
                      <a:fillRect/>
                    </a:stretch>
                  </pic:blipFill>
                  <pic:spPr>
                    <a:xfrm>
                      <a:off x="0" y="0"/>
                      <a:ext cx="5943600" cy="2782388"/>
                    </a:xfrm>
                    <a:prstGeom prst="rect">
                      <a:avLst/>
                    </a:prstGeom>
                  </pic:spPr>
                </pic:pic>
              </a:graphicData>
            </a:graphic>
          </wp:inline>
        </w:drawing>
      </w:r>
    </w:p>
    <w:p w:rsidR="00DD4697" w:rsidRDefault="00DD4697" w:rsidP="009428D3">
      <w:pPr>
        <w:pStyle w:val="Procedure"/>
        <w:pPrChange w:id="1628" w:author="Debbie Zioni" w:date="2012-08-15T20:03:00Z">
          <w:pPr>
            <w:pStyle w:val="Procedure"/>
          </w:pPr>
        </w:pPrChange>
      </w:pPr>
      <w:bookmarkStart w:id="1629" w:name="_D2HList_837_173_6_1_36_1_249"/>
      <w:bookmarkEnd w:id="1629"/>
      <w:r>
        <w:rPr>
          <w:rStyle w:val="d2hlistmarker"/>
          <w:sz w:val="14"/>
          <w:szCs w:val="14"/>
        </w:rPr>
        <w:t xml:space="preserve"> </w:t>
      </w:r>
      <w:bookmarkStart w:id="1630" w:name="view_top_content"/>
      <w:r w:rsidR="002B728F">
        <w:t xml:space="preserve">To </w:t>
      </w:r>
      <w:r w:rsidR="00022B68">
        <w:t>display</w:t>
      </w:r>
      <w:r w:rsidR="002B728F">
        <w:t xml:space="preserve"> T</w:t>
      </w:r>
      <w:bookmarkEnd w:id="1630"/>
      <w:r w:rsidR="002B728F">
        <w:t>op Content R</w:t>
      </w:r>
      <w:r>
        <w:t>eports</w:t>
      </w:r>
    </w:p>
    <w:p w:rsidR="004E4C01" w:rsidRDefault="004E4C01" w:rsidP="00292207">
      <w:pPr>
        <w:pStyle w:val="ListNumber"/>
        <w:numPr>
          <w:ilvl w:val="0"/>
          <w:numId w:val="168"/>
        </w:numPr>
      </w:pPr>
      <w:bookmarkStart w:id="1631" w:name="_D2HList_51_15_3_1_36_2_0"/>
      <w:bookmarkEnd w:id="1631"/>
      <w:r>
        <w:t>Select the Analytics tab and then select Content Reports.</w:t>
      </w:r>
    </w:p>
    <w:p w:rsidR="004E4C01" w:rsidRDefault="004E4C01" w:rsidP="00DD4697">
      <w:pPr>
        <w:pStyle w:val="ListNumber"/>
      </w:pPr>
      <w:r>
        <w:t>Click Top Content.</w:t>
      </w:r>
    </w:p>
    <w:p w:rsidR="00DD4697" w:rsidRDefault="00DD4697" w:rsidP="00DD4697">
      <w:pPr>
        <w:pStyle w:val="ListNumber"/>
      </w:pPr>
      <w:r>
        <w:t xml:space="preserve">Select a date range in the </w:t>
      </w:r>
      <w:r w:rsidR="00C5490D">
        <w:t>drop-down menu or enter dates in the Dates field.</w:t>
      </w:r>
    </w:p>
    <w:p w:rsidR="00DD4697" w:rsidRDefault="00DD4697" w:rsidP="00D82102">
      <w:pPr>
        <w:pStyle w:val="ListNumber"/>
      </w:pPr>
      <w:bookmarkStart w:id="1632" w:name="_D2HList_50_15_3_1_36_2_0"/>
      <w:bookmarkEnd w:id="1632"/>
      <w:r>
        <w:t xml:space="preserve">Select one </w:t>
      </w:r>
      <w:r w:rsidR="00527CFE">
        <w:t>of the following</w:t>
      </w:r>
      <w:r w:rsidR="00DD0BBF">
        <w:t xml:space="preserve"> for the Playback Context</w:t>
      </w:r>
      <w:r>
        <w:t>:</w:t>
      </w:r>
    </w:p>
    <w:p w:rsidR="00DD4697" w:rsidRDefault="00DD4697" w:rsidP="00E3369B">
      <w:pPr>
        <w:pStyle w:val="ListContinue"/>
      </w:pPr>
      <w:bookmarkStart w:id="1633" w:name="_D2HList_1095_175_2_1_37_1_23"/>
      <w:bookmarkEnd w:id="1633"/>
      <w:r w:rsidRPr="00E3369B">
        <w:rPr>
          <w:b/>
          <w:bCs/>
        </w:rPr>
        <w:t xml:space="preserve">All </w:t>
      </w:r>
      <w:r>
        <w:t>(default)</w:t>
      </w:r>
      <w:r w:rsidR="009E2A48">
        <w:t xml:space="preserve"> – uses all the categories defined in your account</w:t>
      </w:r>
    </w:p>
    <w:p w:rsidR="00DD4697" w:rsidRDefault="00DD4697" w:rsidP="00E3369B">
      <w:pPr>
        <w:pStyle w:val="ListContinue"/>
      </w:pPr>
      <w:bookmarkStart w:id="1634" w:name="_D2HList_1094_175_2_1_37_1_23"/>
      <w:bookmarkEnd w:id="1634"/>
      <w:r w:rsidRPr="00E3369B">
        <w:rPr>
          <w:b/>
          <w:bCs/>
        </w:rPr>
        <w:t>Select Categories</w:t>
      </w:r>
      <w:r>
        <w:t xml:space="preserve"> </w:t>
      </w:r>
      <w:r w:rsidR="009E2A48">
        <w:t>– uses selected categories in your account for filtering report data</w:t>
      </w:r>
    </w:p>
    <w:p w:rsidR="00DD4697" w:rsidRDefault="00DD4697" w:rsidP="00E3369B">
      <w:pPr>
        <w:pStyle w:val="ListBullet2"/>
      </w:pPr>
      <w:bookmarkStart w:id="1635" w:name="_D2HList_49_15_3_1_36_2_0"/>
      <w:bookmarkEnd w:id="1635"/>
      <w:r>
        <w:t>In the Categories window: Select the name of a category. Use the CTRL key to select multiple categories.</w:t>
      </w:r>
    </w:p>
    <w:p w:rsidR="00DD4697" w:rsidRDefault="00DD4697" w:rsidP="00E3369B">
      <w:pPr>
        <w:pStyle w:val="ListBullet2"/>
      </w:pPr>
      <w:r>
        <w:t>Click Filter. </w:t>
      </w:r>
      <w:r>
        <w:br/>
      </w:r>
      <w:bookmarkStart w:id="1636" w:name="_D2HList_48_15_3_1_36_2_0"/>
      <w:bookmarkEnd w:id="1636"/>
      <w:r>
        <w:t>To clear the category filter, click All.</w:t>
      </w:r>
    </w:p>
    <w:p w:rsidR="009E2A48" w:rsidRDefault="00D93D81" w:rsidP="00D93D81">
      <w:pPr>
        <w:pStyle w:val="ListNumber"/>
      </w:pPr>
      <w:bookmarkStart w:id="1637" w:name="_D2HList_47_15_3_1_36_2_0"/>
      <w:bookmarkEnd w:id="1637"/>
      <w:r>
        <w:t>Click</w:t>
      </w:r>
      <w:r w:rsidR="009E2A48">
        <w:t xml:space="preserve"> on the links to the video's Drop-off and Interactions reports. (</w:t>
      </w:r>
      <w:r w:rsidR="000C4532">
        <w:rPr>
          <w:rStyle w:val="bodytextchar0"/>
        </w:rPr>
        <w:t>See</w:t>
      </w:r>
      <w:r w:rsidR="009E2A48">
        <w:rPr>
          <w:rStyle w:val="bodytextchar0"/>
        </w:rPr>
        <w:t> </w:t>
      </w:r>
      <w:hyperlink w:anchor="_Content_Drop-off_Reports" w:history="1">
        <w:r w:rsidR="00CC392B" w:rsidRPr="00CC392B">
          <w:rPr>
            <w:rStyle w:val="Hyperlink"/>
          </w:rPr>
          <w:t>Content Drop-off Reports</w:t>
        </w:r>
      </w:hyperlink>
      <w:r w:rsidR="004336EF">
        <w:rPr>
          <w:rStyle w:val="Hyperlink"/>
        </w:rPr>
        <w:t xml:space="preserve"> </w:t>
      </w:r>
      <w:r w:rsidR="009E2A48">
        <w:rPr>
          <w:rStyle w:val="bodytextchar0"/>
        </w:rPr>
        <w:t>and </w:t>
      </w:r>
      <w:hyperlink w:anchor="_Content_Interactions_Reports" w:history="1">
        <w:r w:rsidR="009E2A48" w:rsidRPr="006C026C">
          <w:rPr>
            <w:rStyle w:val="Hyperlink"/>
          </w:rPr>
          <w:t>Content Interactions</w:t>
        </w:r>
      </w:hyperlink>
      <w:r w:rsidR="009E2A48">
        <w:rPr>
          <w:rStyle w:val="bodytextchar0"/>
        </w:rPr>
        <w:t>).</w:t>
      </w:r>
    </w:p>
    <w:p w:rsidR="00F928E1" w:rsidRDefault="00F928E1" w:rsidP="00F928E1">
      <w:pPr>
        <w:pStyle w:val="ListNumber"/>
      </w:pPr>
      <w:r>
        <w:t>(Optional)  In the Search Filter field, enter text that appears in content Names, Tags or Descriptions, and click Apply.</w:t>
      </w:r>
      <w:r>
        <w:br/>
        <w:t>The filter description is displayed above the report.</w:t>
      </w:r>
      <w:r>
        <w:br/>
        <w:t>To clear the filter, delete the text from the Search Filter field and click Apply.</w:t>
      </w:r>
    </w:p>
    <w:p w:rsidR="00DD4697" w:rsidRDefault="00DD4697" w:rsidP="00DD4697">
      <w:pPr>
        <w:pStyle w:val="ListNumber"/>
      </w:pPr>
      <w:bookmarkStart w:id="1638" w:name="_D2HList_46_15_3_1_36_2_0"/>
      <w:bookmarkEnd w:id="1638"/>
      <w:r>
        <w:rPr>
          <w:rStyle w:val="d2hlistmarker"/>
          <w:b/>
          <w:bCs/>
          <w:sz w:val="14"/>
          <w:szCs w:val="14"/>
        </w:rPr>
        <w:t xml:space="preserve"> </w:t>
      </w:r>
      <w:r>
        <w:t>In the drop-down menu, select one of the data types for the line chart report.</w:t>
      </w:r>
    </w:p>
    <w:p w:rsidR="00DD4697" w:rsidRDefault="00DD4697" w:rsidP="009428D3">
      <w:pPr>
        <w:pStyle w:val="ListNumber"/>
        <w:pPrChange w:id="1639" w:author="Debbie Zioni" w:date="2012-08-15T20:05:00Z">
          <w:pPr>
            <w:pStyle w:val="ListNumber"/>
          </w:pPr>
        </w:pPrChange>
      </w:pPr>
      <w:bookmarkStart w:id="1640" w:name="_D2HList_45_15_3_1_36_2_0"/>
      <w:bookmarkEnd w:id="1640"/>
      <w:r>
        <w:t>(Optional) Export the line chart report to a CSV file.</w:t>
      </w:r>
      <w:r w:rsidR="006146A8">
        <w:t xml:space="preserve"> </w:t>
      </w:r>
      <w:ins w:id="1641" w:author="Debbie Zioni" w:date="2012-08-15T20:05:00Z">
        <w:r w:rsidR="009428D3">
          <w:t xml:space="preserve">See </w:t>
        </w:r>
        <w:r w:rsidR="009428D3" w:rsidRPr="009428D3">
          <w:fldChar w:fldCharType="begin"/>
        </w:r>
        <w:r w:rsidR="009428D3" w:rsidRPr="00292207">
          <w:instrText xml:space="preserve"> HYPERLINK  \l "_Toc326444707" </w:instrText>
        </w:r>
        <w:r w:rsidR="009428D3" w:rsidRPr="009428D3">
          <w:fldChar w:fldCharType="separate"/>
        </w:r>
        <w:r w:rsidR="009428D3" w:rsidRPr="009428D3">
          <w:rPr>
            <w:rStyle w:val="Hyperlink"/>
          </w:rPr>
          <w:t>Exporting Analytics to a CSV File</w:t>
        </w:r>
        <w:r w:rsidR="009428D3" w:rsidRPr="009428D3">
          <w:fldChar w:fldCharType="end"/>
        </w:r>
      </w:ins>
      <w:del w:id="1642" w:author="Debbie Zioni" w:date="2012-08-15T20:05:00Z">
        <w:r w:rsidR="006146A8" w:rsidDel="009428D3">
          <w:delText>See</w:delText>
        </w:r>
        <w:r w:rsidR="005630DB" w:rsidDel="009428D3">
          <w:delText xml:space="preserve"> </w:delText>
        </w:r>
        <w:r w:rsidR="006146A8" w:rsidRPr="002A2DC5" w:rsidDel="009428D3">
          <w:rPr>
            <w:rStyle w:val="C1HJump"/>
          </w:rPr>
          <w:delText>Exporting Analytics to a CSV File</w:delText>
        </w:r>
        <w:r w:rsidR="006146A8" w:rsidRPr="002A2DC5" w:rsidDel="009428D3">
          <w:rPr>
            <w:rStyle w:val="C1HJump"/>
            <w:vanish/>
          </w:rPr>
          <w:delText>|topic=Exporting Analytics to a CSV File</w:delText>
        </w:r>
      </w:del>
    </w:p>
    <w:p w:rsidR="00DD4697" w:rsidRDefault="00DD4697" w:rsidP="00DD4697">
      <w:pPr>
        <w:pStyle w:val="ListNumber"/>
      </w:pPr>
      <w:bookmarkStart w:id="1643" w:name="_D2HList_44_15_3_1_36_2_0"/>
      <w:bookmarkEnd w:id="1643"/>
      <w:r>
        <w:t>In the line chart, hover over the data to display the exact data quantity for the date.</w:t>
      </w:r>
    </w:p>
    <w:p w:rsidR="00DD4697" w:rsidRDefault="00DD4697" w:rsidP="00DD4697">
      <w:r>
        <w:t>Under the line chart, a summary is followed by reports that display total and individual video results.</w:t>
      </w:r>
    </w:p>
    <w:p w:rsidR="00DD4697" w:rsidRDefault="00DD4697" w:rsidP="00DD4697">
      <w:r>
        <w:t>For the individual video table, you can:</w:t>
      </w:r>
    </w:p>
    <w:p w:rsidR="00DD4697" w:rsidRDefault="00DD4697" w:rsidP="00DD4697">
      <w:pPr>
        <w:pStyle w:val="ListBullet"/>
      </w:pPr>
      <w:bookmarkStart w:id="1644" w:name="_D2HList_1093_175_2_1_37_1_23"/>
      <w:bookmarkEnd w:id="1644"/>
      <w:r>
        <w:t>Scroll through the pages at the bottom of the table.</w:t>
      </w:r>
    </w:p>
    <w:p w:rsidR="00DD4697" w:rsidRDefault="00DD4697" w:rsidP="00DD4697">
      <w:pPr>
        <w:pStyle w:val="ListBullet"/>
      </w:pPr>
      <w:bookmarkStart w:id="1645" w:name="_D2HList_1092_175_2_1_37_1_23"/>
      <w:bookmarkEnd w:id="1645"/>
      <w:r>
        <w:t>Select the number of rows to display per page (10 to 500).</w:t>
      </w:r>
    </w:p>
    <w:p w:rsidR="00DD4697" w:rsidRDefault="00DD4697" w:rsidP="004B560B">
      <w:pPr>
        <w:pStyle w:val="ListBullet"/>
      </w:pPr>
      <w:bookmarkStart w:id="1646" w:name="_D2HList_1091_175_2_1_37_1_23"/>
      <w:bookmarkEnd w:id="1646"/>
      <w:r>
        <w:t>Click a video name to display</w:t>
      </w:r>
      <w:r w:rsidR="001C7178">
        <w:t xml:space="preserve"> t</w:t>
      </w:r>
      <w:bookmarkStart w:id="1647" w:name="_D2HList_724_157_2_1_54_1_23"/>
      <w:bookmarkEnd w:id="1647"/>
      <w:r w:rsidR="0051562E">
        <w:t>he</w:t>
      </w:r>
      <w:r w:rsidR="001C7178" w:rsidRPr="004B560B">
        <w:t xml:space="preserve"> Specific Entry Report </w:t>
      </w:r>
      <w:r>
        <w:t>for the video</w:t>
      </w:r>
      <w:r w:rsidR="0045352D">
        <w:t>.</w:t>
      </w:r>
    </w:p>
    <w:p w:rsidR="00DD4697" w:rsidRDefault="00DD4697" w:rsidP="004B560B">
      <w:pPr>
        <w:pStyle w:val="Heading3"/>
        <w:keepNext/>
        <w:rPr>
          <w:shd w:val="clear" w:color="auto" w:fill="FFFFFF"/>
        </w:rPr>
      </w:pPr>
      <w:bookmarkStart w:id="1648" w:name="_D2HList_723_157_2_1_54_1_23"/>
      <w:bookmarkStart w:id="1649" w:name="_D2HList_722_157_2_1_54_1_23"/>
      <w:bookmarkStart w:id="1650" w:name="_D2HList_721_157_2_1_54_1_23"/>
      <w:bookmarkStart w:id="1651" w:name="_D2HList_720_157_2_1_54_1_23"/>
      <w:bookmarkStart w:id="1652" w:name="_D2HList_719_157_2_1_54_1_23"/>
      <w:bookmarkStart w:id="1653" w:name="_Toc326444699"/>
      <w:bookmarkStart w:id="1654" w:name="_Specific_Entry_Report"/>
      <w:bookmarkStart w:id="1655" w:name="_Toc326457880"/>
      <w:bookmarkStart w:id="1656" w:name="_Toc326517700"/>
      <w:bookmarkStart w:id="1657" w:name="_Toc332632201"/>
      <w:bookmarkEnd w:id="1648"/>
      <w:bookmarkEnd w:id="1649"/>
      <w:bookmarkEnd w:id="1650"/>
      <w:bookmarkEnd w:id="1651"/>
      <w:bookmarkEnd w:id="1652"/>
      <w:bookmarkEnd w:id="1653"/>
      <w:bookmarkEnd w:id="1654"/>
      <w:r>
        <w:rPr>
          <w:shd w:val="clear" w:color="auto" w:fill="FFFFFF"/>
        </w:rPr>
        <w:lastRenderedPageBreak/>
        <w:t>Specific Entry Report</w:t>
      </w:r>
      <w:bookmarkEnd w:id="1655"/>
      <w:bookmarkEnd w:id="1656"/>
      <w:bookmarkEnd w:id="1657"/>
    </w:p>
    <w:p w:rsidR="00F74004" w:rsidRDefault="00F74004" w:rsidP="00D82102">
      <w:pPr>
        <w:rPr>
          <w:rFonts w:eastAsiaTheme="minorEastAsia"/>
        </w:rPr>
      </w:pPr>
      <w:r>
        <w:t xml:space="preserve">Specific </w:t>
      </w:r>
      <w:r w:rsidR="000C4532">
        <w:t>Entry reports</w:t>
      </w:r>
      <w:r>
        <w:t xml:space="preserve"> disp</w:t>
      </w:r>
      <w:r w:rsidR="005D3A35">
        <w:t>lay the following data for a specific entry</w:t>
      </w:r>
      <w:r>
        <w:t>:</w:t>
      </w:r>
    </w:p>
    <w:p w:rsidR="00F74004" w:rsidRDefault="00F74004">
      <w:pPr>
        <w:pStyle w:val="ListBullet"/>
      </w:pPr>
      <w:r>
        <w:t>Plays</w:t>
      </w:r>
      <w:r w:rsidR="009A16B5">
        <w:t>- The number of times a user clicked "Play"</w:t>
      </w:r>
      <w:r w:rsidR="007F2A40">
        <w:t>.</w:t>
      </w:r>
    </w:p>
    <w:p w:rsidR="00F74004" w:rsidRDefault="00F74004" w:rsidP="00F74004">
      <w:pPr>
        <w:pStyle w:val="ListBullet"/>
      </w:pPr>
      <w:r>
        <w:t>Minutes Viewed – The sum of minutes that were viewed</w:t>
      </w:r>
    </w:p>
    <w:p w:rsidR="00F74004" w:rsidRDefault="00F74004" w:rsidP="00F74004">
      <w:pPr>
        <w:pStyle w:val="ListBullet"/>
      </w:pPr>
      <w:r>
        <w:t>Average View Time – The average time calculated by dividing the minutes viewed by number of views</w:t>
      </w:r>
    </w:p>
    <w:p w:rsidR="00F74004" w:rsidRDefault="00F74004" w:rsidP="00F74004">
      <w:pPr>
        <w:pStyle w:val="ListBullet"/>
      </w:pPr>
      <w:r>
        <w:t>Player Impressions – The number of times the video player was loaded</w:t>
      </w:r>
    </w:p>
    <w:p w:rsidR="00F74004" w:rsidRDefault="00F74004" w:rsidP="00F74004">
      <w:pPr>
        <w:pStyle w:val="ListBullet"/>
      </w:pPr>
      <w:r>
        <w:t>(Not included in the line chart) Player to Impression Ratio – The number of plays divided by the number of impressions.</w:t>
      </w:r>
    </w:p>
    <w:p w:rsidR="00F74004" w:rsidRPr="00E3369B" w:rsidRDefault="00F74004">
      <w:r w:rsidRPr="00652A5F">
        <w:rPr>
          <w:noProof/>
          <w:lang w:val="en-US" w:bidi="he-IL"/>
        </w:rPr>
        <w:drawing>
          <wp:inline distT="0" distB="0" distL="0" distR="0" wp14:anchorId="7A6D624E" wp14:editId="516151F5">
            <wp:extent cx="5943600" cy="2694082"/>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specific_entry.png"/>
                    <pic:cNvPicPr/>
                  </pic:nvPicPr>
                  <pic:blipFill>
                    <a:blip r:embed="rId315">
                      <a:extLst>
                        <a:ext uri="{28A0092B-C50C-407E-A947-70E740481C1C}">
                          <a14:useLocalDpi xmlns:a14="http://schemas.microsoft.com/office/drawing/2010/main" val="0"/>
                        </a:ext>
                      </a:extLst>
                    </a:blip>
                    <a:stretch>
                      <a:fillRect/>
                    </a:stretch>
                  </pic:blipFill>
                  <pic:spPr>
                    <a:xfrm>
                      <a:off x="0" y="0"/>
                      <a:ext cx="5943600" cy="2694082"/>
                    </a:xfrm>
                    <a:prstGeom prst="rect">
                      <a:avLst/>
                    </a:prstGeom>
                  </pic:spPr>
                </pic:pic>
              </a:graphicData>
            </a:graphic>
          </wp:inline>
        </w:drawing>
      </w:r>
    </w:p>
    <w:p w:rsidR="001E64B3" w:rsidRDefault="001E64B3" w:rsidP="009428D3">
      <w:pPr>
        <w:pStyle w:val="Procedure"/>
        <w:pPrChange w:id="1658" w:author="Debbie Zioni" w:date="2012-08-15T20:03:00Z">
          <w:pPr>
            <w:pStyle w:val="Procedure"/>
          </w:pPr>
        </w:pPrChange>
      </w:pPr>
      <w:r>
        <w:rPr>
          <w:rStyle w:val="d2hlistmarker"/>
          <w:sz w:val="14"/>
          <w:szCs w:val="14"/>
        </w:rPr>
        <w:t xml:space="preserve"> </w:t>
      </w:r>
      <w:r>
        <w:t xml:space="preserve">To </w:t>
      </w:r>
      <w:r w:rsidR="00AE57BD">
        <w:t>display</w:t>
      </w:r>
      <w:r>
        <w:t xml:space="preserve"> </w:t>
      </w:r>
      <w:r w:rsidR="00AE57BD">
        <w:t>a S</w:t>
      </w:r>
      <w:r>
        <w:t>p</w:t>
      </w:r>
      <w:r w:rsidR="001478A3">
        <w:t>e</w:t>
      </w:r>
      <w:r w:rsidR="00AE57BD">
        <w:t>cific Entry R</w:t>
      </w:r>
      <w:r>
        <w:t>eport</w:t>
      </w:r>
    </w:p>
    <w:p w:rsidR="001E64B3" w:rsidRDefault="001478A3" w:rsidP="00292207">
      <w:pPr>
        <w:pStyle w:val="ListNumber"/>
        <w:numPr>
          <w:ilvl w:val="0"/>
          <w:numId w:val="165"/>
        </w:numPr>
      </w:pPr>
      <w:r>
        <w:t>Create a T</w:t>
      </w:r>
      <w:r w:rsidR="00022B68">
        <w:t xml:space="preserve">op Content report. See </w:t>
      </w:r>
      <w:hyperlink w:anchor="view_top_content" w:history="1">
        <w:r w:rsidR="00022B68">
          <w:rPr>
            <w:rStyle w:val="Hyperlink"/>
            <w:rFonts w:cs="Arial"/>
          </w:rPr>
          <w:t>To display Top Content Reports</w:t>
        </w:r>
      </w:hyperlink>
      <w:r w:rsidR="00022B68">
        <w:t>.</w:t>
      </w:r>
    </w:p>
    <w:p w:rsidR="004D1915" w:rsidRDefault="004D1915" w:rsidP="00292207">
      <w:pPr>
        <w:pStyle w:val="ListNumber"/>
        <w:numPr>
          <w:ilvl w:val="0"/>
          <w:numId w:val="165"/>
        </w:numPr>
      </w:pPr>
      <w:r>
        <w:t>Click a video name to display the</w:t>
      </w:r>
      <w:hyperlink w:anchor="_Specific_Entry_Report" w:history="1">
        <w:r w:rsidRPr="004D1915">
          <w:rPr>
            <w:rStyle w:val="Hyperlink"/>
            <w:rFonts w:cs="Arial"/>
          </w:rPr>
          <w:t xml:space="preserve"> Specific Entry Report</w:t>
        </w:r>
      </w:hyperlink>
      <w:r>
        <w:t xml:space="preserve"> for the video</w:t>
      </w:r>
      <w:r w:rsidR="005D3A35">
        <w:t>.</w:t>
      </w:r>
    </w:p>
    <w:p w:rsidR="005D3A35" w:rsidRDefault="005D3A35" w:rsidP="005D3A35">
      <w:pPr>
        <w:pStyle w:val="ListNumber"/>
      </w:pPr>
      <w:r>
        <w:t>Select one of the following for the Playback Context:</w:t>
      </w:r>
    </w:p>
    <w:p w:rsidR="005D3A35" w:rsidRDefault="005D3A35" w:rsidP="005D3A35">
      <w:pPr>
        <w:pStyle w:val="ListContinue"/>
      </w:pPr>
      <w:r w:rsidRPr="000A4D96">
        <w:rPr>
          <w:b/>
          <w:bCs/>
        </w:rPr>
        <w:t xml:space="preserve">All </w:t>
      </w:r>
      <w:r>
        <w:t>(default) – uses all the categories defined in your account</w:t>
      </w:r>
    </w:p>
    <w:p w:rsidR="005D3A35" w:rsidRDefault="005D3A35" w:rsidP="005D3A35">
      <w:pPr>
        <w:pStyle w:val="ListContinue"/>
      </w:pPr>
      <w:r w:rsidRPr="000A4D96">
        <w:rPr>
          <w:b/>
          <w:bCs/>
        </w:rPr>
        <w:t>Select Categories</w:t>
      </w:r>
      <w:r>
        <w:t xml:space="preserve"> – uses selected categories in your account for filtering report data</w:t>
      </w:r>
    </w:p>
    <w:p w:rsidR="005D3A35" w:rsidRDefault="005D3A35" w:rsidP="005D3A35">
      <w:pPr>
        <w:pStyle w:val="ListBullet2"/>
      </w:pPr>
      <w:r>
        <w:t>In the Categories window: Select the name of a category. Use the CTRL key to select multiple categories.</w:t>
      </w:r>
    </w:p>
    <w:p w:rsidR="005D3A35" w:rsidRDefault="005D3A35" w:rsidP="005D3A35">
      <w:pPr>
        <w:pStyle w:val="ListBullet2"/>
      </w:pPr>
      <w:r>
        <w:t>Click Filter. </w:t>
      </w:r>
      <w:r>
        <w:br/>
        <w:t>To clear the category filter, click All.</w:t>
      </w:r>
    </w:p>
    <w:p w:rsidR="005D3A35" w:rsidRDefault="00C051D7" w:rsidP="005630DB">
      <w:pPr>
        <w:pStyle w:val="ListNumber"/>
        <w:numPr>
          <w:ilvl w:val="0"/>
          <w:numId w:val="0"/>
        </w:numPr>
        <w:ind w:left="720"/>
      </w:pPr>
      <w:r>
        <w:t>(Optional) Click</w:t>
      </w:r>
      <w:r w:rsidR="005D3A35">
        <w:t xml:space="preserve"> the links to the video's Drop-off and Interactions reports</w:t>
      </w:r>
      <w:r w:rsidR="005D3A35">
        <w:rPr>
          <w:rStyle w:val="bodytextchar0"/>
        </w:rPr>
        <w:t>.</w:t>
      </w:r>
    </w:p>
    <w:p w:rsidR="009611C1" w:rsidRPr="00272C04" w:rsidRDefault="005D3A35" w:rsidP="009611C1">
      <w:pPr>
        <w:pStyle w:val="ListNumber"/>
      </w:pPr>
      <w:r w:rsidRPr="003301AB">
        <w:t xml:space="preserve">Select </w:t>
      </w:r>
      <w:r w:rsidR="000C4532">
        <w:t>the</w:t>
      </w:r>
      <w:r w:rsidR="000C4532" w:rsidRPr="003301AB">
        <w:t xml:space="preserve"> Application</w:t>
      </w:r>
      <w:r w:rsidRPr="003301AB">
        <w:t xml:space="preserve"> from the drop-down menu. </w:t>
      </w:r>
      <w:r w:rsidR="009611C1" w:rsidRPr="00272C04">
        <w:t xml:space="preserve">The choices </w:t>
      </w:r>
      <w:r w:rsidR="009611C1">
        <w:t xml:space="preserve">presented </w:t>
      </w:r>
      <w:r w:rsidR="009611C1" w:rsidRPr="00272C04">
        <w:t>are</w:t>
      </w:r>
      <w:r w:rsidR="009611C1">
        <w:t xml:space="preserve"> the applications delivered by the publisher during playbacks.</w:t>
      </w:r>
    </w:p>
    <w:p w:rsidR="005D3A35" w:rsidRDefault="005D3A35">
      <w:pPr>
        <w:pStyle w:val="ListNumber"/>
      </w:pPr>
      <w:r>
        <w:t>(Optional) In the Search User field, enter text that appears in content Names, Tags or Descriptions, and click Apply.</w:t>
      </w:r>
      <w:r>
        <w:br/>
        <w:t>The filter description is displayed above the report.</w:t>
      </w:r>
      <w:r>
        <w:br/>
        <w:t>To clear the filter, delete the text from the Search Filter field and click Apply.</w:t>
      </w:r>
    </w:p>
    <w:p w:rsidR="005D3A35" w:rsidRDefault="005D3A35" w:rsidP="005D3A35">
      <w:pPr>
        <w:pStyle w:val="ListNumber"/>
      </w:pPr>
      <w:r>
        <w:rPr>
          <w:rStyle w:val="d2hlistmarker"/>
          <w:b/>
          <w:bCs/>
          <w:sz w:val="14"/>
          <w:szCs w:val="14"/>
        </w:rPr>
        <w:t xml:space="preserve"> </w:t>
      </w:r>
      <w:r>
        <w:t>In the drop-down menu, select one of the data types for the line chart report.</w:t>
      </w:r>
    </w:p>
    <w:p w:rsidR="005D3A35" w:rsidRDefault="005D3A35" w:rsidP="009428D3">
      <w:pPr>
        <w:pStyle w:val="ListBullet"/>
        <w:pPrChange w:id="1659" w:author="Debbie Zioni" w:date="2012-08-15T20:05:00Z">
          <w:pPr>
            <w:pStyle w:val="ListBullet"/>
          </w:pPr>
        </w:pPrChange>
      </w:pPr>
      <w:r>
        <w:t xml:space="preserve">(Optional) Export the line chart report to a CSV file. </w:t>
      </w:r>
      <w:r w:rsidR="00BB12B0">
        <w:t xml:space="preserve"> </w:t>
      </w:r>
      <w:ins w:id="1660" w:author="Debbie Zioni" w:date="2012-08-15T20:05:00Z">
        <w:r w:rsidR="009428D3">
          <w:t xml:space="preserve">See </w:t>
        </w:r>
        <w:r w:rsidR="009428D3" w:rsidRPr="009428D3">
          <w:fldChar w:fldCharType="begin"/>
        </w:r>
        <w:r w:rsidR="009428D3" w:rsidRPr="00292207">
          <w:instrText xml:space="preserve"> HYPERLINK  \l "_Toc326444707" </w:instrText>
        </w:r>
        <w:r w:rsidR="009428D3" w:rsidRPr="009428D3">
          <w:fldChar w:fldCharType="separate"/>
        </w:r>
        <w:r w:rsidR="009428D3" w:rsidRPr="009428D3">
          <w:rPr>
            <w:rStyle w:val="Hyperlink"/>
          </w:rPr>
          <w:t>Exporting Analytics to a CSV File</w:t>
        </w:r>
        <w:r w:rsidR="009428D3" w:rsidRPr="009428D3">
          <w:fldChar w:fldCharType="end"/>
        </w:r>
        <w:r w:rsidR="009428D3">
          <w:t>.</w:t>
        </w:r>
      </w:ins>
      <w:del w:id="1661" w:author="Debbie Zioni" w:date="2012-08-15T20:05:00Z">
        <w:r w:rsidR="00BB12B0" w:rsidDel="009428D3">
          <w:delText xml:space="preserve">See </w:delText>
        </w:r>
        <w:r w:rsidR="00936BC4" w:rsidRPr="002A2DC5" w:rsidDel="009428D3">
          <w:rPr>
            <w:rStyle w:val="C1HJump"/>
          </w:rPr>
          <w:delText>Exporting Analytics to a CSV File</w:delText>
        </w:r>
        <w:r w:rsidR="00936BC4" w:rsidRPr="002A2DC5" w:rsidDel="009428D3">
          <w:rPr>
            <w:rStyle w:val="C1HJump"/>
            <w:vanish/>
          </w:rPr>
          <w:delText>|topic=Exporting Analytics to a CSV File</w:delText>
        </w:r>
      </w:del>
    </w:p>
    <w:p w:rsidR="00800A05" w:rsidRPr="003301AB" w:rsidRDefault="00800A05">
      <w:pPr>
        <w:pStyle w:val="ListNumber"/>
      </w:pPr>
      <w:r w:rsidRPr="003301AB">
        <w:lastRenderedPageBreak/>
        <w:t xml:space="preserve">Click on the video's Name to </w:t>
      </w:r>
      <w:r w:rsidR="009611C1" w:rsidRPr="003301AB">
        <w:t>prev</w:t>
      </w:r>
      <w:r w:rsidRPr="003301AB">
        <w:t xml:space="preserve">iew </w:t>
      </w:r>
      <w:r w:rsidR="009611C1" w:rsidRPr="003301AB">
        <w:t>the entry.</w:t>
      </w:r>
    </w:p>
    <w:p w:rsidR="005D3A35" w:rsidRDefault="005D3A35" w:rsidP="005D3A35">
      <w:pPr>
        <w:pStyle w:val="ListNumber"/>
      </w:pPr>
      <w:r>
        <w:t>In the line chart, hover over the data to display the exact data quantity for the date.</w:t>
      </w:r>
    </w:p>
    <w:p w:rsidR="00DD4697" w:rsidRDefault="00DD4697" w:rsidP="00E3369B">
      <w:pPr>
        <w:pStyle w:val="Heading3"/>
      </w:pPr>
      <w:bookmarkStart w:id="1662" w:name="_Content_Drop-off_Reports"/>
      <w:bookmarkStart w:id="1663" w:name="_Toc326457881"/>
      <w:bookmarkStart w:id="1664" w:name="_Toc326517701"/>
      <w:bookmarkStart w:id="1665" w:name="_Toc332632202"/>
      <w:bookmarkEnd w:id="1662"/>
      <w:r>
        <w:rPr>
          <w:shd w:val="clear" w:color="auto" w:fill="FFFFFF"/>
        </w:rPr>
        <w:t>Content Drop-off</w:t>
      </w:r>
      <w:bookmarkEnd w:id="1663"/>
      <w:bookmarkEnd w:id="1664"/>
      <w:r w:rsidR="002B728F">
        <w:rPr>
          <w:shd w:val="clear" w:color="auto" w:fill="FFFFFF"/>
        </w:rPr>
        <w:t xml:space="preserve"> Reports</w:t>
      </w:r>
      <w:bookmarkEnd w:id="1665"/>
    </w:p>
    <w:p w:rsidR="00DD4697" w:rsidRDefault="00DD4697" w:rsidP="00DD4697">
      <w:pPr>
        <w:rPr>
          <w:rFonts w:eastAsiaTheme="minorEastAsia"/>
        </w:rPr>
      </w:pPr>
      <w:r>
        <w:t>Content Drop-off reports display the following data for play-through by viewers of your content:</w:t>
      </w:r>
    </w:p>
    <w:p w:rsidR="00DD4697" w:rsidRDefault="00DD4697" w:rsidP="00DD4697">
      <w:pPr>
        <w:pStyle w:val="ListBullet"/>
      </w:pPr>
      <w:bookmarkStart w:id="1666" w:name="_D2HList_1090_175_2_1_37_1_23"/>
      <w:bookmarkEnd w:id="1666"/>
      <w:r>
        <w:t>Plays – The number of times a user clicked "Play"</w:t>
      </w:r>
    </w:p>
    <w:p w:rsidR="00DD4697" w:rsidRDefault="00DD4697" w:rsidP="00DD4697">
      <w:pPr>
        <w:pStyle w:val="ListBullet"/>
      </w:pPr>
      <w:bookmarkStart w:id="1667" w:name="_D2HList_1089_175_2_1_37_1_23"/>
      <w:bookmarkEnd w:id="1667"/>
      <w:r>
        <w:t>25 per cent play-through – The number of plays that reached 25% of the video</w:t>
      </w:r>
    </w:p>
    <w:p w:rsidR="00DD4697" w:rsidRDefault="00DD4697" w:rsidP="00DD4697">
      <w:pPr>
        <w:pStyle w:val="ListBullet"/>
      </w:pPr>
      <w:bookmarkStart w:id="1668" w:name="_D2HList_1088_175_2_1_37_1_23"/>
      <w:bookmarkEnd w:id="1668"/>
      <w:r>
        <w:t>50 per cent play-through – The number of plays that reached 50% of the video</w:t>
      </w:r>
    </w:p>
    <w:p w:rsidR="00DD4697" w:rsidRDefault="00DD4697" w:rsidP="00DD4697">
      <w:pPr>
        <w:pStyle w:val="ListBullet"/>
      </w:pPr>
      <w:bookmarkStart w:id="1669" w:name="_D2HList_1087_175_2_1_37_1_23"/>
      <w:bookmarkEnd w:id="1669"/>
      <w:r>
        <w:t>75 per cent play-through – The number of plays that reached 75% of the video</w:t>
      </w:r>
    </w:p>
    <w:p w:rsidR="00DD4697" w:rsidRDefault="00DD4697" w:rsidP="00DD4697">
      <w:pPr>
        <w:pStyle w:val="ListBullet"/>
      </w:pPr>
      <w:bookmarkStart w:id="1670" w:name="_D2HList_1086_175_2_1_37_1_23"/>
      <w:bookmarkEnd w:id="1670"/>
      <w:r>
        <w:t>100 per cent play-through – The number of plays that reached 100% of the video</w:t>
      </w:r>
    </w:p>
    <w:p w:rsidR="00DD4697" w:rsidRDefault="00DD4697" w:rsidP="00DD4697">
      <w:pPr>
        <w:pStyle w:val="ListBullet"/>
      </w:pPr>
      <w:bookmarkStart w:id="1671" w:name="_D2HList_1085_175_2_1_37_1_23"/>
      <w:bookmarkEnd w:id="1671"/>
      <w:r>
        <w:t>(Not included in the bar chart) Play-through Ratio – The percentage of completed plays. The number of 100% play-throughs divided by the total number of plays.</w:t>
      </w:r>
    </w:p>
    <w:p w:rsidR="00DD4697" w:rsidRDefault="00DD4697" w:rsidP="003301AB">
      <w:pPr>
        <w:pStyle w:val="ListContinue"/>
      </w:pPr>
      <w:r>
        <w:rPr>
          <w:noProof/>
          <w:lang w:val="en-US" w:bidi="he-IL"/>
        </w:rPr>
        <w:drawing>
          <wp:inline distT="0" distB="0" distL="0" distR="0" wp14:anchorId="1D91F501" wp14:editId="0370E868">
            <wp:extent cx="4616708" cy="2566670"/>
            <wp:effectExtent l="0" t="0" r="0" b="508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content_drop-off.png"/>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4616708" cy="2566670"/>
                    </a:xfrm>
                    <a:prstGeom prst="rect">
                      <a:avLst/>
                    </a:prstGeom>
                  </pic:spPr>
                </pic:pic>
              </a:graphicData>
            </a:graphic>
          </wp:inline>
        </w:drawing>
      </w:r>
    </w:p>
    <w:p w:rsidR="00DD4697" w:rsidRDefault="0064362A" w:rsidP="009428D3">
      <w:pPr>
        <w:pStyle w:val="Procedure"/>
        <w:pPrChange w:id="1672" w:author="Debbie Zioni" w:date="2012-08-15T20:03:00Z">
          <w:pPr>
            <w:pStyle w:val="Procedure"/>
          </w:pPr>
        </w:pPrChange>
      </w:pPr>
      <w:bookmarkStart w:id="1673" w:name="_D2HList_836_173_6_1_36_1_249"/>
      <w:bookmarkEnd w:id="1673"/>
      <w:r>
        <w:rPr>
          <w:rStyle w:val="d2hlistmarker"/>
          <w:sz w:val="14"/>
          <w:szCs w:val="14"/>
        </w:rPr>
        <w:t>   </w:t>
      </w:r>
      <w:r w:rsidR="002B728F">
        <w:t xml:space="preserve">To </w:t>
      </w:r>
      <w:bookmarkStart w:id="1674" w:name="view_content_dropoff"/>
      <w:bookmarkEnd w:id="1674"/>
      <w:r w:rsidR="00AE57BD">
        <w:t>display</w:t>
      </w:r>
      <w:r w:rsidR="002B728F">
        <w:t xml:space="preserve"> Content Drop-off R</w:t>
      </w:r>
      <w:r w:rsidR="00DD4697">
        <w:t>eports</w:t>
      </w:r>
    </w:p>
    <w:p w:rsidR="004E4C01" w:rsidRDefault="004E4C01" w:rsidP="00292207">
      <w:pPr>
        <w:pStyle w:val="ListNumber"/>
        <w:numPr>
          <w:ilvl w:val="0"/>
          <w:numId w:val="167"/>
        </w:numPr>
      </w:pPr>
      <w:bookmarkStart w:id="1675" w:name="_D2HList_43_14_3_1_36_2_0"/>
      <w:bookmarkEnd w:id="1675"/>
      <w:r>
        <w:t>Select the Analytics tab and then select Content Reports.</w:t>
      </w:r>
    </w:p>
    <w:p w:rsidR="004E4C01" w:rsidRDefault="004E4C01" w:rsidP="00D82102">
      <w:pPr>
        <w:pStyle w:val="ListNumber"/>
      </w:pPr>
      <w:r>
        <w:t>Click Content Drop-off.</w:t>
      </w:r>
    </w:p>
    <w:p w:rsidR="00DD4697" w:rsidRDefault="00DD4697">
      <w:pPr>
        <w:pStyle w:val="ListNumber"/>
      </w:pPr>
      <w:r>
        <w:t>Select a date range in the drop-down menu.</w:t>
      </w:r>
    </w:p>
    <w:p w:rsidR="005D3A35" w:rsidRPr="003301AB" w:rsidRDefault="005D3A35">
      <w:pPr>
        <w:pStyle w:val="ListNumber"/>
      </w:pPr>
      <w:bookmarkStart w:id="1676" w:name="_D2HList_42_14_3_1_36_2_0"/>
      <w:bookmarkEnd w:id="1676"/>
      <w:r w:rsidRPr="003301AB">
        <w:t>Select one of the following f</w:t>
      </w:r>
      <w:r w:rsidR="009611C1" w:rsidRPr="003301AB">
        <w:t xml:space="preserve">or the </w:t>
      </w:r>
      <w:r w:rsidR="00D02A3B" w:rsidRPr="003301AB">
        <w:t>Cat</w:t>
      </w:r>
      <w:r w:rsidR="00F066EE" w:rsidRPr="003301AB">
        <w:t>e</w:t>
      </w:r>
      <w:r w:rsidR="00D02A3B" w:rsidRPr="003301AB">
        <w:t>gori</w:t>
      </w:r>
      <w:r w:rsidR="00D82102" w:rsidRPr="003301AB">
        <w:t>e</w:t>
      </w:r>
      <w:r w:rsidR="00D02A3B" w:rsidRPr="003301AB">
        <w:t>s</w:t>
      </w:r>
    </w:p>
    <w:p w:rsidR="005D3A35" w:rsidRDefault="005D3A35" w:rsidP="005D3A35">
      <w:pPr>
        <w:pStyle w:val="ListContinue"/>
      </w:pPr>
      <w:r w:rsidRPr="000A4D96">
        <w:rPr>
          <w:b/>
          <w:bCs/>
        </w:rPr>
        <w:t xml:space="preserve">All </w:t>
      </w:r>
      <w:r>
        <w:t>(default) – uses all the categories defined in your account</w:t>
      </w:r>
    </w:p>
    <w:p w:rsidR="005D3A35" w:rsidRDefault="005D3A35" w:rsidP="005D3A35">
      <w:pPr>
        <w:pStyle w:val="ListContinue"/>
      </w:pPr>
      <w:r w:rsidRPr="000A4D96">
        <w:rPr>
          <w:b/>
          <w:bCs/>
        </w:rPr>
        <w:t>Select Categories</w:t>
      </w:r>
      <w:r>
        <w:t xml:space="preserve"> – uses selected categories in your account for filtering report data</w:t>
      </w:r>
    </w:p>
    <w:p w:rsidR="005D3A35" w:rsidRPr="009611C1" w:rsidRDefault="005D3A35" w:rsidP="005D3A35">
      <w:pPr>
        <w:pStyle w:val="ListBullet2"/>
      </w:pPr>
      <w:r>
        <w:t xml:space="preserve">In the Categories window: Select the name of a category. Use the CTRL key to select </w:t>
      </w:r>
      <w:r w:rsidRPr="009611C1">
        <w:t>multiple categories.</w:t>
      </w:r>
    </w:p>
    <w:p w:rsidR="005D3A35" w:rsidRDefault="005D3A35" w:rsidP="005D3A35">
      <w:pPr>
        <w:pStyle w:val="ListBullet2"/>
      </w:pPr>
      <w:r>
        <w:t>Click Filter. </w:t>
      </w:r>
      <w:r>
        <w:br/>
        <w:t>To clear the category filter, click All.</w:t>
      </w:r>
    </w:p>
    <w:p w:rsidR="009611C1" w:rsidRDefault="009611C1" w:rsidP="009611C1">
      <w:pPr>
        <w:pStyle w:val="ListNumber"/>
      </w:pPr>
      <w:r>
        <w:t>(</w:t>
      </w:r>
      <w:r w:rsidRPr="00CA4FB7">
        <w:t>Optional) In the Sear</w:t>
      </w:r>
      <w:r w:rsidRPr="003C1E43">
        <w:t>ch Filter field, enter text that appears in content Names, Tags or Descriptions, and click Apply.</w:t>
      </w:r>
      <w:r>
        <w:br/>
        <w:t>The filter description is displayed above the report.</w:t>
      </w:r>
      <w:r>
        <w:br/>
        <w:t>To clear the filter, delete the text from the Search Filter field and click Apply.</w:t>
      </w:r>
    </w:p>
    <w:p w:rsidR="00936BC4" w:rsidRPr="002A2DC5" w:rsidRDefault="0043128E" w:rsidP="009428D3">
      <w:pPr>
        <w:pStyle w:val="ListNumber"/>
        <w:pPrChange w:id="1677" w:author="Debbie Zioni" w:date="2012-08-15T20:05:00Z">
          <w:pPr>
            <w:pStyle w:val="ListNumber"/>
          </w:pPr>
        </w:pPrChange>
      </w:pPr>
      <w:r>
        <w:t>(Optional) Export the line chart report to a CSV file.</w:t>
      </w:r>
      <w:r w:rsidR="0045085B">
        <w:t xml:space="preserve"> </w:t>
      </w:r>
      <w:ins w:id="1678" w:author="Debbie Zioni" w:date="2012-08-15T20:05:00Z">
        <w:r w:rsidR="009428D3">
          <w:t xml:space="preserve">See </w:t>
        </w:r>
        <w:r w:rsidR="009428D3" w:rsidRPr="009428D3">
          <w:fldChar w:fldCharType="begin"/>
        </w:r>
        <w:r w:rsidR="009428D3" w:rsidRPr="00292207">
          <w:instrText xml:space="preserve"> HYPERLINK  \l "_Toc326444707" </w:instrText>
        </w:r>
        <w:r w:rsidR="009428D3" w:rsidRPr="009428D3">
          <w:fldChar w:fldCharType="separate"/>
        </w:r>
        <w:r w:rsidR="009428D3" w:rsidRPr="009428D3">
          <w:rPr>
            <w:rStyle w:val="Hyperlink"/>
          </w:rPr>
          <w:t>Exporting Analytics to a CSV File</w:t>
        </w:r>
        <w:r w:rsidR="009428D3" w:rsidRPr="009428D3">
          <w:fldChar w:fldCharType="end"/>
        </w:r>
        <w:r w:rsidR="009428D3">
          <w:t>.</w:t>
        </w:r>
      </w:ins>
      <w:del w:id="1679" w:author="Debbie Zioni" w:date="2012-08-15T20:05:00Z">
        <w:r w:rsidR="0045085B" w:rsidDel="009428D3">
          <w:delText xml:space="preserve">See </w:delText>
        </w:r>
        <w:r w:rsidR="0045085B" w:rsidRPr="002A2DC5" w:rsidDel="009428D3">
          <w:rPr>
            <w:rStyle w:val="C1HJump"/>
          </w:rPr>
          <w:delText>Exporting Analytics to a CSV File</w:delText>
        </w:r>
        <w:r w:rsidR="0045085B" w:rsidRPr="002A2DC5" w:rsidDel="009428D3">
          <w:rPr>
            <w:rStyle w:val="C1HJump"/>
            <w:vanish/>
          </w:rPr>
          <w:delText>|topic=Exporting Analytics to a CSV File</w:delText>
        </w:r>
      </w:del>
    </w:p>
    <w:p w:rsidR="00DD4697" w:rsidRDefault="00DD4697" w:rsidP="00DD4697">
      <w:bookmarkStart w:id="1680" w:name="_D2HList_1084_175_2_1_37_1_23"/>
      <w:bookmarkStart w:id="1681" w:name="_D2HList_1083_175_2_1_37_1_23"/>
      <w:bookmarkStart w:id="1682" w:name="_D2HList_1082_175_2_1_37_1_23"/>
      <w:bookmarkStart w:id="1683" w:name="_D2HList_41_14_3_1_36_2_0"/>
      <w:bookmarkStart w:id="1684" w:name="_D2HList_40_13_3_1_54_2_4"/>
      <w:bookmarkStart w:id="1685" w:name="_D2HList_39_13_3_1_54_2_4"/>
      <w:bookmarkStart w:id="1686" w:name="_D2HList_38_13_3_1_54_2_4"/>
      <w:bookmarkStart w:id="1687" w:name="_D2HList_37_13_3_1_54_2_4"/>
      <w:bookmarkEnd w:id="1680"/>
      <w:bookmarkEnd w:id="1681"/>
      <w:bookmarkEnd w:id="1682"/>
      <w:bookmarkEnd w:id="1683"/>
      <w:bookmarkEnd w:id="1684"/>
      <w:bookmarkEnd w:id="1685"/>
      <w:bookmarkEnd w:id="1686"/>
      <w:bookmarkEnd w:id="1687"/>
      <w:r>
        <w:lastRenderedPageBreak/>
        <w:t>For the individual video table, you can:</w:t>
      </w:r>
    </w:p>
    <w:p w:rsidR="00DD4697" w:rsidRDefault="00DD4697" w:rsidP="00DD4697">
      <w:pPr>
        <w:pStyle w:val="ListBullet"/>
      </w:pPr>
      <w:bookmarkStart w:id="1688" w:name="_D2HList_1081_175_2_1_37_1_23"/>
      <w:bookmarkEnd w:id="1688"/>
      <w:r>
        <w:t>Scroll through the pages at the bottom of the table.</w:t>
      </w:r>
    </w:p>
    <w:p w:rsidR="00DD4697" w:rsidRDefault="00DD4697" w:rsidP="00DD4697">
      <w:pPr>
        <w:pStyle w:val="ListBullet"/>
      </w:pPr>
      <w:bookmarkStart w:id="1689" w:name="_D2HList_1080_175_2_1_37_1_23"/>
      <w:bookmarkEnd w:id="1689"/>
      <w:r>
        <w:t>Select the number of rows to display per page (10 to 500).</w:t>
      </w:r>
    </w:p>
    <w:p w:rsidR="00DD4697" w:rsidRDefault="00DD4697" w:rsidP="00166F72">
      <w:pPr>
        <w:pStyle w:val="ListBullet"/>
        <w:pPrChange w:id="1690" w:author="Debbie Zioni" w:date="2012-08-15T20:18:00Z">
          <w:pPr>
            <w:pStyle w:val="ListBullet"/>
          </w:pPr>
        </w:pPrChange>
      </w:pPr>
      <w:bookmarkStart w:id="1691" w:name="_D2HList_1079_175_2_1_37_1_23"/>
      <w:bookmarkEnd w:id="1691"/>
      <w:r>
        <w:t>Click a video name to display</w:t>
      </w:r>
      <w:r w:rsidR="00F74004">
        <w:t xml:space="preserve"> the </w:t>
      </w:r>
      <w:r w:rsidR="009428D3">
        <w:fldChar w:fldCharType="begin"/>
      </w:r>
      <w:ins w:id="1692" w:author="Debbie Zioni" w:date="2012-08-15T20:18:00Z">
        <w:r w:rsidR="00166F72">
          <w:instrText>HYPERLINK  \l "_D2HList_1077_175_2_1_37_1_23"</w:instrText>
        </w:r>
      </w:ins>
      <w:del w:id="1693" w:author="Debbie Zioni" w:date="2012-08-15T20:18:00Z">
        <w:r w:rsidR="009428D3" w:rsidDel="00166F72">
          <w:delInstrText xml:space="preserve"> HYPERLINK \l "_Specific_Entry_Content" </w:delInstrText>
        </w:r>
      </w:del>
      <w:ins w:id="1694" w:author="Debbie Zioni" w:date="2012-08-15T20:18:00Z"/>
      <w:r w:rsidR="009428D3">
        <w:fldChar w:fldCharType="separate"/>
      </w:r>
      <w:r w:rsidR="00F066EE" w:rsidRPr="007128B7">
        <w:rPr>
          <w:rStyle w:val="C1HJump"/>
        </w:rPr>
        <w:t>Specific Entry</w:t>
      </w:r>
      <w:r w:rsidR="00F74004" w:rsidRPr="007128B7">
        <w:rPr>
          <w:rStyle w:val="C1HJump"/>
        </w:rPr>
        <w:t xml:space="preserve"> Content Drop-off Report.</w:t>
      </w:r>
      <w:r w:rsidR="009428D3">
        <w:rPr>
          <w:rStyle w:val="C1HJump"/>
        </w:rPr>
        <w:fldChar w:fldCharType="end"/>
      </w:r>
      <w:bookmarkStart w:id="1695" w:name="_GoBack"/>
      <w:bookmarkEnd w:id="1695"/>
      <w:del w:id="1696" w:author="Debbie Zioni" w:date="2012-08-15T20:18:00Z">
        <w:r w:rsidR="008440A6" w:rsidRPr="007128B7" w:rsidDel="00166F72">
          <w:rPr>
            <w:rStyle w:val="C1HJump"/>
            <w:vanish/>
          </w:rPr>
          <w:delText>|topic=Specific Entry Content Drop-off Reports</w:delText>
        </w:r>
      </w:del>
    </w:p>
    <w:p w:rsidR="00DD4697" w:rsidRDefault="00DD4697" w:rsidP="00DD4697">
      <w:pPr>
        <w:pStyle w:val="ListBullet"/>
      </w:pPr>
      <w:bookmarkStart w:id="1697" w:name="_D2HList_1078_175_2_1_37_1_23"/>
      <w:bookmarkEnd w:id="1697"/>
      <w:r>
        <w:t>Sort the table by clicking the column headings.</w:t>
      </w:r>
    </w:p>
    <w:p w:rsidR="00DD4697" w:rsidRDefault="00DD4697" w:rsidP="00E3369B">
      <w:pPr>
        <w:pStyle w:val="Heading3"/>
        <w:rPr>
          <w:shd w:val="clear" w:color="auto" w:fill="FFFFFF"/>
        </w:rPr>
      </w:pPr>
      <w:bookmarkStart w:id="1698" w:name="_D2HList_1077_175_2_1_37_1_23"/>
      <w:bookmarkStart w:id="1699" w:name="_D2HList_718_157_2_1_54_1_23"/>
      <w:bookmarkStart w:id="1700" w:name="_D2HList_717_157_2_1_54_1_23"/>
      <w:bookmarkStart w:id="1701" w:name="_D2HList_716_157_2_1_54_1_23"/>
      <w:bookmarkStart w:id="1702" w:name="_D2HList_715_157_2_1_54_1_23"/>
      <w:bookmarkStart w:id="1703" w:name="_D2HList_714_157_2_1_54_1_23"/>
      <w:bookmarkStart w:id="1704" w:name="_Toc326444700"/>
      <w:bookmarkStart w:id="1705" w:name="_Specific_Entry_Content"/>
      <w:bookmarkStart w:id="1706" w:name="_Toc326457882"/>
      <w:bookmarkStart w:id="1707" w:name="_Toc326517702"/>
      <w:bookmarkStart w:id="1708" w:name="_Toc332632203"/>
      <w:bookmarkEnd w:id="1698"/>
      <w:bookmarkEnd w:id="1699"/>
      <w:bookmarkEnd w:id="1700"/>
      <w:bookmarkEnd w:id="1701"/>
      <w:bookmarkEnd w:id="1702"/>
      <w:bookmarkEnd w:id="1703"/>
      <w:bookmarkEnd w:id="1704"/>
      <w:bookmarkEnd w:id="1705"/>
      <w:r>
        <w:rPr>
          <w:shd w:val="clear" w:color="auto" w:fill="FFFFFF"/>
        </w:rPr>
        <w:t xml:space="preserve">Specific Entry </w:t>
      </w:r>
      <w:r w:rsidR="002B728F">
        <w:rPr>
          <w:shd w:val="clear" w:color="auto" w:fill="FFFFFF"/>
        </w:rPr>
        <w:t>Content Drop-o</w:t>
      </w:r>
      <w:r>
        <w:rPr>
          <w:shd w:val="clear" w:color="auto" w:fill="FFFFFF"/>
        </w:rPr>
        <w:t>ff Report</w:t>
      </w:r>
      <w:bookmarkEnd w:id="1706"/>
      <w:bookmarkEnd w:id="1707"/>
      <w:r w:rsidR="002B728F">
        <w:rPr>
          <w:shd w:val="clear" w:color="auto" w:fill="FFFFFF"/>
        </w:rPr>
        <w:t>s</w:t>
      </w:r>
      <w:bookmarkEnd w:id="1708"/>
    </w:p>
    <w:p w:rsidR="00F74004" w:rsidRDefault="00F74004" w:rsidP="00F74004">
      <w:pPr>
        <w:rPr>
          <w:rFonts w:eastAsiaTheme="minorEastAsia"/>
        </w:rPr>
      </w:pPr>
      <w:r>
        <w:t xml:space="preserve">Specific Entry </w:t>
      </w:r>
      <w:r w:rsidR="009A16B5">
        <w:t>Content Drop-off</w:t>
      </w:r>
      <w:r>
        <w:t xml:space="preserve"> reports display the following data for your most popular content:</w:t>
      </w:r>
    </w:p>
    <w:p w:rsidR="00F74004" w:rsidRPr="003301AB" w:rsidRDefault="00F74004" w:rsidP="00F74004">
      <w:pPr>
        <w:pStyle w:val="ListBullet"/>
      </w:pPr>
      <w:r w:rsidRPr="003301AB">
        <w:t xml:space="preserve">Unique Known Users  – </w:t>
      </w:r>
      <w:r w:rsidR="009611C1" w:rsidRPr="003301AB">
        <w:t xml:space="preserve"> Sum of unique users, for which a user ID was passed from the publisher</w:t>
      </w:r>
    </w:p>
    <w:p w:rsidR="00F80A4B" w:rsidRDefault="00F80A4B" w:rsidP="00F80A4B">
      <w:pPr>
        <w:pStyle w:val="ListBullet"/>
      </w:pPr>
      <w:r>
        <w:t>Plays – The number of times a user clicked "Play"</w:t>
      </w:r>
    </w:p>
    <w:p w:rsidR="00F80A4B" w:rsidRDefault="00F80A4B" w:rsidP="00F80A4B">
      <w:pPr>
        <w:pStyle w:val="ListBullet"/>
      </w:pPr>
      <w:r>
        <w:t>25 per cent play-through – The number of plays that reached 25% of the video</w:t>
      </w:r>
    </w:p>
    <w:p w:rsidR="00F80A4B" w:rsidRDefault="00F80A4B" w:rsidP="00F80A4B">
      <w:pPr>
        <w:pStyle w:val="ListBullet"/>
      </w:pPr>
      <w:r>
        <w:t>50 per cent play-through – The number of plays that reached 50% of the video</w:t>
      </w:r>
    </w:p>
    <w:p w:rsidR="00F80A4B" w:rsidRDefault="00F80A4B" w:rsidP="00F80A4B">
      <w:pPr>
        <w:pStyle w:val="ListBullet"/>
      </w:pPr>
      <w:r>
        <w:t>75 per cent play-through – The number of plays that reached 75% of the video</w:t>
      </w:r>
    </w:p>
    <w:p w:rsidR="00F80A4B" w:rsidRDefault="00F80A4B" w:rsidP="00F80A4B">
      <w:pPr>
        <w:pStyle w:val="ListBullet"/>
      </w:pPr>
      <w:r>
        <w:t>100 per cent play-through – The number of plays that reached 100% of the video</w:t>
      </w:r>
    </w:p>
    <w:p w:rsidR="00F80A4B" w:rsidRDefault="00F80A4B" w:rsidP="00F80A4B">
      <w:pPr>
        <w:pStyle w:val="ListBullet"/>
      </w:pPr>
      <w:r>
        <w:t>Play-through Ratio (not one of the bar chart views) – The percentage of completed plays. The number of 100% play-throughs divided by the total number of plays.</w:t>
      </w:r>
    </w:p>
    <w:p w:rsidR="00026604" w:rsidRDefault="00E8100D" w:rsidP="00E3369B">
      <w:pPr>
        <w:pStyle w:val="BodyText"/>
        <w:rPr>
          <w:highlight w:val="yellow"/>
        </w:rPr>
      </w:pPr>
      <w:r w:rsidRPr="00E3369B">
        <w:rPr>
          <w:noProof/>
          <w:lang w:val="en-US" w:bidi="he-IL"/>
        </w:rPr>
        <w:drawing>
          <wp:inline distT="0" distB="0" distL="0" distR="0" wp14:anchorId="1D90845F" wp14:editId="4C32F8E4">
            <wp:extent cx="5943600" cy="2617647"/>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specific_entry.png"/>
                    <pic:cNvPicPr/>
                  </pic:nvPicPr>
                  <pic:blipFill>
                    <a:blip r:embed="rId317">
                      <a:extLst>
                        <a:ext uri="{28A0092B-C50C-407E-A947-70E740481C1C}">
                          <a14:useLocalDpi xmlns:a14="http://schemas.microsoft.com/office/drawing/2010/main" val="0"/>
                        </a:ext>
                      </a:extLst>
                    </a:blip>
                    <a:stretch>
                      <a:fillRect/>
                    </a:stretch>
                  </pic:blipFill>
                  <pic:spPr>
                    <a:xfrm>
                      <a:off x="0" y="0"/>
                      <a:ext cx="5943600" cy="2617647"/>
                    </a:xfrm>
                    <a:prstGeom prst="rect">
                      <a:avLst/>
                    </a:prstGeom>
                  </pic:spPr>
                </pic:pic>
              </a:graphicData>
            </a:graphic>
          </wp:inline>
        </w:drawing>
      </w:r>
    </w:p>
    <w:p w:rsidR="001478A3" w:rsidRDefault="001478A3" w:rsidP="009428D3">
      <w:pPr>
        <w:pStyle w:val="Procedure"/>
        <w:pPrChange w:id="1709" w:author="Debbie Zioni" w:date="2012-08-15T20:03:00Z">
          <w:pPr>
            <w:pStyle w:val="Procedure"/>
          </w:pPr>
        </w:pPrChange>
      </w:pPr>
      <w:r>
        <w:rPr>
          <w:rStyle w:val="d2hlistmarker"/>
          <w:sz w:val="14"/>
          <w:szCs w:val="14"/>
        </w:rPr>
        <w:t xml:space="preserve"> </w:t>
      </w:r>
      <w:r>
        <w:t xml:space="preserve">To </w:t>
      </w:r>
      <w:r w:rsidR="00AE57BD">
        <w:t>display</w:t>
      </w:r>
      <w:r>
        <w:t xml:space="preserve"> a Specific Entry Content Drop-off report</w:t>
      </w:r>
    </w:p>
    <w:p w:rsidR="001478A3" w:rsidRDefault="00AE57BD" w:rsidP="00292207">
      <w:pPr>
        <w:pStyle w:val="ListNumber"/>
        <w:numPr>
          <w:ilvl w:val="0"/>
          <w:numId w:val="166"/>
        </w:numPr>
      </w:pPr>
      <w:r>
        <w:t>Create a</w:t>
      </w:r>
      <w:r w:rsidR="001478A3">
        <w:t xml:space="preserve"> Content</w:t>
      </w:r>
      <w:r>
        <w:t xml:space="preserve"> Drop-</w:t>
      </w:r>
      <w:r w:rsidR="000C4532">
        <w:t>off report</w:t>
      </w:r>
      <w:r w:rsidR="001478A3">
        <w:t xml:space="preserve">. See </w:t>
      </w:r>
      <w:hyperlink w:anchor="_Content_Drop-off_Reports" w:history="1">
        <w:r w:rsidR="001478A3" w:rsidRPr="00D82102">
          <w:rPr>
            <w:rStyle w:val="Hyperlink"/>
            <w:rFonts w:cs="Arial"/>
          </w:rPr>
          <w:t xml:space="preserve">Content </w:t>
        </w:r>
        <w:r w:rsidR="001478A3">
          <w:rPr>
            <w:rStyle w:val="Hyperlink"/>
            <w:rFonts w:cs="Arial"/>
          </w:rPr>
          <w:t xml:space="preserve">Drop-off </w:t>
        </w:r>
        <w:r w:rsidR="001478A3" w:rsidRPr="00D82102">
          <w:rPr>
            <w:rStyle w:val="Hyperlink"/>
            <w:rFonts w:cs="Arial"/>
          </w:rPr>
          <w:t>Reports</w:t>
        </w:r>
      </w:hyperlink>
      <w:r w:rsidR="001478A3">
        <w:t>.</w:t>
      </w:r>
    </w:p>
    <w:p w:rsidR="001478A3" w:rsidRDefault="001478A3" w:rsidP="00292207">
      <w:pPr>
        <w:pStyle w:val="ListNumber"/>
        <w:numPr>
          <w:ilvl w:val="0"/>
          <w:numId w:val="165"/>
        </w:numPr>
      </w:pPr>
      <w:r>
        <w:t>Click a video name to display the</w:t>
      </w:r>
      <w:r w:rsidR="005920C1" w:rsidRPr="000134FC">
        <w:t xml:space="preserve"> Specific Entry Content Drop-off Report</w:t>
      </w:r>
      <w:r>
        <w:t xml:space="preserve"> for the video</w:t>
      </w:r>
      <w:r w:rsidR="001506C8">
        <w:t>.</w:t>
      </w:r>
    </w:p>
    <w:p w:rsidR="0043128E" w:rsidRDefault="0043128E" w:rsidP="0043128E">
      <w:pPr>
        <w:pStyle w:val="ListNumber"/>
      </w:pPr>
      <w:r>
        <w:t>Select a date range in the drop-down menu.</w:t>
      </w:r>
    </w:p>
    <w:p w:rsidR="004E77C9" w:rsidRDefault="004E77C9" w:rsidP="004E77C9">
      <w:pPr>
        <w:pStyle w:val="ListNumber"/>
      </w:pPr>
      <w:r>
        <w:t>Select one of the following for the Playback Context (the categories in which the movie was played from):</w:t>
      </w:r>
    </w:p>
    <w:p w:rsidR="004E77C9" w:rsidRDefault="004E77C9" w:rsidP="004E77C9">
      <w:pPr>
        <w:pStyle w:val="ListContinue"/>
      </w:pPr>
      <w:r w:rsidRPr="000A4D96">
        <w:rPr>
          <w:b/>
          <w:bCs/>
        </w:rPr>
        <w:t xml:space="preserve">All </w:t>
      </w:r>
      <w:r>
        <w:t>(default) – uses all the categories defined in your account</w:t>
      </w:r>
    </w:p>
    <w:p w:rsidR="004E77C9" w:rsidRDefault="004E77C9" w:rsidP="004E77C9">
      <w:pPr>
        <w:pStyle w:val="ListContinue"/>
      </w:pPr>
      <w:r w:rsidRPr="000A4D96">
        <w:rPr>
          <w:b/>
          <w:bCs/>
        </w:rPr>
        <w:t>Select Categories</w:t>
      </w:r>
      <w:r>
        <w:t xml:space="preserve"> – uses selected categories in your account for filtering report data</w:t>
      </w:r>
    </w:p>
    <w:p w:rsidR="004E77C9" w:rsidRDefault="004E77C9" w:rsidP="004E77C9">
      <w:pPr>
        <w:pStyle w:val="ListBullet2"/>
      </w:pPr>
      <w:r>
        <w:t>In the Categories window: Select the name of a category. Use the CTRL key to select multiple categories.</w:t>
      </w:r>
    </w:p>
    <w:p w:rsidR="004E77C9" w:rsidRDefault="004E77C9" w:rsidP="004E77C9">
      <w:pPr>
        <w:pStyle w:val="ListBullet2"/>
      </w:pPr>
      <w:r>
        <w:lastRenderedPageBreak/>
        <w:t>Click Filter. </w:t>
      </w:r>
      <w:r>
        <w:br/>
        <w:t>To clear the category filter, click All.</w:t>
      </w:r>
    </w:p>
    <w:p w:rsidR="00116107" w:rsidRDefault="0016475C" w:rsidP="00A31186">
      <w:pPr>
        <w:pStyle w:val="ListNumber"/>
        <w:rPr>
          <w:rStyle w:val="bodytextchar0"/>
        </w:rPr>
      </w:pPr>
      <w:r>
        <w:t>Click</w:t>
      </w:r>
      <w:r w:rsidR="004E77C9" w:rsidRPr="003301AB">
        <w:t xml:space="preserve"> the links to the</w:t>
      </w:r>
      <w:r w:rsidR="006363F7">
        <w:t xml:space="preserve"> video’s </w:t>
      </w:r>
      <w:hyperlink w:anchor="_Specific_Entry_Report" w:history="1">
        <w:r w:rsidR="006363F7" w:rsidRPr="00AE24DF">
          <w:rPr>
            <w:rStyle w:val="Hyperlink"/>
            <w:rFonts w:cs="Arial"/>
          </w:rPr>
          <w:t xml:space="preserve"> Specific Entry Report</w:t>
        </w:r>
      </w:hyperlink>
      <w:r w:rsidR="006363F7">
        <w:t xml:space="preserve"> </w:t>
      </w:r>
      <w:r w:rsidR="004E77C9" w:rsidRPr="003301AB">
        <w:t xml:space="preserve"> </w:t>
      </w:r>
      <w:r w:rsidR="004E77C9" w:rsidRPr="003301AB">
        <w:rPr>
          <w:rStyle w:val="bodytextchar0"/>
        </w:rPr>
        <w:t>and</w:t>
      </w:r>
      <w:r w:rsidR="00AE24DF">
        <w:rPr>
          <w:rStyle w:val="bodytextchar0"/>
        </w:rPr>
        <w:t xml:space="preserve"> </w:t>
      </w:r>
      <w:r w:rsidR="00A31186" w:rsidRPr="00D9310B">
        <w:rPr>
          <w:rStyle w:val="C1HJump"/>
        </w:rPr>
        <w:t>Specific Content Interactions Report</w:t>
      </w:r>
      <w:r w:rsidR="00A31186" w:rsidRPr="00D9310B">
        <w:rPr>
          <w:rStyle w:val="C1HJump"/>
          <w:vanish/>
        </w:rPr>
        <w:t>|topic=Specific Content Interactions Report</w:t>
      </w:r>
      <w:r w:rsidR="008440A6" w:rsidRPr="007128B7">
        <w:rPr>
          <w:rStyle w:val="C1HJump"/>
          <w:vanish/>
        </w:rPr>
        <w:t>|topic=Specific Content Interactions Report</w:t>
      </w:r>
      <w:r w:rsidR="00116107">
        <w:rPr>
          <w:rStyle w:val="bodytextchar0"/>
        </w:rPr>
        <w:t>.</w:t>
      </w:r>
    </w:p>
    <w:p w:rsidR="004E77C9" w:rsidRPr="004C75E5" w:rsidRDefault="004E77C9" w:rsidP="00116107">
      <w:pPr>
        <w:pStyle w:val="ListNumber"/>
      </w:pPr>
      <w:r w:rsidRPr="004C75E5">
        <w:t xml:space="preserve">Select </w:t>
      </w:r>
      <w:r>
        <w:t>the</w:t>
      </w:r>
      <w:r w:rsidRPr="004C75E5">
        <w:t xml:space="preserve"> Application from the drop-down menu. The choices </w:t>
      </w:r>
      <w:r>
        <w:t xml:space="preserve">presented </w:t>
      </w:r>
      <w:r w:rsidRPr="004C75E5">
        <w:t>are</w:t>
      </w:r>
      <w:r>
        <w:t xml:space="preserve"> the applications delivered by the publisher during playbacks.</w:t>
      </w:r>
    </w:p>
    <w:p w:rsidR="004E77C9" w:rsidRDefault="004E77C9" w:rsidP="004E77C9">
      <w:pPr>
        <w:pStyle w:val="ListNumber"/>
      </w:pPr>
      <w:r>
        <w:t>(Optional) In the Search Filter field, enter text that appears in content Names, Tags or Descriptions, and click Apply.</w:t>
      </w:r>
      <w:r>
        <w:br/>
        <w:t>The filter description is displayed above the report.</w:t>
      </w:r>
      <w:r>
        <w:br/>
        <w:t>To clear the filter, delete the text from the Search Filter field and click Apply.</w:t>
      </w:r>
    </w:p>
    <w:p w:rsidR="004E77C9" w:rsidRDefault="004E77C9" w:rsidP="009428D3">
      <w:pPr>
        <w:pStyle w:val="ListNumber"/>
        <w:pPrChange w:id="1710" w:author="Debbie Zioni" w:date="2012-08-15T20:05:00Z">
          <w:pPr>
            <w:pStyle w:val="ListNumber"/>
          </w:pPr>
        </w:pPrChange>
      </w:pPr>
      <w:r>
        <w:t>(Optional) Export the line chart report to a CSV file.</w:t>
      </w:r>
      <w:del w:id="1711" w:author="Debbie Zioni" w:date="2012-08-15T20:05:00Z">
        <w:r w:rsidDel="009428D3">
          <w:delText xml:space="preserve"> </w:delText>
        </w:r>
      </w:del>
      <w:ins w:id="1712" w:author="Debbie Zioni" w:date="2012-08-15T20:05:00Z">
        <w:r w:rsidR="009428D3">
          <w:t xml:space="preserve">See </w:t>
        </w:r>
        <w:r w:rsidR="009428D3" w:rsidRPr="009428D3">
          <w:fldChar w:fldCharType="begin"/>
        </w:r>
        <w:r w:rsidR="009428D3" w:rsidRPr="00292207">
          <w:instrText xml:space="preserve"> HYPERLINK  \l "_Toc326444707" </w:instrText>
        </w:r>
        <w:r w:rsidR="009428D3" w:rsidRPr="009428D3">
          <w:fldChar w:fldCharType="separate"/>
        </w:r>
        <w:r w:rsidR="009428D3" w:rsidRPr="009428D3">
          <w:rPr>
            <w:rStyle w:val="Hyperlink"/>
          </w:rPr>
          <w:t>Exporting Analytics to a CSV File</w:t>
        </w:r>
        <w:r w:rsidR="009428D3" w:rsidRPr="009428D3">
          <w:fldChar w:fldCharType="end"/>
        </w:r>
      </w:ins>
      <w:del w:id="1713" w:author="Debbie Zioni" w:date="2012-08-15T20:05:00Z">
        <w:r w:rsidDel="009428D3">
          <w:delText xml:space="preserve">See </w:delText>
        </w:r>
        <w:r w:rsidR="00A31186" w:rsidRPr="00D9310B" w:rsidDel="009428D3">
          <w:rPr>
            <w:rStyle w:val="C1HJump"/>
            <w:vanish/>
          </w:rPr>
          <w:delText>|topic=Exporting Analytics to a CSV File</w:delText>
        </w:r>
        <w:r w:rsidR="00A31186" w:rsidRPr="007128B7" w:rsidDel="009428D3">
          <w:rPr>
            <w:rStyle w:val="C1HJump"/>
          </w:rPr>
          <w:delText>Exporting Analytics to a CSV File</w:delText>
        </w:r>
        <w:r w:rsidR="008440A6" w:rsidRPr="007128B7" w:rsidDel="009428D3">
          <w:rPr>
            <w:rStyle w:val="C1HJump"/>
            <w:vanish/>
          </w:rPr>
          <w:delText>|topic=Exporting Analytics to a CSV File</w:delText>
        </w:r>
      </w:del>
      <w:r w:rsidRPr="004E77C9">
        <w:t>.</w:t>
      </w:r>
    </w:p>
    <w:p w:rsidR="004E77C9" w:rsidRPr="003301AB" w:rsidRDefault="004E77C9">
      <w:pPr>
        <w:pStyle w:val="ListNumber"/>
      </w:pPr>
      <w:r w:rsidRPr="003301AB">
        <w:t>Click on the video's Name to preview the entry.</w:t>
      </w:r>
    </w:p>
    <w:p w:rsidR="00DD4697" w:rsidRDefault="00DD4697" w:rsidP="00E3369B">
      <w:pPr>
        <w:pStyle w:val="Heading3"/>
      </w:pPr>
      <w:bookmarkStart w:id="1714" w:name="_Content_Interactions_Reports"/>
      <w:bookmarkStart w:id="1715" w:name="_Toc326457883"/>
      <w:bookmarkStart w:id="1716" w:name="_Toc326517703"/>
      <w:bookmarkStart w:id="1717" w:name="_Toc332632204"/>
      <w:bookmarkEnd w:id="1714"/>
      <w:r>
        <w:rPr>
          <w:shd w:val="clear" w:color="auto" w:fill="FFFFFF"/>
        </w:rPr>
        <w:t>Content Interactions</w:t>
      </w:r>
      <w:bookmarkEnd w:id="1715"/>
      <w:bookmarkEnd w:id="1716"/>
      <w:r w:rsidR="002B728F">
        <w:rPr>
          <w:shd w:val="clear" w:color="auto" w:fill="FFFFFF"/>
        </w:rPr>
        <w:t xml:space="preserve"> Reports</w:t>
      </w:r>
      <w:bookmarkEnd w:id="1717"/>
    </w:p>
    <w:p w:rsidR="00DD4697" w:rsidRDefault="00DD4697" w:rsidP="00DD4697">
      <w:pPr>
        <w:rPr>
          <w:rFonts w:eastAsiaTheme="minorEastAsia"/>
        </w:rPr>
      </w:pPr>
      <w:r>
        <w:t>Content Interactions reports display the following data for viewer interaction with your content:</w:t>
      </w:r>
    </w:p>
    <w:p w:rsidR="00DD4697" w:rsidRDefault="00DD4697" w:rsidP="00DD4697">
      <w:pPr>
        <w:pStyle w:val="ListBullet"/>
      </w:pPr>
      <w:bookmarkStart w:id="1718" w:name="_D2HList_1076_175_2_1_37_1_23"/>
      <w:bookmarkEnd w:id="1718"/>
      <w:r>
        <w:t>Plays – The number of times a user clicked "Play"</w:t>
      </w:r>
    </w:p>
    <w:p w:rsidR="00DD4697" w:rsidRDefault="00DD4697" w:rsidP="00DD4697">
      <w:pPr>
        <w:pStyle w:val="ListBullet"/>
      </w:pPr>
      <w:bookmarkStart w:id="1719" w:name="_D2HList_1075_175_2_1_37_1_23"/>
      <w:bookmarkEnd w:id="1719"/>
      <w:r>
        <w:t>Edits – The number of clicks on the "Edit" button</w:t>
      </w:r>
    </w:p>
    <w:p w:rsidR="00DD4697" w:rsidRDefault="00DD4697" w:rsidP="00DD4697">
      <w:pPr>
        <w:pStyle w:val="ListBullet"/>
      </w:pPr>
      <w:bookmarkStart w:id="1720" w:name="_D2HList_1074_175_2_1_37_1_23"/>
      <w:bookmarkEnd w:id="1720"/>
      <w:r>
        <w:t>Shares (Viral) – The number of clicks on the "Share" button</w:t>
      </w:r>
    </w:p>
    <w:p w:rsidR="00DD4697" w:rsidRDefault="00DD4697" w:rsidP="00DD4697">
      <w:pPr>
        <w:pStyle w:val="ListBullet"/>
      </w:pPr>
      <w:bookmarkStart w:id="1721" w:name="_D2HList_1073_175_2_1_37_1_23"/>
      <w:bookmarkEnd w:id="1721"/>
      <w:r>
        <w:t>Downloads – The number of clicks on the "Download" button</w:t>
      </w:r>
    </w:p>
    <w:p w:rsidR="00DD4697" w:rsidRDefault="00DD4697" w:rsidP="00DD4697">
      <w:pPr>
        <w:pStyle w:val="ListBullet"/>
      </w:pPr>
      <w:bookmarkStart w:id="1722" w:name="_D2HList_1072_175_2_1_37_1_23"/>
      <w:bookmarkEnd w:id="1722"/>
      <w:r>
        <w:t>Reports of Abuse – The number of clicks on the "Report" button</w:t>
      </w:r>
    </w:p>
    <w:p w:rsidR="00DD4697" w:rsidRDefault="00DD4697" w:rsidP="00E3369B">
      <w:pPr>
        <w:pStyle w:val="ListBullet"/>
        <w:numPr>
          <w:ilvl w:val="0"/>
          <w:numId w:val="0"/>
        </w:numPr>
        <w:ind w:left="397"/>
      </w:pPr>
      <w:r>
        <w:rPr>
          <w:noProof/>
          <w:lang w:val="en-US" w:bidi="he-IL"/>
        </w:rPr>
        <w:drawing>
          <wp:inline distT="0" distB="0" distL="0" distR="0" wp14:anchorId="5A832E80" wp14:editId="759BBF03">
            <wp:extent cx="5943600" cy="2610658"/>
            <wp:effectExtent l="0" t="0" r="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content_interactions.png"/>
                    <pic:cNvPicPr/>
                  </pic:nvPicPr>
                  <pic:blipFill>
                    <a:blip r:embed="rId318">
                      <a:extLst>
                        <a:ext uri="{28A0092B-C50C-407E-A947-70E740481C1C}">
                          <a14:useLocalDpi xmlns:a14="http://schemas.microsoft.com/office/drawing/2010/main" val="0"/>
                        </a:ext>
                      </a:extLst>
                    </a:blip>
                    <a:stretch>
                      <a:fillRect/>
                    </a:stretch>
                  </pic:blipFill>
                  <pic:spPr>
                    <a:xfrm>
                      <a:off x="0" y="0"/>
                      <a:ext cx="5943600" cy="2610658"/>
                    </a:xfrm>
                    <a:prstGeom prst="rect">
                      <a:avLst/>
                    </a:prstGeom>
                  </pic:spPr>
                </pic:pic>
              </a:graphicData>
            </a:graphic>
          </wp:inline>
        </w:drawing>
      </w:r>
    </w:p>
    <w:p w:rsidR="00DD4697" w:rsidRDefault="002B728F" w:rsidP="009428D3">
      <w:pPr>
        <w:pStyle w:val="Procedure"/>
        <w:pPrChange w:id="1723" w:author="Debbie Zioni" w:date="2012-08-15T20:03:00Z">
          <w:pPr>
            <w:pStyle w:val="Procedure"/>
          </w:pPr>
        </w:pPrChange>
      </w:pPr>
      <w:bookmarkStart w:id="1724" w:name="_D2HList_835_173_6_1_36_1_249"/>
      <w:bookmarkEnd w:id="1724"/>
      <w:r>
        <w:t>To</w:t>
      </w:r>
      <w:bookmarkStart w:id="1725" w:name="view_content_ineraction"/>
      <w:bookmarkEnd w:id="1725"/>
      <w:r>
        <w:t xml:space="preserve"> </w:t>
      </w:r>
      <w:r w:rsidR="004E4C01">
        <w:t xml:space="preserve">display </w:t>
      </w:r>
      <w:r>
        <w:t>Content Interaction R</w:t>
      </w:r>
      <w:r w:rsidR="00DD4697">
        <w:t>eports</w:t>
      </w:r>
    </w:p>
    <w:p w:rsidR="007C5BC3" w:rsidRDefault="007C5BC3" w:rsidP="00292207">
      <w:pPr>
        <w:pStyle w:val="ListNumber"/>
        <w:numPr>
          <w:ilvl w:val="0"/>
          <w:numId w:val="169"/>
        </w:numPr>
      </w:pPr>
      <w:bookmarkStart w:id="1726" w:name="_D2HList_36_12_3_1_36_2_0"/>
      <w:bookmarkEnd w:id="1726"/>
      <w:r>
        <w:t>Select the Analytics tab and then select Content Reports.</w:t>
      </w:r>
    </w:p>
    <w:p w:rsidR="007C5BC3" w:rsidRDefault="007C5BC3" w:rsidP="00D82102">
      <w:pPr>
        <w:pStyle w:val="ListNumber"/>
      </w:pPr>
      <w:r>
        <w:t>Click Content Interactions.</w:t>
      </w:r>
    </w:p>
    <w:p w:rsidR="0043128E" w:rsidRDefault="0043128E" w:rsidP="0043128E">
      <w:pPr>
        <w:pStyle w:val="ListNumber"/>
      </w:pPr>
      <w:r>
        <w:t>Select a date range in the drop-down menu.</w:t>
      </w:r>
    </w:p>
    <w:p w:rsidR="004E77C9" w:rsidRPr="003301AB" w:rsidRDefault="004E77C9" w:rsidP="004E77C9">
      <w:pPr>
        <w:pStyle w:val="ListNumber"/>
      </w:pPr>
      <w:r w:rsidRPr="003301AB">
        <w:t>Select one of the following for the Categories:</w:t>
      </w:r>
    </w:p>
    <w:p w:rsidR="004E77C9" w:rsidRDefault="004E77C9" w:rsidP="004E77C9">
      <w:pPr>
        <w:pStyle w:val="ListContinue"/>
      </w:pPr>
      <w:r w:rsidRPr="000A4D96">
        <w:rPr>
          <w:b/>
          <w:bCs/>
        </w:rPr>
        <w:t xml:space="preserve">All </w:t>
      </w:r>
      <w:r>
        <w:t>(default) – uses all the categories defined in your account</w:t>
      </w:r>
    </w:p>
    <w:p w:rsidR="004E77C9" w:rsidRDefault="004E77C9" w:rsidP="004E77C9">
      <w:pPr>
        <w:pStyle w:val="ListContinue"/>
      </w:pPr>
      <w:r w:rsidRPr="000A4D96">
        <w:rPr>
          <w:b/>
          <w:bCs/>
        </w:rPr>
        <w:t>Select Categories</w:t>
      </w:r>
      <w:r>
        <w:t xml:space="preserve"> – uses selected categories in your account for filtering report data</w:t>
      </w:r>
    </w:p>
    <w:p w:rsidR="004E77C9" w:rsidRDefault="004E77C9" w:rsidP="004E77C9">
      <w:pPr>
        <w:pStyle w:val="ListBullet2"/>
      </w:pPr>
      <w:r>
        <w:t>In the Categories window: Select the name of a category. Use the CTRL key to select multiple categories.</w:t>
      </w:r>
    </w:p>
    <w:p w:rsidR="004E77C9" w:rsidRDefault="004E77C9" w:rsidP="004E77C9">
      <w:pPr>
        <w:pStyle w:val="ListBullet2"/>
      </w:pPr>
      <w:r>
        <w:lastRenderedPageBreak/>
        <w:t>Click Filter. </w:t>
      </w:r>
      <w:r>
        <w:br/>
        <w:t>To clear the category filter, click All.</w:t>
      </w:r>
    </w:p>
    <w:p w:rsidR="004E77C9" w:rsidRDefault="004E77C9" w:rsidP="004E77C9">
      <w:pPr>
        <w:pStyle w:val="ListNumber"/>
      </w:pPr>
      <w:r>
        <w:t>(Optional) In the Search User field, enter text that appears in content Names, Tags or Descriptions, and click Apply.</w:t>
      </w:r>
      <w:r>
        <w:br/>
        <w:t>The filter description is displayed above the report.</w:t>
      </w:r>
      <w:r>
        <w:br/>
        <w:t>To clear the filter, delete the text from the Search Filter field and click Apply.</w:t>
      </w:r>
    </w:p>
    <w:p w:rsidR="004E77C9" w:rsidRDefault="004E77C9" w:rsidP="004E77C9">
      <w:pPr>
        <w:pStyle w:val="ListNumber"/>
      </w:pPr>
      <w:r>
        <w:rPr>
          <w:rStyle w:val="d2hlistmarker"/>
          <w:b/>
          <w:bCs/>
          <w:sz w:val="14"/>
          <w:szCs w:val="14"/>
        </w:rPr>
        <w:t xml:space="preserve"> </w:t>
      </w:r>
      <w:r>
        <w:t>In the drop-down menu, select one of the data types for the line chart report.</w:t>
      </w:r>
    </w:p>
    <w:p w:rsidR="004E77C9" w:rsidRDefault="004E77C9" w:rsidP="009428D3">
      <w:pPr>
        <w:pStyle w:val="ListNumber"/>
        <w:pPrChange w:id="1727" w:author="Debbie Zioni" w:date="2012-08-15T20:04:00Z">
          <w:pPr>
            <w:pStyle w:val="ListNumber"/>
          </w:pPr>
        </w:pPrChange>
      </w:pPr>
      <w:r>
        <w:t>(Optional) Export the line chart report to a CSV file.</w:t>
      </w:r>
      <w:ins w:id="1728" w:author="Debbie Zioni" w:date="2012-08-15T20:04:00Z">
        <w:r w:rsidR="009428D3">
          <w:t xml:space="preserve"> </w:t>
        </w:r>
      </w:ins>
      <w:del w:id="1729" w:author="Debbie Zioni" w:date="2012-08-15T20:04:00Z">
        <w:r w:rsidDel="009428D3">
          <w:delText xml:space="preserve"> </w:delText>
        </w:r>
      </w:del>
      <w:ins w:id="1730" w:author="Debbie Zioni" w:date="2012-08-15T20:04:00Z">
        <w:r w:rsidR="009428D3">
          <w:t xml:space="preserve">See </w:t>
        </w:r>
        <w:r w:rsidR="009428D3" w:rsidRPr="009428D3">
          <w:fldChar w:fldCharType="begin"/>
        </w:r>
        <w:r w:rsidR="009428D3" w:rsidRPr="00292207">
          <w:instrText xml:space="preserve"> HYPERLINK  \l "_Toc326444707" </w:instrText>
        </w:r>
        <w:r w:rsidR="009428D3" w:rsidRPr="009428D3">
          <w:fldChar w:fldCharType="separate"/>
        </w:r>
        <w:r w:rsidR="009428D3" w:rsidRPr="009428D3">
          <w:rPr>
            <w:rStyle w:val="Hyperlink"/>
          </w:rPr>
          <w:t>Exporting Analytics to a CSV File</w:t>
        </w:r>
        <w:r w:rsidR="009428D3" w:rsidRPr="009428D3">
          <w:fldChar w:fldCharType="end"/>
        </w:r>
      </w:ins>
      <w:del w:id="1731" w:author="Debbie Zioni" w:date="2012-08-15T20:04:00Z">
        <w:r w:rsidDel="009428D3">
          <w:delText>See</w:delText>
        </w:r>
        <w:r w:rsidR="00BD10B3" w:rsidRPr="00BD10B3" w:rsidDel="009428D3">
          <w:rPr>
            <w:rStyle w:val="C1HJump"/>
          </w:rPr>
          <w:delText xml:space="preserve"> Exporting Analytics to a CSV File</w:delText>
        </w:r>
        <w:r w:rsidR="00BD10B3" w:rsidRPr="00BD10B3" w:rsidDel="009428D3">
          <w:rPr>
            <w:rStyle w:val="C1HJump"/>
            <w:vanish/>
          </w:rPr>
          <w:delText>|topic=Exporting Analytics to a CSV File</w:delText>
        </w:r>
      </w:del>
      <w:r>
        <w:t>.</w:t>
      </w:r>
    </w:p>
    <w:p w:rsidR="004E77C9" w:rsidRDefault="004E77C9" w:rsidP="004E77C9">
      <w:pPr>
        <w:pStyle w:val="ListNumber"/>
      </w:pPr>
      <w:r>
        <w:t>In the line chart, hover over data to display the exact data quantity for the date.</w:t>
      </w:r>
    </w:p>
    <w:p w:rsidR="004E77C9" w:rsidRPr="003301AB" w:rsidRDefault="004E77C9">
      <w:pPr>
        <w:pStyle w:val="ListNumber"/>
      </w:pPr>
      <w:r w:rsidRPr="003301AB">
        <w:t xml:space="preserve">Click on the video's Name to </w:t>
      </w:r>
      <w:r w:rsidR="000C4532" w:rsidRPr="003301AB">
        <w:t>preview the</w:t>
      </w:r>
      <w:r w:rsidRPr="003301AB">
        <w:t xml:space="preserve"> entry.</w:t>
      </w:r>
    </w:p>
    <w:p w:rsidR="00DD4697" w:rsidRDefault="00DD4697" w:rsidP="00DD4697">
      <w:bookmarkStart w:id="1732" w:name="_D2HList_35_12_3_1_36_2_0"/>
      <w:bookmarkStart w:id="1733" w:name="_D2HList_1071_175_2_1_37_1_23"/>
      <w:bookmarkStart w:id="1734" w:name="_D2HList_1070_175_2_1_37_1_23"/>
      <w:bookmarkStart w:id="1735" w:name="_D2HList_34_12_3_1_36_2_0"/>
      <w:bookmarkStart w:id="1736" w:name="_D2HList_30_11_3_1_54_2_4"/>
      <w:bookmarkStart w:id="1737" w:name="_D2HList_31_11_3_1_54_2_4_ListContinue"/>
      <w:bookmarkStart w:id="1738" w:name="_D2HList_32_11_3_1_54_2_4_ListContinue"/>
      <w:bookmarkStart w:id="1739" w:name="_D2HList_33_11_3_1_54_2_4_ListContinue"/>
      <w:bookmarkEnd w:id="1732"/>
      <w:bookmarkEnd w:id="1733"/>
      <w:bookmarkEnd w:id="1734"/>
      <w:bookmarkEnd w:id="1735"/>
      <w:bookmarkEnd w:id="1736"/>
      <w:bookmarkEnd w:id="1737"/>
      <w:bookmarkEnd w:id="1738"/>
      <w:bookmarkEnd w:id="1739"/>
      <w:r>
        <w:t>Under the line chart, a summary is followed by reports that display total and individual video results.</w:t>
      </w:r>
    </w:p>
    <w:p w:rsidR="00DD4697" w:rsidRDefault="00DD4697" w:rsidP="00DD4697">
      <w:r>
        <w:t>For the individual video table, you can:</w:t>
      </w:r>
    </w:p>
    <w:p w:rsidR="00DD4697" w:rsidRDefault="00DD4697" w:rsidP="00DD4697">
      <w:pPr>
        <w:pStyle w:val="ListBullet"/>
      </w:pPr>
      <w:bookmarkStart w:id="1740" w:name="_D2HList_1069_175_2_1_37_1_23"/>
      <w:bookmarkEnd w:id="1740"/>
      <w:r>
        <w:t>Sort the table by clicking the column headings.</w:t>
      </w:r>
    </w:p>
    <w:p w:rsidR="00DD4697" w:rsidRDefault="00DD4697" w:rsidP="00DD4697">
      <w:pPr>
        <w:pStyle w:val="ListBullet"/>
      </w:pPr>
      <w:bookmarkStart w:id="1741" w:name="_D2HList_1068_175_2_1_37_1_23"/>
      <w:bookmarkEnd w:id="1741"/>
      <w:r>
        <w:t>Scroll through the pages at the bottom of the table.</w:t>
      </w:r>
    </w:p>
    <w:p w:rsidR="00DD4697" w:rsidRDefault="00DD4697" w:rsidP="00DD4697">
      <w:pPr>
        <w:pStyle w:val="ListBullet"/>
      </w:pPr>
      <w:bookmarkStart w:id="1742" w:name="_D2HList_1067_175_2_1_37_1_23"/>
      <w:bookmarkEnd w:id="1742"/>
      <w:r>
        <w:t>Select the number of rows to display per page (10 to 500).</w:t>
      </w:r>
    </w:p>
    <w:p w:rsidR="00DD4697" w:rsidRDefault="00DD4697" w:rsidP="00AA26A1">
      <w:pPr>
        <w:pStyle w:val="ListBullet"/>
      </w:pPr>
      <w:bookmarkStart w:id="1743" w:name="_D2HList_1066_175_2_1_37_1_23"/>
      <w:bookmarkEnd w:id="1743"/>
      <w:r>
        <w:t>Click a video name to display</w:t>
      </w:r>
      <w:r w:rsidR="00AA26A1">
        <w:t xml:space="preserve"> a S</w:t>
      </w:r>
      <w:bookmarkStart w:id="1744" w:name="_D2HList_713_157_2_1_54_1_23"/>
      <w:bookmarkEnd w:id="1744"/>
      <w:r w:rsidR="0017338D">
        <w:t xml:space="preserve">pecific </w:t>
      </w:r>
      <w:r w:rsidR="00AA26A1" w:rsidRPr="00CB3D67">
        <w:t>Content Interactions Report</w:t>
      </w:r>
      <w:r>
        <w:t xml:space="preserve"> for the video</w:t>
      </w:r>
      <w:r w:rsidR="0016475C">
        <w:t>.</w:t>
      </w:r>
    </w:p>
    <w:p w:rsidR="00DD4697" w:rsidRDefault="00AE24DF">
      <w:pPr>
        <w:pStyle w:val="Heading3"/>
        <w:rPr>
          <w:shd w:val="clear" w:color="auto" w:fill="FFFFFF"/>
        </w:rPr>
      </w:pPr>
      <w:bookmarkStart w:id="1745" w:name="_D2HList_712_157_2_1_54_1_23"/>
      <w:bookmarkStart w:id="1746" w:name="_D2HList_711_157_2_1_54_1_23"/>
      <w:bookmarkStart w:id="1747" w:name="_D2HList_710_157_2_1_54_1_23"/>
      <w:bookmarkStart w:id="1748" w:name="_D2HList_709_157_2_1_54_1_23"/>
      <w:bookmarkStart w:id="1749" w:name="_D2HList_708_157_2_1_54_1_23"/>
      <w:bookmarkStart w:id="1750" w:name="_Toc326444701"/>
      <w:bookmarkStart w:id="1751" w:name="_Specific_Content_Interactions"/>
      <w:bookmarkStart w:id="1752" w:name="_Toc326457884"/>
      <w:bookmarkStart w:id="1753" w:name="_Toc326517704"/>
      <w:bookmarkStart w:id="1754" w:name="_Toc332632205"/>
      <w:bookmarkEnd w:id="1745"/>
      <w:bookmarkEnd w:id="1746"/>
      <w:bookmarkEnd w:id="1747"/>
      <w:bookmarkEnd w:id="1748"/>
      <w:bookmarkEnd w:id="1749"/>
      <w:bookmarkEnd w:id="1750"/>
      <w:bookmarkEnd w:id="1751"/>
      <w:r>
        <w:rPr>
          <w:shd w:val="clear" w:color="auto" w:fill="FFFFFF"/>
        </w:rPr>
        <w:t>Specific Content Interactions Report</w:t>
      </w:r>
      <w:bookmarkStart w:id="1755" w:name="_Specific_Content_Interactions_1"/>
      <w:bookmarkEnd w:id="1752"/>
      <w:bookmarkEnd w:id="1753"/>
      <w:bookmarkEnd w:id="1754"/>
      <w:bookmarkEnd w:id="1755"/>
    </w:p>
    <w:p w:rsidR="00F80A4B" w:rsidRDefault="007C5BC3" w:rsidP="003301AB">
      <w:pPr>
        <w:pStyle w:val="BodyText"/>
      </w:pPr>
      <w:r>
        <w:t xml:space="preserve">Specific Content </w:t>
      </w:r>
      <w:r w:rsidR="00F066EE">
        <w:t>Interact</w:t>
      </w:r>
      <w:r>
        <w:t>ions reports display the following data for your most popular content:</w:t>
      </w:r>
    </w:p>
    <w:p w:rsidR="004E77C9" w:rsidRPr="003301AB" w:rsidRDefault="004E77C9">
      <w:pPr>
        <w:pStyle w:val="ListBullet"/>
      </w:pPr>
      <w:r w:rsidRPr="003301AB">
        <w:t xml:space="preserve">Unique Known Users  – </w:t>
      </w:r>
      <w:r>
        <w:t>Sum of unique users, for which a user ID was passed from the publisher</w:t>
      </w:r>
    </w:p>
    <w:p w:rsidR="004E77C9" w:rsidRPr="00F80A4B" w:rsidRDefault="004E77C9" w:rsidP="004E77C9">
      <w:pPr>
        <w:pStyle w:val="ListBullet"/>
      </w:pPr>
      <w:r w:rsidRPr="00F80A4B">
        <w:t>Plays – The number of times a user clicked "Play"</w:t>
      </w:r>
    </w:p>
    <w:p w:rsidR="004E77C9" w:rsidRDefault="004E77C9" w:rsidP="004E77C9">
      <w:pPr>
        <w:pStyle w:val="ListBullet"/>
      </w:pPr>
      <w:r>
        <w:t>Edits – The number of clicks on the "Edit" button</w:t>
      </w:r>
    </w:p>
    <w:p w:rsidR="004E77C9" w:rsidRDefault="004E77C9" w:rsidP="004E77C9">
      <w:pPr>
        <w:pStyle w:val="ListBullet"/>
      </w:pPr>
      <w:r>
        <w:t>Shares (Viral) – The number of clicks on the "Share" button</w:t>
      </w:r>
    </w:p>
    <w:p w:rsidR="004E77C9" w:rsidRDefault="004E77C9" w:rsidP="004E77C9">
      <w:pPr>
        <w:pStyle w:val="ListBullet"/>
      </w:pPr>
      <w:r>
        <w:t>Downloads – The number of clicks on the "Download" button</w:t>
      </w:r>
    </w:p>
    <w:p w:rsidR="004E77C9" w:rsidRDefault="004E77C9" w:rsidP="004E77C9">
      <w:pPr>
        <w:pStyle w:val="ListBullet"/>
      </w:pPr>
      <w:r>
        <w:t>Reports of Abuse – The number of clicks on the "Report" button</w:t>
      </w:r>
    </w:p>
    <w:p w:rsidR="00CD069D" w:rsidRDefault="00CD069D" w:rsidP="00E3369B">
      <w:pPr>
        <w:pStyle w:val="BodyText"/>
        <w:rPr>
          <w:highlight w:val="yellow"/>
        </w:rPr>
      </w:pPr>
      <w:r w:rsidRPr="00E3369B">
        <w:rPr>
          <w:noProof/>
          <w:lang w:val="en-US" w:bidi="he-IL"/>
        </w:rPr>
        <w:drawing>
          <wp:inline distT="0" distB="0" distL="0" distR="0" wp14:anchorId="72FBC01C" wp14:editId="3F05F346">
            <wp:extent cx="5943600" cy="2677160"/>
            <wp:effectExtent l="0" t="0" r="0" b="889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content_interactions_specific.png"/>
                    <pic:cNvPicPr/>
                  </pic:nvPicPr>
                  <pic:blipFill>
                    <a:blip r:embed="rId319">
                      <a:extLst>
                        <a:ext uri="{28A0092B-C50C-407E-A947-70E740481C1C}">
                          <a14:useLocalDpi xmlns:a14="http://schemas.microsoft.com/office/drawing/2010/main" val="0"/>
                        </a:ext>
                      </a:extLst>
                    </a:blip>
                    <a:stretch>
                      <a:fillRect/>
                    </a:stretch>
                  </pic:blipFill>
                  <pic:spPr>
                    <a:xfrm>
                      <a:off x="0" y="0"/>
                      <a:ext cx="5943600" cy="2677160"/>
                    </a:xfrm>
                    <a:prstGeom prst="rect">
                      <a:avLst/>
                    </a:prstGeom>
                  </pic:spPr>
                </pic:pic>
              </a:graphicData>
            </a:graphic>
          </wp:inline>
        </w:drawing>
      </w:r>
    </w:p>
    <w:p w:rsidR="007C5BC3" w:rsidRDefault="007C5BC3" w:rsidP="009428D3">
      <w:pPr>
        <w:pStyle w:val="Procedure"/>
        <w:pPrChange w:id="1756" w:author="Debbie Zioni" w:date="2012-08-15T20:03:00Z">
          <w:pPr>
            <w:pStyle w:val="Procedure"/>
          </w:pPr>
        </w:pPrChange>
      </w:pPr>
      <w:r>
        <w:rPr>
          <w:rStyle w:val="d2hlistmarker"/>
          <w:sz w:val="14"/>
          <w:szCs w:val="14"/>
        </w:rPr>
        <w:lastRenderedPageBreak/>
        <w:t xml:space="preserve"> </w:t>
      </w:r>
      <w:r>
        <w:t>To display a Specific Content Interactions report</w:t>
      </w:r>
    </w:p>
    <w:p w:rsidR="007C5BC3" w:rsidRDefault="007C5BC3" w:rsidP="00292207">
      <w:pPr>
        <w:pStyle w:val="ListNumber"/>
        <w:numPr>
          <w:ilvl w:val="0"/>
          <w:numId w:val="170"/>
        </w:numPr>
      </w:pPr>
      <w:r>
        <w:t>Create a Content</w:t>
      </w:r>
      <w:r w:rsidR="00AA26A1">
        <w:t xml:space="preserve"> Interaction R</w:t>
      </w:r>
      <w:r w:rsidR="000C4532">
        <w:t>eport</w:t>
      </w:r>
      <w:r>
        <w:t xml:space="preserve">. See </w:t>
      </w:r>
      <w:hyperlink w:anchor="_Content_Interactions_Reports" w:history="1">
        <w:r>
          <w:rPr>
            <w:rStyle w:val="Hyperlink"/>
            <w:rFonts w:cs="Arial"/>
          </w:rPr>
          <w:t>Content Interaction Reports</w:t>
        </w:r>
      </w:hyperlink>
      <w:r>
        <w:t>.</w:t>
      </w:r>
    </w:p>
    <w:p w:rsidR="007C5BC3" w:rsidRDefault="007C5BC3" w:rsidP="00292207">
      <w:pPr>
        <w:pStyle w:val="ListNumber"/>
        <w:numPr>
          <w:ilvl w:val="0"/>
          <w:numId w:val="165"/>
        </w:numPr>
      </w:pPr>
      <w:r>
        <w:t>Click a video name to display the</w:t>
      </w:r>
      <w:r w:rsidR="00AA26A1" w:rsidRPr="00CB3D67">
        <w:t xml:space="preserve"> Specific Content </w:t>
      </w:r>
      <w:r w:rsidR="00AA26A1">
        <w:t>Interaction</w:t>
      </w:r>
      <w:r w:rsidR="00AA26A1" w:rsidRPr="00CB3D67">
        <w:t xml:space="preserve"> Report</w:t>
      </w:r>
      <w:r>
        <w:t xml:space="preserve"> for the video</w:t>
      </w:r>
    </w:p>
    <w:p w:rsidR="002552E9" w:rsidRDefault="002552E9" w:rsidP="002552E9">
      <w:pPr>
        <w:pStyle w:val="ListNumber"/>
      </w:pPr>
      <w:r>
        <w:t>Select a date range in the drop-down menu.</w:t>
      </w:r>
    </w:p>
    <w:p w:rsidR="00F80A4B" w:rsidRDefault="00F80A4B" w:rsidP="00F80A4B">
      <w:pPr>
        <w:pStyle w:val="ListNumber"/>
      </w:pPr>
      <w:r>
        <w:t>Select one of the following for the Playback Context (the categories in which the movie was played from):</w:t>
      </w:r>
    </w:p>
    <w:p w:rsidR="00F80A4B" w:rsidRDefault="00F80A4B" w:rsidP="00F80A4B">
      <w:pPr>
        <w:pStyle w:val="ListContinue"/>
      </w:pPr>
      <w:r w:rsidRPr="000A4D96">
        <w:rPr>
          <w:b/>
          <w:bCs/>
        </w:rPr>
        <w:t xml:space="preserve">All </w:t>
      </w:r>
      <w:r>
        <w:t>(default) – uses all the categories defined in your account</w:t>
      </w:r>
    </w:p>
    <w:p w:rsidR="00F80A4B" w:rsidRDefault="00F80A4B" w:rsidP="00F80A4B">
      <w:pPr>
        <w:pStyle w:val="ListContinue"/>
      </w:pPr>
      <w:r w:rsidRPr="000A4D96">
        <w:rPr>
          <w:b/>
          <w:bCs/>
        </w:rPr>
        <w:t>Select Categories</w:t>
      </w:r>
      <w:r>
        <w:t xml:space="preserve"> – uses selected categories in your account for filtering report data</w:t>
      </w:r>
    </w:p>
    <w:p w:rsidR="00F80A4B" w:rsidRDefault="00F80A4B" w:rsidP="00F80A4B">
      <w:pPr>
        <w:pStyle w:val="ListBullet2"/>
      </w:pPr>
      <w:r>
        <w:t>In the Categories window: Select the name of a category. Use the CTRL key to select multiple categories.</w:t>
      </w:r>
    </w:p>
    <w:p w:rsidR="00F80A4B" w:rsidRDefault="00F80A4B" w:rsidP="00F80A4B">
      <w:pPr>
        <w:pStyle w:val="ListBullet2"/>
      </w:pPr>
      <w:r>
        <w:t>Click Filter. </w:t>
      </w:r>
      <w:r>
        <w:br/>
        <w:t>To clear the category filter, click All.</w:t>
      </w:r>
    </w:p>
    <w:p w:rsidR="00B37164" w:rsidRDefault="00B37164" w:rsidP="00B37164">
      <w:pPr>
        <w:pStyle w:val="ListBullet"/>
      </w:pPr>
      <w:r>
        <w:t>Click the links to display the</w:t>
      </w:r>
      <w:hyperlink w:anchor="_Specific_Entry_Report" w:history="1">
        <w:r w:rsidRPr="004D1915">
          <w:rPr>
            <w:rStyle w:val="Hyperlink"/>
            <w:rFonts w:cs="Arial"/>
          </w:rPr>
          <w:t xml:space="preserve"> Specific Entry Report</w:t>
        </w:r>
      </w:hyperlink>
      <w:r>
        <w:t xml:space="preserve"> for the video and the </w:t>
      </w:r>
      <w:hyperlink w:anchor="_Specific_Entry_Content" w:history="1">
        <w:r w:rsidRPr="00F74004">
          <w:rPr>
            <w:rStyle w:val="Hyperlink"/>
            <w:rFonts w:cs="Arial"/>
          </w:rPr>
          <w:t>Specific Entry Content Drop-off Report.</w:t>
        </w:r>
      </w:hyperlink>
    </w:p>
    <w:p w:rsidR="00F80A4B" w:rsidRPr="004C75E5" w:rsidRDefault="00F80A4B" w:rsidP="003301AB">
      <w:pPr>
        <w:pStyle w:val="ListNumber"/>
      </w:pPr>
      <w:r w:rsidRPr="004C75E5">
        <w:t xml:space="preserve">Select </w:t>
      </w:r>
      <w:r>
        <w:t>the</w:t>
      </w:r>
      <w:r w:rsidRPr="004C75E5">
        <w:t xml:space="preserve"> Application from the drop-down menu. The choices </w:t>
      </w:r>
      <w:r>
        <w:t xml:space="preserve">presented </w:t>
      </w:r>
      <w:r w:rsidRPr="004C75E5">
        <w:t>are</w:t>
      </w:r>
      <w:r>
        <w:t xml:space="preserve"> the applications delivered by the publisher during playbacks.</w:t>
      </w:r>
    </w:p>
    <w:p w:rsidR="00F80A4B" w:rsidRDefault="00F80A4B" w:rsidP="003301AB">
      <w:pPr>
        <w:pStyle w:val="ListNumber"/>
      </w:pPr>
      <w:r>
        <w:t>(Optional) In the Search Filter field, enter text that appears in content Names, Tags or Descriptions, and click Apply.</w:t>
      </w:r>
      <w:r>
        <w:br/>
        <w:t>The filter description is displayed above the report.</w:t>
      </w:r>
      <w:r>
        <w:br/>
        <w:t>To clear the filter, delete the text from the Search Filter field and click Apply.</w:t>
      </w:r>
    </w:p>
    <w:p w:rsidR="00F80A4B" w:rsidRDefault="00F80A4B" w:rsidP="009428D3">
      <w:pPr>
        <w:pStyle w:val="ListNumber"/>
        <w:pPrChange w:id="1757" w:author="Debbie Zioni" w:date="2012-08-15T20:04:00Z">
          <w:pPr>
            <w:pStyle w:val="ListNumber"/>
          </w:pPr>
        </w:pPrChange>
      </w:pPr>
      <w:r>
        <w:t>(Optional) Export the line chart report to a CSV file.</w:t>
      </w:r>
      <w:del w:id="1758" w:author="Debbie Zioni" w:date="2012-08-15T20:04:00Z">
        <w:r w:rsidDel="009428D3">
          <w:delText xml:space="preserve"> </w:delText>
        </w:r>
      </w:del>
      <w:ins w:id="1759" w:author="Debbie Zioni" w:date="2012-08-15T20:04:00Z">
        <w:r w:rsidR="009428D3">
          <w:t xml:space="preserve">See </w:t>
        </w:r>
        <w:r w:rsidR="009428D3" w:rsidRPr="009428D3">
          <w:fldChar w:fldCharType="begin"/>
        </w:r>
        <w:r w:rsidR="009428D3" w:rsidRPr="00292207">
          <w:instrText xml:space="preserve"> HYPERLINK  \l "_Toc326444707" </w:instrText>
        </w:r>
        <w:r w:rsidR="009428D3" w:rsidRPr="009428D3">
          <w:fldChar w:fldCharType="separate"/>
        </w:r>
        <w:r w:rsidR="009428D3" w:rsidRPr="009428D3">
          <w:rPr>
            <w:rStyle w:val="Hyperlink"/>
          </w:rPr>
          <w:t>Exporting Analytics to a CSV File</w:t>
        </w:r>
        <w:r w:rsidR="009428D3" w:rsidRPr="009428D3">
          <w:fldChar w:fldCharType="end"/>
        </w:r>
      </w:ins>
      <w:del w:id="1760" w:author="Debbie Zioni" w:date="2012-08-15T20:04:00Z">
        <w:r w:rsidDel="009428D3">
          <w:delText xml:space="preserve">See </w:delText>
        </w:r>
        <w:r w:rsidR="00BD10B3" w:rsidRPr="00DB3F35" w:rsidDel="009428D3">
          <w:rPr>
            <w:rStyle w:val="C1HJump"/>
          </w:rPr>
          <w:delText>Exporting Analytics to a CSV File</w:delText>
        </w:r>
        <w:r w:rsidR="00BD10B3" w:rsidRPr="00DB3F35" w:rsidDel="009428D3">
          <w:rPr>
            <w:rStyle w:val="C1HJump"/>
            <w:vanish/>
          </w:rPr>
          <w:delText>|topic=Exporting Analytics to a CSV File</w:delText>
        </w:r>
      </w:del>
      <w:r>
        <w:t>.</w:t>
      </w:r>
    </w:p>
    <w:p w:rsidR="00F80A4B" w:rsidRDefault="00F80A4B" w:rsidP="003301AB">
      <w:pPr>
        <w:pStyle w:val="ListNumber"/>
      </w:pPr>
      <w:r>
        <w:t>Click a video name to display the entry’s preview.</w:t>
      </w:r>
    </w:p>
    <w:p w:rsidR="00DD4697" w:rsidRDefault="00DD4697" w:rsidP="00E3369B">
      <w:pPr>
        <w:pStyle w:val="Heading3"/>
      </w:pPr>
      <w:bookmarkStart w:id="1761" w:name="_Content_Contributions_Report"/>
      <w:bookmarkStart w:id="1762" w:name="_Content_Contributions_Reports"/>
      <w:bookmarkStart w:id="1763" w:name="_Toc326457885"/>
      <w:bookmarkStart w:id="1764" w:name="_Toc326517705"/>
      <w:bookmarkStart w:id="1765" w:name="_Toc332632206"/>
      <w:bookmarkEnd w:id="1761"/>
      <w:bookmarkEnd w:id="1762"/>
      <w:r>
        <w:rPr>
          <w:shd w:val="clear" w:color="auto" w:fill="FFFFFF"/>
        </w:rPr>
        <w:t>Content Contributions</w:t>
      </w:r>
      <w:bookmarkEnd w:id="1763"/>
      <w:bookmarkEnd w:id="1764"/>
      <w:r w:rsidR="002B728F">
        <w:rPr>
          <w:shd w:val="clear" w:color="auto" w:fill="FFFFFF"/>
        </w:rPr>
        <w:t xml:space="preserve"> Report</w:t>
      </w:r>
      <w:r w:rsidR="00D267E9">
        <w:rPr>
          <w:shd w:val="clear" w:color="auto" w:fill="FFFFFF"/>
        </w:rPr>
        <w:t>s</w:t>
      </w:r>
      <w:bookmarkEnd w:id="1765"/>
    </w:p>
    <w:p w:rsidR="00DD4697" w:rsidRDefault="00DD4697" w:rsidP="00DD4697">
      <w:pPr>
        <w:rPr>
          <w:rFonts w:eastAsiaTheme="minorEastAsia"/>
        </w:rPr>
      </w:pPr>
      <w:r>
        <w:t>The Content Contributions reports display the following data for media entry contributions by your users:</w:t>
      </w:r>
    </w:p>
    <w:p w:rsidR="00DD4697" w:rsidRDefault="00DD4697" w:rsidP="00DD4697">
      <w:pPr>
        <w:pStyle w:val="ListBullet"/>
      </w:pPr>
      <w:bookmarkStart w:id="1766" w:name="_D2HList_1065_175_2_1_37_1_23"/>
      <w:bookmarkEnd w:id="1766"/>
      <w:r>
        <w:t>Total – The number of media entries contributed, including video, audio, image and mix</w:t>
      </w:r>
      <w:r w:rsidR="002552E9">
        <w:t>.</w:t>
      </w:r>
    </w:p>
    <w:p w:rsidR="00DD4697" w:rsidRDefault="00DD4697" w:rsidP="00DD4697">
      <w:pPr>
        <w:pStyle w:val="ListBullet"/>
      </w:pPr>
      <w:bookmarkStart w:id="1767" w:name="_D2HList_1064_175_2_1_37_1_23"/>
      <w:bookmarkEnd w:id="1767"/>
      <w:r>
        <w:t>Video – The number of video entries contributed</w:t>
      </w:r>
      <w:r w:rsidR="002552E9">
        <w:t>.</w:t>
      </w:r>
    </w:p>
    <w:p w:rsidR="00DD4697" w:rsidRDefault="00DD4697" w:rsidP="00DD4697">
      <w:pPr>
        <w:pStyle w:val="ListBullet"/>
      </w:pPr>
      <w:bookmarkStart w:id="1768" w:name="_D2HList_1063_175_2_1_37_1_23"/>
      <w:bookmarkEnd w:id="1768"/>
      <w:r>
        <w:t>Audio – The number of audio entries contributed</w:t>
      </w:r>
      <w:r w:rsidR="002552E9">
        <w:t>.</w:t>
      </w:r>
    </w:p>
    <w:p w:rsidR="00DD4697" w:rsidRDefault="00DD4697" w:rsidP="00DD4697">
      <w:pPr>
        <w:pStyle w:val="ListBullet"/>
      </w:pPr>
      <w:bookmarkStart w:id="1769" w:name="_D2HList_1062_175_2_1_37_1_23"/>
      <w:bookmarkEnd w:id="1769"/>
      <w:r>
        <w:t>Image – The number of image entries contributed</w:t>
      </w:r>
      <w:r w:rsidR="002552E9">
        <w:t>.</w:t>
      </w:r>
    </w:p>
    <w:p w:rsidR="00DD4697" w:rsidRDefault="00DD4697" w:rsidP="00DD4697">
      <w:pPr>
        <w:pStyle w:val="ListBullet"/>
      </w:pPr>
      <w:bookmarkStart w:id="1770" w:name="_D2HList_1061_175_2_1_37_1_23"/>
      <w:bookmarkEnd w:id="1770"/>
      <w:r>
        <w:t>Mix – The number of mixes created</w:t>
      </w:r>
      <w:r w:rsidR="00153A46">
        <w:t>.</w:t>
      </w:r>
    </w:p>
    <w:p w:rsidR="00DD4697" w:rsidRDefault="00DD4697" w:rsidP="00DD4697">
      <w:pPr>
        <w:pStyle w:val="ListBullet"/>
      </w:pPr>
      <w:bookmarkStart w:id="1771" w:name="_D2HList_1060_175_2_1_37_1_23"/>
      <w:bookmarkEnd w:id="1771"/>
      <w:r>
        <w:t>(Not included in the individual source table) UGC – The number of media entries contributed by "User"-type users</w:t>
      </w:r>
    </w:p>
    <w:p w:rsidR="00DD4697" w:rsidRDefault="00DD4697" w:rsidP="00DD4697">
      <w:pPr>
        <w:pStyle w:val="ListBullet"/>
      </w:pPr>
      <w:bookmarkStart w:id="1772" w:name="_D2HList_1059_175_2_1_37_1_23"/>
      <w:bookmarkEnd w:id="1772"/>
      <w:r>
        <w:t>(Not included in the individual source table) Admin – The number of media entries contributed by "Admin"-type users that includes all uploads from the KMC.</w:t>
      </w:r>
    </w:p>
    <w:p w:rsidR="00DD4697" w:rsidRDefault="00DD4697" w:rsidP="00E3369B">
      <w:pPr>
        <w:pStyle w:val="ListBullet"/>
        <w:numPr>
          <w:ilvl w:val="0"/>
          <w:numId w:val="0"/>
        </w:numPr>
        <w:ind w:left="397"/>
      </w:pPr>
      <w:r>
        <w:rPr>
          <w:noProof/>
          <w:lang w:val="en-US" w:bidi="he-IL"/>
        </w:rPr>
        <w:lastRenderedPageBreak/>
        <w:drawing>
          <wp:inline distT="0" distB="0" distL="0" distR="0" wp14:anchorId="62529D11" wp14:editId="166090CF">
            <wp:extent cx="4948354" cy="2753995"/>
            <wp:effectExtent l="0" t="0" r="5080" b="8255"/>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content_contributions.pn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4948354" cy="2753995"/>
                    </a:xfrm>
                    <a:prstGeom prst="rect">
                      <a:avLst/>
                    </a:prstGeom>
                  </pic:spPr>
                </pic:pic>
              </a:graphicData>
            </a:graphic>
          </wp:inline>
        </w:drawing>
      </w:r>
    </w:p>
    <w:p w:rsidR="00DD4697" w:rsidRDefault="00DD4697" w:rsidP="009428D3">
      <w:pPr>
        <w:pStyle w:val="Procedure"/>
        <w:pPrChange w:id="1773" w:author="Debbie Zioni" w:date="2012-08-15T20:03:00Z">
          <w:pPr>
            <w:pStyle w:val="Procedure"/>
          </w:pPr>
        </w:pPrChange>
      </w:pPr>
      <w:bookmarkStart w:id="1774" w:name="_D2HList_834_173_6_1_36_1_249"/>
      <w:bookmarkEnd w:id="1774"/>
      <w:r>
        <w:t xml:space="preserve">To </w:t>
      </w:r>
      <w:bookmarkStart w:id="1775" w:name="view_content_contributions"/>
      <w:bookmarkEnd w:id="1775"/>
      <w:r w:rsidR="004E4C01">
        <w:t>display</w:t>
      </w:r>
      <w:r>
        <w:t xml:space="preserve"> </w:t>
      </w:r>
      <w:r w:rsidR="002B728F">
        <w:t>Content Contribution reports</w:t>
      </w:r>
    </w:p>
    <w:p w:rsidR="003947D6" w:rsidRDefault="003947D6" w:rsidP="00292207">
      <w:pPr>
        <w:pStyle w:val="ListNumber"/>
        <w:numPr>
          <w:ilvl w:val="0"/>
          <w:numId w:val="171"/>
        </w:numPr>
      </w:pPr>
      <w:bookmarkStart w:id="1776" w:name="_D2HList_29_10_3_1_36_2_0"/>
      <w:bookmarkEnd w:id="1776"/>
      <w:r>
        <w:t>Select the Analytics tab and then select Content Reports.</w:t>
      </w:r>
    </w:p>
    <w:p w:rsidR="003947D6" w:rsidRDefault="003947D6" w:rsidP="00D82102">
      <w:pPr>
        <w:pStyle w:val="ListNumber"/>
      </w:pPr>
      <w:r>
        <w:t>Click Content Contributions.</w:t>
      </w:r>
    </w:p>
    <w:p w:rsidR="00800A05" w:rsidRDefault="00800A05" w:rsidP="00800A05">
      <w:pPr>
        <w:pStyle w:val="ListNumber"/>
      </w:pPr>
      <w:r>
        <w:t>Select a date range in the drop-down menu.</w:t>
      </w:r>
    </w:p>
    <w:p w:rsidR="00153A46" w:rsidRDefault="00153A46" w:rsidP="00153A46">
      <w:pPr>
        <w:pStyle w:val="ListNumber"/>
      </w:pPr>
      <w:r>
        <w:t>In the drop-down menu, select one of the data types for the line chart report.</w:t>
      </w:r>
    </w:p>
    <w:p w:rsidR="00153A46" w:rsidRDefault="00153A46" w:rsidP="009428D3">
      <w:pPr>
        <w:pStyle w:val="ListNumber"/>
        <w:pPrChange w:id="1777" w:author="Debbie Zioni" w:date="2012-08-15T20:04:00Z">
          <w:pPr>
            <w:pStyle w:val="ListNumber"/>
          </w:pPr>
        </w:pPrChange>
      </w:pPr>
      <w:r>
        <w:t>(Optional) Export the line chart report to a CSV file.</w:t>
      </w:r>
      <w:ins w:id="1778" w:author="Debbie Zioni" w:date="2012-08-15T20:04:00Z">
        <w:r w:rsidR="009428D3" w:rsidRPr="009428D3">
          <w:t xml:space="preserve"> </w:t>
        </w:r>
        <w:r w:rsidR="009428D3">
          <w:t xml:space="preserve">See </w:t>
        </w:r>
        <w:r w:rsidR="009428D3" w:rsidRPr="009428D3">
          <w:fldChar w:fldCharType="begin"/>
        </w:r>
        <w:r w:rsidR="009428D3" w:rsidRPr="00292207">
          <w:instrText xml:space="preserve"> HYPERLINK  \l "_Toc326444707" </w:instrText>
        </w:r>
        <w:r w:rsidR="009428D3" w:rsidRPr="009428D3">
          <w:fldChar w:fldCharType="separate"/>
        </w:r>
        <w:r w:rsidR="009428D3" w:rsidRPr="009428D3">
          <w:rPr>
            <w:rStyle w:val="Hyperlink"/>
          </w:rPr>
          <w:t>Exporting Analytics to a CSV File</w:t>
        </w:r>
        <w:r w:rsidR="009428D3" w:rsidRPr="009428D3">
          <w:fldChar w:fldCharType="end"/>
        </w:r>
      </w:ins>
      <w:del w:id="1779" w:author="Debbie Zioni" w:date="2012-08-15T20:04:00Z">
        <w:r w:rsidDel="009428D3">
          <w:delText xml:space="preserve"> See </w:delText>
        </w:r>
        <w:r w:rsidR="00C34EDD" w:rsidRPr="00C34EDD" w:rsidDel="009428D3">
          <w:rPr>
            <w:rStyle w:val="C1HJump"/>
            <w:vanish/>
          </w:rPr>
          <w:delText>|topic=Exporting Analytics to a CSV File</w:delText>
        </w:r>
        <w:r w:rsidR="00C34EDD" w:rsidRPr="00C34EDD" w:rsidDel="009428D3">
          <w:rPr>
            <w:rFonts w:cs="Times New Roman"/>
          </w:rPr>
          <w:delText>Exporting Analytics to a CSV File</w:delText>
        </w:r>
      </w:del>
      <w:r>
        <w:t>.</w:t>
      </w:r>
    </w:p>
    <w:p w:rsidR="00153A46" w:rsidRDefault="00153A46" w:rsidP="00153A46">
      <w:pPr>
        <w:pStyle w:val="ListNumber"/>
      </w:pPr>
      <w:r>
        <w:t>In the line chart, hover over data to display the exact data quantity for the date.</w:t>
      </w:r>
    </w:p>
    <w:p w:rsidR="00037981" w:rsidRDefault="00037981" w:rsidP="00037981">
      <w:r>
        <w:t>Under the line chart, a summary is followed by reports that display total and individual results.</w:t>
      </w:r>
    </w:p>
    <w:p w:rsidR="00037981" w:rsidRDefault="00037981" w:rsidP="00037981">
      <w:r>
        <w:t>For the individual video table, you can:</w:t>
      </w:r>
    </w:p>
    <w:p w:rsidR="00037981" w:rsidRDefault="00037981" w:rsidP="00037981">
      <w:pPr>
        <w:pStyle w:val="ListBullet"/>
      </w:pPr>
      <w:r>
        <w:t>Sort the table by clicking the column headings.</w:t>
      </w:r>
    </w:p>
    <w:p w:rsidR="00037981" w:rsidRDefault="00037981" w:rsidP="00037981">
      <w:pPr>
        <w:pStyle w:val="ListBullet"/>
      </w:pPr>
      <w:r>
        <w:t>Scroll through the pages at the bottom of the table.</w:t>
      </w:r>
    </w:p>
    <w:p w:rsidR="00037981" w:rsidRDefault="00037981" w:rsidP="00037981">
      <w:pPr>
        <w:pStyle w:val="ListBullet"/>
      </w:pPr>
      <w:r>
        <w:t>Select the number of rows to display per page (10 to 500).</w:t>
      </w:r>
    </w:p>
    <w:p w:rsidR="00DD4697" w:rsidRDefault="00037981" w:rsidP="00CB3D67">
      <w:pPr>
        <w:pStyle w:val="ListBullet"/>
      </w:pPr>
      <w:r>
        <w:t>Click a source  name to display</w:t>
      </w:r>
      <w:r w:rsidR="00AA26A1">
        <w:t xml:space="preserve"> a Specific Entry Media Source Contributions Report </w:t>
      </w:r>
      <w:bookmarkStart w:id="1780" w:name="_D2HList_28_10_3_1_36_2_0"/>
      <w:bookmarkStart w:id="1781" w:name="_D2HList_27_10_3_1_36_2_0"/>
      <w:bookmarkStart w:id="1782" w:name="_D2HList_26_10_3_1_36_2_0"/>
      <w:bookmarkStart w:id="1783" w:name="_D2HList_1058_175_2_1_37_1_23"/>
      <w:bookmarkStart w:id="1784" w:name="_D2HList_1057_175_2_1_37_1_23"/>
      <w:bookmarkStart w:id="1785" w:name="_D2HList_1056_175_2_1_37_1_23"/>
      <w:bookmarkStart w:id="1786" w:name="_D2HList_1055_175_2_1_37_1_23"/>
      <w:bookmarkStart w:id="1787" w:name="_D2HList_707_157_2_1_54_1_23"/>
      <w:bookmarkEnd w:id="1780"/>
      <w:bookmarkEnd w:id="1781"/>
      <w:bookmarkEnd w:id="1782"/>
      <w:bookmarkEnd w:id="1783"/>
      <w:bookmarkEnd w:id="1784"/>
      <w:bookmarkEnd w:id="1785"/>
      <w:bookmarkEnd w:id="1786"/>
      <w:bookmarkEnd w:id="1787"/>
      <w:r w:rsidR="00DD4697">
        <w:t>for the source</w:t>
      </w:r>
      <w:r w:rsidR="00AA26A1">
        <w:t>.</w:t>
      </w:r>
    </w:p>
    <w:p w:rsidR="00DD4697" w:rsidRDefault="00DD4697" w:rsidP="00E3369B">
      <w:pPr>
        <w:pStyle w:val="Heading3"/>
        <w:rPr>
          <w:shd w:val="clear" w:color="auto" w:fill="FFFFFF"/>
        </w:rPr>
      </w:pPr>
      <w:bookmarkStart w:id="1788" w:name="_D2HList_706_157_2_1_54_1_23"/>
      <w:bookmarkStart w:id="1789" w:name="_D2HList_705_157_2_1_54_1_23"/>
      <w:bookmarkStart w:id="1790" w:name="_Toc326444702"/>
      <w:bookmarkStart w:id="1791" w:name="_Specific_Entry_Media"/>
      <w:bookmarkStart w:id="1792" w:name="_Toc326457886"/>
      <w:bookmarkStart w:id="1793" w:name="_Toc326517706"/>
      <w:bookmarkStart w:id="1794" w:name="_Toc332632207"/>
      <w:bookmarkEnd w:id="1788"/>
      <w:bookmarkEnd w:id="1789"/>
      <w:bookmarkEnd w:id="1790"/>
      <w:bookmarkEnd w:id="1791"/>
      <w:r w:rsidRPr="00077008">
        <w:t xml:space="preserve">Specific </w:t>
      </w:r>
      <w:r>
        <w:t>Entry Media S</w:t>
      </w:r>
      <w:r w:rsidRPr="00077008">
        <w:t xml:space="preserve">ource </w:t>
      </w:r>
      <w:r>
        <w:rPr>
          <w:shd w:val="clear" w:color="auto" w:fill="FFFFFF"/>
        </w:rPr>
        <w:t>Contributions Report</w:t>
      </w:r>
      <w:bookmarkEnd w:id="1792"/>
      <w:bookmarkEnd w:id="1793"/>
      <w:bookmarkEnd w:id="1794"/>
    </w:p>
    <w:p w:rsidR="003947D6" w:rsidRDefault="003947D6" w:rsidP="00D82102">
      <w:r>
        <w:t>Specific Entry Media Source Contributions reports display the following data for your most popular content:</w:t>
      </w:r>
    </w:p>
    <w:p w:rsidR="0078310F" w:rsidRDefault="0078310F" w:rsidP="00E3369B">
      <w:pPr>
        <w:pStyle w:val="ListBullet"/>
      </w:pPr>
      <w:r>
        <w:t>Total- number of media entries contributed, includes, video, audio, images and mixes</w:t>
      </w:r>
    </w:p>
    <w:p w:rsidR="0078310F" w:rsidRDefault="0078310F" w:rsidP="00E3369B">
      <w:pPr>
        <w:pStyle w:val="ListBullet"/>
      </w:pPr>
      <w:r>
        <w:t>Video- Number of video entries contributed</w:t>
      </w:r>
    </w:p>
    <w:p w:rsidR="0078310F" w:rsidRDefault="0078310F" w:rsidP="00E3369B">
      <w:pPr>
        <w:pStyle w:val="ListBullet"/>
      </w:pPr>
      <w:r>
        <w:t>Audio – Number of audio entries contributed</w:t>
      </w:r>
    </w:p>
    <w:p w:rsidR="0078310F" w:rsidRDefault="0078310F" w:rsidP="00E3369B">
      <w:pPr>
        <w:pStyle w:val="ListBullet"/>
      </w:pPr>
      <w:r>
        <w:t>Image – Number of image entries contributed</w:t>
      </w:r>
    </w:p>
    <w:p w:rsidR="0078310F" w:rsidRDefault="0078310F" w:rsidP="00E3369B">
      <w:pPr>
        <w:pStyle w:val="ListBullet"/>
      </w:pPr>
      <w:r>
        <w:t>Mix – Number of mixes created</w:t>
      </w:r>
    </w:p>
    <w:p w:rsidR="0078310F" w:rsidRDefault="0078310F" w:rsidP="00E3369B">
      <w:pPr>
        <w:pStyle w:val="ListBullet"/>
      </w:pPr>
      <w:r>
        <w:t xml:space="preserve">UGC  - Number of media entries created by users that are type User </w:t>
      </w:r>
      <w:r w:rsidR="003C7F1D">
        <w:t>(</w:t>
      </w:r>
      <w:r>
        <w:t xml:space="preserve">not admin) </w:t>
      </w:r>
    </w:p>
    <w:p w:rsidR="0078310F" w:rsidRDefault="0078310F" w:rsidP="00E3369B">
      <w:pPr>
        <w:pStyle w:val="ListBullet"/>
      </w:pPr>
      <w:r>
        <w:t xml:space="preserve">Admin – Number of media </w:t>
      </w:r>
      <w:r w:rsidR="003C7F1D">
        <w:t>entries created by users that are type admin</w:t>
      </w:r>
      <w:r>
        <w:t xml:space="preserve">  - this includes all uploads via KMC</w:t>
      </w:r>
    </w:p>
    <w:p w:rsidR="0078310F" w:rsidRDefault="0078310F">
      <w:pPr>
        <w:rPr>
          <w:rFonts w:eastAsiaTheme="minorEastAsia"/>
        </w:rPr>
      </w:pPr>
    </w:p>
    <w:p w:rsidR="003947D6" w:rsidRPr="00D82102" w:rsidRDefault="003C7F1D" w:rsidP="00E3369B">
      <w:pPr>
        <w:pStyle w:val="BodyText"/>
      </w:pPr>
      <w:r w:rsidRPr="00652A5F">
        <w:rPr>
          <w:noProof/>
          <w:lang w:val="en-US" w:bidi="he-IL"/>
        </w:rPr>
        <w:drawing>
          <wp:inline distT="0" distB="0" distL="0" distR="0" wp14:anchorId="11A023CD" wp14:editId="478A37B4">
            <wp:extent cx="5943600" cy="280225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spec_contributions.png"/>
                    <pic:cNvPicPr/>
                  </pic:nvPicPr>
                  <pic:blipFill>
                    <a:blip r:embed="rId321">
                      <a:extLst>
                        <a:ext uri="{28A0092B-C50C-407E-A947-70E740481C1C}">
                          <a14:useLocalDpi xmlns:a14="http://schemas.microsoft.com/office/drawing/2010/main" val="0"/>
                        </a:ext>
                      </a:extLst>
                    </a:blip>
                    <a:stretch>
                      <a:fillRect/>
                    </a:stretch>
                  </pic:blipFill>
                  <pic:spPr>
                    <a:xfrm>
                      <a:off x="0" y="0"/>
                      <a:ext cx="5943600" cy="2802255"/>
                    </a:xfrm>
                    <a:prstGeom prst="rect">
                      <a:avLst/>
                    </a:prstGeom>
                  </pic:spPr>
                </pic:pic>
              </a:graphicData>
            </a:graphic>
          </wp:inline>
        </w:drawing>
      </w:r>
    </w:p>
    <w:p w:rsidR="00A60DE4" w:rsidRDefault="00A60DE4" w:rsidP="009428D3">
      <w:pPr>
        <w:pStyle w:val="Procedure"/>
        <w:pPrChange w:id="1795" w:author="Debbie Zioni" w:date="2012-08-15T20:03:00Z">
          <w:pPr>
            <w:pStyle w:val="Procedure"/>
          </w:pPr>
        </w:pPrChange>
      </w:pPr>
      <w:bookmarkStart w:id="1796" w:name="_Toc326457887"/>
      <w:bookmarkStart w:id="1797" w:name="_Toc326517707"/>
      <w:r>
        <w:rPr>
          <w:rStyle w:val="d2hlistmarker"/>
          <w:sz w:val="14"/>
          <w:szCs w:val="14"/>
        </w:rPr>
        <w:t xml:space="preserve"> </w:t>
      </w:r>
      <w:r>
        <w:t>To display a Entry Media Source Contributions report</w:t>
      </w:r>
    </w:p>
    <w:p w:rsidR="00A60DE4" w:rsidRDefault="00A60DE4" w:rsidP="00292207">
      <w:pPr>
        <w:pStyle w:val="ListNumber"/>
        <w:numPr>
          <w:ilvl w:val="0"/>
          <w:numId w:val="172"/>
        </w:numPr>
      </w:pPr>
      <w:r>
        <w:t xml:space="preserve">Create a Content Contributions report. See </w:t>
      </w:r>
      <w:hyperlink w:anchor="view_content_contributions" w:history="1">
        <w:r>
          <w:rPr>
            <w:rStyle w:val="Hyperlink"/>
            <w:rFonts w:cs="Arial"/>
          </w:rPr>
          <w:t>To display Content Contribution Reports</w:t>
        </w:r>
      </w:hyperlink>
      <w:r>
        <w:t>.</w:t>
      </w:r>
    </w:p>
    <w:p w:rsidR="00A60DE4" w:rsidRDefault="00A60DE4" w:rsidP="00292207">
      <w:pPr>
        <w:pStyle w:val="ListNumber"/>
        <w:numPr>
          <w:ilvl w:val="0"/>
          <w:numId w:val="165"/>
        </w:numPr>
      </w:pPr>
      <w:r>
        <w:t>Click a video name to display the</w:t>
      </w:r>
      <w:r w:rsidR="009D44AF" w:rsidRPr="000134FC">
        <w:t xml:space="preserve"> Specific Entry Media Source Contributions Report</w:t>
      </w:r>
      <w:r>
        <w:t xml:space="preserve"> for the video</w:t>
      </w:r>
    </w:p>
    <w:p w:rsidR="00212078" w:rsidRDefault="00212078" w:rsidP="00212078">
      <w:pPr>
        <w:pStyle w:val="ListNumber"/>
      </w:pPr>
      <w:r>
        <w:t>Select a date range in the drop-down menu or enter dates in the Dates field.</w:t>
      </w:r>
    </w:p>
    <w:p w:rsidR="00153A46" w:rsidRDefault="00153A46" w:rsidP="00153A46">
      <w:pPr>
        <w:pStyle w:val="ListNumber"/>
      </w:pPr>
      <w:r>
        <w:t>In the drop-down menu, select one of the data types for the line chart report.</w:t>
      </w:r>
    </w:p>
    <w:p w:rsidR="00153A46" w:rsidRPr="00153A46" w:rsidRDefault="00153A46" w:rsidP="009428D3">
      <w:pPr>
        <w:pStyle w:val="ListNumber"/>
        <w:pPrChange w:id="1798" w:author="Debbie Zioni" w:date="2012-08-15T20:03:00Z">
          <w:pPr>
            <w:pStyle w:val="ListNumber"/>
          </w:pPr>
        </w:pPrChange>
      </w:pPr>
      <w:r>
        <w:t>(Optional) Export the line chart report to a CSV file.</w:t>
      </w:r>
      <w:ins w:id="1799" w:author="Debbie Zioni" w:date="2012-08-15T20:04:00Z">
        <w:r w:rsidR="009428D3">
          <w:t xml:space="preserve"> </w:t>
        </w:r>
      </w:ins>
      <w:del w:id="1800" w:author="Debbie Zioni" w:date="2012-08-15T20:03:00Z">
        <w:r w:rsidDel="009428D3">
          <w:delText xml:space="preserve"> </w:delText>
        </w:r>
      </w:del>
      <w:ins w:id="1801" w:author="Debbie Zioni" w:date="2012-08-15T20:03:00Z">
        <w:r w:rsidR="009428D3">
          <w:t xml:space="preserve">See </w:t>
        </w:r>
        <w:r w:rsidR="009428D3" w:rsidRPr="009428D3">
          <w:fldChar w:fldCharType="begin"/>
        </w:r>
        <w:r w:rsidR="009428D3" w:rsidRPr="00292207">
          <w:instrText xml:space="preserve"> HYPERLINK  \l "_Toc326444707" </w:instrText>
        </w:r>
        <w:r w:rsidR="009428D3" w:rsidRPr="009428D3">
          <w:fldChar w:fldCharType="separate"/>
        </w:r>
        <w:r w:rsidR="009428D3" w:rsidRPr="009428D3">
          <w:rPr>
            <w:rStyle w:val="Hyperlink"/>
          </w:rPr>
          <w:t>Exporting Analytics to a CSV File</w:t>
        </w:r>
        <w:r w:rsidR="009428D3" w:rsidRPr="009428D3">
          <w:fldChar w:fldCharType="end"/>
        </w:r>
      </w:ins>
      <w:del w:id="1802" w:author="Debbie Zioni" w:date="2012-08-15T20:03:00Z">
        <w:r w:rsidDel="009428D3">
          <w:delText xml:space="preserve">See </w:delText>
        </w:r>
        <w:r w:rsidR="00C34EDD" w:rsidRPr="00C34EDD" w:rsidDel="009428D3">
          <w:rPr>
            <w:rFonts w:cs="Times New Roman"/>
          </w:rPr>
          <w:delText>Exporting Analytics to a CSV File</w:delText>
        </w:r>
      </w:del>
      <w:r w:rsidR="00C34EDD" w:rsidRPr="00C34EDD">
        <w:t>.</w:t>
      </w:r>
    </w:p>
    <w:p w:rsidR="00153A46" w:rsidRDefault="00153A46" w:rsidP="00153A46">
      <w:pPr>
        <w:pStyle w:val="ListNumber"/>
      </w:pPr>
      <w:r>
        <w:t>In the line chart, hover over the data to display the exact data quantity for the date.</w:t>
      </w:r>
    </w:p>
    <w:p w:rsidR="00DD4697" w:rsidRDefault="00DD4697" w:rsidP="00E3369B">
      <w:pPr>
        <w:pStyle w:val="Heading2"/>
      </w:pPr>
      <w:bookmarkStart w:id="1803" w:name="_User_and_Community_1"/>
      <w:bookmarkStart w:id="1804" w:name="_Toc332632208"/>
      <w:bookmarkEnd w:id="1803"/>
      <w:r>
        <w:rPr>
          <w:shd w:val="clear" w:color="auto" w:fill="FFFFFF"/>
        </w:rPr>
        <w:t>User and Community Reports</w:t>
      </w:r>
      <w:bookmarkEnd w:id="1796"/>
      <w:bookmarkEnd w:id="1797"/>
      <w:bookmarkEnd w:id="1804"/>
    </w:p>
    <w:p w:rsidR="00DD4697" w:rsidRPr="003301AB" w:rsidRDefault="00E96116" w:rsidP="003301AB">
      <w:pPr>
        <w:pStyle w:val="BodyText"/>
        <w:rPr>
          <w:lang w:val="en-US" w:bidi="he-IL"/>
        </w:rPr>
      </w:pPr>
      <w:r>
        <w:t xml:space="preserve">User and Community reports </w:t>
      </w:r>
      <w:r w:rsidR="000C4532">
        <w:t>display demographics</w:t>
      </w:r>
      <w:r w:rsidR="00DD4697">
        <w:t xml:space="preserve"> and User Generated Content related reports of where content was contributed, played and shared.</w:t>
      </w:r>
    </w:p>
    <w:p w:rsidR="00DD4697" w:rsidRPr="005B4121" w:rsidRDefault="00DD4697" w:rsidP="00DD4697">
      <w:pPr>
        <w:pStyle w:val="ListBullet"/>
      </w:pPr>
      <w:bookmarkStart w:id="1805" w:name="_D2HList_1054_175_2_1_37_1_23"/>
      <w:bookmarkStart w:id="1806" w:name="_D2HList_1053_175_2_1_37_1_23"/>
      <w:bookmarkStart w:id="1807" w:name="_D2HList_1052_175_2_1_37_1_23"/>
      <w:bookmarkStart w:id="1808" w:name="_D2HList_1051_175_2_1_37_1_23"/>
      <w:bookmarkStart w:id="1809" w:name="_Toc326444703"/>
      <w:bookmarkStart w:id="1810" w:name="_D2HList_1050_175_2_1_37_1_23"/>
      <w:bookmarkEnd w:id="1805"/>
      <w:bookmarkEnd w:id="1806"/>
      <w:bookmarkEnd w:id="1807"/>
      <w:bookmarkEnd w:id="1808"/>
      <w:bookmarkEnd w:id="1809"/>
      <w:bookmarkEnd w:id="1810"/>
      <w:r w:rsidRPr="005B4121">
        <w:t>Total – The number of media entries contributed, including video, audio, image and mix</w:t>
      </w:r>
    </w:p>
    <w:p w:rsidR="00DD4697" w:rsidRPr="005B4121" w:rsidRDefault="00DD4697" w:rsidP="00DD4697">
      <w:pPr>
        <w:pStyle w:val="ListBullet"/>
      </w:pPr>
      <w:bookmarkStart w:id="1811" w:name="_D2HList_1049_175_2_1_37_1_23"/>
      <w:bookmarkEnd w:id="1811"/>
      <w:r w:rsidRPr="005B4121">
        <w:t>Video – The number of video entries contributed</w:t>
      </w:r>
    </w:p>
    <w:p w:rsidR="00DD4697" w:rsidRPr="005B4121" w:rsidRDefault="00DD4697" w:rsidP="00DD4697">
      <w:pPr>
        <w:pStyle w:val="ListBullet"/>
      </w:pPr>
      <w:bookmarkStart w:id="1812" w:name="_D2HList_1048_175_2_1_37_1_23"/>
      <w:bookmarkEnd w:id="1812"/>
      <w:r w:rsidRPr="005B4121">
        <w:t>Audio – The number of audio entries contributed</w:t>
      </w:r>
    </w:p>
    <w:p w:rsidR="00DD4697" w:rsidRPr="005B4121" w:rsidRDefault="00DD4697" w:rsidP="00DD4697">
      <w:pPr>
        <w:pStyle w:val="ListBullet"/>
      </w:pPr>
      <w:bookmarkStart w:id="1813" w:name="_D2HList_1047_175_2_1_37_1_23"/>
      <w:bookmarkEnd w:id="1813"/>
      <w:r>
        <w:rPr>
          <w:rStyle w:val="d2hlistmarker"/>
        </w:rPr>
        <w:t>I</w:t>
      </w:r>
      <w:r w:rsidRPr="005B4121">
        <w:t>mage – The number of image entries contributed</w:t>
      </w:r>
    </w:p>
    <w:p w:rsidR="00DD4697" w:rsidRDefault="00DD4697" w:rsidP="00DD4697">
      <w:pPr>
        <w:pStyle w:val="ListBullet"/>
      </w:pPr>
      <w:bookmarkStart w:id="1814" w:name="_D2HList_1046_175_2_1_37_1_23"/>
      <w:bookmarkEnd w:id="1814"/>
      <w:r w:rsidRPr="005B4121">
        <w:t>Mix – The number of mixes created</w:t>
      </w:r>
    </w:p>
    <w:p w:rsidR="00DD4697" w:rsidRPr="00B818AB" w:rsidRDefault="00DD4697" w:rsidP="000134FC">
      <w:pPr>
        <w:pStyle w:val="Heading3"/>
        <w:keepNext/>
        <w:rPr>
          <w:shd w:val="clear" w:color="auto" w:fill="FFFFFF"/>
        </w:rPr>
      </w:pPr>
      <w:bookmarkStart w:id="1815" w:name="_Toc332632209"/>
      <w:r w:rsidRPr="00B818AB">
        <w:rPr>
          <w:shd w:val="clear" w:color="auto" w:fill="FFFFFF"/>
        </w:rPr>
        <w:lastRenderedPageBreak/>
        <w:t>Top Cont</w:t>
      </w:r>
      <w:r>
        <w:rPr>
          <w:shd w:val="clear" w:color="auto" w:fill="FFFFFF"/>
        </w:rPr>
        <w:t>ri</w:t>
      </w:r>
      <w:r w:rsidRPr="00B818AB">
        <w:rPr>
          <w:shd w:val="clear" w:color="auto" w:fill="FFFFFF"/>
        </w:rPr>
        <w:t>butors</w:t>
      </w:r>
      <w:r>
        <w:rPr>
          <w:shd w:val="clear" w:color="auto" w:fill="FFFFFF"/>
        </w:rPr>
        <w:t xml:space="preserve"> Report</w:t>
      </w:r>
      <w:bookmarkEnd w:id="1815"/>
    </w:p>
    <w:p w:rsidR="00DD4697" w:rsidRPr="005B4121" w:rsidRDefault="00DD4697" w:rsidP="00E3369B">
      <w:pPr>
        <w:pStyle w:val="ListBullet"/>
        <w:numPr>
          <w:ilvl w:val="0"/>
          <w:numId w:val="0"/>
        </w:numPr>
        <w:ind w:left="397"/>
      </w:pPr>
      <w:r>
        <w:rPr>
          <w:noProof/>
          <w:lang w:val="en-US" w:bidi="he-IL"/>
        </w:rPr>
        <w:drawing>
          <wp:inline distT="0" distB="0" distL="0" distR="0" wp14:anchorId="1C87D221" wp14:editId="2194F862">
            <wp:extent cx="5943600" cy="2781935"/>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top_contributors.png"/>
                    <pic:cNvPicPr/>
                  </pic:nvPicPr>
                  <pic:blipFill>
                    <a:blip r:embed="rId322">
                      <a:extLst>
                        <a:ext uri="{28A0092B-C50C-407E-A947-70E740481C1C}">
                          <a14:useLocalDpi xmlns:a14="http://schemas.microsoft.com/office/drawing/2010/main" val="0"/>
                        </a:ext>
                      </a:extLst>
                    </a:blip>
                    <a:stretch>
                      <a:fillRect/>
                    </a:stretch>
                  </pic:blipFill>
                  <pic:spPr>
                    <a:xfrm>
                      <a:off x="0" y="0"/>
                      <a:ext cx="5943600" cy="2781935"/>
                    </a:xfrm>
                    <a:prstGeom prst="rect">
                      <a:avLst/>
                    </a:prstGeom>
                  </pic:spPr>
                </pic:pic>
              </a:graphicData>
            </a:graphic>
          </wp:inline>
        </w:drawing>
      </w:r>
    </w:p>
    <w:p w:rsidR="00DD4697" w:rsidRDefault="00DD4697" w:rsidP="009428D3">
      <w:pPr>
        <w:pStyle w:val="Procedure"/>
        <w:pPrChange w:id="1816" w:author="Debbie Zioni" w:date="2012-08-15T20:03:00Z">
          <w:pPr>
            <w:pStyle w:val="Procedure"/>
          </w:pPr>
        </w:pPrChange>
      </w:pPr>
      <w:bookmarkStart w:id="1817" w:name="_D2HList_833_173_6_1_36_1_249"/>
      <w:bookmarkEnd w:id="1817"/>
      <w:r>
        <w:t xml:space="preserve">To view </w:t>
      </w:r>
      <w:r w:rsidR="008A43F7">
        <w:t>Top Contributors</w:t>
      </w:r>
      <w:r w:rsidR="002B728F">
        <w:t xml:space="preserve"> R</w:t>
      </w:r>
      <w:r>
        <w:t>eports</w:t>
      </w:r>
    </w:p>
    <w:p w:rsidR="009B3747" w:rsidRDefault="009B3747" w:rsidP="00292207">
      <w:pPr>
        <w:pStyle w:val="ListNumber"/>
        <w:numPr>
          <w:ilvl w:val="0"/>
          <w:numId w:val="173"/>
        </w:numPr>
      </w:pPr>
      <w:bookmarkStart w:id="1818" w:name="_D2HList_25_9_3_1_36_2_0"/>
      <w:bookmarkEnd w:id="1818"/>
      <w:r>
        <w:t>Select the Analytics tab and then select User and Community Reports.</w:t>
      </w:r>
    </w:p>
    <w:p w:rsidR="009B3747" w:rsidRDefault="009B3747" w:rsidP="00D82102">
      <w:pPr>
        <w:pStyle w:val="ListNumber"/>
      </w:pPr>
      <w:r>
        <w:t>Click Top Contributors.</w:t>
      </w:r>
    </w:p>
    <w:p w:rsidR="00212078" w:rsidRDefault="00212078" w:rsidP="00212078">
      <w:pPr>
        <w:pStyle w:val="ListNumber"/>
      </w:pPr>
      <w:bookmarkStart w:id="1819" w:name="_D2HList_24_9_3_1_36_2_0"/>
      <w:bookmarkEnd w:id="1819"/>
      <w:r>
        <w:t>Select a date range in the drop-down menu or enter dates in the Dates field.</w:t>
      </w:r>
    </w:p>
    <w:p w:rsidR="00DD4697" w:rsidRDefault="00DD4697" w:rsidP="00DD4697">
      <w:pPr>
        <w:pStyle w:val="ListNumber"/>
      </w:pPr>
      <w:r>
        <w:t>In the drop-down menu, select one of the data types for the line chart report.</w:t>
      </w:r>
    </w:p>
    <w:p w:rsidR="00DD4697" w:rsidRDefault="00DD4697" w:rsidP="009428D3">
      <w:pPr>
        <w:pStyle w:val="ListNumber"/>
        <w:pPrChange w:id="1820" w:author="Debbie Zioni" w:date="2012-08-15T20:03:00Z">
          <w:pPr>
            <w:pStyle w:val="ListNumber"/>
          </w:pPr>
        </w:pPrChange>
      </w:pPr>
      <w:bookmarkStart w:id="1821" w:name="_D2HList_23_9_3_1_36_2_0"/>
      <w:bookmarkEnd w:id="1821"/>
      <w:r>
        <w:t>(Optional) Export the line chart report to a CSV file.</w:t>
      </w:r>
      <w:ins w:id="1822" w:author="Debbie Zioni" w:date="2012-08-15T20:03:00Z">
        <w:r w:rsidR="009428D3">
          <w:t xml:space="preserve"> </w:t>
        </w:r>
      </w:ins>
      <w:del w:id="1823" w:author="Debbie Zioni" w:date="2012-08-15T20:03:00Z">
        <w:r w:rsidDel="009428D3">
          <w:delText xml:space="preserve"> </w:delText>
        </w:r>
      </w:del>
      <w:ins w:id="1824" w:author="Debbie Zioni" w:date="2012-08-15T20:03:00Z">
        <w:r w:rsidR="009428D3">
          <w:t xml:space="preserve">See </w:t>
        </w:r>
        <w:r w:rsidR="009428D3" w:rsidRPr="009428D3">
          <w:fldChar w:fldCharType="begin"/>
        </w:r>
        <w:r w:rsidR="009428D3" w:rsidRPr="00292207">
          <w:instrText xml:space="preserve"> HYPERLINK  \l "_Toc326444707" </w:instrText>
        </w:r>
        <w:r w:rsidR="009428D3" w:rsidRPr="009428D3">
          <w:fldChar w:fldCharType="separate"/>
        </w:r>
        <w:r w:rsidR="009428D3" w:rsidRPr="009428D3">
          <w:rPr>
            <w:rStyle w:val="Hyperlink"/>
          </w:rPr>
          <w:t>Exporting Analytics to a CSV File</w:t>
        </w:r>
        <w:r w:rsidR="009428D3" w:rsidRPr="009428D3">
          <w:fldChar w:fldCharType="end"/>
        </w:r>
      </w:ins>
      <w:del w:id="1825" w:author="Debbie Zioni" w:date="2012-08-15T20:03:00Z">
        <w:r w:rsidDel="009428D3">
          <w:delText xml:space="preserve">See </w:delText>
        </w:r>
        <w:r w:rsidR="00C34EDD" w:rsidRPr="00C34EDD" w:rsidDel="009428D3">
          <w:rPr>
            <w:rStyle w:val="C1HJump"/>
            <w:vanish/>
          </w:rPr>
          <w:delText>|topic=Exporting Analytics to a CSV File</w:delText>
        </w:r>
        <w:r w:rsidR="00C34EDD" w:rsidRPr="00C34EDD" w:rsidDel="009428D3">
          <w:rPr>
            <w:rFonts w:cs="Times New Roman"/>
          </w:rPr>
          <w:delText>Exporting Analytics to a CSV File</w:delText>
        </w:r>
      </w:del>
      <w:r>
        <w:t>.</w:t>
      </w:r>
    </w:p>
    <w:p w:rsidR="00DD4697" w:rsidRDefault="00DD4697" w:rsidP="00DD4697">
      <w:pPr>
        <w:pStyle w:val="ListNumber"/>
      </w:pPr>
      <w:bookmarkStart w:id="1826" w:name="_D2HList_22_9_3_1_36_2_0"/>
      <w:bookmarkEnd w:id="1826"/>
      <w:r>
        <w:t>In the line chart, hover over the data to display the exact data quantity for the date.</w:t>
      </w:r>
    </w:p>
    <w:p w:rsidR="00DD4697" w:rsidRDefault="00DD4697" w:rsidP="00DD4697">
      <w:r>
        <w:t>Under the line chart, a summary is followed by reports that display total and individual contributor results.</w:t>
      </w:r>
    </w:p>
    <w:p w:rsidR="00DD4697" w:rsidRDefault="00DD4697" w:rsidP="00DD4697">
      <w:r>
        <w:t>For the individual contributor table, you can:</w:t>
      </w:r>
    </w:p>
    <w:p w:rsidR="00DD4697" w:rsidRDefault="00DD4697" w:rsidP="00DD4697">
      <w:pPr>
        <w:pStyle w:val="ListBullet"/>
      </w:pPr>
      <w:bookmarkStart w:id="1827" w:name="_D2HList_1045_175_2_1_37_1_23"/>
      <w:bookmarkEnd w:id="1827"/>
      <w:r>
        <w:t>Sort the table by clicking the column headings.</w:t>
      </w:r>
    </w:p>
    <w:p w:rsidR="00DD4697" w:rsidRDefault="00DD4697" w:rsidP="00DD4697">
      <w:pPr>
        <w:pStyle w:val="ListBullet"/>
      </w:pPr>
      <w:bookmarkStart w:id="1828" w:name="_D2HList_1044_175_2_1_37_1_23"/>
      <w:bookmarkEnd w:id="1828"/>
      <w:r>
        <w:t>Scroll through the pages at the bottom of the table.</w:t>
      </w:r>
    </w:p>
    <w:p w:rsidR="00DD4697" w:rsidRDefault="00DD4697" w:rsidP="00DD4697">
      <w:pPr>
        <w:pStyle w:val="ListBullet"/>
      </w:pPr>
      <w:bookmarkStart w:id="1829" w:name="_D2HList_1043_175_2_1_37_1_23"/>
      <w:bookmarkEnd w:id="1829"/>
      <w:r>
        <w:t>Select the number of rows to display per page (10 to 500).</w:t>
      </w:r>
    </w:p>
    <w:p w:rsidR="00DD4697" w:rsidRDefault="00DD4697" w:rsidP="00E3369B">
      <w:pPr>
        <w:pStyle w:val="Heading3"/>
      </w:pPr>
      <w:bookmarkStart w:id="1830" w:name="_D2HList_1042_175_2_1_37_1_23"/>
      <w:bookmarkStart w:id="1831" w:name="_D2HList_704_157_2_1_54_1_23"/>
      <w:bookmarkStart w:id="1832" w:name="_D2HList_703_157_2_1_54_1_23"/>
      <w:bookmarkStart w:id="1833" w:name="_D2HList_702_157_2_1_54_1_23"/>
      <w:bookmarkStart w:id="1834" w:name="_Toc326444704"/>
      <w:bookmarkStart w:id="1835" w:name="_Geographic_Distribution_Reports"/>
      <w:bookmarkStart w:id="1836" w:name="_Toc326457890"/>
      <w:bookmarkStart w:id="1837" w:name="_Toc326517709"/>
      <w:bookmarkStart w:id="1838" w:name="_Toc332632210"/>
      <w:bookmarkEnd w:id="1830"/>
      <w:bookmarkEnd w:id="1831"/>
      <w:bookmarkEnd w:id="1832"/>
      <w:bookmarkEnd w:id="1833"/>
      <w:bookmarkEnd w:id="1834"/>
      <w:bookmarkEnd w:id="1835"/>
      <w:r>
        <w:rPr>
          <w:shd w:val="clear" w:color="auto" w:fill="FFFFFF"/>
        </w:rPr>
        <w:t>Geographic Distribution</w:t>
      </w:r>
      <w:bookmarkEnd w:id="1836"/>
      <w:bookmarkEnd w:id="1837"/>
      <w:r>
        <w:rPr>
          <w:shd w:val="clear" w:color="auto" w:fill="FFFFFF"/>
        </w:rPr>
        <w:t xml:space="preserve"> Reports</w:t>
      </w:r>
      <w:bookmarkEnd w:id="1838"/>
    </w:p>
    <w:p w:rsidR="00DD4697" w:rsidRDefault="00DD4697" w:rsidP="00DD4697">
      <w:pPr>
        <w:rPr>
          <w:rFonts w:eastAsiaTheme="minorEastAsia"/>
        </w:rPr>
      </w:pPr>
      <w:r>
        <w:t>Geographic Distribution reports display the following data for play-through according to the geographic location of your content viewers:</w:t>
      </w:r>
    </w:p>
    <w:p w:rsidR="00DD4697" w:rsidRDefault="00DD4697" w:rsidP="00DD4697">
      <w:pPr>
        <w:pStyle w:val="ListBullet"/>
      </w:pPr>
      <w:bookmarkStart w:id="1839" w:name="_D2HList_1041_175_2_1_37_1_23"/>
      <w:bookmarkEnd w:id="1839"/>
      <w:r>
        <w:t>Plays – The number of times a user clicked "Play"</w:t>
      </w:r>
    </w:p>
    <w:p w:rsidR="00DD4697" w:rsidRDefault="00DD4697" w:rsidP="00DD4697">
      <w:pPr>
        <w:pStyle w:val="ListBullet"/>
      </w:pPr>
      <w:bookmarkStart w:id="1840" w:name="_D2HList_1040_175_2_1_37_1_23"/>
      <w:bookmarkEnd w:id="1840"/>
      <w:r>
        <w:t>25 per cent play-through – The number of plays that reached 25% of the video</w:t>
      </w:r>
    </w:p>
    <w:p w:rsidR="00DD4697" w:rsidRDefault="00DD4697" w:rsidP="00DD4697">
      <w:pPr>
        <w:pStyle w:val="ListBullet"/>
      </w:pPr>
      <w:bookmarkStart w:id="1841" w:name="_D2HList_1039_175_2_1_37_1_23"/>
      <w:bookmarkEnd w:id="1841"/>
      <w:r>
        <w:t>50 per cent play-through – The number of plays that reached 50% of the video</w:t>
      </w:r>
    </w:p>
    <w:p w:rsidR="00DD4697" w:rsidRDefault="00DD4697" w:rsidP="00DD4697">
      <w:pPr>
        <w:pStyle w:val="ListBullet"/>
      </w:pPr>
      <w:bookmarkStart w:id="1842" w:name="_D2HList_1038_175_2_1_37_1_23"/>
      <w:bookmarkEnd w:id="1842"/>
      <w:r>
        <w:t>75 per cent play-through – The number of plays that reached 75% of the video</w:t>
      </w:r>
    </w:p>
    <w:p w:rsidR="00DD4697" w:rsidRDefault="00DD4697" w:rsidP="00DD4697">
      <w:pPr>
        <w:pStyle w:val="ListBullet"/>
      </w:pPr>
      <w:bookmarkStart w:id="1843" w:name="_D2HList_1037_175_2_1_37_1_23"/>
      <w:bookmarkEnd w:id="1843"/>
      <w:r>
        <w:t>100 per cent play-through – The number of plays that reached 100% of the video</w:t>
      </w:r>
    </w:p>
    <w:p w:rsidR="00DD4697" w:rsidRDefault="00DD4697" w:rsidP="00DD4697">
      <w:pPr>
        <w:pStyle w:val="ListBullet"/>
      </w:pPr>
      <w:bookmarkStart w:id="1844" w:name="_D2HList_1036_175_2_1_37_1_23"/>
      <w:bookmarkEnd w:id="1844"/>
      <w:r>
        <w:t>Play-through Ratio – The percentage of completed plays. The number of 100% play-throughs divided by the total number of plays.</w:t>
      </w:r>
    </w:p>
    <w:p w:rsidR="00DD4697" w:rsidRDefault="00DD4697" w:rsidP="00DD4697">
      <w:pPr>
        <w:pStyle w:val="BodyText"/>
      </w:pPr>
      <w:r w:rsidRPr="00E976AC">
        <w:rPr>
          <w:noProof/>
          <w:lang w:val="en-US" w:bidi="he-IL"/>
        </w:rPr>
        <w:lastRenderedPageBreak/>
        <w:drawing>
          <wp:inline distT="0" distB="0" distL="0" distR="0" wp14:anchorId="6B098A83" wp14:editId="6813A54B">
            <wp:extent cx="5943600" cy="2766695"/>
            <wp:effectExtent l="0" t="0" r="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geographic.png"/>
                    <pic:cNvPicPr/>
                  </pic:nvPicPr>
                  <pic:blipFill>
                    <a:blip r:embed="rId323">
                      <a:extLst>
                        <a:ext uri="{28A0092B-C50C-407E-A947-70E740481C1C}">
                          <a14:useLocalDpi xmlns:a14="http://schemas.microsoft.com/office/drawing/2010/main" val="0"/>
                        </a:ext>
                      </a:extLst>
                    </a:blip>
                    <a:stretch>
                      <a:fillRect/>
                    </a:stretch>
                  </pic:blipFill>
                  <pic:spPr>
                    <a:xfrm>
                      <a:off x="0" y="0"/>
                      <a:ext cx="5943600" cy="2766695"/>
                    </a:xfrm>
                    <a:prstGeom prst="rect">
                      <a:avLst/>
                    </a:prstGeom>
                  </pic:spPr>
                </pic:pic>
              </a:graphicData>
            </a:graphic>
          </wp:inline>
        </w:drawing>
      </w:r>
    </w:p>
    <w:p w:rsidR="00DD4697" w:rsidRDefault="00DD4697" w:rsidP="009428D3">
      <w:pPr>
        <w:pStyle w:val="Procedure"/>
        <w:pPrChange w:id="1845" w:author="Debbie Zioni" w:date="2012-08-15T20:03:00Z">
          <w:pPr>
            <w:pStyle w:val="Procedure"/>
          </w:pPr>
        </w:pPrChange>
      </w:pPr>
      <w:bookmarkStart w:id="1846" w:name="_D2HList_832_173_6_1_36_1_249"/>
      <w:bookmarkEnd w:id="1846"/>
      <w:r>
        <w:t xml:space="preserve">To </w:t>
      </w:r>
      <w:bookmarkStart w:id="1847" w:name="view_geographic"/>
      <w:bookmarkEnd w:id="1847"/>
      <w:r>
        <w:t xml:space="preserve">view </w:t>
      </w:r>
      <w:r w:rsidR="002B728F">
        <w:t>Geographic Distribution reports</w:t>
      </w:r>
    </w:p>
    <w:p w:rsidR="009B3747" w:rsidRDefault="009B3747" w:rsidP="00292207">
      <w:pPr>
        <w:pStyle w:val="ListNumber"/>
        <w:numPr>
          <w:ilvl w:val="0"/>
          <w:numId w:val="174"/>
        </w:numPr>
      </w:pPr>
      <w:bookmarkStart w:id="1848" w:name="_D2HList_21_8_3_1_36_2_0"/>
      <w:bookmarkEnd w:id="1848"/>
      <w:r>
        <w:t>Select the Analytics tab and then select User and Community Reports.</w:t>
      </w:r>
    </w:p>
    <w:p w:rsidR="009B3747" w:rsidRDefault="009B3747" w:rsidP="00D82102">
      <w:pPr>
        <w:pStyle w:val="ListNumber"/>
      </w:pPr>
      <w:r>
        <w:t xml:space="preserve">Click </w:t>
      </w:r>
      <w:r w:rsidR="00F066EE">
        <w:t>Geographic</w:t>
      </w:r>
      <w:r>
        <w:t xml:space="preserve"> Distribution.</w:t>
      </w:r>
    </w:p>
    <w:p w:rsidR="00212078" w:rsidRDefault="00212078" w:rsidP="00212078">
      <w:pPr>
        <w:pStyle w:val="ListNumber"/>
      </w:pPr>
      <w:bookmarkStart w:id="1849" w:name="_D2HList_20_8_3_1_36_2_0"/>
      <w:bookmarkEnd w:id="1849"/>
      <w:r>
        <w:t>Select a date range in the drop-down menu or enter dates in the Dates field.</w:t>
      </w:r>
    </w:p>
    <w:p w:rsidR="00DD4697" w:rsidRDefault="00DD4697" w:rsidP="00C34EDD">
      <w:pPr>
        <w:pStyle w:val="ListNumber"/>
      </w:pPr>
      <w:r w:rsidRPr="00B818AB">
        <w:rPr>
          <w:rStyle w:val="d2hlistmarker"/>
        </w:rPr>
        <w:t>(</w:t>
      </w:r>
      <w:r w:rsidRPr="00BF2492">
        <w:t>O</w:t>
      </w:r>
      <w:r>
        <w:t>ptional) Export the line chart report to a CSV file. See</w:t>
      </w:r>
      <w:r w:rsidR="00C34EDD" w:rsidRPr="00C34EDD">
        <w:t xml:space="preserve"> </w:t>
      </w:r>
      <w:r w:rsidR="00C34EDD" w:rsidRPr="00C34EDD">
        <w:rPr>
          <w:rFonts w:cs="Times New Roman"/>
        </w:rPr>
        <w:t>Exporting Analytics to a CSV File</w:t>
      </w:r>
      <w:r w:rsidRPr="00153A46">
        <w:t>.</w:t>
      </w:r>
    </w:p>
    <w:p w:rsidR="00DD4697" w:rsidRDefault="00DD4697" w:rsidP="00DD4697">
      <w:pPr>
        <w:pStyle w:val="ListContinue"/>
      </w:pPr>
      <w:r>
        <w:t>A summary is followed by reports that display total and individual regional results.</w:t>
      </w:r>
    </w:p>
    <w:p w:rsidR="00DD4697" w:rsidRDefault="00DD4697" w:rsidP="00DD4697">
      <w:pPr>
        <w:pStyle w:val="ListContinue"/>
      </w:pPr>
      <w:r>
        <w:t>For the individual regional table, you can:</w:t>
      </w:r>
    </w:p>
    <w:p w:rsidR="00DD4697" w:rsidRDefault="00DD4697" w:rsidP="00DD4697">
      <w:pPr>
        <w:pStyle w:val="ListBullet"/>
      </w:pPr>
      <w:bookmarkStart w:id="1850" w:name="_D2HList_1035_175_2_1_37_1_23"/>
      <w:bookmarkEnd w:id="1850"/>
      <w:r>
        <w:t>Sort the table by clicking the column headings.</w:t>
      </w:r>
    </w:p>
    <w:p w:rsidR="00DD4697" w:rsidRDefault="00DD4697" w:rsidP="00DD4697">
      <w:pPr>
        <w:pStyle w:val="ListBullet"/>
      </w:pPr>
      <w:bookmarkStart w:id="1851" w:name="_D2HList_1034_175_2_1_37_1_23"/>
      <w:bookmarkEnd w:id="1851"/>
      <w:r>
        <w:t>Scroll through the pages at the bottom of the table.</w:t>
      </w:r>
    </w:p>
    <w:p w:rsidR="00DD4697" w:rsidRDefault="00DD4697" w:rsidP="00DD4697">
      <w:pPr>
        <w:pStyle w:val="ListBullet"/>
      </w:pPr>
      <w:bookmarkStart w:id="1852" w:name="_D2HList_1033_175_2_1_37_1_23"/>
      <w:bookmarkEnd w:id="1852"/>
      <w:r>
        <w:t>Select the number of rows to display per page (10 to 500).</w:t>
      </w:r>
    </w:p>
    <w:p w:rsidR="00DD4697" w:rsidRDefault="00DD4697" w:rsidP="00DD4697">
      <w:pPr>
        <w:pStyle w:val="ListBullet"/>
      </w:pPr>
      <w:bookmarkStart w:id="1853" w:name="_D2HList_1032_175_2_1_37_1_23"/>
      <w:bookmarkEnd w:id="1853"/>
      <w:r>
        <w:t>Click a region name to display:</w:t>
      </w:r>
    </w:p>
    <w:p w:rsidR="00DD4697" w:rsidRDefault="00DD4697" w:rsidP="00DD4697">
      <w:pPr>
        <w:pStyle w:val="ListBullet2"/>
      </w:pPr>
      <w:bookmarkStart w:id="1854" w:name="_D2HList_701_157_2_1_54_1_23"/>
      <w:bookmarkEnd w:id="1854"/>
      <w:r>
        <w:t>Geographic Distribution reports for the region's zones (for example, state, province, district or city)</w:t>
      </w:r>
    </w:p>
    <w:p w:rsidR="00DD4697" w:rsidRPr="00CC392B" w:rsidRDefault="00DD4697" w:rsidP="00CC392B">
      <w:pPr>
        <w:pStyle w:val="ListBullet2"/>
        <w:rPr>
          <w:shd w:val="clear" w:color="auto" w:fill="FFFFFF"/>
        </w:rPr>
      </w:pPr>
      <w:bookmarkStart w:id="1855" w:name="_D2HList_700_157_2_1_54_1_23"/>
      <w:bookmarkEnd w:id="1855"/>
      <w:r>
        <w:t>The date range options for the reports</w:t>
      </w:r>
      <w:r w:rsidR="00153A46">
        <w:t>.</w:t>
      </w:r>
      <w:bookmarkStart w:id="1856" w:name="_Toc326444705"/>
      <w:bookmarkStart w:id="1857" w:name="_Specific_Geographic_Region"/>
      <w:bookmarkStart w:id="1858" w:name="_Toc326457891"/>
      <w:bookmarkStart w:id="1859" w:name="_Toc326517710"/>
      <w:bookmarkEnd w:id="1856"/>
      <w:bookmarkEnd w:id="1857"/>
      <w:r w:rsidR="00BB6ADB">
        <w:t xml:space="preserve"> </w:t>
      </w:r>
      <w:r w:rsidRPr="00CC392B">
        <w:rPr>
          <w:shd w:val="clear" w:color="auto" w:fill="FFFFFF"/>
        </w:rPr>
        <w:t>Specific Geographic Region Distribution Report</w:t>
      </w:r>
      <w:bookmarkEnd w:id="1858"/>
      <w:bookmarkEnd w:id="1859"/>
    </w:p>
    <w:p w:rsidR="00EB127C" w:rsidRDefault="00EB127C" w:rsidP="007128B7">
      <w:pPr>
        <w:pStyle w:val="Heading3"/>
      </w:pPr>
      <w:bookmarkStart w:id="1860" w:name="_Toc332632211"/>
      <w:r>
        <w:t>Specific Geographic Region Distribution Reports</w:t>
      </w:r>
      <w:bookmarkEnd w:id="1860"/>
    </w:p>
    <w:p w:rsidR="00153A46" w:rsidRDefault="00153A46" w:rsidP="00153A46">
      <w:pPr>
        <w:pStyle w:val="BodyText"/>
      </w:pPr>
      <w:r>
        <w:t>Specific Geographic region Distribution reports display the following data for play-through for a specific geographic location of your content viewers:</w:t>
      </w:r>
    </w:p>
    <w:p w:rsidR="00153A46" w:rsidRPr="00594668" w:rsidRDefault="00153A46" w:rsidP="003301AB">
      <w:pPr>
        <w:pStyle w:val="ListBullet"/>
      </w:pPr>
      <w:r w:rsidRPr="00AB5499">
        <w:t>Plays – The number of times a user clicked "Play"</w:t>
      </w:r>
    </w:p>
    <w:p w:rsidR="00153A46" w:rsidRPr="00594668" w:rsidRDefault="00153A46" w:rsidP="003301AB">
      <w:pPr>
        <w:pStyle w:val="ListBullet"/>
      </w:pPr>
      <w:r w:rsidRPr="00594668">
        <w:t>25 per cent play-through – The number of plays that reached 25% of the video</w:t>
      </w:r>
    </w:p>
    <w:p w:rsidR="00153A46" w:rsidRPr="00070453" w:rsidRDefault="00153A46" w:rsidP="003301AB">
      <w:pPr>
        <w:pStyle w:val="ListBullet"/>
      </w:pPr>
      <w:r w:rsidRPr="00A42943">
        <w:t>50 per cent play-through – The number of plays that reached 50% of the video</w:t>
      </w:r>
    </w:p>
    <w:p w:rsidR="00153A46" w:rsidRPr="00604156" w:rsidRDefault="00153A46" w:rsidP="003301AB">
      <w:pPr>
        <w:pStyle w:val="ListBullet"/>
      </w:pPr>
      <w:r w:rsidRPr="00070453">
        <w:t>75 per cent play-through – The number of plays that reached 75% of the video</w:t>
      </w:r>
    </w:p>
    <w:p w:rsidR="00153A46" w:rsidRPr="00C8716B" w:rsidRDefault="00153A46" w:rsidP="003301AB">
      <w:pPr>
        <w:pStyle w:val="ListBullet"/>
      </w:pPr>
      <w:r w:rsidRPr="00C8716B">
        <w:t>100 per cent play-through – The number of plays that reached 100% of the video</w:t>
      </w:r>
    </w:p>
    <w:p w:rsidR="00153A46" w:rsidRPr="003301AB" w:rsidRDefault="00153A46" w:rsidP="003301AB">
      <w:pPr>
        <w:pStyle w:val="ListBullet"/>
      </w:pPr>
      <w:r w:rsidRPr="00C8716B">
        <w:t>Play-through Ratio – The percentage of completed plays. The number of 100% play-throughs divided by the total number of plays.</w:t>
      </w:r>
    </w:p>
    <w:p w:rsidR="008A43F7" w:rsidRDefault="008A43F7" w:rsidP="009428D3">
      <w:pPr>
        <w:pStyle w:val="Procedure"/>
        <w:pPrChange w:id="1861" w:author="Debbie Zioni" w:date="2012-08-15T20:03:00Z">
          <w:pPr>
            <w:pStyle w:val="Procedure"/>
          </w:pPr>
        </w:pPrChange>
      </w:pPr>
      <w:r>
        <w:rPr>
          <w:rStyle w:val="d2hlistmarker"/>
          <w:sz w:val="14"/>
          <w:szCs w:val="14"/>
        </w:rPr>
        <w:lastRenderedPageBreak/>
        <w:t xml:space="preserve"> </w:t>
      </w:r>
      <w:r>
        <w:t>To display a Specific Geographic Re</w:t>
      </w:r>
      <w:r w:rsidR="00267B96">
        <w:t>gion</w:t>
      </w:r>
      <w:r>
        <w:t xml:space="preserve"> Distribution report</w:t>
      </w:r>
    </w:p>
    <w:p w:rsidR="008A43F7" w:rsidRDefault="008A43F7" w:rsidP="00292207">
      <w:pPr>
        <w:pStyle w:val="ListNumber"/>
        <w:numPr>
          <w:ilvl w:val="0"/>
          <w:numId w:val="175"/>
        </w:numPr>
      </w:pPr>
      <w:r>
        <w:t xml:space="preserve">Create a Geographic Distribution report. See </w:t>
      </w:r>
      <w:hyperlink w:anchor="_Geographic_Distribution_Reports" w:history="1">
        <w:r>
          <w:rPr>
            <w:rStyle w:val="Hyperlink"/>
            <w:rFonts w:cs="Arial"/>
          </w:rPr>
          <w:t xml:space="preserve"> Geographic Distribution Reports</w:t>
        </w:r>
      </w:hyperlink>
      <w:r>
        <w:t>.</w:t>
      </w:r>
    </w:p>
    <w:p w:rsidR="008A43F7" w:rsidRDefault="008A43F7" w:rsidP="00292207">
      <w:pPr>
        <w:pStyle w:val="ListNumber"/>
        <w:numPr>
          <w:ilvl w:val="0"/>
          <w:numId w:val="165"/>
        </w:numPr>
      </w:pPr>
      <w:r>
        <w:t>Click</w:t>
      </w:r>
      <w:r w:rsidR="0080495B">
        <w:t xml:space="preserve"> on Region</w:t>
      </w:r>
      <w:r>
        <w:t xml:space="preserve"> name to display the</w:t>
      </w:r>
      <w:r w:rsidR="00EB127C" w:rsidRPr="007128B7">
        <w:t xml:space="preserve"> Specific Geographic Region Distribution Report </w:t>
      </w:r>
      <w:r>
        <w:t>for the video.</w:t>
      </w:r>
    </w:p>
    <w:p w:rsidR="008A43F7" w:rsidRPr="00D82102" w:rsidRDefault="008A43F7" w:rsidP="00292207">
      <w:pPr>
        <w:pStyle w:val="ListNumber"/>
        <w:numPr>
          <w:ilvl w:val="0"/>
          <w:numId w:val="165"/>
        </w:numPr>
      </w:pPr>
      <w:r>
        <w:t>Select a date range in the drop-down menu or enter dates in the Dates field.</w:t>
      </w:r>
    </w:p>
    <w:p w:rsidR="00DD4697" w:rsidRDefault="00DD4697" w:rsidP="00E3369B">
      <w:pPr>
        <w:pStyle w:val="Heading3"/>
      </w:pPr>
      <w:bookmarkStart w:id="1862" w:name="_Top_Syndications"/>
      <w:bookmarkStart w:id="1863" w:name="_Toc326457892"/>
      <w:bookmarkStart w:id="1864" w:name="_Toc326517711"/>
      <w:bookmarkStart w:id="1865" w:name="_Toc332632212"/>
      <w:bookmarkEnd w:id="1862"/>
      <w:r>
        <w:rPr>
          <w:shd w:val="clear" w:color="auto" w:fill="FFFFFF"/>
        </w:rPr>
        <w:t>Top Syndications</w:t>
      </w:r>
      <w:bookmarkEnd w:id="1863"/>
      <w:bookmarkEnd w:id="1864"/>
      <w:bookmarkEnd w:id="1865"/>
    </w:p>
    <w:p w:rsidR="00DD4697" w:rsidRDefault="00DD4697" w:rsidP="00DD4697">
      <w:pPr>
        <w:rPr>
          <w:rFonts w:eastAsiaTheme="minorEastAsia"/>
        </w:rPr>
      </w:pPr>
      <w:r>
        <w:t>Top Syndications reports display the following data for the most popular syndicators of your content:</w:t>
      </w:r>
    </w:p>
    <w:p w:rsidR="00DD4697" w:rsidRDefault="00DD4697" w:rsidP="00DD4697">
      <w:pPr>
        <w:pStyle w:val="ListBullet"/>
      </w:pPr>
      <w:bookmarkStart w:id="1866" w:name="_D2HList_1031_175_2_1_37_1_23"/>
      <w:bookmarkEnd w:id="1866"/>
      <w:r>
        <w:t>Plays – The number of times a user clicked "Play"</w:t>
      </w:r>
    </w:p>
    <w:p w:rsidR="00DD4697" w:rsidRDefault="00DD4697" w:rsidP="00DD4697">
      <w:pPr>
        <w:pStyle w:val="ListBullet"/>
      </w:pPr>
      <w:bookmarkStart w:id="1867" w:name="_D2HList_1030_175_2_1_37_1_23"/>
      <w:bookmarkEnd w:id="1867"/>
      <w:r>
        <w:t>Minutes Viewed – The sum of minutes that were viewed</w:t>
      </w:r>
    </w:p>
    <w:p w:rsidR="00DD4697" w:rsidRDefault="00DD4697" w:rsidP="00DD4697">
      <w:pPr>
        <w:pStyle w:val="ListBullet"/>
      </w:pPr>
      <w:bookmarkStart w:id="1868" w:name="_D2HList_1029_175_2_1_37_1_23"/>
      <w:bookmarkEnd w:id="1868"/>
      <w:r>
        <w:t>Average View Time – The average time calculated by dividing the minutes viewed by the number of views</w:t>
      </w:r>
    </w:p>
    <w:p w:rsidR="00DD4697" w:rsidRDefault="00DD4697" w:rsidP="00DD4697">
      <w:pPr>
        <w:pStyle w:val="ListBullet"/>
      </w:pPr>
      <w:bookmarkStart w:id="1869" w:name="_D2HList_1028_175_2_1_37_1_23"/>
      <w:bookmarkEnd w:id="1869"/>
      <w:r>
        <w:t>Player Impressions – The number of times the video player was loaded</w:t>
      </w:r>
    </w:p>
    <w:p w:rsidR="00DD4697" w:rsidRDefault="00DD4697" w:rsidP="00DD4697">
      <w:pPr>
        <w:pStyle w:val="ListBullet"/>
      </w:pPr>
      <w:bookmarkStart w:id="1870" w:name="_D2HList_1027_175_2_1_37_1_23"/>
      <w:bookmarkEnd w:id="1870"/>
      <w:r>
        <w:t>(Not included in the line chart) Player to Impression</w:t>
      </w:r>
      <w:r>
        <w:rPr>
          <w:rStyle w:val="procedurechar0"/>
        </w:rPr>
        <w:t xml:space="preserve"> </w:t>
      </w:r>
      <w:r>
        <w:t>Ratio – The number of plays divided by the number of impressions.</w:t>
      </w:r>
    </w:p>
    <w:p w:rsidR="00DD4697" w:rsidRDefault="00DD4697" w:rsidP="00DD4697">
      <w:pPr>
        <w:pStyle w:val="ListContinue"/>
      </w:pPr>
      <w:r>
        <w:rPr>
          <w:noProof/>
          <w:lang w:val="en-US" w:bidi="he-IL"/>
        </w:rPr>
        <w:drawing>
          <wp:inline distT="0" distB="0" distL="0" distR="0" wp14:anchorId="54B9290D" wp14:editId="5E68CCC2">
            <wp:extent cx="5943600" cy="2745740"/>
            <wp:effectExtent l="0" t="0" r="0" b="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top_synd.png"/>
                    <pic:cNvPicPr/>
                  </pic:nvPicPr>
                  <pic:blipFill>
                    <a:blip r:embed="rId324">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rsidR="00DD4697" w:rsidRDefault="002B728F" w:rsidP="009428D3">
      <w:pPr>
        <w:pStyle w:val="Procedure"/>
        <w:pPrChange w:id="1871" w:author="Debbie Zioni" w:date="2012-08-15T20:03:00Z">
          <w:pPr>
            <w:pStyle w:val="Procedure"/>
          </w:pPr>
        </w:pPrChange>
      </w:pPr>
      <w:bookmarkStart w:id="1872" w:name="_D2HList_831_173_6_1_36_1_249"/>
      <w:bookmarkEnd w:id="1872"/>
      <w:r>
        <w:t xml:space="preserve">To </w:t>
      </w:r>
      <w:bookmarkStart w:id="1873" w:name="view_top_syndication"/>
      <w:bookmarkEnd w:id="1873"/>
      <w:r w:rsidR="00267B96">
        <w:t xml:space="preserve">display </w:t>
      </w:r>
      <w:r>
        <w:t>Top Syndication reports</w:t>
      </w:r>
    </w:p>
    <w:p w:rsidR="00CE6718" w:rsidRDefault="00CE6718" w:rsidP="00292207">
      <w:pPr>
        <w:pStyle w:val="ListNumber"/>
        <w:numPr>
          <w:ilvl w:val="0"/>
          <w:numId w:val="176"/>
        </w:numPr>
      </w:pPr>
      <w:bookmarkStart w:id="1874" w:name="_D2HList_19_7_3_1_36_2_0"/>
      <w:bookmarkEnd w:id="1874"/>
      <w:r>
        <w:t>Select the Analytics tab and then select User and Community Reports.</w:t>
      </w:r>
    </w:p>
    <w:p w:rsidR="00CE6718" w:rsidRDefault="00CE6718" w:rsidP="00D82102">
      <w:pPr>
        <w:pStyle w:val="ListNumber"/>
      </w:pPr>
      <w:r>
        <w:t>Click Top Syndications.</w:t>
      </w:r>
    </w:p>
    <w:p w:rsidR="0080495B" w:rsidRDefault="0080495B" w:rsidP="0080495B">
      <w:pPr>
        <w:pStyle w:val="ListNumber"/>
      </w:pPr>
      <w:r>
        <w:t>Select a date range in the drop-down menu or enter dates in the Dates field.</w:t>
      </w:r>
    </w:p>
    <w:p w:rsidR="0080495B" w:rsidRDefault="0080495B" w:rsidP="0080495B">
      <w:pPr>
        <w:pStyle w:val="ListNumber"/>
      </w:pPr>
      <w:r>
        <w:t>In the drop-down menu, select one of the data types for the line chart report.</w:t>
      </w:r>
    </w:p>
    <w:p w:rsidR="0080495B" w:rsidRDefault="0080495B" w:rsidP="009428D3">
      <w:pPr>
        <w:pStyle w:val="ListNumber"/>
      </w:pPr>
      <w:r>
        <w:t xml:space="preserve">(Optional) Export the line chart report to a CSV file. </w:t>
      </w:r>
      <w:ins w:id="1875" w:author="Debbie Zioni" w:date="2012-08-15T20:03:00Z">
        <w:r w:rsidR="009428D3">
          <w:t xml:space="preserve">See </w:t>
        </w:r>
        <w:r w:rsidR="009428D3" w:rsidRPr="009428D3">
          <w:fldChar w:fldCharType="begin"/>
        </w:r>
        <w:r w:rsidR="009428D3" w:rsidRPr="00292207">
          <w:instrText xml:space="preserve"> HYPERLINK  \l "_Toc326444707" </w:instrText>
        </w:r>
        <w:r w:rsidR="009428D3" w:rsidRPr="009428D3">
          <w:fldChar w:fldCharType="separate"/>
        </w:r>
        <w:r w:rsidR="009428D3" w:rsidRPr="009428D3">
          <w:rPr>
            <w:rStyle w:val="Hyperlink"/>
          </w:rPr>
          <w:t>Exporting Analytics to a CSV File</w:t>
        </w:r>
        <w:r w:rsidR="009428D3" w:rsidRPr="009428D3">
          <w:fldChar w:fldCharType="end"/>
        </w:r>
        <w:r w:rsidR="009428D3">
          <w:t>.</w:t>
        </w:r>
      </w:ins>
      <w:del w:id="1876" w:author="Debbie Zioni" w:date="2012-08-15T20:03:00Z">
        <w:r w:rsidRPr="00C34EDD" w:rsidDel="009428D3">
          <w:rPr>
            <w:rStyle w:val="C1HJump"/>
          </w:rPr>
          <w:delText>See</w:delText>
        </w:r>
        <w:r w:rsidR="00C34EDD" w:rsidRPr="007128B7" w:rsidDel="009428D3">
          <w:rPr>
            <w:rStyle w:val="C1HJump"/>
          </w:rPr>
          <w:delText xml:space="preserve"> </w:delText>
        </w:r>
        <w:r w:rsidR="00292207" w:rsidDel="009428D3">
          <w:rPr>
            <w:rStyle w:val="C1HJump"/>
          </w:rPr>
          <w:fldChar w:fldCharType="begin"/>
        </w:r>
        <w:r w:rsidR="00292207" w:rsidDel="009428D3">
          <w:rPr>
            <w:rStyle w:val="C1HJump"/>
          </w:rPr>
          <w:delInstrText xml:space="preserve"> HYPERLINK  \l "_Toc326444707" </w:delInstrText>
        </w:r>
        <w:r w:rsidR="00292207" w:rsidDel="009428D3">
          <w:rPr>
            <w:rStyle w:val="C1HJump"/>
          </w:rPr>
          <w:fldChar w:fldCharType="separate"/>
        </w:r>
        <w:r w:rsidR="00C34EDD" w:rsidRPr="00292207" w:rsidDel="009428D3">
          <w:rPr>
            <w:rStyle w:val="Hyperlink"/>
            <w:rFonts w:cs="Arial"/>
          </w:rPr>
          <w:delText>Exporting Analytics to a CSV File</w:delText>
        </w:r>
        <w:r w:rsidRPr="00292207" w:rsidDel="009428D3">
          <w:rPr>
            <w:rStyle w:val="Hyperlink"/>
            <w:rFonts w:cs="Arial"/>
          </w:rPr>
          <w:delText>.</w:delText>
        </w:r>
        <w:r w:rsidR="00292207" w:rsidDel="009428D3">
          <w:rPr>
            <w:rStyle w:val="C1HJump"/>
          </w:rPr>
          <w:fldChar w:fldCharType="end"/>
        </w:r>
      </w:del>
    </w:p>
    <w:p w:rsidR="00DD4697" w:rsidRDefault="00DD4697" w:rsidP="00DD4697">
      <w:pPr>
        <w:pStyle w:val="ListContinue"/>
      </w:pPr>
      <w:bookmarkStart w:id="1877" w:name="_D2HList_18_7_3_1_36_2_0"/>
      <w:bookmarkStart w:id="1878" w:name="_D2HList_17_7_3_1_36_2_0"/>
      <w:bookmarkStart w:id="1879" w:name="_D2HList_16_7_3_1_36_2_0"/>
      <w:bookmarkEnd w:id="1877"/>
      <w:bookmarkEnd w:id="1878"/>
      <w:bookmarkEnd w:id="1879"/>
      <w:r>
        <w:t>For the individual syndicator table, you can:</w:t>
      </w:r>
    </w:p>
    <w:p w:rsidR="00DD4697" w:rsidRDefault="00DD4697" w:rsidP="00DD4697">
      <w:pPr>
        <w:pStyle w:val="ListBullet2"/>
      </w:pPr>
      <w:bookmarkStart w:id="1880" w:name="_D2HList_699_157_2_1_54_1_23"/>
      <w:bookmarkEnd w:id="1880"/>
      <w:r>
        <w:t>Sort the table by clicking the column headings.</w:t>
      </w:r>
    </w:p>
    <w:p w:rsidR="00DD4697" w:rsidRDefault="00DD4697" w:rsidP="00DD4697">
      <w:pPr>
        <w:pStyle w:val="ListBullet2"/>
      </w:pPr>
      <w:bookmarkStart w:id="1881" w:name="_D2HList_698_157_2_1_54_1_23"/>
      <w:bookmarkEnd w:id="1881"/>
      <w:r>
        <w:t>Scroll through the pages at the bottom of the table.</w:t>
      </w:r>
    </w:p>
    <w:p w:rsidR="00DD4697" w:rsidRDefault="00DD4697" w:rsidP="00DD4697">
      <w:pPr>
        <w:pStyle w:val="ListBullet2"/>
      </w:pPr>
      <w:bookmarkStart w:id="1882" w:name="_D2HList_697_157_2_1_54_1_23"/>
      <w:bookmarkEnd w:id="1882"/>
      <w:r>
        <w:t>Select the number of rows to display per page (10 to 500).</w:t>
      </w:r>
    </w:p>
    <w:p w:rsidR="00DD4697" w:rsidRDefault="00815C88" w:rsidP="00D82102">
      <w:pPr>
        <w:pStyle w:val="ListBullet2"/>
      </w:pPr>
      <w:bookmarkStart w:id="1883" w:name="_D2HList_696_157_2_1_54_1_23"/>
      <w:bookmarkEnd w:id="1883"/>
      <w:r>
        <w:t>Click on a</w:t>
      </w:r>
      <w:r w:rsidR="0080495B">
        <w:t xml:space="preserve"> </w:t>
      </w:r>
      <w:r w:rsidR="00F066EE">
        <w:t>Syndicator to</w:t>
      </w:r>
      <w:r w:rsidR="00DD4697">
        <w:t xml:space="preserve"> display</w:t>
      </w:r>
      <w:bookmarkStart w:id="1884" w:name="_D2HList_695_157_2_1_54_1_23"/>
      <w:bookmarkEnd w:id="1884"/>
      <w:r w:rsidR="00CE6718">
        <w:t xml:space="preserve"> the </w:t>
      </w:r>
      <w:r w:rsidR="009D554F" w:rsidRPr="003169AF">
        <w:t>Specific Syndicator Reports</w:t>
      </w:r>
      <w:r w:rsidR="00CE6718">
        <w:t>.</w:t>
      </w:r>
    </w:p>
    <w:p w:rsidR="0044430A" w:rsidRDefault="00DD4697" w:rsidP="000134FC">
      <w:pPr>
        <w:pStyle w:val="Heading3"/>
        <w:keepNext/>
        <w:rPr>
          <w:shd w:val="clear" w:color="auto" w:fill="FFFFFF"/>
        </w:rPr>
      </w:pPr>
      <w:bookmarkStart w:id="1885" w:name="_D2HList_15_7_3_1_36_2_0"/>
      <w:bookmarkStart w:id="1886" w:name="_Toc326444706"/>
      <w:bookmarkStart w:id="1887" w:name="_Specific_Syndicator_Reports"/>
      <w:bookmarkStart w:id="1888" w:name="_Toc326457893"/>
      <w:bookmarkStart w:id="1889" w:name="_Toc326517712"/>
      <w:bookmarkStart w:id="1890" w:name="_Toc332632213"/>
      <w:bookmarkEnd w:id="1885"/>
      <w:bookmarkEnd w:id="1886"/>
      <w:bookmarkEnd w:id="1887"/>
      <w:r>
        <w:rPr>
          <w:shd w:val="clear" w:color="auto" w:fill="FFFFFF"/>
        </w:rPr>
        <w:lastRenderedPageBreak/>
        <w:t>Specific Syndicator Reports</w:t>
      </w:r>
      <w:bookmarkEnd w:id="1888"/>
      <w:bookmarkEnd w:id="1889"/>
      <w:bookmarkEnd w:id="1890"/>
    </w:p>
    <w:p w:rsidR="0044430A" w:rsidRDefault="0044430A" w:rsidP="00E3369B">
      <w:pPr>
        <w:pStyle w:val="BodyText"/>
        <w:rPr>
          <w:rFonts w:eastAsiaTheme="minorEastAsia"/>
        </w:rPr>
      </w:pPr>
      <w:r>
        <w:t>Specific Syndicator reports display the following data for the most popular syndicators of your content:</w:t>
      </w:r>
    </w:p>
    <w:p w:rsidR="0044430A" w:rsidRDefault="0044430A" w:rsidP="0044430A">
      <w:pPr>
        <w:pStyle w:val="ListBullet"/>
      </w:pPr>
      <w:r>
        <w:t>Plays – The number of times a user clicked "Play"</w:t>
      </w:r>
    </w:p>
    <w:p w:rsidR="0044430A" w:rsidRDefault="0044430A" w:rsidP="0044430A">
      <w:pPr>
        <w:pStyle w:val="ListBullet"/>
      </w:pPr>
      <w:r>
        <w:t>Minutes Viewed – The sum of minutes that were viewed</w:t>
      </w:r>
    </w:p>
    <w:p w:rsidR="0044430A" w:rsidRDefault="0044430A" w:rsidP="0044430A">
      <w:pPr>
        <w:pStyle w:val="ListBullet"/>
      </w:pPr>
      <w:r>
        <w:t>Average View Time – The average time calculated by dividing the minutes viewed by the number of views</w:t>
      </w:r>
    </w:p>
    <w:p w:rsidR="0044430A" w:rsidRDefault="0044430A" w:rsidP="0044430A">
      <w:pPr>
        <w:pStyle w:val="ListBullet"/>
      </w:pPr>
      <w:r>
        <w:t>Player Impressions – The number of times the video player was loaded</w:t>
      </w:r>
    </w:p>
    <w:p w:rsidR="0044430A" w:rsidRDefault="0044430A" w:rsidP="0044430A">
      <w:pPr>
        <w:pStyle w:val="ListBullet"/>
      </w:pPr>
      <w:r>
        <w:t>(Not included in the line chart) Player to Impression</w:t>
      </w:r>
      <w:r>
        <w:rPr>
          <w:rStyle w:val="procedurechar0"/>
        </w:rPr>
        <w:t xml:space="preserve"> </w:t>
      </w:r>
      <w:r>
        <w:t>Ratio – The number of plays divided by the number of impressions.</w:t>
      </w:r>
    </w:p>
    <w:p w:rsidR="0044430A" w:rsidRPr="00E3369B" w:rsidRDefault="00D82102">
      <w:r w:rsidRPr="00652A5F">
        <w:rPr>
          <w:noProof/>
          <w:lang w:val="en-US" w:bidi="he-IL"/>
        </w:rPr>
        <w:drawing>
          <wp:inline distT="0" distB="0" distL="0" distR="0" wp14:anchorId="75842409" wp14:editId="69676D3F">
            <wp:extent cx="5943600" cy="2607310"/>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top_synd_specific.png"/>
                    <pic:cNvPicPr/>
                  </pic:nvPicPr>
                  <pic:blipFill>
                    <a:blip r:embed="rId325">
                      <a:extLst>
                        <a:ext uri="{28A0092B-C50C-407E-A947-70E740481C1C}">
                          <a14:useLocalDpi xmlns:a14="http://schemas.microsoft.com/office/drawing/2010/main" val="0"/>
                        </a:ext>
                      </a:extLst>
                    </a:blip>
                    <a:stretch>
                      <a:fillRect/>
                    </a:stretch>
                  </pic:blipFill>
                  <pic:spPr>
                    <a:xfrm>
                      <a:off x="0" y="0"/>
                      <a:ext cx="5943600" cy="2607310"/>
                    </a:xfrm>
                    <a:prstGeom prst="rect">
                      <a:avLst/>
                    </a:prstGeom>
                  </pic:spPr>
                </pic:pic>
              </a:graphicData>
            </a:graphic>
          </wp:inline>
        </w:drawing>
      </w:r>
    </w:p>
    <w:p w:rsidR="00B155C3" w:rsidRPr="000134FC" w:rsidRDefault="00267B96" w:rsidP="009428D3">
      <w:pPr>
        <w:pStyle w:val="Procedure"/>
        <w:pPrChange w:id="1891" w:author="Debbie Zioni" w:date="2012-08-15T20:03:00Z">
          <w:pPr>
            <w:pStyle w:val="Procedure"/>
          </w:pPr>
        </w:pPrChange>
      </w:pPr>
      <w:r>
        <w:rPr>
          <w:rStyle w:val="d2hlistmarker"/>
          <w:sz w:val="14"/>
          <w:szCs w:val="14"/>
        </w:rPr>
        <w:t xml:space="preserve"> </w:t>
      </w:r>
      <w:r>
        <w:t>To displ</w:t>
      </w:r>
      <w:r w:rsidR="00D82102">
        <w:t>ay a Specific Syndicator report</w:t>
      </w:r>
    </w:p>
    <w:p w:rsidR="009D44AF" w:rsidRDefault="00B155C3" w:rsidP="00292207">
      <w:pPr>
        <w:pStyle w:val="ListNumber"/>
        <w:numPr>
          <w:ilvl w:val="0"/>
          <w:numId w:val="235"/>
        </w:numPr>
      </w:pPr>
      <w:r>
        <w:t>C</w:t>
      </w:r>
      <w:r w:rsidR="00267B96">
        <w:t>reate a Top Syndication report. See</w:t>
      </w:r>
      <w:hyperlink w:anchor="_Top_Syndications" w:history="1">
        <w:r w:rsidR="00267B96" w:rsidRPr="000134FC">
          <w:rPr>
            <w:rStyle w:val="Hyperlink"/>
          </w:rPr>
          <w:t xml:space="preserve"> Top Syndication Reports</w:t>
        </w:r>
        <w:r w:rsidR="009D44AF" w:rsidRPr="000134FC">
          <w:rPr>
            <w:rStyle w:val="Hyperlink"/>
          </w:rPr>
          <w:t>.</w:t>
        </w:r>
      </w:hyperlink>
    </w:p>
    <w:p w:rsidR="00267B96" w:rsidRDefault="00267B96" w:rsidP="000134FC">
      <w:pPr>
        <w:pStyle w:val="ListNumber"/>
      </w:pPr>
      <w:r>
        <w:t>Click</w:t>
      </w:r>
      <w:r w:rsidR="00D82102">
        <w:t xml:space="preserve"> on</w:t>
      </w:r>
      <w:r>
        <w:t xml:space="preserve"> a </w:t>
      </w:r>
      <w:r w:rsidR="00F066EE">
        <w:t>syndicator to</w:t>
      </w:r>
      <w:r>
        <w:t xml:space="preserve"> display the </w:t>
      </w:r>
      <w:r w:rsidR="00B155C3" w:rsidRPr="000134FC">
        <w:t>Specific Syndicator Reports</w:t>
      </w:r>
      <w:r>
        <w:t>.</w:t>
      </w:r>
    </w:p>
    <w:p w:rsidR="0044430A" w:rsidRDefault="0044430A" w:rsidP="000134FC">
      <w:pPr>
        <w:pStyle w:val="ListNumber"/>
      </w:pPr>
      <w:r>
        <w:t>Select a date range in the drop-down menu or enter dates in the Dates field.</w:t>
      </w:r>
    </w:p>
    <w:p w:rsidR="00267B96" w:rsidRPr="00AB5499" w:rsidRDefault="0044430A" w:rsidP="009428D3">
      <w:pPr>
        <w:pStyle w:val="ListNumber"/>
      </w:pPr>
      <w:r w:rsidRPr="00B818AB">
        <w:rPr>
          <w:rStyle w:val="d2hlistmarker"/>
        </w:rPr>
        <w:t>(</w:t>
      </w:r>
      <w:r w:rsidRPr="00BF2492">
        <w:t>O</w:t>
      </w:r>
      <w:r>
        <w:t>ptional) Export the line chart report to a CSV file.</w:t>
      </w:r>
      <w:ins w:id="1892" w:author="Debbie Zioni" w:date="2012-08-15T20:03:00Z">
        <w:r w:rsidR="009428D3" w:rsidRPr="009428D3">
          <w:t xml:space="preserve"> </w:t>
        </w:r>
        <w:r w:rsidR="009428D3">
          <w:t xml:space="preserve">See </w:t>
        </w:r>
        <w:r w:rsidR="009428D3" w:rsidRPr="009428D3">
          <w:fldChar w:fldCharType="begin"/>
        </w:r>
        <w:r w:rsidR="009428D3" w:rsidRPr="00292207">
          <w:instrText xml:space="preserve"> HYPERLINK  \l "_Toc326444707" </w:instrText>
        </w:r>
        <w:r w:rsidR="009428D3" w:rsidRPr="009428D3">
          <w:fldChar w:fldCharType="separate"/>
        </w:r>
        <w:r w:rsidR="009428D3" w:rsidRPr="009428D3">
          <w:rPr>
            <w:rStyle w:val="Hyperlink"/>
          </w:rPr>
          <w:t>Exporting Analytics to a CSV File</w:t>
        </w:r>
        <w:r w:rsidR="009428D3" w:rsidRPr="009428D3">
          <w:fldChar w:fldCharType="end"/>
        </w:r>
        <w:r w:rsidR="009428D3">
          <w:t>.</w:t>
        </w:r>
      </w:ins>
      <w:del w:id="1893" w:author="Debbie Zioni" w:date="2012-08-15T20:03:00Z">
        <w:r w:rsidDel="009428D3">
          <w:delText xml:space="preserve"> See </w:delText>
        </w:r>
        <w:r w:rsidR="00C34EDD" w:rsidRPr="00C34EDD" w:rsidDel="009428D3">
          <w:rPr>
            <w:rStyle w:val="C1HJump"/>
            <w:vanish/>
          </w:rPr>
          <w:delText>|topic=Exporting Analytics to a CSV File</w:delText>
        </w:r>
        <w:r w:rsidR="00C34EDD" w:rsidRPr="007128B7" w:rsidDel="009428D3">
          <w:rPr>
            <w:rStyle w:val="C1HJump"/>
          </w:rPr>
          <w:delText>Exporting Analytics to a CSV File.</w:delText>
        </w:r>
        <w:r w:rsidR="00EB127C" w:rsidRPr="007128B7" w:rsidDel="009428D3">
          <w:rPr>
            <w:rStyle w:val="C1HJump"/>
            <w:vanish/>
          </w:rPr>
          <w:delText>|topic=Exporting Analytics to a CSV File</w:delText>
        </w:r>
      </w:del>
    </w:p>
    <w:p w:rsidR="00DD4697" w:rsidRDefault="00DD4697" w:rsidP="00E3369B">
      <w:pPr>
        <w:pStyle w:val="Heading3"/>
      </w:pPr>
      <w:bookmarkStart w:id="1894" w:name="_Toc326457894"/>
      <w:bookmarkStart w:id="1895" w:name="_Toc326517713"/>
      <w:bookmarkStart w:id="1896" w:name="_Toc332632214"/>
      <w:r>
        <w:rPr>
          <w:shd w:val="clear" w:color="auto" w:fill="FFFFFF"/>
        </w:rPr>
        <w:t>User Engagement Reports</w:t>
      </w:r>
      <w:bookmarkEnd w:id="1894"/>
      <w:bookmarkEnd w:id="1895"/>
      <w:bookmarkEnd w:id="1896"/>
    </w:p>
    <w:p w:rsidR="00DD4697" w:rsidRDefault="00DD4697" w:rsidP="00DD4697">
      <w:pPr>
        <w:rPr>
          <w:rFonts w:eastAsiaTheme="minorEastAsia"/>
        </w:rPr>
      </w:pPr>
      <w:r>
        <w:t>User Engagement reports display the following data for the most:</w:t>
      </w:r>
    </w:p>
    <w:p w:rsidR="00DD4697" w:rsidRDefault="00DD4697">
      <w:pPr>
        <w:pStyle w:val="ListBullet"/>
      </w:pPr>
      <w:bookmarkStart w:id="1897" w:name="_D2HList_1026_175_2_1_37_1_23"/>
      <w:bookmarkEnd w:id="1897"/>
      <w:r>
        <w:t>Unique Known Users</w:t>
      </w:r>
      <w:r w:rsidR="00F01A73">
        <w:t xml:space="preserve"> - - Sum of unique users, for which a user ID was passed from the publisher</w:t>
      </w:r>
    </w:p>
    <w:p w:rsidR="00DD4697" w:rsidRDefault="00DD4697">
      <w:pPr>
        <w:pStyle w:val="ListBullet"/>
      </w:pPr>
      <w:bookmarkStart w:id="1898" w:name="_D2HList_1025_175_2_1_37_1_23"/>
      <w:bookmarkEnd w:id="1898"/>
      <w:r>
        <w:t>Unique Videos</w:t>
      </w:r>
      <w:r w:rsidR="00F01A73">
        <w:t xml:space="preserve"> - - </w:t>
      </w:r>
      <w:r w:rsidR="00F01A73" w:rsidRPr="00272C04">
        <w:t xml:space="preserve">Sum of unique entries that </w:t>
      </w:r>
      <w:r w:rsidR="00F01A73">
        <w:t>had at least 1 player impression or 1 play in the given timeframe</w:t>
      </w:r>
    </w:p>
    <w:p w:rsidR="00DD4697" w:rsidRDefault="00DD4697" w:rsidP="00DD4697">
      <w:pPr>
        <w:pStyle w:val="ListBullet"/>
      </w:pPr>
      <w:bookmarkStart w:id="1899" w:name="_D2HList_1024_175_2_1_37_1_23"/>
      <w:bookmarkEnd w:id="1899"/>
      <w:r>
        <w:t>Plays – The number of times a user clicked "Play"</w:t>
      </w:r>
      <w:r w:rsidR="00F01A73">
        <w:t>.</w:t>
      </w:r>
    </w:p>
    <w:p w:rsidR="00DD4697" w:rsidRDefault="00DD4697" w:rsidP="00DD4697">
      <w:pPr>
        <w:pStyle w:val="ListBullet"/>
      </w:pPr>
      <w:bookmarkStart w:id="1900" w:name="_D2HList_1023_175_2_1_37_1_23"/>
      <w:bookmarkEnd w:id="1900"/>
      <w:r>
        <w:t>Minutes Viewed – The sum of minutes that were viewed</w:t>
      </w:r>
      <w:r w:rsidR="00F01A73">
        <w:t>.</w:t>
      </w:r>
    </w:p>
    <w:p w:rsidR="00DD4697" w:rsidRDefault="00DD4697" w:rsidP="00DD4697">
      <w:pPr>
        <w:pStyle w:val="ListBullet"/>
      </w:pPr>
      <w:bookmarkStart w:id="1901" w:name="_D2HList_1022_175_2_1_37_1_23"/>
      <w:bookmarkEnd w:id="1901"/>
      <w:r>
        <w:t>Average View Time – The average time calculated by dividing the minutes viewed by the number of views</w:t>
      </w:r>
      <w:r w:rsidR="00F01A73">
        <w:t>.</w:t>
      </w:r>
    </w:p>
    <w:p w:rsidR="00DD4697" w:rsidRDefault="00DD4697" w:rsidP="00DD4697">
      <w:pPr>
        <w:pStyle w:val="ListBullet"/>
      </w:pPr>
      <w:bookmarkStart w:id="1902" w:name="_D2HList_1021_175_2_1_37_1_23"/>
      <w:bookmarkEnd w:id="1902"/>
      <w:r>
        <w:t>Player Impressions – The number of times the video player was loaded</w:t>
      </w:r>
      <w:r w:rsidR="00F01A73">
        <w:t>.</w:t>
      </w:r>
    </w:p>
    <w:p w:rsidR="00DD4697" w:rsidRDefault="00DD4697" w:rsidP="00DD4697">
      <w:pPr>
        <w:pStyle w:val="ListBullet"/>
      </w:pPr>
      <w:bookmarkStart w:id="1903" w:name="_D2HList_1020_175_2_1_37_1_23"/>
      <w:bookmarkEnd w:id="1903"/>
      <w:r>
        <w:t>Player to Impression</w:t>
      </w:r>
      <w:r>
        <w:rPr>
          <w:rStyle w:val="procedurechar0"/>
        </w:rPr>
        <w:t xml:space="preserve"> </w:t>
      </w:r>
      <w:r>
        <w:t>Ratio – The number of plays divided by the number of impressions</w:t>
      </w:r>
      <w:r w:rsidR="00F01A73">
        <w:t>.</w:t>
      </w:r>
    </w:p>
    <w:p w:rsidR="00DD4697" w:rsidRDefault="00DD4697" w:rsidP="00DD4697">
      <w:pPr>
        <w:pStyle w:val="ListContinue"/>
      </w:pPr>
      <w:r>
        <w:rPr>
          <w:noProof/>
          <w:lang w:val="en-US" w:bidi="he-IL"/>
        </w:rPr>
        <w:lastRenderedPageBreak/>
        <w:drawing>
          <wp:inline distT="0" distB="0" distL="0" distR="0" wp14:anchorId="3FD6ED04" wp14:editId="334F9835">
            <wp:extent cx="4596938" cy="2558415"/>
            <wp:effectExtent l="0" t="0" r="0" b="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user_engagement_report.png"/>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4596938" cy="2558415"/>
                    </a:xfrm>
                    <a:prstGeom prst="rect">
                      <a:avLst/>
                    </a:prstGeom>
                  </pic:spPr>
                </pic:pic>
              </a:graphicData>
            </a:graphic>
          </wp:inline>
        </w:drawing>
      </w:r>
    </w:p>
    <w:p w:rsidR="00DD4697" w:rsidRDefault="002B728F" w:rsidP="009428D3">
      <w:pPr>
        <w:pStyle w:val="Procedure"/>
        <w:pPrChange w:id="1904" w:author="Debbie Zioni" w:date="2012-08-15T20:03:00Z">
          <w:pPr>
            <w:pStyle w:val="Procedure"/>
          </w:pPr>
        </w:pPrChange>
      </w:pPr>
      <w:bookmarkStart w:id="1905" w:name="_D2HList_830_173_6_1_36_1_249"/>
      <w:bookmarkEnd w:id="1905"/>
      <w:r>
        <w:t xml:space="preserve">To </w:t>
      </w:r>
      <w:bookmarkStart w:id="1906" w:name="view_user_engagement"/>
      <w:bookmarkEnd w:id="1906"/>
      <w:r w:rsidR="00422B91">
        <w:t>display</w:t>
      </w:r>
      <w:r>
        <w:t xml:space="preserve"> User Engagement reports</w:t>
      </w:r>
    </w:p>
    <w:p w:rsidR="00422B91" w:rsidRDefault="00422B91" w:rsidP="00292207">
      <w:pPr>
        <w:pStyle w:val="ListNumber"/>
        <w:numPr>
          <w:ilvl w:val="0"/>
          <w:numId w:val="180"/>
        </w:numPr>
      </w:pPr>
      <w:bookmarkStart w:id="1907" w:name="_D2HList_14_6_3_1_36_2_0"/>
      <w:bookmarkEnd w:id="1907"/>
      <w:r>
        <w:t>Select the Analytics tab and then select User and Community Reports.</w:t>
      </w:r>
    </w:p>
    <w:p w:rsidR="00422B91" w:rsidRDefault="00F066EE" w:rsidP="00E3369B">
      <w:pPr>
        <w:pStyle w:val="ListNumber"/>
      </w:pPr>
      <w:r>
        <w:t>Click User</w:t>
      </w:r>
      <w:r w:rsidR="00422B91">
        <w:t xml:space="preserve"> Engagement.</w:t>
      </w:r>
    </w:p>
    <w:p w:rsidR="00D82102" w:rsidRDefault="00D82102" w:rsidP="00D82102">
      <w:pPr>
        <w:pStyle w:val="ListNumber"/>
      </w:pPr>
      <w:r>
        <w:t>Select a date range in the drop-down menu or enter dates in the Dates field.</w:t>
      </w:r>
    </w:p>
    <w:p w:rsidR="00D82102" w:rsidRDefault="00D82102" w:rsidP="00D82102">
      <w:pPr>
        <w:pStyle w:val="ListNumber"/>
      </w:pPr>
      <w:r>
        <w:t>Select one of the following for the Playback Context:</w:t>
      </w:r>
    </w:p>
    <w:p w:rsidR="00D82102" w:rsidRDefault="00D82102" w:rsidP="00D82102">
      <w:pPr>
        <w:pStyle w:val="ListContinue"/>
      </w:pPr>
      <w:r w:rsidRPr="000A4D96">
        <w:rPr>
          <w:b/>
          <w:bCs/>
        </w:rPr>
        <w:t xml:space="preserve">All </w:t>
      </w:r>
      <w:r>
        <w:t>(default) – uses all the categories defined in your account</w:t>
      </w:r>
    </w:p>
    <w:p w:rsidR="00D82102" w:rsidRDefault="00D82102" w:rsidP="00D82102">
      <w:pPr>
        <w:pStyle w:val="ListContinue"/>
      </w:pPr>
      <w:r w:rsidRPr="000A4D96">
        <w:rPr>
          <w:b/>
          <w:bCs/>
        </w:rPr>
        <w:t>Select Categories</w:t>
      </w:r>
      <w:r>
        <w:t xml:space="preserve"> – uses selected categories in your account for filtering report data</w:t>
      </w:r>
    </w:p>
    <w:p w:rsidR="00D82102" w:rsidRDefault="00D82102" w:rsidP="00D82102">
      <w:pPr>
        <w:pStyle w:val="ListBullet2"/>
      </w:pPr>
      <w:r>
        <w:t>In the Categories window: Select the name of a category. Use the CTRL key to select multiple categories.</w:t>
      </w:r>
    </w:p>
    <w:p w:rsidR="00D82102" w:rsidRDefault="00D82102" w:rsidP="00D82102">
      <w:pPr>
        <w:pStyle w:val="ListBullet2"/>
      </w:pPr>
      <w:r>
        <w:t>Click Filter. </w:t>
      </w:r>
      <w:r>
        <w:br/>
        <w:t>To clear the category filter, click All.</w:t>
      </w:r>
    </w:p>
    <w:p w:rsidR="00F01A73" w:rsidRDefault="00F01A73" w:rsidP="00F01A73">
      <w:pPr>
        <w:pStyle w:val="ListNumber"/>
      </w:pPr>
      <w:r w:rsidRPr="004C75E5">
        <w:t xml:space="preserve">Select </w:t>
      </w:r>
      <w:r>
        <w:t>the</w:t>
      </w:r>
      <w:r w:rsidRPr="004C75E5">
        <w:t xml:space="preserve"> Application from the drop-down menu. The choices </w:t>
      </w:r>
      <w:r>
        <w:t xml:space="preserve">presented </w:t>
      </w:r>
      <w:r w:rsidRPr="004C75E5">
        <w:t>are</w:t>
      </w:r>
      <w:r>
        <w:t xml:space="preserve"> the applications delivered by the publisher during playbacks.</w:t>
      </w:r>
    </w:p>
    <w:p w:rsidR="00F01A73" w:rsidRDefault="00F01A73" w:rsidP="00F01A73">
      <w:pPr>
        <w:pStyle w:val="ListNumber"/>
      </w:pPr>
      <w:r>
        <w:t>(Optional) In the Search User field, enter text that appears in content Names, Tags or Descriptions, and click Apply.</w:t>
      </w:r>
      <w:r>
        <w:br/>
        <w:t>The filter description is displayed above the report.</w:t>
      </w:r>
      <w:r>
        <w:br/>
        <w:t>To clear the filter, delete the text from the Search Filter field and click Apply.</w:t>
      </w:r>
    </w:p>
    <w:p w:rsidR="00F01A73" w:rsidRDefault="00F01A73" w:rsidP="00F01A73">
      <w:pPr>
        <w:pStyle w:val="ListNumber"/>
      </w:pPr>
      <w:r>
        <w:rPr>
          <w:rStyle w:val="d2hlistmarker"/>
          <w:b/>
          <w:bCs/>
          <w:sz w:val="14"/>
          <w:szCs w:val="14"/>
        </w:rPr>
        <w:t xml:space="preserve"> </w:t>
      </w:r>
      <w:r>
        <w:t>In the drop-down menu, select one of the data types for the line chart report.</w:t>
      </w:r>
    </w:p>
    <w:p w:rsidR="00F01A73" w:rsidRDefault="00F01A73" w:rsidP="009428D3">
      <w:pPr>
        <w:pStyle w:val="ListNumber"/>
      </w:pPr>
      <w:r>
        <w:t>(Optional) Export the line chart report to a CSV file.</w:t>
      </w:r>
      <w:ins w:id="1908" w:author="Debbie Zioni" w:date="2012-08-15T20:02:00Z">
        <w:r w:rsidR="009428D3">
          <w:t xml:space="preserve"> </w:t>
        </w:r>
      </w:ins>
      <w:del w:id="1909" w:author="Debbie Zioni" w:date="2012-08-15T20:02:00Z">
        <w:r w:rsidDel="009428D3">
          <w:delText xml:space="preserve"> See</w:delText>
        </w:r>
      </w:del>
      <w:ins w:id="1910" w:author="Debbie Zioni" w:date="2012-08-15T20:02:00Z">
        <w:r w:rsidR="009428D3">
          <w:t xml:space="preserve">See </w:t>
        </w:r>
        <w:r w:rsidR="009428D3" w:rsidRPr="009428D3">
          <w:fldChar w:fldCharType="begin"/>
        </w:r>
        <w:r w:rsidR="009428D3" w:rsidRPr="00292207">
          <w:instrText xml:space="preserve"> HYPERLINK  \l "_Toc326444707" </w:instrText>
        </w:r>
        <w:r w:rsidR="009428D3" w:rsidRPr="009428D3">
          <w:fldChar w:fldCharType="separate"/>
        </w:r>
        <w:r w:rsidR="009428D3" w:rsidRPr="009428D3">
          <w:rPr>
            <w:rStyle w:val="Hyperlink"/>
          </w:rPr>
          <w:t>Exporting Analytics to a CSV File</w:t>
        </w:r>
        <w:r w:rsidR="009428D3" w:rsidRPr="009428D3">
          <w:fldChar w:fldCharType="end"/>
        </w:r>
      </w:ins>
      <w:del w:id="1911" w:author="Debbie Zioni" w:date="2012-08-15T20:02:00Z">
        <w:r w:rsidRPr="00F01A73" w:rsidDel="009428D3">
          <w:delText xml:space="preserve"> </w:delText>
        </w:r>
        <w:r w:rsidR="00C34EDD" w:rsidRPr="00C34EDD" w:rsidDel="009428D3">
          <w:rPr>
            <w:rStyle w:val="C1HJump"/>
            <w:vanish/>
          </w:rPr>
          <w:delText>|topic=Exporting Analytics to a CSV File</w:delText>
        </w:r>
        <w:r w:rsidR="00C34EDD" w:rsidRPr="00C34EDD" w:rsidDel="009428D3">
          <w:rPr>
            <w:rFonts w:cs="Times New Roman"/>
          </w:rPr>
          <w:delText>Exporting Analytics to a CSV File</w:delText>
        </w:r>
      </w:del>
      <w:r>
        <w:t>.</w:t>
      </w:r>
    </w:p>
    <w:p w:rsidR="00F01A73" w:rsidRPr="004C75E5" w:rsidRDefault="00F01A73">
      <w:pPr>
        <w:pStyle w:val="ListNumber"/>
      </w:pPr>
      <w:r>
        <w:t xml:space="preserve">In the line chart, hover over the data </w:t>
      </w:r>
      <w:ins w:id="1912" w:author="Debbie Zioni" w:date="2012-08-15T20:02:00Z">
        <w:r w:rsidR="009428D3">
          <w:t xml:space="preserve"> </w:t>
        </w:r>
      </w:ins>
      <w:r>
        <w:t>to display the exact data quantity for the date.</w:t>
      </w:r>
    </w:p>
    <w:p w:rsidR="00D82102" w:rsidRDefault="00D82102">
      <w:r>
        <w:t xml:space="preserve">Under the line chart, a summary is followed by reports that display total and individual </w:t>
      </w:r>
      <w:r w:rsidR="009D63DF">
        <w:t xml:space="preserve">user engagement </w:t>
      </w:r>
      <w:r>
        <w:t>results.</w:t>
      </w:r>
    </w:p>
    <w:p w:rsidR="00D82102" w:rsidRDefault="00D82102" w:rsidP="00D82102">
      <w:r>
        <w:t>For the individual video table, you can:</w:t>
      </w:r>
    </w:p>
    <w:p w:rsidR="00D82102" w:rsidRDefault="00D82102" w:rsidP="00D82102">
      <w:pPr>
        <w:pStyle w:val="ListBullet"/>
      </w:pPr>
      <w:r>
        <w:t>Scroll through the pages at the bottom of the table.</w:t>
      </w:r>
    </w:p>
    <w:p w:rsidR="00D82102" w:rsidRDefault="00D82102" w:rsidP="00D82102">
      <w:pPr>
        <w:pStyle w:val="ListBullet"/>
      </w:pPr>
      <w:r>
        <w:t>Select the number of rows to display per page (10 to 500).</w:t>
      </w:r>
    </w:p>
    <w:p w:rsidR="00D82102" w:rsidRDefault="00D82102" w:rsidP="003169AF">
      <w:pPr>
        <w:pStyle w:val="ListBullet"/>
      </w:pPr>
      <w:r>
        <w:t xml:space="preserve">Click a </w:t>
      </w:r>
      <w:r w:rsidR="009D63DF">
        <w:t>Unique Known User</w:t>
      </w:r>
      <w:r>
        <w:t xml:space="preserve"> to display</w:t>
      </w:r>
      <w:r w:rsidR="009D554F">
        <w:t xml:space="preserve"> t</w:t>
      </w:r>
      <w:r>
        <w:t>he</w:t>
      </w:r>
      <w:r w:rsidR="009D554F" w:rsidRPr="003169AF">
        <w:t xml:space="preserve"> Specific User Engagement Report</w:t>
      </w:r>
      <w:r>
        <w:t xml:space="preserve"> for the video</w:t>
      </w:r>
    </w:p>
    <w:p w:rsidR="00DD4697" w:rsidRDefault="00DD4697" w:rsidP="00292207">
      <w:pPr>
        <w:pStyle w:val="Heading3"/>
        <w:keepNext/>
      </w:pPr>
      <w:bookmarkStart w:id="1913" w:name="_D2HList_13_6_3_1_36_2_0"/>
      <w:bookmarkStart w:id="1914" w:name="_D2HList_12_6_3_1_36_2_0"/>
      <w:bookmarkStart w:id="1915" w:name="_D2HList_11_6_3_1_36_2_0"/>
      <w:bookmarkStart w:id="1916" w:name="_D2HList_693_157_2_1_54_1_23"/>
      <w:bookmarkStart w:id="1917" w:name="_D2HList_692_157_2_1_54_1_23"/>
      <w:bookmarkStart w:id="1918" w:name="_D2HList_691_157_2_1_54_1_23"/>
      <w:bookmarkStart w:id="1919" w:name="_D2HList_690_157_2_1_54_1_23"/>
      <w:bookmarkStart w:id="1920" w:name="_D2HList_689_157_2_1_54_1_23"/>
      <w:bookmarkStart w:id="1921" w:name="_D2HList_688_157_2_1_54_1_23"/>
      <w:bookmarkStart w:id="1922" w:name="_Specific_User_Engagement"/>
      <w:bookmarkStart w:id="1923" w:name="_Toc326457895"/>
      <w:bookmarkStart w:id="1924" w:name="_Toc326517714"/>
      <w:bookmarkStart w:id="1925" w:name="_Toc332632215"/>
      <w:bookmarkEnd w:id="1913"/>
      <w:bookmarkEnd w:id="1914"/>
      <w:bookmarkEnd w:id="1915"/>
      <w:bookmarkEnd w:id="1916"/>
      <w:bookmarkEnd w:id="1917"/>
      <w:bookmarkEnd w:id="1918"/>
      <w:bookmarkEnd w:id="1919"/>
      <w:bookmarkEnd w:id="1920"/>
      <w:bookmarkEnd w:id="1921"/>
      <w:bookmarkEnd w:id="1922"/>
      <w:r>
        <w:lastRenderedPageBreak/>
        <w:t>Specific User Engagement Report</w:t>
      </w:r>
      <w:bookmarkEnd w:id="1923"/>
      <w:bookmarkEnd w:id="1924"/>
      <w:bookmarkEnd w:id="1925"/>
    </w:p>
    <w:p w:rsidR="00422B91" w:rsidRDefault="00422B91">
      <w:pPr>
        <w:pStyle w:val="BodyText"/>
        <w:rPr>
          <w:rFonts w:eastAsiaTheme="minorEastAsia"/>
        </w:rPr>
      </w:pPr>
      <w:r>
        <w:t xml:space="preserve">The Specific User Engagement </w:t>
      </w:r>
      <w:r w:rsidR="00F066EE">
        <w:t>report displays</w:t>
      </w:r>
      <w:r>
        <w:t xml:space="preserve"> the following data for a specific user.</w:t>
      </w:r>
    </w:p>
    <w:p w:rsidR="00422B91" w:rsidRDefault="00422B91" w:rsidP="00422B91">
      <w:pPr>
        <w:pStyle w:val="ListBullet"/>
      </w:pPr>
      <w:r>
        <w:t>Plays – The number of times a user clicked "Play"</w:t>
      </w:r>
    </w:p>
    <w:p w:rsidR="00422B91" w:rsidRDefault="00422B91" w:rsidP="00422B91">
      <w:pPr>
        <w:pStyle w:val="ListBullet"/>
      </w:pPr>
      <w:r>
        <w:t>Minutes Viewed – The sum of minutes that were viewed</w:t>
      </w:r>
    </w:p>
    <w:p w:rsidR="00422B91" w:rsidRDefault="00422B91" w:rsidP="00422B91">
      <w:pPr>
        <w:pStyle w:val="ListBullet"/>
      </w:pPr>
      <w:r>
        <w:t>Average View Time – The average time calculated by dividing the minutes viewed by the number of views</w:t>
      </w:r>
    </w:p>
    <w:p w:rsidR="00422B91" w:rsidRDefault="00422B91" w:rsidP="00422B91">
      <w:pPr>
        <w:pStyle w:val="ListBullet"/>
      </w:pPr>
      <w:r>
        <w:t>Player Impressions – The number of times the video player was loaded</w:t>
      </w:r>
    </w:p>
    <w:p w:rsidR="00422B91" w:rsidRDefault="00422B91" w:rsidP="00422B91">
      <w:pPr>
        <w:pStyle w:val="ListBullet"/>
      </w:pPr>
      <w:r>
        <w:t>(Not included in the line chart) Player to Impression</w:t>
      </w:r>
      <w:r>
        <w:rPr>
          <w:rStyle w:val="procedurechar0"/>
        </w:rPr>
        <w:t xml:space="preserve"> </w:t>
      </w:r>
      <w:r>
        <w:t>Ratio – The number of plays divided by the number of impressions.</w:t>
      </w:r>
    </w:p>
    <w:p w:rsidR="00422B91" w:rsidRDefault="00F066EE" w:rsidP="009428D3">
      <w:pPr>
        <w:pStyle w:val="Procedure"/>
        <w:pPrChange w:id="1926" w:author="Debbie Zioni" w:date="2012-08-15T20:03:00Z">
          <w:pPr>
            <w:pStyle w:val="Procedure"/>
          </w:pPr>
        </w:pPrChange>
      </w:pPr>
      <w:r>
        <w:t>To display the Specific User En</w:t>
      </w:r>
      <w:r w:rsidR="00422B91">
        <w:t>g</w:t>
      </w:r>
      <w:r>
        <w:t>age</w:t>
      </w:r>
      <w:r w:rsidR="00422B91">
        <w:t>ment Report</w:t>
      </w:r>
    </w:p>
    <w:p w:rsidR="00B3553E" w:rsidRDefault="00B3553E" w:rsidP="00292207">
      <w:pPr>
        <w:pStyle w:val="ListNumber"/>
        <w:numPr>
          <w:ilvl w:val="0"/>
          <w:numId w:val="179"/>
        </w:numPr>
      </w:pPr>
      <w:r>
        <w:t xml:space="preserve">Create a User Engagement Report. See </w:t>
      </w:r>
      <w:hyperlink w:anchor="view_user_engagement" w:history="1">
        <w:r w:rsidRPr="00E3369B">
          <w:rPr>
            <w:rStyle w:val="Hyperlink"/>
          </w:rPr>
          <w:t>To display User Engagement</w:t>
        </w:r>
        <w:r>
          <w:t xml:space="preserve"> reports</w:t>
        </w:r>
      </w:hyperlink>
      <w:r>
        <w:t>.</w:t>
      </w:r>
    </w:p>
    <w:p w:rsidR="00422B91" w:rsidRDefault="00422B91">
      <w:pPr>
        <w:pStyle w:val="ListNumber"/>
      </w:pPr>
      <w:r>
        <w:t xml:space="preserve">Click </w:t>
      </w:r>
      <w:r w:rsidR="00B3553E">
        <w:t>on a Unique Know n User.</w:t>
      </w:r>
    </w:p>
    <w:p w:rsidR="00422B91" w:rsidRDefault="00422B91" w:rsidP="00422B91">
      <w:pPr>
        <w:pStyle w:val="ListNumber"/>
      </w:pPr>
      <w:r>
        <w:t>Select a date range in the drop-down menu or enter dates in the Dates field.</w:t>
      </w:r>
    </w:p>
    <w:p w:rsidR="00422B91" w:rsidRDefault="00422B91" w:rsidP="00422B91">
      <w:pPr>
        <w:pStyle w:val="ListNumber"/>
      </w:pPr>
      <w:r>
        <w:t>Select one of the following for the Playback Context:</w:t>
      </w:r>
    </w:p>
    <w:p w:rsidR="00422B91" w:rsidRDefault="00422B91" w:rsidP="00422B91">
      <w:pPr>
        <w:pStyle w:val="ListContinue"/>
      </w:pPr>
      <w:r w:rsidRPr="000A4D96">
        <w:rPr>
          <w:b/>
          <w:bCs/>
        </w:rPr>
        <w:t xml:space="preserve">All </w:t>
      </w:r>
      <w:r>
        <w:t>(default) – uses all the categories defined in your account</w:t>
      </w:r>
    </w:p>
    <w:p w:rsidR="00422B91" w:rsidRDefault="00422B91" w:rsidP="00422B91">
      <w:pPr>
        <w:pStyle w:val="ListContinue"/>
      </w:pPr>
      <w:r w:rsidRPr="000A4D96">
        <w:rPr>
          <w:b/>
          <w:bCs/>
        </w:rPr>
        <w:t>Select Categories</w:t>
      </w:r>
      <w:r>
        <w:t xml:space="preserve"> – uses selected categories in your account for filtering report data</w:t>
      </w:r>
    </w:p>
    <w:p w:rsidR="00422B91" w:rsidRDefault="00422B91" w:rsidP="00422B91">
      <w:pPr>
        <w:pStyle w:val="ListBullet2"/>
      </w:pPr>
      <w:r>
        <w:t>In the Categories window: Select the name of a category. Use the CTRL key to select multiple categories.</w:t>
      </w:r>
    </w:p>
    <w:p w:rsidR="00422B91" w:rsidRDefault="00422B91" w:rsidP="00422B91">
      <w:pPr>
        <w:pStyle w:val="ListBullet2"/>
      </w:pPr>
      <w:r>
        <w:t>Click Filter. </w:t>
      </w:r>
      <w:r>
        <w:br/>
        <w:t>To clear the category filter, click All.</w:t>
      </w:r>
    </w:p>
    <w:p w:rsidR="00C34EDD" w:rsidRPr="00C34EDD" w:rsidRDefault="00AF353F" w:rsidP="009428D3">
      <w:pPr>
        <w:pStyle w:val="ListNumber"/>
      </w:pPr>
      <w:r>
        <w:t>(Optional) Export the line chart report to a CSV file.</w:t>
      </w:r>
      <w:del w:id="1927" w:author="Debbie Zioni" w:date="2012-08-15T20:02:00Z">
        <w:r w:rsidDel="009428D3">
          <w:delText xml:space="preserve"> </w:delText>
        </w:r>
      </w:del>
      <w:ins w:id="1928" w:author="Debbie Zioni" w:date="2012-08-15T20:02:00Z">
        <w:r w:rsidR="009428D3">
          <w:t xml:space="preserve">See </w:t>
        </w:r>
        <w:r w:rsidR="009428D3" w:rsidRPr="009428D3">
          <w:fldChar w:fldCharType="begin"/>
        </w:r>
        <w:r w:rsidR="009428D3" w:rsidRPr="00292207">
          <w:instrText xml:space="preserve"> HYPERLINK  \l "_Toc326444707" </w:instrText>
        </w:r>
        <w:r w:rsidR="009428D3" w:rsidRPr="009428D3">
          <w:fldChar w:fldCharType="separate"/>
        </w:r>
        <w:r w:rsidR="009428D3" w:rsidRPr="009428D3">
          <w:rPr>
            <w:rStyle w:val="Hyperlink"/>
          </w:rPr>
          <w:t>Exporting Analytics to a CSV File</w:t>
        </w:r>
        <w:r w:rsidR="009428D3" w:rsidRPr="009428D3">
          <w:fldChar w:fldCharType="end"/>
        </w:r>
      </w:ins>
      <w:del w:id="1929" w:author="Debbie Zioni" w:date="2012-08-15T20:02:00Z">
        <w:r w:rsidDel="009428D3">
          <w:delText xml:space="preserve">See </w:delText>
        </w:r>
        <w:bookmarkStart w:id="1930" w:name="_Toc326457896"/>
        <w:bookmarkStart w:id="1931" w:name="_Toc326517715"/>
        <w:r w:rsidR="00F66412" w:rsidDel="009428D3">
          <w:rPr>
            <w:rFonts w:cs="Times New Roman"/>
          </w:rPr>
          <w:fldChar w:fldCharType="begin"/>
        </w:r>
        <w:r w:rsidR="00F66412" w:rsidDel="009428D3">
          <w:rPr>
            <w:rFonts w:cs="Times New Roman"/>
          </w:rPr>
          <w:delInstrText>HYPERLINK  \l "_Toc326444707"</w:delInstrText>
        </w:r>
        <w:r w:rsidR="00F66412" w:rsidDel="009428D3">
          <w:rPr>
            <w:rFonts w:cs="Times New Roman"/>
          </w:rPr>
          <w:fldChar w:fldCharType="separate"/>
        </w:r>
        <w:r w:rsidR="00C34EDD" w:rsidRPr="00F66412" w:rsidDel="009428D3">
          <w:rPr>
            <w:rStyle w:val="Hyperlink"/>
          </w:rPr>
          <w:delText>Exporting Analytics to a CSV File</w:delText>
        </w:r>
        <w:r w:rsidR="00F66412" w:rsidDel="009428D3">
          <w:rPr>
            <w:rFonts w:cs="Times New Roman"/>
          </w:rPr>
          <w:fldChar w:fldCharType="end"/>
        </w:r>
      </w:del>
      <w:r w:rsidR="00C34EDD" w:rsidRPr="00C34EDD">
        <w:t>.</w:t>
      </w:r>
    </w:p>
    <w:p w:rsidR="00DD4697" w:rsidRDefault="00DD4697" w:rsidP="00E3369B">
      <w:pPr>
        <w:pStyle w:val="Heading2"/>
      </w:pPr>
      <w:bookmarkStart w:id="1932" w:name="_Toc332632216"/>
      <w:bookmarkStart w:id="1933" w:name="_Bandwidth_Usage_Reports"/>
      <w:bookmarkEnd w:id="1933"/>
      <w:r>
        <w:t>Bandwidth Usage Reports</w:t>
      </w:r>
      <w:bookmarkEnd w:id="1932"/>
    </w:p>
    <w:p w:rsidR="006E5015" w:rsidRDefault="006E5015">
      <w:r>
        <w:t>Bandwidth usage reports include helpful information about resources the publisher has been using for their account</w:t>
      </w:r>
    </w:p>
    <w:p w:rsidR="00DD4697" w:rsidRDefault="00DD4697" w:rsidP="00E3369B">
      <w:pPr>
        <w:pStyle w:val="Heading3"/>
      </w:pPr>
      <w:bookmarkStart w:id="1934" w:name="_Toc326457897"/>
      <w:bookmarkStart w:id="1935" w:name="_Toc326517716"/>
      <w:bookmarkStart w:id="1936" w:name="_Toc332632217"/>
      <w:bookmarkEnd w:id="1930"/>
      <w:bookmarkEnd w:id="1931"/>
      <w:r>
        <w:t>Publisher Bandwidth and Storage Report</w:t>
      </w:r>
      <w:bookmarkEnd w:id="1934"/>
      <w:bookmarkEnd w:id="1935"/>
      <w:bookmarkEnd w:id="1936"/>
    </w:p>
    <w:p w:rsidR="00F01A73" w:rsidRDefault="00F01A73" w:rsidP="00F01A73">
      <w:pPr>
        <w:pStyle w:val="BodyText"/>
      </w:pPr>
      <w:r>
        <w:t>The Publisher Bandwidth and Storage report presents the bandwidth and storage used in the account level.</w:t>
      </w:r>
    </w:p>
    <w:p w:rsidR="00F01A73" w:rsidRDefault="00F01A73" w:rsidP="003301AB">
      <w:pPr>
        <w:pStyle w:val="BodyText"/>
      </w:pPr>
      <w:r>
        <w:t>The report displays the following data:</w:t>
      </w:r>
    </w:p>
    <w:p w:rsidR="00F01A73" w:rsidRDefault="00F01A73" w:rsidP="00F01A73">
      <w:pPr>
        <w:pStyle w:val="ListBullet"/>
      </w:pPr>
      <w:r>
        <w:t>Bandwidth Consumption – the amount of consumed bandwidth in the given timeframe.</w:t>
      </w:r>
    </w:p>
    <w:p w:rsidR="00F01A73" w:rsidRDefault="00F01A73" w:rsidP="00F01A73">
      <w:pPr>
        <w:pStyle w:val="ListBullet"/>
      </w:pPr>
      <w:r>
        <w:t>Average storage – the average storage used in the given timeframe.</w:t>
      </w:r>
    </w:p>
    <w:p w:rsidR="00F01A73" w:rsidRDefault="00F01A73" w:rsidP="00F01A73">
      <w:pPr>
        <w:pStyle w:val="ListBullet"/>
      </w:pPr>
      <w:r>
        <w:t>Peak Storage – the highest storage consumed in the given timeframe.</w:t>
      </w:r>
    </w:p>
    <w:p w:rsidR="00F01A73" w:rsidRDefault="00F01A73" w:rsidP="00F01A73">
      <w:pPr>
        <w:pStyle w:val="ListBullet"/>
      </w:pPr>
      <w:r>
        <w:t>Added storage – the storage change (added or removed) in the given timeframe.</w:t>
      </w:r>
    </w:p>
    <w:p w:rsidR="00F01A73" w:rsidRDefault="00F01A73" w:rsidP="00F01A73">
      <w:pPr>
        <w:pStyle w:val="ListBullet"/>
      </w:pPr>
      <w:r>
        <w:t>Combined Bandwidth and Consumption – the sum of the average storage and bandwidth consumption.</w:t>
      </w:r>
    </w:p>
    <w:p w:rsidR="00F01A73" w:rsidRPr="00B818AB" w:rsidRDefault="00F01A73" w:rsidP="00D82102">
      <w:pPr>
        <w:pStyle w:val="BodyText"/>
      </w:pPr>
    </w:p>
    <w:p w:rsidR="00DD4697" w:rsidRPr="005D4305" w:rsidRDefault="00DD4697" w:rsidP="00DD4697">
      <w:pPr>
        <w:pStyle w:val="BodyText"/>
      </w:pPr>
      <w:r w:rsidRPr="00E976AC">
        <w:rPr>
          <w:noProof/>
          <w:lang w:val="en-US" w:bidi="he-IL"/>
        </w:rPr>
        <w:lastRenderedPageBreak/>
        <w:drawing>
          <wp:inline distT="0" distB="0" distL="0" distR="0" wp14:anchorId="0F8EF65C" wp14:editId="7A8DD75F">
            <wp:extent cx="5943600" cy="278638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con_pub_band.png"/>
                    <pic:cNvPicPr/>
                  </pic:nvPicPr>
                  <pic:blipFill>
                    <a:blip r:embed="rId327">
                      <a:extLst>
                        <a:ext uri="{28A0092B-C50C-407E-A947-70E740481C1C}">
                          <a14:useLocalDpi xmlns:a14="http://schemas.microsoft.com/office/drawing/2010/main" val="0"/>
                        </a:ext>
                      </a:extLst>
                    </a:blip>
                    <a:stretch>
                      <a:fillRect/>
                    </a:stretch>
                  </pic:blipFill>
                  <pic:spPr>
                    <a:xfrm>
                      <a:off x="0" y="0"/>
                      <a:ext cx="5943600" cy="2786380"/>
                    </a:xfrm>
                    <a:prstGeom prst="rect">
                      <a:avLst/>
                    </a:prstGeom>
                  </pic:spPr>
                </pic:pic>
              </a:graphicData>
            </a:graphic>
          </wp:inline>
        </w:drawing>
      </w:r>
    </w:p>
    <w:p w:rsidR="00D63643" w:rsidRDefault="00D63643" w:rsidP="009428D3">
      <w:pPr>
        <w:pStyle w:val="Procedure"/>
        <w:rPr>
          <w:rFonts w:eastAsiaTheme="minorEastAsia"/>
        </w:rPr>
        <w:pPrChange w:id="1937" w:author="Debbie Zioni" w:date="2012-08-15T20:03:00Z">
          <w:pPr>
            <w:pStyle w:val="Procedure"/>
          </w:pPr>
        </w:pPrChange>
      </w:pPr>
      <w:bookmarkStart w:id="1938" w:name="_Toc326457898"/>
      <w:bookmarkStart w:id="1939" w:name="_Toc326517717"/>
      <w:r>
        <w:t xml:space="preserve">To </w:t>
      </w:r>
      <w:r w:rsidR="00267B96">
        <w:t>display the Publisher B</w:t>
      </w:r>
      <w:r>
        <w:t>andwidth</w:t>
      </w:r>
      <w:r w:rsidR="00267B96">
        <w:t xml:space="preserve"> and Storage report</w:t>
      </w:r>
    </w:p>
    <w:p w:rsidR="00D63643" w:rsidRDefault="00D63643" w:rsidP="00292207">
      <w:pPr>
        <w:pStyle w:val="ListNumber"/>
        <w:numPr>
          <w:ilvl w:val="0"/>
          <w:numId w:val="178"/>
        </w:numPr>
      </w:pPr>
      <w:r>
        <w:t>Select the Analytics tab and then select Bandwidth Usage Reports.</w:t>
      </w:r>
    </w:p>
    <w:p w:rsidR="00D63643" w:rsidRDefault="00D63643" w:rsidP="00D82102">
      <w:pPr>
        <w:pStyle w:val="ListNumber"/>
      </w:pPr>
      <w:r>
        <w:t>Click Publisher Bandwidth and Storage Report.</w:t>
      </w:r>
    </w:p>
    <w:p w:rsidR="00AF353F" w:rsidRDefault="00AF353F" w:rsidP="00AF353F">
      <w:pPr>
        <w:pStyle w:val="ListNumber"/>
      </w:pPr>
      <w:r>
        <w:t>Select a date range in the drop-down menu or enter dates in the Dates field.</w:t>
      </w:r>
    </w:p>
    <w:p w:rsidR="00AF353F" w:rsidRDefault="00AF353F" w:rsidP="00AF353F">
      <w:pPr>
        <w:pStyle w:val="ListNumber"/>
      </w:pPr>
      <w:r>
        <w:t>Select the Time Units: Monthly or daily.</w:t>
      </w:r>
    </w:p>
    <w:p w:rsidR="00AF353F" w:rsidRDefault="00AF353F" w:rsidP="00AF353F">
      <w:pPr>
        <w:pStyle w:val="ListBulletContinue"/>
      </w:pPr>
      <w:r>
        <w:t>The report displays the total amount of bandwidth in gigabytes used on each day of the month you selected, or the total amount of bandwidth in gigabytes used in each month of the year you selected.</w:t>
      </w:r>
    </w:p>
    <w:p w:rsidR="00AF353F" w:rsidRDefault="00AF353F" w:rsidP="00AF353F">
      <w:pPr>
        <w:pStyle w:val="ListNumber"/>
      </w:pPr>
      <w:r>
        <w:t>Hover over a day's or month’s data to display the exact usage for the day/month.</w:t>
      </w:r>
    </w:p>
    <w:p w:rsidR="00AF353F" w:rsidRDefault="00AF353F" w:rsidP="00AF353F">
      <w:pPr>
        <w:pStyle w:val="ListNumber"/>
      </w:pPr>
      <w:r>
        <w:rPr>
          <w:rStyle w:val="d2hlistmarker"/>
          <w:b/>
          <w:bCs/>
          <w:sz w:val="14"/>
          <w:szCs w:val="14"/>
        </w:rPr>
        <w:t xml:space="preserve"> </w:t>
      </w:r>
      <w:r>
        <w:t>In the drop-down menu, select one of the data types for the line chart report.</w:t>
      </w:r>
    </w:p>
    <w:p w:rsidR="00C34EDD" w:rsidRPr="00C34EDD" w:rsidRDefault="00AF353F" w:rsidP="009428D3">
      <w:pPr>
        <w:pStyle w:val="ListNumber"/>
      </w:pPr>
      <w:r>
        <w:t>(Optional) Export the line chart report to a CSV file.</w:t>
      </w:r>
      <w:del w:id="1940" w:author="Debbie Zioni" w:date="2012-08-15T20:02:00Z">
        <w:r w:rsidDel="009428D3">
          <w:delText xml:space="preserve"> </w:delText>
        </w:r>
      </w:del>
      <w:ins w:id="1941" w:author="Debbie Zioni" w:date="2012-08-15T20:02:00Z">
        <w:r w:rsidR="009428D3">
          <w:t xml:space="preserve">See </w:t>
        </w:r>
        <w:r w:rsidR="009428D3" w:rsidRPr="009428D3">
          <w:fldChar w:fldCharType="begin"/>
        </w:r>
        <w:r w:rsidR="009428D3" w:rsidRPr="00292207">
          <w:instrText xml:space="preserve"> HYPERLINK  \l "_Toc326444707" </w:instrText>
        </w:r>
        <w:r w:rsidR="009428D3" w:rsidRPr="009428D3">
          <w:fldChar w:fldCharType="separate"/>
        </w:r>
        <w:r w:rsidR="009428D3" w:rsidRPr="009428D3">
          <w:rPr>
            <w:rStyle w:val="Hyperlink"/>
          </w:rPr>
          <w:t>Exporting Analytics to a CSV File</w:t>
        </w:r>
        <w:r w:rsidR="009428D3" w:rsidRPr="009428D3">
          <w:fldChar w:fldCharType="end"/>
        </w:r>
      </w:ins>
      <w:del w:id="1942" w:author="Debbie Zioni" w:date="2012-08-15T20:02:00Z">
        <w:r w:rsidDel="009428D3">
          <w:delText>See</w:delText>
        </w:r>
        <w:r w:rsidR="00C53ADC" w:rsidDel="009428D3">
          <w:delText xml:space="preserve"> </w:delText>
        </w:r>
        <w:r w:rsidR="00C53ADC" w:rsidRPr="001063DE" w:rsidDel="009428D3">
          <w:fldChar w:fldCharType="begin"/>
        </w:r>
        <w:r w:rsidR="00C53ADC" w:rsidRPr="001063DE" w:rsidDel="009428D3">
          <w:delInstrText xml:space="preserve"> HYPERLINK  \l "_Toc326444707" </w:delInstrText>
        </w:r>
        <w:r w:rsidR="00C53ADC" w:rsidRPr="001063DE" w:rsidDel="009428D3">
          <w:fldChar w:fldCharType="separate"/>
        </w:r>
        <w:r w:rsidR="00C53ADC" w:rsidRPr="001063DE" w:rsidDel="009428D3">
          <w:rPr>
            <w:rStyle w:val="Hyperlink"/>
          </w:rPr>
          <w:delText>Exp</w:delText>
        </w:r>
        <w:r w:rsidR="00C53ADC" w:rsidRPr="001063DE" w:rsidDel="009428D3">
          <w:rPr>
            <w:rStyle w:val="Hyperlink"/>
          </w:rPr>
          <w:delText>o</w:delText>
        </w:r>
        <w:r w:rsidR="00C53ADC" w:rsidRPr="001063DE" w:rsidDel="009428D3">
          <w:rPr>
            <w:rStyle w:val="Hyperlink"/>
          </w:rPr>
          <w:delText>rting Analytics to a CSV File</w:delText>
        </w:r>
        <w:r w:rsidR="00C53ADC" w:rsidRPr="001063DE" w:rsidDel="009428D3">
          <w:fldChar w:fldCharType="end"/>
        </w:r>
      </w:del>
      <w:r w:rsidR="00C34EDD" w:rsidRPr="00C34EDD">
        <w:t>.</w:t>
      </w:r>
    </w:p>
    <w:p w:rsidR="00DD4697" w:rsidRDefault="00DD4697" w:rsidP="00E3369B">
      <w:pPr>
        <w:pStyle w:val="Heading3"/>
      </w:pPr>
      <w:bookmarkStart w:id="1943" w:name="_Toc332632218"/>
      <w:r w:rsidRPr="00B818AB">
        <w:t xml:space="preserve">End </w:t>
      </w:r>
      <w:r>
        <w:t>U</w:t>
      </w:r>
      <w:r w:rsidRPr="00B818AB">
        <w:t xml:space="preserve">sers </w:t>
      </w:r>
      <w:r>
        <w:t>S</w:t>
      </w:r>
      <w:r w:rsidRPr="00B818AB">
        <w:t xml:space="preserve">torage </w:t>
      </w:r>
      <w:r>
        <w:t>R</w:t>
      </w:r>
      <w:r w:rsidRPr="00B818AB">
        <w:t>eport</w:t>
      </w:r>
      <w:bookmarkEnd w:id="1943"/>
    </w:p>
    <w:p w:rsidR="006E5015" w:rsidRDefault="006E5015" w:rsidP="006E5015">
      <w:pPr>
        <w:pStyle w:val="BodyText"/>
        <w:rPr>
          <w:lang w:val="en-US"/>
        </w:rPr>
      </w:pPr>
      <w:r w:rsidRPr="0003438C">
        <w:rPr>
          <w:lang w:val="en-US"/>
        </w:rPr>
        <w:t>Th</w:t>
      </w:r>
      <w:r>
        <w:rPr>
          <w:lang w:val="en-US"/>
        </w:rPr>
        <w:t>e End Users Storage R</w:t>
      </w:r>
      <w:r w:rsidRPr="0003438C">
        <w:rPr>
          <w:lang w:val="en-US"/>
        </w:rPr>
        <w:t>ep</w:t>
      </w:r>
      <w:r>
        <w:rPr>
          <w:lang w:val="en-US"/>
        </w:rPr>
        <w:t xml:space="preserve">ort displays the amount of storage </w:t>
      </w:r>
      <w:r w:rsidRPr="0003438C">
        <w:rPr>
          <w:lang w:val="en-US"/>
        </w:rPr>
        <w:t>end</w:t>
      </w:r>
      <w:r>
        <w:rPr>
          <w:lang w:val="en-US"/>
        </w:rPr>
        <w:t>-</w:t>
      </w:r>
      <w:r w:rsidRPr="0003438C">
        <w:rPr>
          <w:lang w:val="en-US"/>
        </w:rPr>
        <w:t xml:space="preserve">users </w:t>
      </w:r>
      <w:r>
        <w:rPr>
          <w:lang w:val="en-US"/>
        </w:rPr>
        <w:t>used</w:t>
      </w:r>
      <w:r w:rsidR="000C4532">
        <w:rPr>
          <w:lang w:val="en-US"/>
        </w:rPr>
        <w:t>.</w:t>
      </w:r>
      <w:r>
        <w:rPr>
          <w:lang w:val="en-US"/>
        </w:rPr>
        <w:t xml:space="preserve"> </w:t>
      </w:r>
    </w:p>
    <w:p w:rsidR="006E5015" w:rsidRDefault="006E5015" w:rsidP="006E5015">
      <w:pPr>
        <w:pStyle w:val="BodyText"/>
      </w:pPr>
      <w:r>
        <w:t>The report displays the following data:</w:t>
      </w:r>
    </w:p>
    <w:p w:rsidR="006E5015" w:rsidRPr="003301AB" w:rsidRDefault="006E5015" w:rsidP="003301AB">
      <w:pPr>
        <w:pStyle w:val="ListBullet"/>
      </w:pPr>
      <w:r>
        <w:t xml:space="preserve">Added entries - </w:t>
      </w:r>
      <w:r w:rsidRPr="003301AB">
        <w:t>Sum of added entries owned by the user in the given timeframe</w:t>
      </w:r>
      <w:r>
        <w:t>.</w:t>
      </w:r>
    </w:p>
    <w:p w:rsidR="006E5015" w:rsidRPr="003301AB" w:rsidRDefault="006E5015" w:rsidP="003301AB">
      <w:pPr>
        <w:pStyle w:val="ListBullet"/>
      </w:pPr>
      <w:r w:rsidRPr="00FA5733">
        <w:t>Total Entries</w:t>
      </w:r>
      <w:r>
        <w:t xml:space="preserve"> -</w:t>
      </w:r>
      <w:r w:rsidRPr="00AB5499">
        <w:t xml:space="preserve"> Sum of entries owned by the user</w:t>
      </w:r>
      <w:r>
        <w:t>.</w:t>
      </w:r>
    </w:p>
    <w:p w:rsidR="006E5015" w:rsidRDefault="006E5015" w:rsidP="003301AB">
      <w:pPr>
        <w:pStyle w:val="ListBullet"/>
      </w:pPr>
      <w:r w:rsidRPr="00FA5733">
        <w:t>Added Disk Space</w:t>
      </w:r>
      <w:r>
        <w:t xml:space="preserve"> - Total added disk space of the user owned entries in the given timeframe.</w:t>
      </w:r>
    </w:p>
    <w:p w:rsidR="006E5015" w:rsidRDefault="006E5015" w:rsidP="003301AB">
      <w:pPr>
        <w:pStyle w:val="ListBullet"/>
      </w:pPr>
      <w:r w:rsidRPr="00FA5733">
        <w:t>Total Disk Space</w:t>
      </w:r>
      <w:r>
        <w:t xml:space="preserve"> - Total disk space of the user owned entries.</w:t>
      </w:r>
    </w:p>
    <w:p w:rsidR="006E5015" w:rsidRPr="003301AB" w:rsidRDefault="006E5015" w:rsidP="003301AB">
      <w:pPr>
        <w:pStyle w:val="ListBullet"/>
      </w:pPr>
      <w:r w:rsidRPr="00FA5733">
        <w:t>Added Minutes</w:t>
      </w:r>
      <w:r>
        <w:t xml:space="preserve"> - Total duration of the entries </w:t>
      </w:r>
      <w:r w:rsidRPr="003301AB">
        <w:t>owned by the user</w:t>
      </w:r>
      <w:r w:rsidR="000C4532">
        <w:t xml:space="preserve"> </w:t>
      </w:r>
      <w:r w:rsidR="000C4532" w:rsidRPr="003301AB">
        <w:t>that was</w:t>
      </w:r>
      <w:r w:rsidRPr="003301AB">
        <w:t xml:space="preserve"> added in the given timeframe</w:t>
      </w:r>
      <w:r>
        <w:t>.</w:t>
      </w:r>
    </w:p>
    <w:p w:rsidR="006E5015" w:rsidRPr="00272C04" w:rsidRDefault="006E5015" w:rsidP="003301AB">
      <w:pPr>
        <w:pStyle w:val="ListBullet"/>
      </w:pPr>
      <w:r w:rsidRPr="00FA5733">
        <w:t>Total Minutes</w:t>
      </w:r>
      <w:r>
        <w:t xml:space="preserve"> - Total duration of the entries</w:t>
      </w:r>
      <w:r w:rsidRPr="00AB5499">
        <w:t xml:space="preserve"> owned by the user</w:t>
      </w:r>
      <w:r>
        <w:t>.</w:t>
      </w:r>
    </w:p>
    <w:p w:rsidR="00AF353F" w:rsidRDefault="006E5015" w:rsidP="003301AB">
      <w:pPr>
        <w:pStyle w:val="BodyText"/>
        <w:rPr>
          <w:lang w:val="en-US"/>
        </w:rPr>
      </w:pPr>
      <w:r>
        <w:rPr>
          <w:noProof/>
          <w:lang w:val="en-US" w:bidi="he-IL"/>
        </w:rPr>
        <w:lastRenderedPageBreak/>
        <w:drawing>
          <wp:inline distT="0" distB="0" distL="0" distR="0" wp14:anchorId="2E8C614E" wp14:editId="5A7DC8AC">
            <wp:extent cx="5943600" cy="26511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5943600" cy="2651125"/>
                    </a:xfrm>
                    <a:prstGeom prst="rect">
                      <a:avLst/>
                    </a:prstGeom>
                  </pic:spPr>
                </pic:pic>
              </a:graphicData>
            </a:graphic>
          </wp:inline>
        </w:drawing>
      </w:r>
    </w:p>
    <w:p w:rsidR="00E707C8" w:rsidRDefault="00E707C8" w:rsidP="009428D3">
      <w:pPr>
        <w:pStyle w:val="Procedure"/>
        <w:rPr>
          <w:lang w:val="en-US"/>
        </w:rPr>
        <w:pPrChange w:id="1944" w:author="Debbie Zioni" w:date="2012-08-15T20:03:00Z">
          <w:pPr>
            <w:pStyle w:val="Procedure"/>
          </w:pPr>
        </w:pPrChange>
      </w:pPr>
      <w:r>
        <w:rPr>
          <w:lang w:val="en-US"/>
        </w:rPr>
        <w:t>To display the End User Storage report</w:t>
      </w:r>
    </w:p>
    <w:p w:rsidR="00E707C8" w:rsidRDefault="00E707C8" w:rsidP="00292207">
      <w:pPr>
        <w:pStyle w:val="ListNumber"/>
        <w:numPr>
          <w:ilvl w:val="0"/>
          <w:numId w:val="177"/>
        </w:numPr>
      </w:pPr>
      <w:r>
        <w:t xml:space="preserve">Select the Analytics tab and then select </w:t>
      </w:r>
      <w:r w:rsidR="00267B96">
        <w:t xml:space="preserve">Publisher and </w:t>
      </w:r>
      <w:r>
        <w:t>Bandwidth Usage Reports.</w:t>
      </w:r>
    </w:p>
    <w:p w:rsidR="006E5015" w:rsidRDefault="00E707C8">
      <w:pPr>
        <w:pStyle w:val="ListNumber"/>
      </w:pPr>
      <w:r>
        <w:t xml:space="preserve">Click </w:t>
      </w:r>
      <w:r w:rsidR="00D63643">
        <w:t>End Users Sto</w:t>
      </w:r>
      <w:r>
        <w:t>rage Report.</w:t>
      </w:r>
    </w:p>
    <w:p w:rsidR="006E5015" w:rsidRDefault="006E5015">
      <w:pPr>
        <w:pStyle w:val="ListNumber"/>
      </w:pPr>
      <w:r w:rsidRPr="003301AB">
        <w:t xml:space="preserve">Click on a user name to display </w:t>
      </w:r>
      <w:r w:rsidR="000C4532" w:rsidRPr="003301AB">
        <w:t xml:space="preserve">the </w:t>
      </w:r>
      <w:hyperlink w:anchor="_Storge_Report_for" w:history="1">
        <w:r w:rsidRPr="006E5015">
          <w:rPr>
            <w:rStyle w:val="Hyperlink"/>
          </w:rPr>
          <w:t>Storage Report for a Specific User</w:t>
        </w:r>
      </w:hyperlink>
      <w:r w:rsidR="00234ADF">
        <w:t>.</w:t>
      </w:r>
    </w:p>
    <w:p w:rsidR="00234ADF" w:rsidRDefault="00234ADF" w:rsidP="00234ADF">
      <w:pPr>
        <w:pStyle w:val="ListNumber"/>
      </w:pPr>
      <w:r>
        <w:t>Select a date range in the drop-down menu or enter dates in the Dates field.</w:t>
      </w:r>
    </w:p>
    <w:p w:rsidR="00234ADF" w:rsidRDefault="00234ADF" w:rsidP="00234ADF">
      <w:pPr>
        <w:pStyle w:val="ListNumber"/>
      </w:pPr>
      <w:r>
        <w:t>Select the Time Units: Monthly or daily.</w:t>
      </w:r>
    </w:p>
    <w:p w:rsidR="00234ADF" w:rsidRDefault="00234ADF" w:rsidP="00234ADF">
      <w:pPr>
        <w:pStyle w:val="ListBulletContinue"/>
      </w:pPr>
      <w:r>
        <w:t>The report displays the total amount of bandwidth in gigabytes used on each day of the month you selected, or the total amount of bandwidth in gigabytes used in each month of the year you selected.</w:t>
      </w:r>
    </w:p>
    <w:p w:rsidR="00234ADF" w:rsidRDefault="00234ADF" w:rsidP="00234ADF">
      <w:pPr>
        <w:pStyle w:val="ListNumber"/>
      </w:pPr>
      <w:r>
        <w:t>Hover over a day's or month’s data to display the exact usage for the day/month.</w:t>
      </w:r>
    </w:p>
    <w:p w:rsidR="00234ADF" w:rsidRDefault="00234ADF" w:rsidP="00234ADF">
      <w:pPr>
        <w:pStyle w:val="ListNumber"/>
      </w:pPr>
      <w:r>
        <w:rPr>
          <w:rStyle w:val="d2hlistmarker"/>
          <w:b/>
          <w:bCs/>
          <w:sz w:val="14"/>
          <w:szCs w:val="14"/>
        </w:rPr>
        <w:t xml:space="preserve"> </w:t>
      </w:r>
      <w:r>
        <w:t>In the drop-down menu, select one of the data types for the line chart report.</w:t>
      </w:r>
    </w:p>
    <w:p w:rsidR="00234ADF" w:rsidRPr="00234ADF" w:rsidRDefault="00234ADF">
      <w:pPr>
        <w:pStyle w:val="ListNumber"/>
      </w:pPr>
      <w:r>
        <w:t>(Optional) Export the line chart report to a CSV file.</w:t>
      </w:r>
      <w:r w:rsidR="00C53ADC">
        <w:t xml:space="preserve">See </w:t>
      </w:r>
      <w:hyperlink w:anchor="_Toc326444707" w:history="1">
        <w:r w:rsidR="00C53ADC" w:rsidRPr="001063DE">
          <w:rPr>
            <w:rStyle w:val="Hyperlink"/>
          </w:rPr>
          <w:t>Exporting Analytics to a CSV File</w:t>
        </w:r>
      </w:hyperlink>
      <w:r w:rsidRPr="00234ADF">
        <w:t>.</w:t>
      </w:r>
    </w:p>
    <w:p w:rsidR="00DD4697" w:rsidRDefault="00B81252" w:rsidP="00E3369B">
      <w:pPr>
        <w:pStyle w:val="Heading3"/>
      </w:pPr>
      <w:bookmarkStart w:id="1945" w:name="_Storge_Report_for"/>
      <w:bookmarkStart w:id="1946" w:name="_Toc326051851"/>
      <w:bookmarkStart w:id="1947" w:name="_Toc332632219"/>
      <w:bookmarkEnd w:id="1938"/>
      <w:bookmarkEnd w:id="1939"/>
      <w:bookmarkEnd w:id="1945"/>
      <w:r>
        <w:t>Stora</w:t>
      </w:r>
      <w:r w:rsidR="00DD4697" w:rsidRPr="00B818AB">
        <w:t xml:space="preserve">ge Report for a </w:t>
      </w:r>
      <w:r w:rsidR="00DD4697">
        <w:t>S</w:t>
      </w:r>
      <w:r w:rsidR="00DD4697" w:rsidRPr="00B818AB">
        <w:t xml:space="preserve">pecific </w:t>
      </w:r>
      <w:r w:rsidR="00DD4697">
        <w:t>U</w:t>
      </w:r>
      <w:r w:rsidR="00DD4697" w:rsidRPr="00B818AB">
        <w:t>ser</w:t>
      </w:r>
      <w:bookmarkEnd w:id="1946"/>
      <w:bookmarkEnd w:id="1947"/>
    </w:p>
    <w:p w:rsidR="00234ADF" w:rsidRDefault="00234ADF" w:rsidP="003301AB">
      <w:pPr>
        <w:pStyle w:val="BodyText"/>
      </w:pPr>
      <w:r>
        <w:t>The Storage Report for a Specific User displays the amount of storage a specific user used</w:t>
      </w:r>
    </w:p>
    <w:p w:rsidR="00234ADF" w:rsidRDefault="00234ADF" w:rsidP="003301AB">
      <w:pPr>
        <w:pStyle w:val="BodyText"/>
      </w:pPr>
      <w:r>
        <w:t>The report displays the following data:</w:t>
      </w:r>
    </w:p>
    <w:p w:rsidR="00234ADF" w:rsidRPr="003301AB" w:rsidRDefault="00234ADF" w:rsidP="003301AB">
      <w:pPr>
        <w:pStyle w:val="ListBullet"/>
      </w:pPr>
      <w:r>
        <w:t xml:space="preserve">Added entries - </w:t>
      </w:r>
      <w:r w:rsidRPr="003301AB">
        <w:t>Sum of added entries owned by the user in the given timeframe</w:t>
      </w:r>
    </w:p>
    <w:p w:rsidR="00234ADF" w:rsidRPr="003301AB" w:rsidRDefault="00234ADF" w:rsidP="003301AB">
      <w:pPr>
        <w:pStyle w:val="ListBullet"/>
      </w:pPr>
      <w:r w:rsidRPr="00AB5499">
        <w:t>Total Entries - Sum of entries owned by the user</w:t>
      </w:r>
    </w:p>
    <w:p w:rsidR="00234ADF" w:rsidRPr="00594668" w:rsidRDefault="00234ADF" w:rsidP="003301AB">
      <w:pPr>
        <w:pStyle w:val="ListBullet"/>
      </w:pPr>
      <w:r w:rsidRPr="00AB5499">
        <w:t>Added Disk Space - Total added disk space of the user owned entries in the given timeframe</w:t>
      </w:r>
    </w:p>
    <w:p w:rsidR="00234ADF" w:rsidRPr="00070453" w:rsidRDefault="00234ADF" w:rsidP="003301AB">
      <w:pPr>
        <w:pStyle w:val="ListBullet"/>
      </w:pPr>
      <w:r w:rsidRPr="00070453">
        <w:t>Total Disk Space - Total disk space of the user owned entries</w:t>
      </w:r>
    </w:p>
    <w:p w:rsidR="00234ADF" w:rsidRPr="003301AB" w:rsidRDefault="00234ADF" w:rsidP="003301AB">
      <w:pPr>
        <w:pStyle w:val="ListBullet"/>
      </w:pPr>
      <w:r w:rsidRPr="00604156">
        <w:t>Adde</w:t>
      </w:r>
      <w:r w:rsidRPr="00C8716B">
        <w:t>d Minutes - Total duration of the entries owned by the user, that were added in the given timeframe</w:t>
      </w:r>
    </w:p>
    <w:p w:rsidR="00234ADF" w:rsidRDefault="00234ADF" w:rsidP="003301AB">
      <w:pPr>
        <w:pStyle w:val="ListBullet"/>
      </w:pPr>
      <w:r w:rsidRPr="00AB5499">
        <w:t>Total Minutes - Total duration of the entries owned by the user</w:t>
      </w:r>
      <w:r>
        <w:t>.</w:t>
      </w:r>
    </w:p>
    <w:p w:rsidR="00234ADF" w:rsidRPr="00AB5499" w:rsidRDefault="00234ADF" w:rsidP="003301AB">
      <w:pPr>
        <w:pStyle w:val="BodyText"/>
      </w:pPr>
      <w:r w:rsidRPr="00604156">
        <w:rPr>
          <w:noProof/>
          <w:lang w:val="en-US" w:bidi="he-IL"/>
        </w:rPr>
        <w:lastRenderedPageBreak/>
        <w:drawing>
          <wp:inline distT="0" distB="0" distL="0" distR="0" wp14:anchorId="2688586F" wp14:editId="57B56E05">
            <wp:extent cx="5943600" cy="26898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5943600" cy="2689860"/>
                    </a:xfrm>
                    <a:prstGeom prst="rect">
                      <a:avLst/>
                    </a:prstGeom>
                  </pic:spPr>
                </pic:pic>
              </a:graphicData>
            </a:graphic>
          </wp:inline>
        </w:drawing>
      </w:r>
    </w:p>
    <w:p w:rsidR="00AF353F" w:rsidRDefault="00AF353F" w:rsidP="009428D3">
      <w:pPr>
        <w:pStyle w:val="Procedure"/>
        <w:rPr>
          <w:rFonts w:eastAsiaTheme="minorEastAsia"/>
        </w:rPr>
        <w:pPrChange w:id="1948" w:author="Debbie Zioni" w:date="2012-08-15T20:03:00Z">
          <w:pPr>
            <w:pStyle w:val="Procedure"/>
          </w:pPr>
        </w:pPrChange>
      </w:pPr>
      <w:bookmarkStart w:id="1949" w:name="_Toc326457899"/>
      <w:bookmarkStart w:id="1950" w:name="_Toc326517718"/>
      <w:r>
        <w:t>To display the Storage Report for a Specific user</w:t>
      </w:r>
    </w:p>
    <w:p w:rsidR="00AF353F" w:rsidRDefault="00AF353F" w:rsidP="00292207">
      <w:pPr>
        <w:pStyle w:val="ListNumber"/>
        <w:numPr>
          <w:ilvl w:val="0"/>
          <w:numId w:val="181"/>
        </w:numPr>
      </w:pPr>
      <w:r>
        <w:t>Select the Analytics tab and then select Bandwidth Usage Reports.</w:t>
      </w:r>
    </w:p>
    <w:p w:rsidR="00234ADF" w:rsidRDefault="00AF353F" w:rsidP="00AF353F">
      <w:pPr>
        <w:pStyle w:val="ListNumber"/>
      </w:pPr>
      <w:r>
        <w:t>Click End Users Storage Report.</w:t>
      </w:r>
    </w:p>
    <w:p w:rsidR="00234ADF" w:rsidRPr="00234ADF" w:rsidRDefault="00234ADF">
      <w:pPr>
        <w:pStyle w:val="ListNumber"/>
      </w:pPr>
      <w:r w:rsidRPr="00234ADF">
        <w:t xml:space="preserve">Click on a user name to </w:t>
      </w:r>
      <w:r>
        <w:t xml:space="preserve">display </w:t>
      </w:r>
      <w:r w:rsidR="000C4532">
        <w:t xml:space="preserve">the </w:t>
      </w:r>
      <w:hyperlink w:anchor="_Storge_Report_for" w:history="1">
        <w:r>
          <w:rPr>
            <w:rStyle w:val="Hyperlink"/>
          </w:rPr>
          <w:t>Storage Report for a Specific User</w:t>
        </w:r>
      </w:hyperlink>
      <w:r>
        <w:rPr>
          <w:rStyle w:val="Hyperlink"/>
        </w:rPr>
        <w:t>.</w:t>
      </w:r>
    </w:p>
    <w:p w:rsidR="00AF353F" w:rsidRDefault="00AF353F" w:rsidP="00AF353F">
      <w:pPr>
        <w:pStyle w:val="ListNumber"/>
      </w:pPr>
      <w:r>
        <w:t>Select a date range in the drop-down menu or enter dates in the Dates field.</w:t>
      </w:r>
    </w:p>
    <w:p w:rsidR="00AF353F" w:rsidRDefault="00AF353F" w:rsidP="00AF353F">
      <w:pPr>
        <w:pStyle w:val="ListNumber"/>
      </w:pPr>
      <w:r>
        <w:t>Select the Time Units: Monthly or daily.</w:t>
      </w:r>
    </w:p>
    <w:p w:rsidR="00AF353F" w:rsidRDefault="00AF353F" w:rsidP="00AF353F">
      <w:pPr>
        <w:pStyle w:val="ListBulletContinue"/>
      </w:pPr>
      <w:r>
        <w:t>The report displays the total amount of bandwidth in gigabytes used on each day of the month you selected, or the total amount of bandwidth in gigabytes used in each month of the year you selected.</w:t>
      </w:r>
    </w:p>
    <w:p w:rsidR="00AF353F" w:rsidRDefault="00AF353F" w:rsidP="00AF353F">
      <w:pPr>
        <w:pStyle w:val="ListNumber"/>
      </w:pPr>
      <w:r>
        <w:t>Hover over a day's or month’s data to display the exact usage for the day/month.</w:t>
      </w:r>
    </w:p>
    <w:p w:rsidR="00AF353F" w:rsidRDefault="00AF353F" w:rsidP="00AF353F">
      <w:pPr>
        <w:pStyle w:val="ListNumber"/>
      </w:pPr>
      <w:r>
        <w:rPr>
          <w:rStyle w:val="d2hlistmarker"/>
          <w:b/>
          <w:bCs/>
          <w:sz w:val="14"/>
          <w:szCs w:val="14"/>
        </w:rPr>
        <w:t xml:space="preserve"> </w:t>
      </w:r>
      <w:r>
        <w:t>In the drop-down menu, select one of the data types for the line chart report.</w:t>
      </w:r>
    </w:p>
    <w:p w:rsidR="00624A6A" w:rsidRDefault="00624A6A">
      <w:pPr>
        <w:pStyle w:val="ListNumber"/>
      </w:pPr>
      <w:r>
        <w:t>(Optional) Export the line chart report to a CSV file. See</w:t>
      </w:r>
      <w:r w:rsidR="00C53ADC">
        <w:t xml:space="preserve"> </w:t>
      </w:r>
      <w:hyperlink w:anchor="_Toc326444707" w:history="1">
        <w:r w:rsidR="00C34EDD" w:rsidRPr="009428D3">
          <w:rPr>
            <w:rStyle w:val="Hyperlink"/>
          </w:rPr>
          <w:t>Exporting Analytics to a CSV File</w:t>
        </w:r>
      </w:hyperlink>
      <w:r w:rsidRPr="00292207">
        <w:t>.</w:t>
      </w:r>
    </w:p>
    <w:p w:rsidR="00DD4697" w:rsidRDefault="00DD4697" w:rsidP="00E3369B">
      <w:pPr>
        <w:pStyle w:val="Heading3"/>
      </w:pPr>
      <w:bookmarkStart w:id="1951" w:name="_Toc332632220"/>
      <w:r>
        <w:t>Date Ranges for Analytical Reports</w:t>
      </w:r>
      <w:bookmarkEnd w:id="1949"/>
      <w:bookmarkEnd w:id="1950"/>
      <w:bookmarkEnd w:id="1951"/>
    </w:p>
    <w:p w:rsidR="00DD4697" w:rsidRDefault="00DD4697" w:rsidP="00DD4697">
      <w:pPr>
        <w:rPr>
          <w:rFonts w:eastAsiaTheme="minorEastAsia"/>
        </w:rPr>
      </w:pPr>
      <w:r>
        <w:t>You can specify the date range for each analytical report you generate.</w:t>
      </w:r>
    </w:p>
    <w:p w:rsidR="00DD4697" w:rsidRDefault="00DD4697" w:rsidP="00DD4697">
      <w:r>
        <w:t>The date ranges are:</w:t>
      </w:r>
    </w:p>
    <w:p w:rsidR="00DD4697" w:rsidRDefault="00DD4697" w:rsidP="00DD4697">
      <w:pPr>
        <w:pStyle w:val="ListBullet"/>
      </w:pPr>
      <w:bookmarkStart w:id="1952" w:name="_D2HList_1019_175_2_1_37_1_23"/>
      <w:bookmarkEnd w:id="1952"/>
      <w:r>
        <w:t>Yesterday</w:t>
      </w:r>
    </w:p>
    <w:p w:rsidR="00DD4697" w:rsidRDefault="00DD4697" w:rsidP="00DD4697">
      <w:pPr>
        <w:pStyle w:val="ListBullet"/>
      </w:pPr>
      <w:bookmarkStart w:id="1953" w:name="_D2HList_1018_175_2_1_37_1_23"/>
      <w:bookmarkEnd w:id="1953"/>
      <w:r>
        <w:t>Last 7 days</w:t>
      </w:r>
    </w:p>
    <w:p w:rsidR="00DD4697" w:rsidRDefault="00DD4697" w:rsidP="00DD4697">
      <w:pPr>
        <w:pStyle w:val="ListBullet"/>
      </w:pPr>
      <w:bookmarkStart w:id="1954" w:name="_D2HList_1017_175_2_1_37_1_23"/>
      <w:bookmarkEnd w:id="1954"/>
      <w:r>
        <w:t>This week</w:t>
      </w:r>
    </w:p>
    <w:p w:rsidR="00DD4697" w:rsidRDefault="00DD4697" w:rsidP="00DD4697">
      <w:pPr>
        <w:pStyle w:val="ListBullet"/>
      </w:pPr>
      <w:bookmarkStart w:id="1955" w:name="_D2HList_1016_175_2_1_37_1_23"/>
      <w:bookmarkEnd w:id="1955"/>
      <w:r>
        <w:t>Last week</w:t>
      </w:r>
    </w:p>
    <w:p w:rsidR="00DD4697" w:rsidRDefault="00DD4697" w:rsidP="00DD4697">
      <w:pPr>
        <w:pStyle w:val="ListBullet"/>
      </w:pPr>
      <w:bookmarkStart w:id="1956" w:name="_D2HList_1015_175_2_1_37_1_23"/>
      <w:bookmarkEnd w:id="1956"/>
      <w:r>
        <w:t>Last 30 days (default)</w:t>
      </w:r>
    </w:p>
    <w:p w:rsidR="00DD4697" w:rsidRDefault="00DD4697" w:rsidP="00DD4697">
      <w:pPr>
        <w:pStyle w:val="ListBullet"/>
      </w:pPr>
      <w:bookmarkStart w:id="1957" w:name="_D2HList_1014_175_2_1_37_1_23"/>
      <w:bookmarkEnd w:id="1957"/>
      <w:r>
        <w:t>This month</w:t>
      </w:r>
    </w:p>
    <w:p w:rsidR="00DD4697" w:rsidRDefault="00DD4697" w:rsidP="00DD4697">
      <w:pPr>
        <w:pStyle w:val="ListBullet"/>
      </w:pPr>
      <w:bookmarkStart w:id="1958" w:name="_D2HList_1013_175_2_1_37_1_23"/>
      <w:bookmarkEnd w:id="1958"/>
      <w:r>
        <w:t>Last month</w:t>
      </w:r>
    </w:p>
    <w:p w:rsidR="00DD4697" w:rsidRDefault="00DD4697" w:rsidP="00DD4697">
      <w:pPr>
        <w:pStyle w:val="ListBullet"/>
      </w:pPr>
      <w:bookmarkStart w:id="1959" w:name="_D2HList_1012_175_2_1_37_1_23"/>
      <w:bookmarkEnd w:id="1959"/>
      <w:r>
        <w:t>Last 12 months</w:t>
      </w:r>
    </w:p>
    <w:p w:rsidR="00DD4697" w:rsidRDefault="00DD4697" w:rsidP="00DD4697">
      <w:pPr>
        <w:pStyle w:val="ListBullet"/>
      </w:pPr>
      <w:bookmarkStart w:id="1960" w:name="_D2HList_1011_175_2_1_37_1_23"/>
      <w:bookmarkEnd w:id="1960"/>
      <w:r>
        <w:t>This year</w:t>
      </w:r>
    </w:p>
    <w:p w:rsidR="00DD4697" w:rsidRDefault="00DD4697" w:rsidP="00DD4697">
      <w:pPr>
        <w:pStyle w:val="ListBullet"/>
      </w:pPr>
      <w:bookmarkStart w:id="1961" w:name="_D2HList_1010_175_2_1_37_1_23"/>
      <w:bookmarkEnd w:id="1961"/>
      <w:r>
        <w:t>Custom: Click the calendar icons to specify a range.</w:t>
      </w:r>
    </w:p>
    <w:p w:rsidR="00DD4697" w:rsidRDefault="00DD4697" w:rsidP="00A1093E">
      <w:pPr>
        <w:pStyle w:val="Heading2"/>
      </w:pPr>
      <w:bookmarkStart w:id="1962" w:name="_Toc326444707"/>
      <w:bookmarkStart w:id="1963" w:name="_Toc326457900"/>
      <w:bookmarkStart w:id="1964" w:name="_Toc326517719"/>
      <w:bookmarkStart w:id="1965" w:name="_Toc332632221"/>
      <w:bookmarkEnd w:id="1962"/>
      <w:r>
        <w:lastRenderedPageBreak/>
        <w:t>Exporting Analytics to a CSV File</w:t>
      </w:r>
      <w:bookmarkEnd w:id="1963"/>
      <w:bookmarkEnd w:id="1964"/>
      <w:bookmarkEnd w:id="1965"/>
    </w:p>
    <w:p w:rsidR="00DD4697" w:rsidRDefault="00DD4697" w:rsidP="009428D3">
      <w:pPr>
        <w:pStyle w:val="Procedure"/>
        <w:rPr>
          <w:rFonts w:eastAsiaTheme="minorEastAsia"/>
        </w:rPr>
        <w:pPrChange w:id="1966" w:author="Debbie Zioni" w:date="2012-08-15T20:03:00Z">
          <w:pPr>
            <w:pStyle w:val="Procedure"/>
          </w:pPr>
        </w:pPrChange>
      </w:pPr>
      <w:bookmarkStart w:id="1967" w:name="_D2HList_829_173_6_1_36_1_249"/>
      <w:bookmarkEnd w:id="1967"/>
      <w:r>
        <w:t>T</w:t>
      </w:r>
      <w:r w:rsidR="00E707C8">
        <w:t>o export a report to a CSV file</w:t>
      </w:r>
    </w:p>
    <w:p w:rsidR="00DD4697" w:rsidRDefault="00DD4697" w:rsidP="00292207">
      <w:pPr>
        <w:pStyle w:val="ListNumber"/>
        <w:numPr>
          <w:ilvl w:val="0"/>
          <w:numId w:val="162"/>
        </w:numPr>
      </w:pPr>
      <w:bookmarkStart w:id="1968" w:name="_D2HList_10_5_3_1_36_2_0"/>
      <w:bookmarkEnd w:id="1968"/>
      <w:r>
        <w:t>Click Export to CSV on the top right of the line chart.</w:t>
      </w:r>
      <w:r>
        <w:br/>
        <w:t>A message is displayed: "The file is ready for download".</w:t>
      </w:r>
    </w:p>
    <w:p w:rsidR="00DD4697" w:rsidRDefault="00DD4697" w:rsidP="00DD4697">
      <w:pPr>
        <w:pStyle w:val="ListNumber"/>
      </w:pPr>
      <w:bookmarkStart w:id="1969" w:name="_D2HList_9_5_3_1_36_2_0"/>
      <w:bookmarkEnd w:id="1969"/>
      <w:r>
        <w:t>Click OK to proceed.</w:t>
      </w:r>
    </w:p>
    <w:p w:rsidR="00DD4697" w:rsidRDefault="00DD4697" w:rsidP="00DD4697">
      <w:pPr>
        <w:pStyle w:val="ListNumber"/>
      </w:pPr>
      <w:bookmarkStart w:id="1970" w:name="_D2HList_8_5_3_1_36_2_0"/>
      <w:bookmarkEnd w:id="1970"/>
      <w:r>
        <w:t>Select a location and file name for the CSV file, and click Save.</w:t>
      </w:r>
    </w:p>
    <w:p w:rsidR="00DD4697" w:rsidRDefault="00DD4697" w:rsidP="00E3369B">
      <w:pPr>
        <w:pStyle w:val="Heading3"/>
      </w:pPr>
      <w:bookmarkStart w:id="1971" w:name="_Toc326444708"/>
      <w:bookmarkStart w:id="1972" w:name="_Toc326457901"/>
      <w:bookmarkStart w:id="1973" w:name="_Toc326517720"/>
      <w:bookmarkStart w:id="1974" w:name="_Toc332632222"/>
      <w:bookmarkEnd w:id="1971"/>
      <w:r>
        <w:t>Sending Analytics Events to Third Parties</w:t>
      </w:r>
      <w:bookmarkEnd w:id="1972"/>
      <w:bookmarkEnd w:id="1973"/>
      <w:bookmarkEnd w:id="1974"/>
    </w:p>
    <w:p w:rsidR="00DD4697" w:rsidRDefault="00DD4697" w:rsidP="00191C01">
      <w:pPr>
        <w:rPr>
          <w:rFonts w:eastAsiaTheme="minorEastAsia"/>
        </w:rPr>
      </w:pPr>
      <w:r>
        <w:t xml:space="preserve">After you create a Kaltura Player,, you can configure </w:t>
      </w:r>
      <w:hyperlink w:anchor="_Kaltura_Player_Supported" w:history="1">
        <w:r w:rsidRPr="00191C01">
          <w:rPr>
            <w:rStyle w:val="Hyperlink"/>
            <w:rFonts w:cs="Arial"/>
          </w:rPr>
          <w:t>third party plug-ins</w:t>
        </w:r>
      </w:hyperlink>
      <w:r>
        <w:t xml:space="preserve"> to view analytics information. </w:t>
      </w:r>
    </w:p>
    <w:p w:rsidR="00DD4697" w:rsidRDefault="00DD4697" w:rsidP="00E3369B">
      <w:pPr>
        <w:pStyle w:val="Heading3"/>
      </w:pPr>
      <w:bookmarkStart w:id="1975" w:name="_Toc326444709"/>
      <w:bookmarkStart w:id="1976" w:name="_Kaltura_Player_Supported"/>
      <w:bookmarkStart w:id="1977" w:name="_Toc326457902"/>
      <w:bookmarkStart w:id="1978" w:name="_Toc326517721"/>
      <w:bookmarkStart w:id="1979" w:name="_Toc332632223"/>
      <w:bookmarkEnd w:id="1975"/>
      <w:bookmarkEnd w:id="1976"/>
      <w:r>
        <w:t>Kaltura Player Supported Plug-ins</w:t>
      </w:r>
      <w:bookmarkEnd w:id="1977"/>
      <w:bookmarkEnd w:id="1978"/>
      <w:bookmarkEnd w:id="1979"/>
      <w:r>
        <w:t xml:space="preserve"> </w:t>
      </w:r>
    </w:p>
    <w:p w:rsidR="00DD4697" w:rsidRDefault="00DD4697" w:rsidP="00DD4697">
      <w:pPr>
        <w:rPr>
          <w:rFonts w:eastAsiaTheme="minorEastAsia"/>
        </w:rPr>
      </w:pPr>
      <w:r>
        <w:t>The following lists some of the third party plug-ins supported by the Kaltura Player.</w:t>
      </w:r>
    </w:p>
    <w:bookmarkStart w:id="1980" w:name="_D2HList_1009_175_2_1_37_1_23"/>
    <w:bookmarkEnd w:id="1980"/>
    <w:p w:rsidR="00DD4697" w:rsidRPr="000C4532" w:rsidRDefault="00DD4697" w:rsidP="00DD4697">
      <w:pPr>
        <w:pStyle w:val="ListBullet"/>
      </w:pPr>
      <w:r w:rsidRPr="006C026C">
        <w:fldChar w:fldCharType="begin"/>
      </w:r>
      <w:r w:rsidRPr="000C4532">
        <w:instrText xml:space="preserve"> HYPERLINK "http://exchange.kaltura.com/search/luceneapi_node/google%20analytics" </w:instrText>
      </w:r>
      <w:r w:rsidRPr="006C026C">
        <w:fldChar w:fldCharType="separate"/>
      </w:r>
      <w:r w:rsidRPr="006C026C">
        <w:rPr>
          <w:rStyle w:val="Hyperlink"/>
        </w:rPr>
        <w:t>Google</w:t>
      </w:r>
      <w:r w:rsidRPr="006C026C">
        <w:rPr>
          <w:rStyle w:val="Hyperlink"/>
        </w:rPr>
        <w:fldChar w:fldCharType="end"/>
      </w:r>
      <w:r w:rsidRPr="000C4532">
        <w:t xml:space="preserve"> </w:t>
      </w:r>
    </w:p>
    <w:bookmarkStart w:id="1981" w:name="_D2HList_1008_175_2_1_37_1_23"/>
    <w:bookmarkEnd w:id="1981"/>
    <w:p w:rsidR="00DD4697" w:rsidRPr="000C4532" w:rsidRDefault="00DD4697" w:rsidP="00DD4697">
      <w:pPr>
        <w:pStyle w:val="ListBullet"/>
      </w:pPr>
      <w:r w:rsidRPr="006C026C">
        <w:fldChar w:fldCharType="begin"/>
      </w:r>
      <w:r w:rsidRPr="000C4532">
        <w:instrText xml:space="preserve"> HYPERLINK "http://exchange.kaltura.com/welcome" </w:instrText>
      </w:r>
      <w:r w:rsidRPr="006C026C">
        <w:fldChar w:fldCharType="separate"/>
      </w:r>
      <w:r w:rsidRPr="006C026C">
        <w:rPr>
          <w:rStyle w:val="Hyperlink"/>
        </w:rPr>
        <w:t xml:space="preserve">Omniture </w:t>
      </w:r>
      <w:r w:rsidRPr="006C026C">
        <w:rPr>
          <w:rStyle w:val="Hyperlink"/>
        </w:rPr>
        <w:fldChar w:fldCharType="end"/>
      </w:r>
    </w:p>
    <w:bookmarkStart w:id="1982" w:name="_D2HList_1007_175_2_1_37_1_23"/>
    <w:bookmarkEnd w:id="1982"/>
    <w:p w:rsidR="00DD4697" w:rsidRPr="000C4532" w:rsidRDefault="00DD4697" w:rsidP="00DD4697">
      <w:pPr>
        <w:pStyle w:val="ListBullet"/>
      </w:pPr>
      <w:r w:rsidRPr="006C026C">
        <w:fldChar w:fldCharType="begin"/>
      </w:r>
      <w:r w:rsidRPr="000C4532">
        <w:instrText xml:space="preserve"> HYPERLINK "http://exchange.kaltura.com/welcome" </w:instrText>
      </w:r>
      <w:r w:rsidRPr="006C026C">
        <w:fldChar w:fldCharType="separate"/>
      </w:r>
      <w:r w:rsidRPr="006C026C">
        <w:rPr>
          <w:rStyle w:val="Hyperlink"/>
        </w:rPr>
        <w:t xml:space="preserve">Nielson </w:t>
      </w:r>
      <w:r w:rsidRPr="006C026C">
        <w:rPr>
          <w:rStyle w:val="Hyperlink"/>
        </w:rPr>
        <w:fldChar w:fldCharType="end"/>
      </w:r>
    </w:p>
    <w:bookmarkStart w:id="1983" w:name="_D2HList_1006_175_2_1_37_1_23"/>
    <w:bookmarkEnd w:id="1983"/>
    <w:p w:rsidR="00DD4697" w:rsidRPr="000C4532" w:rsidRDefault="00DD4697" w:rsidP="00DD4697">
      <w:pPr>
        <w:pStyle w:val="ListBullet"/>
      </w:pPr>
      <w:r w:rsidRPr="006C026C">
        <w:fldChar w:fldCharType="begin"/>
      </w:r>
      <w:r w:rsidRPr="000C4532">
        <w:instrText xml:space="preserve"> HYPERLINK "http://exchange.kaltura.com/search/luceneapi_node/comscore" </w:instrText>
      </w:r>
      <w:r w:rsidRPr="006C026C">
        <w:fldChar w:fldCharType="separate"/>
      </w:r>
      <w:r w:rsidRPr="006C026C">
        <w:rPr>
          <w:rStyle w:val="Hyperlink"/>
        </w:rPr>
        <w:t xml:space="preserve">Comscore </w:t>
      </w:r>
      <w:r w:rsidRPr="006C026C">
        <w:rPr>
          <w:rStyle w:val="Hyperlink"/>
        </w:rPr>
        <w:fldChar w:fldCharType="end"/>
      </w:r>
    </w:p>
    <w:p w:rsidR="00DD4697" w:rsidRDefault="00DD4697" w:rsidP="00DD4697">
      <w:r>
        <w:t> </w:t>
      </w:r>
    </w:p>
    <w:tbl>
      <w:tblPr>
        <w:tblW w:w="9134" w:type="dxa"/>
        <w:tblLayout w:type="fixed"/>
        <w:tblCellMar>
          <w:top w:w="3402" w:type="dxa"/>
          <w:left w:w="3402" w:type="dxa"/>
          <w:bottom w:w="3402" w:type="dxa"/>
          <w:right w:w="3402" w:type="dxa"/>
        </w:tblCellMar>
        <w:tblLook w:val="0000" w:firstRow="0" w:lastRow="0" w:firstColumn="0" w:lastColumn="0" w:noHBand="0" w:noVBand="0"/>
      </w:tblPr>
      <w:tblGrid>
        <w:gridCol w:w="1020"/>
        <w:gridCol w:w="8114"/>
      </w:tblGrid>
      <w:tr w:rsidR="00DD4697" w:rsidRPr="00A75990" w:rsidTr="00F82DAB">
        <w:trPr>
          <w:cantSplit/>
        </w:trPr>
        <w:tc>
          <w:tcPr>
            <w:tcW w:w="1020" w:type="dxa"/>
            <w:tcMar>
              <w:top w:w="0" w:type="dxa"/>
              <w:left w:w="62" w:type="dxa"/>
              <w:bottom w:w="0" w:type="dxa"/>
              <w:right w:w="62" w:type="dxa"/>
            </w:tcMar>
          </w:tcPr>
          <w:p w:rsidR="00DD4697" w:rsidRPr="00A75990" w:rsidRDefault="00DD4697" w:rsidP="00F82DAB">
            <w:pPr>
              <w:pStyle w:val="Note"/>
            </w:pPr>
            <w:r>
              <w:rPr>
                <w:noProof/>
                <w:lang w:val="en-US" w:bidi="he-IL"/>
              </w:rPr>
              <w:drawing>
                <wp:inline distT="0" distB="0" distL="0" distR="0" wp14:anchorId="664A8B88" wp14:editId="54D7D8D1">
                  <wp:extent cx="469392" cy="440055"/>
                  <wp:effectExtent l="0" t="0" r="6985" b="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Icons.png"/>
                          <pic:cNvPicPr/>
                        </pic:nvPicPr>
                        <pic:blipFill>
                          <a:blip r:embed="rId20">
                            <a:extLst>
                              <a:ext uri="{28A0092B-C50C-407E-A947-70E740481C1C}">
                                <a14:useLocalDpi xmlns:a14="http://schemas.microsoft.com/office/drawing/2010/main" val="0"/>
                              </a:ext>
                            </a:extLst>
                          </a:blip>
                          <a:stretch>
                            <a:fillRect/>
                          </a:stretch>
                        </pic:blipFill>
                        <pic:spPr>
                          <a:xfrm>
                            <a:off x="0" y="0"/>
                            <a:ext cx="471233" cy="441781"/>
                          </a:xfrm>
                          <a:prstGeom prst="rect">
                            <a:avLst/>
                          </a:prstGeom>
                        </pic:spPr>
                      </pic:pic>
                    </a:graphicData>
                  </a:graphic>
                </wp:inline>
              </w:drawing>
            </w:r>
          </w:p>
        </w:tc>
        <w:tc>
          <w:tcPr>
            <w:tcW w:w="8114" w:type="dxa"/>
            <w:shd w:val="clear" w:color="auto" w:fill="F2F4D5"/>
            <w:tcMar>
              <w:top w:w="0" w:type="dxa"/>
              <w:left w:w="62" w:type="dxa"/>
              <w:bottom w:w="0" w:type="dxa"/>
              <w:right w:w="62" w:type="dxa"/>
            </w:tcMar>
          </w:tcPr>
          <w:p w:rsidR="00DD4697" w:rsidRPr="00A75990" w:rsidRDefault="00DD4697" w:rsidP="00F82DAB">
            <w:pPr>
              <w:pStyle w:val="Note"/>
            </w:pPr>
            <w:r w:rsidRPr="00A75990">
              <w:rPr>
                <w:rStyle w:val="SpecialBold"/>
                <w:rFonts w:asciiTheme="minorBidi" w:hAnsiTheme="minorBidi" w:cstheme="minorBidi"/>
              </w:rPr>
              <w:t>NOTE:</w:t>
            </w:r>
            <w:r w:rsidR="00E707C8">
              <w:rPr>
                <w:rStyle w:val="SpecialBold"/>
                <w:rFonts w:asciiTheme="minorBidi" w:hAnsiTheme="minorBidi" w:cstheme="minorBidi"/>
              </w:rPr>
              <w:t xml:space="preserve"> </w:t>
            </w:r>
            <w:r>
              <w:t xml:space="preserve">When you create a player through the </w:t>
            </w:r>
            <w:r>
              <w:rPr>
                <w:b/>
                <w:bCs/>
              </w:rPr>
              <w:t>Studio</w:t>
            </w:r>
            <w:r>
              <w:t xml:space="preserve"> tab in the KMC, the Kaltura Analytics configuration is automatically included</w:t>
            </w:r>
          </w:p>
        </w:tc>
      </w:tr>
    </w:tbl>
    <w:p w:rsidR="00DD4697" w:rsidRDefault="00DD4697" w:rsidP="00DD4697"/>
    <w:p w:rsidR="00DD4697" w:rsidRDefault="00DD4697" w:rsidP="00191C01">
      <w:pPr>
        <w:sectPr w:rsidR="00DD4697" w:rsidSect="00F82DAB">
          <w:pgSz w:w="12240" w:h="15840" w:code="1"/>
          <w:pgMar w:top="1440" w:right="1440" w:bottom="1440" w:left="1440" w:header="720" w:footer="720" w:gutter="0"/>
          <w:cols w:space="720"/>
          <w:docGrid w:linePitch="360"/>
        </w:sectPr>
      </w:pPr>
      <w:r>
        <w:t>All other plug-ins must be added manually. For more information about using third party Analytics providers see</w:t>
      </w:r>
      <w:r w:rsidRPr="000C4532">
        <w:t xml:space="preserve"> </w:t>
      </w:r>
      <w:hyperlink w:anchor="_Configuring_Third_Party" w:history="1">
        <w:r w:rsidRPr="006C026C">
          <w:rPr>
            <w:rStyle w:val="Hyperlink"/>
          </w:rPr>
          <w:t>Configuring Third Party Analytics Provider Plug-ins</w:t>
        </w:r>
      </w:hyperlink>
      <w:r>
        <w:t xml:space="preserve">. To learn how to implement a player plugin that sends Analytics data to third-party servers, </w:t>
      </w:r>
      <w:r w:rsidR="00191C01">
        <w:t>contact Kaltura</w:t>
      </w:r>
      <w:r w:rsidR="00BB6ADB">
        <w:t>.</w:t>
      </w:r>
      <w:r>
        <w:t xml:space="preserve"> </w:t>
      </w:r>
    </w:p>
    <w:p w:rsidR="00400F78" w:rsidRPr="00FD26C0" w:rsidRDefault="00400F78" w:rsidP="005D5EE7">
      <w:pPr>
        <w:pStyle w:val="SuperHeading"/>
      </w:pPr>
      <w:bookmarkStart w:id="1984" w:name="_Toc302932204"/>
      <w:bookmarkStart w:id="1985" w:name="_Toc302930788"/>
      <w:bookmarkStart w:id="1986" w:name="_Toc302930472"/>
      <w:bookmarkStart w:id="1987" w:name="_Toc302915063"/>
      <w:bookmarkStart w:id="1988" w:name="_Toc302660664"/>
      <w:bookmarkStart w:id="1989" w:name="_Toc302310886"/>
      <w:bookmarkStart w:id="1990" w:name="_Toc302305101"/>
      <w:bookmarkStart w:id="1991" w:name="_Toc302304942"/>
      <w:bookmarkStart w:id="1992" w:name="_Toc302932205"/>
      <w:bookmarkStart w:id="1993" w:name="_Toc302930789"/>
      <w:bookmarkStart w:id="1994" w:name="_Toc302930473"/>
      <w:bookmarkStart w:id="1995" w:name="_Toc302915064"/>
      <w:bookmarkStart w:id="1996" w:name="_Toc302660665"/>
      <w:bookmarkStart w:id="1997" w:name="_Toc302310887"/>
      <w:bookmarkStart w:id="1998" w:name="_Toc302305102"/>
      <w:bookmarkStart w:id="1999" w:name="_Toc302304943"/>
      <w:bookmarkStart w:id="2000" w:name="_Content_Reports"/>
      <w:bookmarkStart w:id="2001" w:name="_Toc302932206"/>
      <w:bookmarkStart w:id="2002" w:name="_Toc302930790"/>
      <w:bookmarkStart w:id="2003" w:name="_Toc302930474"/>
      <w:bookmarkStart w:id="2004" w:name="_Toc302915065"/>
      <w:bookmarkStart w:id="2005" w:name="_Toc302660666"/>
      <w:bookmarkStart w:id="2006" w:name="_Toc302310888"/>
      <w:bookmarkStart w:id="2007" w:name="_Toc302305103"/>
      <w:bookmarkStart w:id="2008" w:name="_Toc302304944"/>
      <w:bookmarkStart w:id="2009" w:name="_Toc302304785"/>
      <w:bookmarkStart w:id="2010" w:name="_Top_Content"/>
      <w:bookmarkStart w:id="2011" w:name="_Toc302932207"/>
      <w:bookmarkStart w:id="2012" w:name="_Toc302930791"/>
      <w:bookmarkStart w:id="2013" w:name="_Toc302930475"/>
      <w:bookmarkStart w:id="2014" w:name="_Toc302915066"/>
      <w:bookmarkStart w:id="2015" w:name="_Toc302660667"/>
      <w:bookmarkStart w:id="2016" w:name="_Toc302310889"/>
      <w:bookmarkStart w:id="2017" w:name="_Toc302305104"/>
      <w:bookmarkStart w:id="2018" w:name="_Toc302304945"/>
      <w:bookmarkStart w:id="2019" w:name="_Toc302304786"/>
      <w:bookmarkStart w:id="2020" w:name="_Content_Drop-off"/>
      <w:bookmarkStart w:id="2021" w:name="_Toc302932208"/>
      <w:bookmarkStart w:id="2022" w:name="_Toc302930792"/>
      <w:bookmarkStart w:id="2023" w:name="_Toc302930476"/>
      <w:bookmarkStart w:id="2024" w:name="_Toc302915067"/>
      <w:bookmarkStart w:id="2025" w:name="_Toc302660668"/>
      <w:bookmarkStart w:id="2026" w:name="_Toc302310890"/>
      <w:bookmarkStart w:id="2027" w:name="_Toc302305105"/>
      <w:bookmarkStart w:id="2028" w:name="_Toc302304946"/>
      <w:bookmarkStart w:id="2029" w:name="_Toc302304787"/>
      <w:bookmarkStart w:id="2030" w:name="_Content_Interactions"/>
      <w:bookmarkStart w:id="2031" w:name="_Toc302932209"/>
      <w:bookmarkStart w:id="2032" w:name="_Toc302930793"/>
      <w:bookmarkStart w:id="2033" w:name="_Toc302930477"/>
      <w:bookmarkStart w:id="2034" w:name="_Toc302915068"/>
      <w:bookmarkStart w:id="2035" w:name="_Toc302660669"/>
      <w:bookmarkStart w:id="2036" w:name="_Toc302310891"/>
      <w:bookmarkStart w:id="2037" w:name="_Toc302305106"/>
      <w:bookmarkStart w:id="2038" w:name="_Toc302304947"/>
      <w:bookmarkStart w:id="2039" w:name="_Toc302932210"/>
      <w:bookmarkStart w:id="2040" w:name="_Toc302930794"/>
      <w:bookmarkStart w:id="2041" w:name="_Toc302930478"/>
      <w:bookmarkStart w:id="2042" w:name="_Toc302915069"/>
      <w:bookmarkStart w:id="2043" w:name="_Toc302660670"/>
      <w:bookmarkStart w:id="2044" w:name="_Toc302310892"/>
      <w:bookmarkStart w:id="2045" w:name="_Toc302305107"/>
      <w:bookmarkStart w:id="2046" w:name="_Toc302304948"/>
      <w:bookmarkStart w:id="2047" w:name="_User_and_Community"/>
      <w:bookmarkStart w:id="2048" w:name="_Toc302932211"/>
      <w:bookmarkStart w:id="2049" w:name="_Toc302930795"/>
      <w:bookmarkStart w:id="2050" w:name="_Toc302930479"/>
      <w:bookmarkStart w:id="2051" w:name="_Toc302915070"/>
      <w:bookmarkStart w:id="2052" w:name="_Toc302660671"/>
      <w:bookmarkStart w:id="2053" w:name="_Toc302310893"/>
      <w:bookmarkStart w:id="2054" w:name="_Toc302305108"/>
      <w:bookmarkStart w:id="2055" w:name="_Toc302304949"/>
      <w:bookmarkStart w:id="2056" w:name="_Toc302932212"/>
      <w:bookmarkStart w:id="2057" w:name="_Toc302930796"/>
      <w:bookmarkStart w:id="2058" w:name="_Toc302930480"/>
      <w:bookmarkStart w:id="2059" w:name="_Toc302915071"/>
      <w:bookmarkStart w:id="2060" w:name="_Toc302660672"/>
      <w:bookmarkStart w:id="2061" w:name="_Toc302310894"/>
      <w:bookmarkStart w:id="2062" w:name="_Toc302305109"/>
      <w:bookmarkStart w:id="2063" w:name="_Toc302304950"/>
      <w:bookmarkStart w:id="2064" w:name="_Toc302932213"/>
      <w:bookmarkStart w:id="2065" w:name="_Toc302930797"/>
      <w:bookmarkStart w:id="2066" w:name="_Toc302930481"/>
      <w:bookmarkStart w:id="2067" w:name="_Toc302915072"/>
      <w:bookmarkStart w:id="2068" w:name="_Toc302660673"/>
      <w:bookmarkStart w:id="2069" w:name="_Toc302310895"/>
      <w:bookmarkStart w:id="2070" w:name="_Toc302305110"/>
      <w:bookmarkStart w:id="2071" w:name="_Toc302304951"/>
      <w:bookmarkStart w:id="2072" w:name="_Date_Ranges_for"/>
      <w:bookmarkStart w:id="2073" w:name="_Exporting_Analytics_to_1"/>
      <w:bookmarkStart w:id="2074" w:name="_Exporting_Analytics_to"/>
      <w:bookmarkStart w:id="2075" w:name="_Sending_Analytics_Events"/>
      <w:bookmarkEnd w:id="1613"/>
      <w:bookmarkEnd w:id="1614"/>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commentRangeStart w:id="2076"/>
      <w:r w:rsidRPr="00FD26C0">
        <w:lastRenderedPageBreak/>
        <w:t xml:space="preserve">Chapter </w:t>
      </w:r>
      <w:fldSimple w:instr="SEQ &quot;CHAPTER&quot;  \N \* MERGEFORMAT">
        <w:r w:rsidR="00D70539">
          <w:rPr>
            <w:noProof/>
          </w:rPr>
          <w:t>19</w:t>
        </w:r>
      </w:fldSimple>
      <w:commentRangeEnd w:id="2076"/>
      <w:r w:rsidR="005D5EE7">
        <w:rPr>
          <w:rStyle w:val="CommentReference"/>
          <w:caps w:val="0"/>
          <w:color w:val="666560"/>
          <w:spacing w:val="0"/>
        </w:rPr>
        <w:commentReference w:id="2076"/>
      </w:r>
    </w:p>
    <w:p w:rsidR="00400F78" w:rsidRPr="005127A9" w:rsidRDefault="00400F78" w:rsidP="005127A9">
      <w:pPr>
        <w:pStyle w:val="Heading1"/>
      </w:pPr>
      <w:bookmarkStart w:id="2077" w:name="_Account_Information"/>
      <w:bookmarkEnd w:id="2077"/>
      <w:r w:rsidRPr="005127A9">
        <w:t xml:space="preserve">Account Information </w:t>
      </w:r>
    </w:p>
    <w:p w:rsidR="00400F78" w:rsidRDefault="00400F78" w:rsidP="003169AF">
      <w:r>
        <w:fldChar w:fldCharType="begin"/>
      </w:r>
      <w:r>
        <w:instrText xml:space="preserve"> TC "</w:instrText>
      </w:r>
      <w:fldSimple w:instr=" STYLEREF  SuperHeading  \* MERGEFORMAT ">
        <w:bookmarkStart w:id="2078" w:name="_Toc306533065"/>
        <w:bookmarkStart w:id="2079" w:name="_Toc313796749"/>
        <w:bookmarkStart w:id="2080" w:name="_Toc332632224"/>
        <w:r w:rsidR="00D70539" w:rsidRPr="00D70539">
          <w:rPr>
            <w:noProof/>
            <w:lang w:val="en-GB"/>
          </w:rPr>
          <w:instrText xml:space="preserve">.Chapter </w:instrText>
        </w:r>
        <w:r w:rsidR="00D70539">
          <w:rPr>
            <w:noProof/>
          </w:rPr>
          <w:instrText>19</w:instrText>
        </w:r>
      </w:fldSimple>
      <w:r>
        <w:rPr>
          <w:lang w:val="en-GB"/>
        </w:rPr>
        <w:instrText xml:space="preserve"> </w:instrText>
      </w:r>
      <w:r>
        <w:rPr>
          <w:lang w:val="en-GB"/>
        </w:rPr>
        <w:fldChar w:fldCharType="begin"/>
      </w:r>
      <w:r>
        <w:rPr>
          <w:lang w:val="en-GB"/>
        </w:rPr>
        <w:instrText xml:space="preserve"> STYLEREF  "Heading 1" </w:instrText>
      </w:r>
      <w:r>
        <w:rPr>
          <w:lang w:val="en-GB"/>
        </w:rPr>
        <w:fldChar w:fldCharType="separate"/>
      </w:r>
      <w:r w:rsidR="00D70539">
        <w:rPr>
          <w:noProof/>
          <w:lang w:val="en-GB"/>
        </w:rPr>
        <w:instrText>Account Information</w:instrText>
      </w:r>
      <w:bookmarkEnd w:id="2078"/>
      <w:bookmarkEnd w:id="2079"/>
      <w:bookmarkEnd w:id="2080"/>
      <w:r>
        <w:rPr>
          <w:lang w:val="en-GB"/>
        </w:rPr>
        <w:fldChar w:fldCharType="end"/>
      </w:r>
      <w:r>
        <w:instrText xml:space="preserve">" \f C \l "1" </w:instrText>
      </w:r>
      <w:r>
        <w:fldChar w:fldCharType="end"/>
      </w:r>
      <w:r>
        <w:t xml:space="preserve">This section describes </w:t>
      </w:r>
      <w:r w:rsidR="00F1780A">
        <w:t xml:space="preserve"> the options available in the Settings tab,</w:t>
      </w:r>
    </w:p>
    <w:p w:rsidR="00400F78" w:rsidRDefault="00400F78" w:rsidP="00E3369B">
      <w:pPr>
        <w:pStyle w:val="Heading2"/>
        <w:rPr>
          <w:shd w:val="clear" w:color="auto" w:fill="FFFFFF"/>
        </w:rPr>
      </w:pPr>
      <w:bookmarkStart w:id="2081" w:name="_Toc302932177"/>
      <w:bookmarkStart w:id="2082" w:name="_Toc302930742"/>
      <w:bookmarkStart w:id="2083" w:name="_Toc302930426"/>
      <w:bookmarkStart w:id="2084" w:name="_Toc302915017"/>
      <w:bookmarkStart w:id="2085" w:name="_Toc302660618"/>
      <w:bookmarkStart w:id="2086" w:name="_Toc302310840"/>
      <w:bookmarkStart w:id="2087" w:name="_Toc302305055"/>
      <w:bookmarkStart w:id="2088" w:name="_Toc302304896"/>
      <w:bookmarkStart w:id="2089" w:name="_Account_Settings"/>
      <w:bookmarkStart w:id="2090" w:name="_Toc306533066"/>
      <w:bookmarkStart w:id="2091" w:name="_Toc313796750"/>
      <w:bookmarkStart w:id="2092" w:name="_Toc332632225"/>
      <w:bookmarkStart w:id="2093" w:name="_Toc302304737"/>
      <w:bookmarkEnd w:id="2081"/>
      <w:bookmarkEnd w:id="2082"/>
      <w:bookmarkEnd w:id="2083"/>
      <w:bookmarkEnd w:id="2084"/>
      <w:bookmarkEnd w:id="2085"/>
      <w:bookmarkEnd w:id="2086"/>
      <w:bookmarkEnd w:id="2087"/>
      <w:bookmarkEnd w:id="2088"/>
      <w:bookmarkEnd w:id="2089"/>
      <w:r>
        <w:rPr>
          <w:shd w:val="clear" w:color="auto" w:fill="FFFFFF"/>
        </w:rPr>
        <w:t>Account S</w:t>
      </w:r>
      <w:r w:rsidRPr="00123DCF">
        <w:rPr>
          <w:rStyle w:val="Heading2Char"/>
          <w:rFonts w:eastAsiaTheme="majorEastAsia"/>
        </w:rPr>
        <w:t>e</w:t>
      </w:r>
      <w:r>
        <w:rPr>
          <w:shd w:val="clear" w:color="auto" w:fill="FFFFFF"/>
        </w:rPr>
        <w:t>ttings</w:t>
      </w:r>
      <w:bookmarkEnd w:id="2090"/>
      <w:bookmarkEnd w:id="2091"/>
      <w:bookmarkEnd w:id="2092"/>
    </w:p>
    <w:bookmarkEnd w:id="2093"/>
    <w:p w:rsidR="00400F78" w:rsidRPr="008631B0" w:rsidRDefault="00400F78">
      <w:r>
        <w:t>The Account Settings information</w:t>
      </w:r>
      <w:r w:rsidRPr="001F113D">
        <w:t xml:space="preserve"> includes the data you submitted during the registration process</w:t>
      </w:r>
      <w:r>
        <w:t xml:space="preserve"> and is accessed through the </w:t>
      </w:r>
      <w:r w:rsidRPr="00137B42">
        <w:rPr>
          <w:b/>
        </w:rPr>
        <w:t>Settings</w:t>
      </w:r>
      <w:r>
        <w:t xml:space="preserve"> tab</w:t>
      </w:r>
      <w:r w:rsidRPr="001F113D">
        <w:t xml:space="preserve">. You can change or update any of the details in this section. </w:t>
      </w:r>
      <w:r w:rsidR="00B274AC" w:rsidRPr="008631B0">
        <w:t>Multiple content categories can be selected by holding down the CTRL key. </w:t>
      </w:r>
    </w:p>
    <w:p w:rsidR="00400F78" w:rsidRDefault="00400F78" w:rsidP="009428D3">
      <w:pPr>
        <w:pStyle w:val="Procedure"/>
        <w:pPrChange w:id="2094" w:author="Debbie Zioni" w:date="2012-08-15T20:03:00Z">
          <w:pPr>
            <w:pStyle w:val="Procedure"/>
          </w:pPr>
        </w:pPrChange>
      </w:pPr>
      <w:r>
        <w:t>To view your account information</w:t>
      </w:r>
    </w:p>
    <w:p w:rsidR="00400F78" w:rsidRDefault="00400F78" w:rsidP="00400F78">
      <w:pPr>
        <w:pStyle w:val="ListBullet"/>
      </w:pPr>
      <w:r>
        <w:t xml:space="preserve">Select the </w:t>
      </w:r>
      <w:r w:rsidRPr="00714DE2">
        <w:rPr>
          <w:b/>
        </w:rPr>
        <w:t>Settings</w:t>
      </w:r>
      <w:r>
        <w:t xml:space="preserve"> tab and then select the </w:t>
      </w:r>
      <w:r w:rsidRPr="00714DE2">
        <w:rPr>
          <w:b/>
        </w:rPr>
        <w:t>Account Settings</w:t>
      </w:r>
      <w:r>
        <w:t xml:space="preserve"> </w:t>
      </w:r>
      <w:r w:rsidR="003550FF">
        <w:t>tab</w:t>
      </w:r>
      <w:r>
        <w:t>.</w:t>
      </w:r>
    </w:p>
    <w:p w:rsidR="00400F78" w:rsidRDefault="0078629E">
      <w:pPr>
        <w:pStyle w:val="ListContinue"/>
      </w:pPr>
      <w:r w:rsidRPr="00E54D7D">
        <w:rPr>
          <w:noProof/>
          <w:lang w:val="en-US" w:bidi="he-IL"/>
        </w:rPr>
        <w:drawing>
          <wp:inline distT="0" distB="0" distL="0" distR="0" wp14:anchorId="28DFD519" wp14:editId="2DFEDC7A">
            <wp:extent cx="5238750" cy="36480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_info.png"/>
                    <pic:cNvPicPr/>
                  </pic:nvPicPr>
                  <pic:blipFill>
                    <a:blip r:embed="rId330">
                      <a:extLst>
                        <a:ext uri="{28A0092B-C50C-407E-A947-70E740481C1C}">
                          <a14:useLocalDpi xmlns:a14="http://schemas.microsoft.com/office/drawing/2010/main" val="0"/>
                        </a:ext>
                      </a:extLst>
                    </a:blip>
                    <a:stretch>
                      <a:fillRect/>
                    </a:stretch>
                  </pic:blipFill>
                  <pic:spPr>
                    <a:xfrm>
                      <a:off x="0" y="0"/>
                      <a:ext cx="5243782" cy="3651579"/>
                    </a:xfrm>
                    <a:prstGeom prst="rect">
                      <a:avLst/>
                    </a:prstGeom>
                  </pic:spPr>
                </pic:pic>
              </a:graphicData>
            </a:graphic>
          </wp:inline>
        </w:drawing>
      </w:r>
    </w:p>
    <w:p w:rsidR="00400F78" w:rsidRDefault="00400F78">
      <w:bookmarkStart w:id="2095" w:name="_Toc302932178"/>
      <w:bookmarkStart w:id="2096" w:name="_Toc302930743"/>
      <w:bookmarkStart w:id="2097" w:name="_Toc302930427"/>
      <w:bookmarkStart w:id="2098" w:name="_Toc302915018"/>
      <w:bookmarkStart w:id="2099" w:name="_Toc302660619"/>
      <w:bookmarkStart w:id="2100" w:name="_Toc302310841"/>
      <w:bookmarkStart w:id="2101" w:name="_Toc302305056"/>
      <w:bookmarkStart w:id="2102" w:name="_Toc302304897"/>
      <w:bookmarkStart w:id="2103" w:name="_Integration_Settings"/>
      <w:bookmarkStart w:id="2104" w:name="_Toc302304738"/>
      <w:bookmarkStart w:id="2105" w:name="_Toc306533067"/>
      <w:bookmarkEnd w:id="2095"/>
      <w:bookmarkEnd w:id="2096"/>
      <w:bookmarkEnd w:id="2097"/>
      <w:bookmarkEnd w:id="2098"/>
      <w:bookmarkEnd w:id="2099"/>
      <w:bookmarkEnd w:id="2100"/>
      <w:bookmarkEnd w:id="2101"/>
      <w:bookmarkEnd w:id="2102"/>
      <w:bookmarkEnd w:id="2103"/>
      <w:r>
        <w:t>The following table describes the fields for account information.</w:t>
      </w:r>
    </w:p>
    <w:tbl>
      <w:tblPr>
        <w:tblW w:w="8730" w:type="dxa"/>
        <w:tblInd w:w="108" w:type="dxa"/>
        <w:tblBorders>
          <w:top w:val="single" w:sz="4" w:space="0" w:color="C5C5C5"/>
          <w:left w:val="single" w:sz="4" w:space="0" w:color="C5C5C5"/>
          <w:bottom w:val="single" w:sz="4" w:space="0" w:color="C5C5C5"/>
          <w:right w:val="single" w:sz="4" w:space="0" w:color="C5C5C5"/>
          <w:insideH w:val="single" w:sz="4" w:space="0" w:color="C5C5C5"/>
          <w:insideV w:val="single" w:sz="4" w:space="0" w:color="C5C5C5"/>
        </w:tblBorders>
        <w:tblLook w:val="04A0" w:firstRow="1" w:lastRow="0" w:firstColumn="1" w:lastColumn="0" w:noHBand="0" w:noVBand="1"/>
      </w:tblPr>
      <w:tblGrid>
        <w:gridCol w:w="2977"/>
        <w:gridCol w:w="5753"/>
      </w:tblGrid>
      <w:tr w:rsidR="005A0D16" w:rsidRPr="00A75990" w:rsidTr="008F01DA">
        <w:trPr>
          <w:cantSplit/>
          <w:tblHeader/>
        </w:trPr>
        <w:tc>
          <w:tcPr>
            <w:tcW w:w="2977"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5A0D16" w:rsidRPr="00A75990" w:rsidRDefault="005A0D16" w:rsidP="005A0D16">
            <w:pPr>
              <w:pStyle w:val="TableHeading"/>
            </w:pPr>
            <w:r>
              <w:t>Field</w:t>
            </w:r>
          </w:p>
        </w:tc>
        <w:tc>
          <w:tcPr>
            <w:tcW w:w="5753" w:type="dxa"/>
            <w:tcBorders>
              <w:top w:val="single" w:sz="4" w:space="0" w:color="FFFFFF" w:themeColor="background1"/>
              <w:left w:val="single" w:sz="4" w:space="0" w:color="FFFFFF" w:themeColor="background1"/>
              <w:bottom w:val="single" w:sz="4" w:space="0" w:color="C5C5C5"/>
              <w:right w:val="single" w:sz="4" w:space="0" w:color="FFFFFF" w:themeColor="background1"/>
            </w:tcBorders>
            <w:shd w:val="clear" w:color="auto" w:fill="C5C5C5"/>
          </w:tcPr>
          <w:p w:rsidR="005A0D16" w:rsidRPr="00A75990" w:rsidRDefault="005A0D16" w:rsidP="005A0D16">
            <w:pPr>
              <w:pStyle w:val="TableHeading"/>
            </w:pPr>
            <w:r>
              <w:rPr>
                <w:rStyle w:val="BodyTextChar"/>
              </w:rPr>
              <w:t>Description</w:t>
            </w:r>
          </w:p>
        </w:tc>
      </w:tr>
      <w:tr w:rsidR="005A0D16" w:rsidRPr="00A75990" w:rsidTr="008F01DA">
        <w:tc>
          <w:tcPr>
            <w:tcW w:w="2977" w:type="dxa"/>
            <w:tcBorders>
              <w:top w:val="single" w:sz="4" w:space="0" w:color="C5C5C5"/>
              <w:bottom w:val="single" w:sz="4" w:space="0" w:color="C5C5C5"/>
            </w:tcBorders>
          </w:tcPr>
          <w:p w:rsidR="005A0D16" w:rsidRPr="00A75990" w:rsidRDefault="005A0D16" w:rsidP="005A0D16">
            <w:pPr>
              <w:pStyle w:val="TableBodyText"/>
            </w:pPr>
            <w:r w:rsidRPr="008F2E86">
              <w:t xml:space="preserve">Partner ID </w:t>
            </w:r>
          </w:p>
        </w:tc>
        <w:tc>
          <w:tcPr>
            <w:tcW w:w="5753" w:type="dxa"/>
            <w:tcBorders>
              <w:top w:val="single" w:sz="4" w:space="0" w:color="C5C5C5"/>
              <w:bottom w:val="single" w:sz="4" w:space="0" w:color="C5C5C5"/>
            </w:tcBorders>
          </w:tcPr>
          <w:p w:rsidR="005A0D16" w:rsidRPr="00A75990" w:rsidRDefault="005A0D16" w:rsidP="005A0D16">
            <w:pPr>
              <w:pStyle w:val="TableBodyText"/>
            </w:pPr>
            <w:r w:rsidRPr="008F2E86">
              <w:rPr>
                <w:rStyle w:val="BodyTextChar"/>
              </w:rPr>
              <w:t xml:space="preserve">Your </w:t>
            </w:r>
            <w:r>
              <w:rPr>
                <w:rStyle w:val="BodyTextChar"/>
              </w:rPr>
              <w:t>Kaltura Publisher Account id.</w:t>
            </w:r>
            <w:r w:rsidRPr="008F2E86">
              <w:rPr>
                <w:rStyle w:val="BodyTextChar"/>
              </w:rPr>
              <w:t xml:space="preserve"> </w:t>
            </w:r>
            <w:r>
              <w:rPr>
                <w:rStyle w:val="BodyTextChar"/>
              </w:rPr>
              <w:t>This id is required in every call to the Kaltura API.</w:t>
            </w:r>
          </w:p>
        </w:tc>
      </w:tr>
      <w:tr w:rsidR="005A0D16" w:rsidRPr="00A75990" w:rsidTr="008F01DA">
        <w:tc>
          <w:tcPr>
            <w:tcW w:w="2977" w:type="dxa"/>
            <w:tcBorders>
              <w:top w:val="single" w:sz="4" w:space="0" w:color="C5C5C5"/>
            </w:tcBorders>
          </w:tcPr>
          <w:p w:rsidR="005A0D16" w:rsidRPr="00A75990" w:rsidRDefault="005A0D16" w:rsidP="005A0D16">
            <w:pPr>
              <w:pStyle w:val="TableBodyText"/>
            </w:pPr>
            <w:r>
              <w:t>Name of Publisher/</w:t>
            </w:r>
            <w:r w:rsidRPr="008F2E86">
              <w:t>Company</w:t>
            </w:r>
            <w:r>
              <w:t>-</w:t>
            </w:r>
          </w:p>
        </w:tc>
        <w:tc>
          <w:tcPr>
            <w:tcW w:w="5753" w:type="dxa"/>
            <w:tcBorders>
              <w:top w:val="single" w:sz="4" w:space="0" w:color="C5C5C5"/>
            </w:tcBorders>
          </w:tcPr>
          <w:p w:rsidR="005A0D16" w:rsidRPr="00A75990" w:rsidRDefault="005A0D16" w:rsidP="005A0D16">
            <w:pPr>
              <w:pStyle w:val="TableBodyText"/>
            </w:pPr>
            <w:r>
              <w:t>This field contains the name of your organization.</w:t>
            </w:r>
          </w:p>
        </w:tc>
      </w:tr>
      <w:tr w:rsidR="005A0D16" w:rsidRPr="00A75990" w:rsidTr="008F01DA">
        <w:tc>
          <w:tcPr>
            <w:tcW w:w="2977" w:type="dxa"/>
            <w:tcBorders>
              <w:top w:val="single" w:sz="4" w:space="0" w:color="C5C5C5"/>
            </w:tcBorders>
          </w:tcPr>
          <w:p w:rsidR="005A0D16" w:rsidRDefault="005A0D16" w:rsidP="005A0D16">
            <w:pPr>
              <w:pStyle w:val="TableBodyText"/>
            </w:pPr>
            <w:r w:rsidRPr="008F2E86">
              <w:lastRenderedPageBreak/>
              <w:t xml:space="preserve">Name of Account Owner </w:t>
            </w:r>
          </w:p>
        </w:tc>
        <w:tc>
          <w:tcPr>
            <w:tcW w:w="5753" w:type="dxa"/>
            <w:tcBorders>
              <w:top w:val="single" w:sz="4" w:space="0" w:color="C5C5C5"/>
            </w:tcBorders>
          </w:tcPr>
          <w:p w:rsidR="005A0D16" w:rsidRDefault="005A0D16" w:rsidP="005A0D16">
            <w:pPr>
              <w:pStyle w:val="TableBodyText"/>
              <w:rPr>
                <w:b/>
              </w:rPr>
            </w:pPr>
            <w:r w:rsidRPr="008F2E86">
              <w:t>The user who created the KMC account and is the recipient of account level email communication. The drop-down menu lists the names of all users of the KMC account who are associated with the ‘Publisher Administrator’ role</w:t>
            </w:r>
          </w:p>
          <w:p w:rsidR="005A0D16" w:rsidRDefault="005A0D16" w:rsidP="005A0D16">
            <w:pPr>
              <w:pStyle w:val="TableBodyText"/>
            </w:pPr>
            <w:r w:rsidRPr="008F2E86">
              <w:t>(</w:t>
            </w:r>
            <w:r w:rsidR="00F066EE" w:rsidRPr="008F2E86">
              <w:t>Full</w:t>
            </w:r>
            <w:r w:rsidRPr="008F2E86">
              <w:t xml:space="preserve"> permission to account’s KMC functionalities), so it is possible to set a different account owner, when needed.</w:t>
            </w:r>
          </w:p>
        </w:tc>
      </w:tr>
    </w:tbl>
    <w:p w:rsidR="005A0D16" w:rsidRPr="00714DE2" w:rsidRDefault="005A0D16" w:rsidP="008F01DA">
      <w:pPr>
        <w:pStyle w:val="BodyText"/>
      </w:pPr>
    </w:p>
    <w:p w:rsidR="00400F78" w:rsidRDefault="00400F78" w:rsidP="00E3369B">
      <w:pPr>
        <w:pStyle w:val="Heading2"/>
        <w:rPr>
          <w:shd w:val="clear" w:color="auto" w:fill="FFFFFF"/>
        </w:rPr>
      </w:pPr>
      <w:bookmarkStart w:id="2106" w:name="_Integration_Settings_1"/>
      <w:bookmarkStart w:id="2107" w:name="_Toc313796751"/>
      <w:bookmarkStart w:id="2108" w:name="_Toc332632226"/>
      <w:bookmarkEnd w:id="2106"/>
      <w:r w:rsidRPr="001F113D">
        <w:rPr>
          <w:shd w:val="clear" w:color="auto" w:fill="FFFFFF"/>
        </w:rPr>
        <w:t>Integration Settings</w:t>
      </w:r>
      <w:bookmarkEnd w:id="2104"/>
      <w:bookmarkEnd w:id="2105"/>
      <w:bookmarkEnd w:id="2107"/>
      <w:bookmarkEnd w:id="2108"/>
    </w:p>
    <w:p w:rsidR="00400F78" w:rsidRPr="00985631" w:rsidRDefault="00400F78">
      <w:r w:rsidRPr="00985631">
        <w:t>This tab displays the Integration settings for the KMC</w:t>
      </w:r>
      <w:r w:rsidR="00B274AC">
        <w:t>. Integration settings</w:t>
      </w:r>
      <w:r w:rsidRPr="00985631">
        <w:t xml:space="preserve"> </w:t>
      </w:r>
      <w:r w:rsidR="00B274AC">
        <w:t xml:space="preserve">contain the information that </w:t>
      </w:r>
      <w:r w:rsidRPr="00985631">
        <w:t>pr</w:t>
      </w:r>
      <w:r w:rsidRPr="00E54D7D">
        <w:rPr>
          <w:rStyle w:val="apple-style-span"/>
        </w:rPr>
        <w:t>ovides unique IDs to Kaltura, inclu</w:t>
      </w:r>
      <w:r w:rsidR="00B274AC" w:rsidRPr="000E34CF">
        <w:rPr>
          <w:rStyle w:val="apple-style-span"/>
        </w:rPr>
        <w:t xml:space="preserve">ding your partner ID, which is </w:t>
      </w:r>
      <w:r w:rsidR="00B274AC" w:rsidRPr="009E4AE0">
        <w:rPr>
          <w:rStyle w:val="Emphasis"/>
          <w:i w:val="0"/>
        </w:rPr>
        <w:t>your site’s identification</w:t>
      </w:r>
      <w:r w:rsidR="00B274AC">
        <w:rPr>
          <w:rStyle w:val="Emphasis"/>
          <w:i w:val="0"/>
        </w:rPr>
        <w:t xml:space="preserve"> </w:t>
      </w:r>
      <w:r w:rsidRPr="00E54D7D">
        <w:rPr>
          <w:rStyle w:val="Emphasis"/>
          <w:i w:val="0"/>
        </w:rPr>
        <w:t>and ticket to th</w:t>
      </w:r>
      <w:r w:rsidR="00B274AC" w:rsidRPr="000E34CF">
        <w:rPr>
          <w:rStyle w:val="Emphasis"/>
          <w:i w:val="0"/>
        </w:rPr>
        <w:t xml:space="preserve">e </w:t>
      </w:r>
      <w:r w:rsidR="00B274AC" w:rsidRPr="009E4AE0">
        <w:rPr>
          <w:rStyle w:val="Emphasis"/>
          <w:i w:val="0"/>
        </w:rPr>
        <w:t>Kaltura platform and API</w:t>
      </w:r>
      <w:r w:rsidR="00B274AC">
        <w:rPr>
          <w:rStyle w:val="Emphasis"/>
          <w:i w:val="0"/>
        </w:rPr>
        <w:t xml:space="preserve">. Your Partner ID </w:t>
      </w:r>
      <w:r w:rsidRPr="00E54D7D">
        <w:rPr>
          <w:rStyle w:val="Emphasis"/>
          <w:i w:val="0"/>
        </w:rPr>
        <w:t>enable</w:t>
      </w:r>
      <w:r w:rsidR="00B274AC">
        <w:rPr>
          <w:rStyle w:val="Emphasis"/>
          <w:i w:val="0"/>
        </w:rPr>
        <w:t>s</w:t>
      </w:r>
      <w:r w:rsidRPr="00E54D7D">
        <w:rPr>
          <w:rStyle w:val="Emphasis"/>
          <w:i w:val="0"/>
        </w:rPr>
        <w:t xml:space="preserve"> you to connect to Kaltura, display media, upload media and experience all of Kaltura’s functionality.</w:t>
      </w:r>
    </w:p>
    <w:p w:rsidR="00400F78" w:rsidRPr="00795E09" w:rsidRDefault="00400F78" w:rsidP="00E3369B">
      <w:pPr>
        <w:pStyle w:val="Heading3"/>
      </w:pPr>
      <w:bookmarkStart w:id="2109" w:name="_Toc302932179"/>
      <w:bookmarkStart w:id="2110" w:name="_Toc302930744"/>
      <w:bookmarkStart w:id="2111" w:name="_Toc302930428"/>
      <w:bookmarkStart w:id="2112" w:name="_Toc302915019"/>
      <w:bookmarkStart w:id="2113" w:name="_Toc302660620"/>
      <w:bookmarkStart w:id="2114" w:name="_Toc302310842"/>
      <w:bookmarkStart w:id="2115" w:name="_Toc302305057"/>
      <w:bookmarkStart w:id="2116" w:name="_Toc302304898"/>
      <w:bookmarkStart w:id="2117" w:name="_Toc302304739"/>
      <w:bookmarkStart w:id="2118" w:name="_Toc306533068"/>
      <w:bookmarkStart w:id="2119" w:name="_Toc313796752"/>
      <w:bookmarkStart w:id="2120" w:name="_Toc332632227"/>
      <w:bookmarkEnd w:id="2109"/>
      <w:bookmarkEnd w:id="2110"/>
      <w:bookmarkEnd w:id="2111"/>
      <w:bookmarkEnd w:id="2112"/>
      <w:bookmarkEnd w:id="2113"/>
      <w:bookmarkEnd w:id="2114"/>
      <w:bookmarkEnd w:id="2115"/>
      <w:bookmarkEnd w:id="2116"/>
      <w:r w:rsidRPr="00795E09">
        <w:t>Account Info</w:t>
      </w:r>
      <w:bookmarkEnd w:id="2117"/>
      <w:bookmarkEnd w:id="2118"/>
      <w:bookmarkEnd w:id="2119"/>
      <w:bookmarkEnd w:id="2120"/>
    </w:p>
    <w:p w:rsidR="00400F78" w:rsidRDefault="00400F78">
      <w:r>
        <w:t>The account info displays account information.</w:t>
      </w:r>
      <w:r w:rsidR="00B274AC">
        <w:t xml:space="preserve"> </w:t>
      </w:r>
      <w:r>
        <w:t xml:space="preserve">The </w:t>
      </w:r>
      <w:r w:rsidRPr="001F113D">
        <w:t xml:space="preserve">Partner ID is your </w:t>
      </w:r>
      <w:r>
        <w:t>Kaltura account</w:t>
      </w:r>
      <w:r w:rsidRPr="001F113D">
        <w:t xml:space="preserve"> identification </w:t>
      </w:r>
      <w:r w:rsidR="00B274AC">
        <w:t>number. The Sub Partner ID</w:t>
      </w:r>
      <w:r>
        <w:t xml:space="preserve"> is generally deprecated and kept for backward compatibility of older Kaltura based applications. </w:t>
      </w:r>
    </w:p>
    <w:p w:rsidR="00C65DAE" w:rsidRPr="00FF2599" w:rsidRDefault="00C65DAE">
      <w:pPr>
        <w:rPr>
          <w:rFonts w:eastAsiaTheme="minorHAnsi"/>
        </w:rPr>
      </w:pPr>
      <w:r w:rsidRPr="00FF2599">
        <w:rPr>
          <w:rFonts w:eastAsiaTheme="minorHAnsi"/>
        </w:rPr>
        <w:t xml:space="preserve">The Administrator Secret and User Secret are the API private keys used to generate authentication tokens for sessions with the Kaltura servers when using the API. Since the keys can be used to run API commands on your content in Kaltura, you should keep these secret. Usually, the user secret is enough for all activities and therefore this is the key that should be provided to parties wishing to access your Kaltura account via API. The Admin Secret can be used to login as an administrator, and therefore can be used to perform any action on your account. </w:t>
      </w:r>
    </w:p>
    <w:p w:rsidR="00400F78" w:rsidRPr="00137B42" w:rsidRDefault="00400F78">
      <w:r>
        <w:t>For more information, please refer to the</w:t>
      </w:r>
      <w:r w:rsidR="006B2A34">
        <w:t xml:space="preserve"> </w:t>
      </w:r>
      <w:hyperlink r:id="rId331" w:anchor="kaltura_api" w:history="1">
        <w:r w:rsidR="006B2A34" w:rsidRPr="006B2A34">
          <w:rPr>
            <w:rStyle w:val="Hyperlink"/>
            <w:rFonts w:cs="Arial"/>
          </w:rPr>
          <w:t>Kaltura API documentation</w:t>
        </w:r>
      </w:hyperlink>
      <w:r w:rsidR="00A55623">
        <w:t>.</w:t>
      </w:r>
    </w:p>
    <w:p w:rsidR="00400F78" w:rsidRPr="001F113D" w:rsidRDefault="00400F78" w:rsidP="008F01DA">
      <w:pPr>
        <w:pStyle w:val="BodyText"/>
      </w:pPr>
      <w:r w:rsidRPr="00E54D7D">
        <w:rPr>
          <w:noProof/>
          <w:lang w:val="en-US" w:bidi="he-IL"/>
        </w:rPr>
        <w:drawing>
          <wp:inline distT="0" distB="0" distL="0" distR="0" wp14:anchorId="255CF73C" wp14:editId="7A857423">
            <wp:extent cx="6121400" cy="2399030"/>
            <wp:effectExtent l="0" t="0" r="0" b="1270"/>
            <wp:docPr id="12355" name="Picture 1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t_settings.png"/>
                    <pic:cNvPicPr/>
                  </pic:nvPicPr>
                  <pic:blipFill>
                    <a:blip r:embed="rId332">
                      <a:extLst>
                        <a:ext uri="{28A0092B-C50C-407E-A947-70E740481C1C}">
                          <a14:useLocalDpi xmlns:a14="http://schemas.microsoft.com/office/drawing/2010/main" val="0"/>
                        </a:ext>
                      </a:extLst>
                    </a:blip>
                    <a:stretch>
                      <a:fillRect/>
                    </a:stretch>
                  </pic:blipFill>
                  <pic:spPr>
                    <a:xfrm>
                      <a:off x="0" y="0"/>
                      <a:ext cx="6121400" cy="2399030"/>
                    </a:xfrm>
                    <a:prstGeom prst="rect">
                      <a:avLst/>
                    </a:prstGeom>
                  </pic:spPr>
                </pic:pic>
              </a:graphicData>
            </a:graphic>
          </wp:inline>
        </w:drawing>
      </w:r>
    </w:p>
    <w:p w:rsidR="00400F78" w:rsidRDefault="00400F78" w:rsidP="009428D3">
      <w:pPr>
        <w:pStyle w:val="Procedure"/>
        <w:pPrChange w:id="2121" w:author="Debbie Zioni" w:date="2012-08-15T20:03:00Z">
          <w:pPr>
            <w:pStyle w:val="Procedure"/>
          </w:pPr>
        </w:pPrChange>
      </w:pPr>
      <w:bookmarkStart w:id="2122" w:name="_Toc302932180"/>
      <w:bookmarkStart w:id="2123" w:name="_Toc302930745"/>
      <w:bookmarkStart w:id="2124" w:name="_Toc302930429"/>
      <w:bookmarkStart w:id="2125" w:name="_Toc302915020"/>
      <w:bookmarkStart w:id="2126" w:name="_Toc302660621"/>
      <w:bookmarkStart w:id="2127" w:name="_Toc302310843"/>
      <w:bookmarkStart w:id="2128" w:name="_Toc302305058"/>
      <w:bookmarkStart w:id="2129" w:name="_Toc302304899"/>
      <w:bookmarkEnd w:id="2122"/>
      <w:bookmarkEnd w:id="2123"/>
      <w:bookmarkEnd w:id="2124"/>
      <w:bookmarkEnd w:id="2125"/>
      <w:bookmarkEnd w:id="2126"/>
      <w:bookmarkEnd w:id="2127"/>
      <w:bookmarkEnd w:id="2128"/>
      <w:bookmarkEnd w:id="2129"/>
      <w:r>
        <w:t>To view additional low-level account settings information</w:t>
      </w:r>
    </w:p>
    <w:p w:rsidR="00400F78" w:rsidRDefault="00400F78" w:rsidP="00400F78">
      <w:pPr>
        <w:pStyle w:val="ListBullet"/>
      </w:pPr>
      <w:r w:rsidRPr="00A70E11">
        <w:t xml:space="preserve">Click </w:t>
      </w:r>
      <w:r w:rsidRPr="00137B42">
        <w:rPr>
          <w:b/>
        </w:rPr>
        <w:t>Advanced Settings</w:t>
      </w:r>
      <w:r w:rsidRPr="00A70E11">
        <w:t xml:space="preserve"> to open t</w:t>
      </w:r>
      <w:r>
        <w:t>he advanced Account Settings display. Changing the advanced</w:t>
      </w:r>
      <w:r w:rsidRPr="001F113D">
        <w:t xml:space="preserve"> settings will take effect only for new content ingested (from the moment changes </w:t>
      </w:r>
      <w:r w:rsidRPr="001F113D">
        <w:lastRenderedPageBreak/>
        <w:t>have been saved) and is not retroactive.</w:t>
      </w:r>
    </w:p>
    <w:p w:rsidR="00344CEA" w:rsidRDefault="00344CEA" w:rsidP="00344CEA">
      <w:pPr>
        <w:pStyle w:val="Heading3"/>
      </w:pPr>
      <w:bookmarkStart w:id="2130" w:name="_Toc302932181"/>
      <w:bookmarkStart w:id="2131" w:name="_Toc302930746"/>
      <w:bookmarkStart w:id="2132" w:name="_Toc302930430"/>
      <w:bookmarkStart w:id="2133" w:name="_Toc302915021"/>
      <w:bookmarkStart w:id="2134" w:name="_Toc302660622"/>
      <w:bookmarkStart w:id="2135" w:name="_Toc302310844"/>
      <w:bookmarkStart w:id="2136" w:name="_Toc302305059"/>
      <w:bookmarkStart w:id="2137" w:name="_Toc302304900"/>
      <w:bookmarkStart w:id="2138" w:name="_Toc332632228"/>
      <w:bookmarkStart w:id="2139" w:name="_Toc326517726"/>
      <w:bookmarkStart w:id="2140" w:name="_Toc302304741"/>
      <w:bookmarkStart w:id="2141" w:name="_Toc306533070"/>
      <w:bookmarkStart w:id="2142" w:name="_Toc313796754"/>
      <w:bookmarkEnd w:id="2130"/>
      <w:bookmarkEnd w:id="2131"/>
      <w:bookmarkEnd w:id="2132"/>
      <w:bookmarkEnd w:id="2133"/>
      <w:bookmarkEnd w:id="2134"/>
      <w:bookmarkEnd w:id="2135"/>
      <w:bookmarkEnd w:id="2136"/>
      <w:bookmarkEnd w:id="2137"/>
      <w:r>
        <w:t>Entitlement Settings</w:t>
      </w:r>
      <w:bookmarkEnd w:id="2138"/>
    </w:p>
    <w:p w:rsidR="00344CEA" w:rsidRDefault="00344CEA" w:rsidP="00344CEA">
      <w:r>
        <w:t xml:space="preserve">Entitlement settings may be added to categories </w:t>
      </w:r>
      <w:r w:rsidRPr="0000368E">
        <w:t xml:space="preserve">integrated </w:t>
      </w:r>
      <w:r>
        <w:t>in</w:t>
      </w:r>
      <w:r w:rsidRPr="0000368E">
        <w:t xml:space="preserve"> </w:t>
      </w:r>
      <w:r>
        <w:t>applications to support content entitlement.</w:t>
      </w:r>
    </w:p>
    <w:p w:rsidR="00344CEA" w:rsidRDefault="00344CEA" w:rsidP="00E74132">
      <w:r>
        <w:t xml:space="preserve">From the Integration Settings page you control to which categories in your account, entitlement settings are added and enforced. See </w:t>
      </w:r>
      <w:hyperlink w:anchor="_Content_Entitlement" w:history="1">
        <w:r w:rsidRPr="00344CEA">
          <w:rPr>
            <w:rStyle w:val="Hyperlink"/>
            <w:rFonts w:cs="Arial"/>
          </w:rPr>
          <w:t>Managing Content Entitlement</w:t>
        </w:r>
      </w:hyperlink>
      <w:r>
        <w:t xml:space="preserve"> for more information.</w:t>
      </w:r>
    </w:p>
    <w:p w:rsidR="00344CEA" w:rsidRDefault="00344CEA" w:rsidP="00344CEA">
      <w:r>
        <w:t>The Entitlement Settings option in the Integration Settings page is available with entitlement account configuration only.</w:t>
      </w:r>
    </w:p>
    <w:p w:rsidR="00344CEA" w:rsidRDefault="00344CEA" w:rsidP="00344CEA">
      <w:pPr>
        <w:pStyle w:val="Heading4"/>
      </w:pPr>
      <w:bookmarkStart w:id="2143" w:name="_Adding_Entitlement_to_1"/>
      <w:bookmarkEnd w:id="2143"/>
      <w:r>
        <w:t xml:space="preserve">Adding Entitlement to Categories </w:t>
      </w:r>
    </w:p>
    <w:p w:rsidR="00344CEA" w:rsidRDefault="00344CEA" w:rsidP="00E74132">
      <w:r>
        <w:t>Use the "Privacy Context"</w:t>
      </w:r>
      <w:r w:rsidR="000C4532">
        <w:t xml:space="preserve"> </w:t>
      </w:r>
      <w:r>
        <w:t>to add entitlement to categories.</w:t>
      </w:r>
    </w:p>
    <w:p w:rsidR="00344CEA" w:rsidRPr="003E619D" w:rsidRDefault="00344CEA" w:rsidP="00E74132">
      <w:r>
        <w:t>Privacy Context is a free text label that indicates to which application the entitlement settings apply, for example, “MediaSpace” .The Privacy Context label is used for specific indexing of categories and content associated with it, and should also be configured in the application session (KS) itself.  The Privacy Context configuration for an application guarantees the following:</w:t>
      </w:r>
    </w:p>
    <w:p w:rsidR="00344CEA" w:rsidRDefault="00344CEA" w:rsidP="00344CEA">
      <w:pPr>
        <w:pStyle w:val="ListBullet"/>
      </w:pPr>
      <w:r>
        <w:t>User’s entitlements to content in the application</w:t>
      </w:r>
      <w:r w:rsidRPr="0000368E">
        <w:t xml:space="preserve"> are determined based on the </w:t>
      </w:r>
      <w:r>
        <w:t xml:space="preserve">specific categories </w:t>
      </w:r>
      <w:r w:rsidRPr="0000368E">
        <w:t>the application is integrated with.</w:t>
      </w:r>
      <w:r>
        <w:t xml:space="preserve">  </w:t>
      </w:r>
    </w:p>
    <w:p w:rsidR="00344CEA" w:rsidRDefault="00344CEA" w:rsidP="00E74132">
      <w:pPr>
        <w:pStyle w:val="ListBullet"/>
      </w:pPr>
      <w:r>
        <w:t>Categories that are not directly integrated with the application can be used for any content organization and applicative classification purposes. A content item can be shared with such categories with no impact on their visibility to end-users through the application.</w:t>
      </w:r>
    </w:p>
    <w:p w:rsidR="00344CEA" w:rsidRDefault="00344CEA" w:rsidP="00E74132">
      <w:pPr>
        <w:pStyle w:val="BodyText"/>
      </w:pPr>
      <w:r>
        <w:t>In the common case, a single Privacy Conte</w:t>
      </w:r>
      <w:r w:rsidR="009F0FEF">
        <w:t>x</w:t>
      </w:r>
      <w:r>
        <w:t>t should be set to an entire ‘branch’ within the category-tree, and indicate the</w:t>
      </w:r>
      <w:r w:rsidRPr="00DF0F62">
        <w:t xml:space="preserve"> application integrated with it.</w:t>
      </w:r>
      <w:r>
        <w:t xml:space="preserve"> </w:t>
      </w:r>
    </w:p>
    <w:p w:rsidR="00344CEA" w:rsidRDefault="00344CEA" w:rsidP="00344CEA">
      <w:pPr>
        <w:pStyle w:val="BodyText"/>
      </w:pPr>
      <w:r>
        <w:t>In more complex scenarios, multiple privacy conte</w:t>
      </w:r>
      <w:r w:rsidR="009F0FEF">
        <w:t>x</w:t>
      </w:r>
      <w:r>
        <w:t>ts can be set to categories to enable access to content shared between multiple applications within the account, and under the same organizational context.</w:t>
      </w:r>
    </w:p>
    <w:tbl>
      <w:tblPr>
        <w:tblW w:w="9134" w:type="dxa"/>
        <w:tblLayout w:type="fixed"/>
        <w:tblCellMar>
          <w:top w:w="3402" w:type="dxa"/>
          <w:left w:w="3402" w:type="dxa"/>
          <w:bottom w:w="3402" w:type="dxa"/>
          <w:right w:w="3402" w:type="dxa"/>
        </w:tblCellMar>
        <w:tblLook w:val="0000" w:firstRow="0" w:lastRow="0" w:firstColumn="0" w:lastColumn="0" w:noHBand="0" w:noVBand="0"/>
      </w:tblPr>
      <w:tblGrid>
        <w:gridCol w:w="1020"/>
        <w:gridCol w:w="8114"/>
      </w:tblGrid>
      <w:tr w:rsidR="00344CEA" w:rsidRPr="00A75990" w:rsidTr="004A7DBD">
        <w:trPr>
          <w:cantSplit/>
        </w:trPr>
        <w:tc>
          <w:tcPr>
            <w:tcW w:w="1020" w:type="dxa"/>
            <w:tcMar>
              <w:top w:w="0" w:type="dxa"/>
              <w:left w:w="62" w:type="dxa"/>
              <w:bottom w:w="0" w:type="dxa"/>
              <w:right w:w="62" w:type="dxa"/>
            </w:tcMar>
          </w:tcPr>
          <w:p w:rsidR="00344CEA" w:rsidRPr="00A75990" w:rsidRDefault="00344CEA" w:rsidP="004A7DBD">
            <w:pPr>
              <w:pStyle w:val="Note"/>
            </w:pPr>
            <w:r>
              <w:rPr>
                <w:noProof/>
                <w:lang w:val="en-US" w:bidi="he-IL"/>
              </w:rPr>
              <w:drawing>
                <wp:inline distT="0" distB="0" distL="0" distR="0" wp14:anchorId="156E55D0" wp14:editId="44DEBF5D">
                  <wp:extent cx="469392" cy="440055"/>
                  <wp:effectExtent l="0" t="0" r="698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Icons.png"/>
                          <pic:cNvPicPr/>
                        </pic:nvPicPr>
                        <pic:blipFill>
                          <a:blip r:embed="rId20">
                            <a:extLst>
                              <a:ext uri="{28A0092B-C50C-407E-A947-70E740481C1C}">
                                <a14:useLocalDpi xmlns:a14="http://schemas.microsoft.com/office/drawing/2010/main" val="0"/>
                              </a:ext>
                            </a:extLst>
                          </a:blip>
                          <a:stretch>
                            <a:fillRect/>
                          </a:stretch>
                        </pic:blipFill>
                        <pic:spPr>
                          <a:xfrm>
                            <a:off x="0" y="0"/>
                            <a:ext cx="471233" cy="441781"/>
                          </a:xfrm>
                          <a:prstGeom prst="rect">
                            <a:avLst/>
                          </a:prstGeom>
                        </pic:spPr>
                      </pic:pic>
                    </a:graphicData>
                  </a:graphic>
                </wp:inline>
              </w:drawing>
            </w:r>
          </w:p>
        </w:tc>
        <w:tc>
          <w:tcPr>
            <w:tcW w:w="8114" w:type="dxa"/>
            <w:shd w:val="clear" w:color="auto" w:fill="F2F4D5"/>
            <w:tcMar>
              <w:top w:w="0" w:type="dxa"/>
              <w:left w:w="62" w:type="dxa"/>
              <w:bottom w:w="0" w:type="dxa"/>
              <w:right w:w="62" w:type="dxa"/>
            </w:tcMar>
          </w:tcPr>
          <w:p w:rsidR="00344CEA" w:rsidRDefault="00344CEA" w:rsidP="004A7DBD">
            <w:pPr>
              <w:pStyle w:val="Note"/>
              <w:rPr>
                <w:rFonts w:eastAsiaTheme="minorHAnsi"/>
                <w:lang w:val="en-US" w:bidi="he-IL"/>
              </w:rPr>
            </w:pPr>
            <w:r w:rsidRPr="00A75990">
              <w:rPr>
                <w:rStyle w:val="SpecialBold"/>
                <w:rFonts w:asciiTheme="minorBidi" w:hAnsiTheme="minorBidi" w:cstheme="minorBidi"/>
              </w:rPr>
              <w:t>NOTE:</w:t>
            </w:r>
            <w:r>
              <w:rPr>
                <w:rStyle w:val="SpecialBold"/>
                <w:rFonts w:asciiTheme="minorBidi" w:hAnsiTheme="minorBidi" w:cstheme="minorBidi"/>
              </w:rPr>
              <w:t xml:space="preserve"> </w:t>
            </w:r>
            <w:r>
              <w:rPr>
                <w:rFonts w:eastAsiaTheme="minorHAnsi"/>
                <w:lang w:val="en-US" w:bidi="he-IL"/>
              </w:rPr>
              <w:t xml:space="preserve">The Privacy Context is set to categories as part of the MediaSpace installation process. Following this configuration, the MediaSpace categories can be edited to include entitlements settings. </w:t>
            </w:r>
          </w:p>
          <w:p w:rsidR="00344CEA" w:rsidRPr="00E74132" w:rsidRDefault="00344CEA" w:rsidP="00E74132">
            <w:pPr>
              <w:pStyle w:val="Note"/>
              <w:rPr>
                <w:rFonts w:eastAsiaTheme="minorHAnsi"/>
                <w:color w:val="auto"/>
                <w:lang w:val="en-US" w:bidi="he-IL"/>
              </w:rPr>
            </w:pPr>
            <w:r>
              <w:rPr>
                <w:rFonts w:eastAsiaTheme="minorHAnsi"/>
                <w:lang w:val="en-US" w:bidi="he-IL"/>
              </w:rPr>
              <w:t>For any other purposes, entitlements and privacy conte</w:t>
            </w:r>
            <w:r w:rsidR="009F0FEF">
              <w:rPr>
                <w:rFonts w:eastAsiaTheme="minorHAnsi"/>
                <w:lang w:val="en-US" w:bidi="he-IL"/>
              </w:rPr>
              <w:t>x</w:t>
            </w:r>
            <w:r>
              <w:rPr>
                <w:rFonts w:eastAsiaTheme="minorHAnsi"/>
                <w:lang w:val="en-US" w:bidi="he-IL"/>
              </w:rPr>
              <w:t>t can be added to categories from the Integration Settings page in the KMC.</w:t>
            </w:r>
          </w:p>
        </w:tc>
      </w:tr>
    </w:tbl>
    <w:p w:rsidR="00344CEA" w:rsidRPr="00F86ED6" w:rsidRDefault="00344CEA" w:rsidP="00344CEA">
      <w:pPr>
        <w:pStyle w:val="BodyText"/>
      </w:pPr>
    </w:p>
    <w:p w:rsidR="00344CEA" w:rsidRDefault="00344CEA" w:rsidP="009428D3">
      <w:pPr>
        <w:pStyle w:val="Procedure"/>
        <w:pPrChange w:id="2144" w:author="Debbie Zioni" w:date="2012-08-15T20:03:00Z">
          <w:pPr>
            <w:pStyle w:val="Procedure"/>
          </w:pPr>
        </w:pPrChange>
      </w:pPr>
      <w:r>
        <w:t>To add entitlements to categories</w:t>
      </w:r>
    </w:p>
    <w:p w:rsidR="00344CEA" w:rsidRDefault="00344CEA" w:rsidP="00292207">
      <w:pPr>
        <w:pStyle w:val="ListNumber"/>
        <w:numPr>
          <w:ilvl w:val="0"/>
          <w:numId w:val="226"/>
        </w:numPr>
      </w:pPr>
      <w:r>
        <w:t>Select the Settings tab and then select Integration Settings.</w:t>
      </w:r>
    </w:p>
    <w:p w:rsidR="00344CEA" w:rsidRDefault="00344CEA" w:rsidP="004B518A">
      <w:pPr>
        <w:pStyle w:val="ListNumber"/>
      </w:pPr>
      <w:r>
        <w:t>In the Entitlement Settings sections click Add Entitlements to Categories.</w:t>
      </w:r>
    </w:p>
    <w:p w:rsidR="00344CEA" w:rsidRDefault="00344CEA" w:rsidP="00344CEA">
      <w:pPr>
        <w:pStyle w:val="ListContinue"/>
        <w:ind w:left="360"/>
      </w:pPr>
      <w:r>
        <w:rPr>
          <w:noProof/>
          <w:lang w:val="en-US" w:bidi="he-IL"/>
        </w:rPr>
        <w:lastRenderedPageBreak/>
        <w:drawing>
          <wp:inline distT="0" distB="0" distL="0" distR="0" wp14:anchorId="30603278" wp14:editId="757CFDB5">
            <wp:extent cx="5522814" cy="2333625"/>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5522814" cy="2333625"/>
                    </a:xfrm>
                    <a:prstGeom prst="rect">
                      <a:avLst/>
                    </a:prstGeom>
                  </pic:spPr>
                </pic:pic>
              </a:graphicData>
            </a:graphic>
          </wp:inline>
        </w:drawing>
      </w:r>
    </w:p>
    <w:p w:rsidR="00344CEA" w:rsidRDefault="00344CEA" w:rsidP="00344CEA">
      <w:pPr>
        <w:pStyle w:val="ListContinue"/>
        <w:ind w:left="360"/>
      </w:pPr>
    </w:p>
    <w:p w:rsidR="00344CEA" w:rsidRDefault="00344CEA" w:rsidP="004B518A">
      <w:pPr>
        <w:pStyle w:val="ListNumber"/>
      </w:pPr>
      <w:r>
        <w:t xml:space="preserve">Enter the name of the </w:t>
      </w:r>
      <w:r w:rsidRPr="00F80963">
        <w:t>root category integrated with your application/s</w:t>
      </w:r>
      <w:r>
        <w:t>.</w:t>
      </w:r>
    </w:p>
    <w:p w:rsidR="00344CEA" w:rsidRPr="00D03933" w:rsidRDefault="00344CEA" w:rsidP="00344CEA">
      <w:pPr>
        <w:pStyle w:val="ListNumber"/>
      </w:pPr>
      <w:r>
        <w:t xml:space="preserve">Enter the privacy context label. Multiple labels can be separated by commas. In MediaSpace, the privacy context label is visible through the MediaSpace </w:t>
      </w:r>
      <w:r w:rsidRPr="00D03933">
        <w:t>configuration panel.</w:t>
      </w:r>
      <w:r>
        <w:t xml:space="preserve"> </w:t>
      </w:r>
    </w:p>
    <w:p w:rsidR="00344CEA" w:rsidRDefault="00344CEA" w:rsidP="00344CEA">
      <w:pPr>
        <w:pStyle w:val="ListContinue"/>
      </w:pPr>
      <w:r>
        <w:rPr>
          <w:noProof/>
          <w:lang w:val="en-US" w:bidi="he-IL"/>
        </w:rPr>
        <w:drawing>
          <wp:inline distT="0" distB="0" distL="0" distR="0" wp14:anchorId="571DF9F8" wp14:editId="340B8A9E">
            <wp:extent cx="3848100" cy="28860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3848100" cy="2886075"/>
                    </a:xfrm>
                    <a:prstGeom prst="rect">
                      <a:avLst/>
                    </a:prstGeom>
                  </pic:spPr>
                </pic:pic>
              </a:graphicData>
            </a:graphic>
          </wp:inline>
        </w:drawing>
      </w:r>
    </w:p>
    <w:p w:rsidR="00344CEA" w:rsidRDefault="00344CEA" w:rsidP="00344CEA">
      <w:pPr>
        <w:pStyle w:val="ListNumber"/>
      </w:pPr>
      <w:r>
        <w:t>Click Save.</w:t>
      </w:r>
    </w:p>
    <w:p w:rsidR="00344CEA" w:rsidRDefault="00344CEA" w:rsidP="00E74132">
      <w:pPr>
        <w:pStyle w:val="ListContinue"/>
      </w:pPr>
      <w:r>
        <w:t>Following this action the categories</w:t>
      </w:r>
      <w:r w:rsidRPr="00AF4F9D">
        <w:t xml:space="preserve"> tree </w:t>
      </w:r>
      <w:r>
        <w:t>is</w:t>
      </w:r>
      <w:r w:rsidRPr="00AF4F9D">
        <w:t xml:space="preserve"> updated in </w:t>
      </w:r>
      <w:r>
        <w:t xml:space="preserve">the Kaltura backend, and the privacy context </w:t>
      </w:r>
      <w:r w:rsidR="009F0FEF">
        <w:t>is</w:t>
      </w:r>
      <w:r>
        <w:t xml:space="preserve"> gradually propagate</w:t>
      </w:r>
      <w:r w:rsidR="009F0FEF">
        <w:t>d</w:t>
      </w:r>
      <w:r>
        <w:t xml:space="preserve"> into all sub categories.</w:t>
      </w:r>
      <w:r w:rsidRPr="00AF4F9D">
        <w:t xml:space="preserve"> This operation may take a few minutes. </w:t>
      </w:r>
    </w:p>
    <w:p w:rsidR="009F0FEF" w:rsidRDefault="009F0FEF" w:rsidP="00E74132">
      <w:pPr>
        <w:pStyle w:val="ListContinue"/>
      </w:pPr>
    </w:p>
    <w:tbl>
      <w:tblPr>
        <w:tblW w:w="9134" w:type="dxa"/>
        <w:tblLayout w:type="fixed"/>
        <w:tblCellMar>
          <w:top w:w="3402" w:type="dxa"/>
          <w:left w:w="3402" w:type="dxa"/>
          <w:bottom w:w="3402" w:type="dxa"/>
          <w:right w:w="3402" w:type="dxa"/>
        </w:tblCellMar>
        <w:tblLook w:val="0000" w:firstRow="0" w:lastRow="0" w:firstColumn="0" w:lastColumn="0" w:noHBand="0" w:noVBand="0"/>
      </w:tblPr>
      <w:tblGrid>
        <w:gridCol w:w="1020"/>
        <w:gridCol w:w="8114"/>
      </w:tblGrid>
      <w:tr w:rsidR="009F0FEF" w:rsidRPr="00A75990" w:rsidTr="004A7DBD">
        <w:trPr>
          <w:cantSplit/>
        </w:trPr>
        <w:tc>
          <w:tcPr>
            <w:tcW w:w="1020" w:type="dxa"/>
            <w:tcMar>
              <w:top w:w="0" w:type="dxa"/>
              <w:left w:w="62" w:type="dxa"/>
              <w:bottom w:w="0" w:type="dxa"/>
              <w:right w:w="62" w:type="dxa"/>
            </w:tcMar>
          </w:tcPr>
          <w:p w:rsidR="009F0FEF" w:rsidRPr="00A75990" w:rsidRDefault="009F0FEF" w:rsidP="004A7DBD">
            <w:pPr>
              <w:pStyle w:val="Note"/>
            </w:pPr>
            <w:r>
              <w:rPr>
                <w:noProof/>
                <w:lang w:val="en-US" w:bidi="he-IL"/>
              </w:rPr>
              <w:drawing>
                <wp:inline distT="0" distB="0" distL="0" distR="0" wp14:anchorId="39D19BFA" wp14:editId="395991B9">
                  <wp:extent cx="469392" cy="440055"/>
                  <wp:effectExtent l="0" t="0" r="698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Icons.png"/>
                          <pic:cNvPicPr/>
                        </pic:nvPicPr>
                        <pic:blipFill>
                          <a:blip r:embed="rId20">
                            <a:extLst>
                              <a:ext uri="{28A0092B-C50C-407E-A947-70E740481C1C}">
                                <a14:useLocalDpi xmlns:a14="http://schemas.microsoft.com/office/drawing/2010/main" val="0"/>
                              </a:ext>
                            </a:extLst>
                          </a:blip>
                          <a:stretch>
                            <a:fillRect/>
                          </a:stretch>
                        </pic:blipFill>
                        <pic:spPr>
                          <a:xfrm>
                            <a:off x="0" y="0"/>
                            <a:ext cx="471233" cy="441781"/>
                          </a:xfrm>
                          <a:prstGeom prst="rect">
                            <a:avLst/>
                          </a:prstGeom>
                        </pic:spPr>
                      </pic:pic>
                    </a:graphicData>
                  </a:graphic>
                </wp:inline>
              </w:drawing>
            </w:r>
          </w:p>
        </w:tc>
        <w:tc>
          <w:tcPr>
            <w:tcW w:w="8114" w:type="dxa"/>
            <w:shd w:val="clear" w:color="auto" w:fill="F2F4D5"/>
            <w:tcMar>
              <w:top w:w="0" w:type="dxa"/>
              <w:left w:w="62" w:type="dxa"/>
              <w:bottom w:w="0" w:type="dxa"/>
              <w:right w:w="62" w:type="dxa"/>
            </w:tcMar>
          </w:tcPr>
          <w:p w:rsidR="009F0FEF" w:rsidRPr="00A75990" w:rsidRDefault="009F0FEF" w:rsidP="00E74132">
            <w:pPr>
              <w:pStyle w:val="Note"/>
            </w:pPr>
            <w:r w:rsidRPr="00A75990">
              <w:rPr>
                <w:rStyle w:val="SpecialBold"/>
                <w:rFonts w:asciiTheme="minorBidi" w:hAnsiTheme="minorBidi" w:cstheme="minorBidi"/>
              </w:rPr>
              <w:t>NOTE:</w:t>
            </w:r>
            <w:r>
              <w:rPr>
                <w:rStyle w:val="SpecialBold"/>
                <w:rFonts w:asciiTheme="minorBidi" w:hAnsiTheme="minorBidi" w:cstheme="minorBidi"/>
              </w:rPr>
              <w:t xml:space="preserve"> </w:t>
            </w:r>
            <w:r>
              <w:t xml:space="preserve">If entitlement enforcement is enabled by default in your </w:t>
            </w:r>
            <w:r w:rsidR="000C4532">
              <w:t>account, after</w:t>
            </w:r>
            <w:r>
              <w:t xml:space="preserve"> you </w:t>
            </w:r>
            <w:r w:rsidR="000C4532">
              <w:t>complete</w:t>
            </w:r>
            <w:r>
              <w:t xml:space="preserve"> this step, all content under the category that was set with entitlements (including all sub-categories) will only be accessible through an application that was updated to work with Kaltura</w:t>
            </w:r>
            <w:r>
              <w:rPr>
                <w:rFonts w:ascii="Tahoma" w:hAnsi="Tahoma" w:cs="Tahoma"/>
              </w:rPr>
              <w:t>’</w:t>
            </w:r>
            <w:r>
              <w:t xml:space="preserve">s entitlement services and that is set with the defined privacy context label as part of its session privileges. </w:t>
            </w:r>
          </w:p>
        </w:tc>
      </w:tr>
    </w:tbl>
    <w:p w:rsidR="00400F78" w:rsidRPr="001F113D" w:rsidRDefault="00400F78" w:rsidP="00E3369B">
      <w:pPr>
        <w:pStyle w:val="Heading3"/>
      </w:pPr>
      <w:bookmarkStart w:id="2145" w:name="_Adding_Entitlement_to"/>
      <w:bookmarkStart w:id="2146" w:name="_Entitlement_Settings"/>
      <w:bookmarkStart w:id="2147" w:name="_Toc332632229"/>
      <w:bookmarkEnd w:id="2139"/>
      <w:bookmarkEnd w:id="2145"/>
      <w:bookmarkEnd w:id="2146"/>
      <w:r w:rsidRPr="001F113D">
        <w:t>Notifications</w:t>
      </w:r>
      <w:bookmarkEnd w:id="2140"/>
      <w:bookmarkEnd w:id="2141"/>
      <w:bookmarkEnd w:id="2142"/>
      <w:bookmarkEnd w:id="2147"/>
    </w:p>
    <w:p w:rsidR="00400F78" w:rsidRDefault="00400F78">
      <w:r>
        <w:t xml:space="preserve">When creating Kaltura applications or integrating various Kaltura features into existing applications or </w:t>
      </w:r>
      <w:r>
        <w:lastRenderedPageBreak/>
        <w:t>sites, it is often required that the application be notified of various actions that occurred in Kaltura. For example: When a user on your site uploads a new video file, you might want your site code to be notified of when Kaltura has finished processing the video file and made it ready for publishing.</w:t>
      </w:r>
    </w:p>
    <w:p w:rsidR="00400F78" w:rsidRDefault="00400F78">
      <w:r>
        <w:t>While it is possible to easily query the Kaltura API periodically, Kaltura’s API Notifications utilize a “push” methodology where a code on your site will be called automatically by Kaltura whenever a certain actions occur like video upload or media status changes.</w:t>
      </w:r>
    </w:p>
    <w:p w:rsidR="00400F78" w:rsidRDefault="00400F78">
      <w:r w:rsidRPr="001F113D">
        <w:t xml:space="preserve">Kaltura </w:t>
      </w:r>
      <w:r>
        <w:t>provide two types of Notifications:</w:t>
      </w:r>
      <w:r w:rsidRPr="001F113D">
        <w:t> </w:t>
      </w:r>
    </w:p>
    <w:p w:rsidR="00400F78" w:rsidRDefault="009428D3" w:rsidP="00E3369B">
      <w:pPr>
        <w:pStyle w:val="ListBullet"/>
      </w:pPr>
      <w:hyperlink r:id="rId335" w:anchor="kaltura-client-notifications" w:history="1">
        <w:r w:rsidR="00400F78" w:rsidRPr="001F113D">
          <w:rPr>
            <w:rStyle w:val="Hyperlink"/>
            <w:rFonts w:eastAsiaTheme="majorEastAsia"/>
            <w:lang w:val="en-US"/>
          </w:rPr>
          <w:t>Kaltura Client Notifications</w:t>
        </w:r>
      </w:hyperlink>
      <w:r w:rsidR="00400F78" w:rsidRPr="001F113D">
        <w:t> </w:t>
      </w:r>
      <w:r w:rsidR="00400F78">
        <w:t>– Notifications that are sent from the Kaltura widget (e.g. Kaltura Contribution Wizard) when a user performs an action like uploading a new video file. The notification will be called from the Kaltura widget directly to the publisher’s notification handler code hosted on the publisher’s server.</w:t>
      </w:r>
    </w:p>
    <w:p w:rsidR="00400F78" w:rsidRDefault="009428D3" w:rsidP="00E3369B">
      <w:pPr>
        <w:pStyle w:val="ListBullet"/>
      </w:pPr>
      <w:hyperlink r:id="rId336" w:anchor="kaltura-server-notifications" w:history="1">
        <w:r w:rsidR="00400F78" w:rsidRPr="001F113D">
          <w:rPr>
            <w:rStyle w:val="Hyperlink"/>
            <w:rFonts w:eastAsiaTheme="majorEastAsia"/>
            <w:lang w:val="en-US"/>
          </w:rPr>
          <w:t>Kaltura Server Notifications</w:t>
        </w:r>
      </w:hyperlink>
      <w:r w:rsidR="00400F78" w:rsidRPr="001F113D">
        <w:t> </w:t>
      </w:r>
      <w:r w:rsidR="00400F78">
        <w:t xml:space="preserve">– Notifications that are sent from the Kaltura server to the publisher’s server </w:t>
      </w:r>
      <w:r w:rsidR="00400F78" w:rsidRPr="001F113D">
        <w:t>using http post requests</w:t>
      </w:r>
      <w:r w:rsidR="00400F78">
        <w:t>. The publisher is expected to host a notification handler script on his server, to which the Kaltura server will call providing information about the actions that occurred.</w:t>
      </w:r>
    </w:p>
    <w:p w:rsidR="00400F78" w:rsidRDefault="00400F78" w:rsidP="009428D3">
      <w:pPr>
        <w:pStyle w:val="Procedure"/>
        <w:pPrChange w:id="2148" w:author="Debbie Zioni" w:date="2012-08-15T20:03:00Z">
          <w:pPr>
            <w:pStyle w:val="Procedure"/>
          </w:pPr>
        </w:pPrChange>
      </w:pPr>
      <w:r>
        <w:t>To setup client and/or server notifications</w:t>
      </w:r>
    </w:p>
    <w:p w:rsidR="00400F78" w:rsidRDefault="00400F78" w:rsidP="00292207">
      <w:pPr>
        <w:pStyle w:val="ListNumber"/>
        <w:numPr>
          <w:ilvl w:val="0"/>
          <w:numId w:val="32"/>
        </w:numPr>
      </w:pPr>
      <w:r>
        <w:t xml:space="preserve">Enter the </w:t>
      </w:r>
      <w:r w:rsidRPr="00E54D7D">
        <w:t>Notification URL</w:t>
      </w:r>
      <w:r>
        <w:t>.</w:t>
      </w:r>
    </w:p>
    <w:p w:rsidR="00400F78" w:rsidRDefault="00400F78" w:rsidP="00123DCF">
      <w:pPr>
        <w:pStyle w:val="ListNumber"/>
      </w:pPr>
      <w:r>
        <w:t>Select the type of notifications from the displayed list.</w:t>
      </w:r>
    </w:p>
    <w:p w:rsidR="00400F78" w:rsidRPr="001F113D" w:rsidRDefault="0078629E">
      <w:pPr>
        <w:pStyle w:val="ListContinue"/>
      </w:pPr>
      <w:r w:rsidRPr="00E54D7D">
        <w:rPr>
          <w:noProof/>
          <w:lang w:val="en-US" w:bidi="he-IL"/>
        </w:rPr>
        <w:drawing>
          <wp:inline distT="0" distB="0" distL="0" distR="0" wp14:anchorId="6281BDD2" wp14:editId="265BFAC1">
            <wp:extent cx="5732780" cy="4472639"/>
            <wp:effectExtent l="0" t="0" r="127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s.png"/>
                    <pic:cNvPicPr/>
                  </pic:nvPicPr>
                  <pic:blipFill>
                    <a:blip r:embed="rId337">
                      <a:extLst>
                        <a:ext uri="{28A0092B-C50C-407E-A947-70E740481C1C}">
                          <a14:useLocalDpi xmlns:a14="http://schemas.microsoft.com/office/drawing/2010/main" val="0"/>
                        </a:ext>
                      </a:extLst>
                    </a:blip>
                    <a:stretch>
                      <a:fillRect/>
                    </a:stretch>
                  </pic:blipFill>
                  <pic:spPr>
                    <a:xfrm>
                      <a:off x="0" y="0"/>
                      <a:ext cx="5732780" cy="4472639"/>
                    </a:xfrm>
                    <a:prstGeom prst="rect">
                      <a:avLst/>
                    </a:prstGeom>
                  </pic:spPr>
                </pic:pic>
              </a:graphicData>
            </a:graphic>
          </wp:inline>
        </w:drawing>
      </w:r>
    </w:p>
    <w:p w:rsidR="00400F78" w:rsidRDefault="00400F78">
      <w:bookmarkStart w:id="2149" w:name="_Toc302932182"/>
      <w:bookmarkStart w:id="2150" w:name="_Toc302930747"/>
      <w:bookmarkStart w:id="2151" w:name="_Toc302930431"/>
      <w:bookmarkStart w:id="2152" w:name="_Toc302915022"/>
      <w:bookmarkStart w:id="2153" w:name="_Toc302660623"/>
      <w:bookmarkStart w:id="2154" w:name="_Toc302310845"/>
      <w:bookmarkStart w:id="2155" w:name="_Toc302305060"/>
      <w:bookmarkStart w:id="2156" w:name="_Toc302304901"/>
      <w:bookmarkStart w:id="2157" w:name="_Toc302304742"/>
      <w:bookmarkStart w:id="2158" w:name="_Access_Control"/>
      <w:bookmarkStart w:id="2159" w:name="AccessControl"/>
      <w:bookmarkStart w:id="2160" w:name="_Toc306533071"/>
      <w:bookmarkEnd w:id="2149"/>
      <w:bookmarkEnd w:id="2150"/>
      <w:bookmarkEnd w:id="2151"/>
      <w:bookmarkEnd w:id="2152"/>
      <w:bookmarkEnd w:id="2153"/>
      <w:bookmarkEnd w:id="2154"/>
      <w:bookmarkEnd w:id="2155"/>
      <w:bookmarkEnd w:id="2156"/>
      <w:bookmarkEnd w:id="2157"/>
      <w:bookmarkEnd w:id="2158"/>
      <w:r w:rsidRPr="001F113D">
        <w:t>For more information</w:t>
      </w:r>
      <w:r>
        <w:t xml:space="preserve"> about the various notifications and how to implement a notification handler script on your server</w:t>
      </w:r>
      <w:r w:rsidRPr="001F113D">
        <w:t xml:space="preserve">, refer to: </w:t>
      </w:r>
      <w:hyperlink r:id="rId338" w:history="1">
        <w:r w:rsidRPr="001F113D">
          <w:rPr>
            <w:rStyle w:val="Hyperlink"/>
            <w:rFonts w:eastAsiaTheme="majorEastAsia"/>
            <w:lang w:val="en-US"/>
          </w:rPr>
          <w:t>http://www.kaltura.com/api_v3/testmeDoc/index.php?page=notifications</w:t>
        </w:r>
      </w:hyperlink>
    </w:p>
    <w:p w:rsidR="00400F78" w:rsidRPr="001F113D" w:rsidRDefault="00400F78" w:rsidP="00E3369B">
      <w:pPr>
        <w:pStyle w:val="Heading2"/>
        <w:rPr>
          <w:shd w:val="clear" w:color="auto" w:fill="FFFFFF"/>
        </w:rPr>
      </w:pPr>
      <w:bookmarkStart w:id="2161" w:name="_Toc313796755"/>
      <w:bookmarkStart w:id="2162" w:name="_Toc332632230"/>
      <w:r w:rsidRPr="001F113D">
        <w:rPr>
          <w:shd w:val="clear" w:color="auto" w:fill="FFFFFF"/>
        </w:rPr>
        <w:lastRenderedPageBreak/>
        <w:t>Access Control</w:t>
      </w:r>
      <w:bookmarkEnd w:id="2159"/>
      <w:bookmarkEnd w:id="2160"/>
      <w:bookmarkEnd w:id="2161"/>
      <w:bookmarkEnd w:id="2162"/>
    </w:p>
    <w:p w:rsidR="00400F78" w:rsidRDefault="00400F78">
      <w:bookmarkStart w:id="2163" w:name="_Toc302932183"/>
      <w:bookmarkStart w:id="2164" w:name="_Toc302930748"/>
      <w:bookmarkStart w:id="2165" w:name="_Toc302930432"/>
      <w:bookmarkStart w:id="2166" w:name="_Toc302915023"/>
      <w:bookmarkStart w:id="2167" w:name="_Toc302660624"/>
      <w:bookmarkStart w:id="2168" w:name="_Toc302310846"/>
      <w:bookmarkStart w:id="2169" w:name="_Toc302305061"/>
      <w:bookmarkStart w:id="2170" w:name="_Toc302304902"/>
      <w:bookmarkStart w:id="2171" w:name="_Toc302304743"/>
      <w:bookmarkEnd w:id="2163"/>
      <w:bookmarkEnd w:id="2164"/>
      <w:bookmarkEnd w:id="2165"/>
      <w:bookmarkEnd w:id="2166"/>
      <w:bookmarkEnd w:id="2167"/>
      <w:bookmarkEnd w:id="2168"/>
      <w:bookmarkEnd w:id="2169"/>
      <w:bookmarkEnd w:id="2170"/>
      <w:r>
        <w:t xml:space="preserve">See </w:t>
      </w:r>
      <w:hyperlink w:anchor="_Access_Control_Profiles" w:history="1">
        <w:r w:rsidRPr="008F01DA">
          <w:rPr>
            <w:rStyle w:val="Hyperlink"/>
            <w:rFonts w:eastAsiaTheme="majorEastAsia"/>
          </w:rPr>
          <w:t>Access Control Profiles</w:t>
        </w:r>
      </w:hyperlink>
      <w:r>
        <w:t xml:space="preserve"> for more information.</w:t>
      </w:r>
    </w:p>
    <w:p w:rsidR="00400F78" w:rsidRDefault="00400F78" w:rsidP="00E3369B">
      <w:pPr>
        <w:pStyle w:val="Heading2"/>
        <w:rPr>
          <w:shd w:val="clear" w:color="auto" w:fill="FFFFFF"/>
        </w:rPr>
      </w:pPr>
      <w:bookmarkStart w:id="2172" w:name="_Toc302932184"/>
      <w:bookmarkStart w:id="2173" w:name="_Toc302930749"/>
      <w:bookmarkStart w:id="2174" w:name="_Toc302930433"/>
      <w:bookmarkStart w:id="2175" w:name="_Toc302915024"/>
      <w:bookmarkStart w:id="2176" w:name="_Toc302660625"/>
      <w:bookmarkStart w:id="2177" w:name="_Toc302310847"/>
      <w:bookmarkStart w:id="2178" w:name="_Toc302305062"/>
      <w:bookmarkStart w:id="2179" w:name="_Toc302304903"/>
      <w:bookmarkStart w:id="2180" w:name="_Toc302932185"/>
      <w:bookmarkStart w:id="2181" w:name="_Toc302930750"/>
      <w:bookmarkStart w:id="2182" w:name="_Toc302930434"/>
      <w:bookmarkStart w:id="2183" w:name="_Toc302915025"/>
      <w:bookmarkStart w:id="2184" w:name="_Toc302660626"/>
      <w:bookmarkStart w:id="2185" w:name="_Toc302310848"/>
      <w:bookmarkStart w:id="2186" w:name="_Toc302305063"/>
      <w:bookmarkStart w:id="2187" w:name="_Toc302304904"/>
      <w:bookmarkStart w:id="2188" w:name="_Transcoding_Settings"/>
      <w:bookmarkStart w:id="2189" w:name="_Toc302304745"/>
      <w:bookmarkStart w:id="2190" w:name="_Toc306533072"/>
      <w:bookmarkStart w:id="2191" w:name="_Toc313796756"/>
      <w:bookmarkStart w:id="2192" w:name="_Toc332632231"/>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r w:rsidRPr="001F113D">
        <w:rPr>
          <w:shd w:val="clear" w:color="auto" w:fill="FFFFFF"/>
        </w:rPr>
        <w:t>Transcoding Setting</w:t>
      </w:r>
      <w:bookmarkEnd w:id="2189"/>
      <w:r>
        <w:rPr>
          <w:shd w:val="clear" w:color="auto" w:fill="FFFFFF"/>
        </w:rPr>
        <w:t>s</w:t>
      </w:r>
      <w:bookmarkEnd w:id="2190"/>
      <w:bookmarkEnd w:id="2191"/>
      <w:bookmarkEnd w:id="2192"/>
    </w:p>
    <w:p w:rsidR="00400F78" w:rsidRPr="00137B42" w:rsidRDefault="00400F78">
      <w:r>
        <w:t xml:space="preserve">See </w:t>
      </w:r>
      <w:hyperlink w:anchor="_Editing_and_Creating" w:history="1">
        <w:r w:rsidR="0078629E">
          <w:rPr>
            <w:rStyle w:val="Hyperlink"/>
            <w:rFonts w:eastAsiaTheme="majorEastAsia"/>
          </w:rPr>
          <w:t>Editing and Creating Transcoding Profiles</w:t>
        </w:r>
      </w:hyperlink>
      <w:r>
        <w:t xml:space="preserve"> for more information.</w:t>
      </w:r>
    </w:p>
    <w:p w:rsidR="00400F78" w:rsidRDefault="00D156F2" w:rsidP="00E3369B">
      <w:pPr>
        <w:pStyle w:val="Heading2"/>
      </w:pPr>
      <w:bookmarkStart w:id="2193" w:name="_Toc302932186"/>
      <w:bookmarkStart w:id="2194" w:name="_Toc302930751"/>
      <w:bookmarkStart w:id="2195" w:name="_Toc302930435"/>
      <w:bookmarkStart w:id="2196" w:name="_Toc302915026"/>
      <w:bookmarkStart w:id="2197" w:name="_Toc302660627"/>
      <w:bookmarkStart w:id="2198" w:name="_Toc302310849"/>
      <w:bookmarkStart w:id="2199" w:name="_Toc302305064"/>
      <w:bookmarkStart w:id="2200" w:name="_Toc302304905"/>
      <w:bookmarkStart w:id="2201" w:name="_Toc302932187"/>
      <w:bookmarkStart w:id="2202" w:name="_Toc302930752"/>
      <w:bookmarkStart w:id="2203" w:name="_Toc302930436"/>
      <w:bookmarkStart w:id="2204" w:name="_Toc302915027"/>
      <w:bookmarkStart w:id="2205" w:name="_Toc302660628"/>
      <w:bookmarkStart w:id="2206" w:name="_Toc302310850"/>
      <w:bookmarkStart w:id="2207" w:name="_Toc302305065"/>
      <w:bookmarkStart w:id="2208" w:name="_Toc302304906"/>
      <w:bookmarkStart w:id="2209" w:name="_Toc302932188"/>
      <w:bookmarkStart w:id="2210" w:name="_Toc302930753"/>
      <w:bookmarkStart w:id="2211" w:name="_Toc302930437"/>
      <w:bookmarkStart w:id="2212" w:name="_Toc302915028"/>
      <w:bookmarkStart w:id="2213" w:name="_Toc302660629"/>
      <w:bookmarkStart w:id="2214" w:name="_Toc302310851"/>
      <w:bookmarkStart w:id="2215" w:name="_Toc302305066"/>
      <w:bookmarkStart w:id="2216" w:name="_Toc302304907"/>
      <w:bookmarkStart w:id="2217" w:name="_Toc302932189"/>
      <w:bookmarkStart w:id="2218" w:name="_Toc302930754"/>
      <w:bookmarkStart w:id="2219" w:name="_Toc302930438"/>
      <w:bookmarkStart w:id="2220" w:name="_Toc302915029"/>
      <w:bookmarkStart w:id="2221" w:name="_Toc302660630"/>
      <w:bookmarkStart w:id="2222" w:name="_Toc302310852"/>
      <w:bookmarkStart w:id="2223" w:name="_Toc302305067"/>
      <w:bookmarkStart w:id="2224" w:name="_Toc302304908"/>
      <w:bookmarkStart w:id="2225" w:name="_Custom_Data"/>
      <w:bookmarkStart w:id="2226" w:name="_Toc306533073"/>
      <w:bookmarkStart w:id="2227" w:name="_Toc313796757"/>
      <w:bookmarkStart w:id="2228" w:name="_Toc332632232"/>
      <w:bookmarkStart w:id="2229" w:name="_Toc302304749"/>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r w:rsidRPr="008F01DA">
        <w:t>Custom</w:t>
      </w:r>
      <w:r w:rsidR="00400F78">
        <w:t xml:space="preserve"> Data</w:t>
      </w:r>
      <w:bookmarkEnd w:id="2226"/>
      <w:bookmarkEnd w:id="2227"/>
      <w:bookmarkEnd w:id="2228"/>
      <w:r>
        <w:t xml:space="preserve"> </w:t>
      </w:r>
    </w:p>
    <w:p w:rsidR="00400F78" w:rsidRPr="00137B42" w:rsidRDefault="00400F78" w:rsidP="008F01DA">
      <w:r>
        <w:t>See</w:t>
      </w:r>
      <w:r w:rsidR="00D156F2">
        <w:t xml:space="preserve"> </w:t>
      </w:r>
      <w:hyperlink w:anchor="_Kaltura_Custom_Metadata_1" w:history="1">
        <w:r w:rsidR="00D156F2" w:rsidRPr="00D156F2">
          <w:rPr>
            <w:rStyle w:val="Hyperlink"/>
            <w:rFonts w:cs="Arial"/>
          </w:rPr>
          <w:t>Kaltura Custom Metadata Functionality</w:t>
        </w:r>
      </w:hyperlink>
      <w:r w:rsidR="0078629E">
        <w:t xml:space="preserve"> </w:t>
      </w:r>
      <w:r>
        <w:t>more information.</w:t>
      </w:r>
    </w:p>
    <w:p w:rsidR="00400F78" w:rsidRDefault="00400F78" w:rsidP="00E3369B">
      <w:pPr>
        <w:pStyle w:val="Heading2"/>
      </w:pPr>
      <w:bookmarkStart w:id="2230" w:name="_My_User_Settings"/>
      <w:bookmarkStart w:id="2231" w:name="_Toc306533074"/>
      <w:bookmarkStart w:id="2232" w:name="_Toc313796758"/>
      <w:bookmarkStart w:id="2233" w:name="_Toc332632233"/>
      <w:bookmarkEnd w:id="2230"/>
      <w:r>
        <w:t>My User Settings</w:t>
      </w:r>
      <w:bookmarkEnd w:id="2231"/>
      <w:bookmarkEnd w:id="2232"/>
      <w:bookmarkEnd w:id="2233"/>
      <w:r>
        <w:t xml:space="preserve"> </w:t>
      </w:r>
    </w:p>
    <w:p w:rsidR="00400F78" w:rsidRDefault="00400F78">
      <w:bookmarkStart w:id="2234" w:name="_Toc302932190"/>
      <w:bookmarkStart w:id="2235" w:name="_Toc302930755"/>
      <w:bookmarkStart w:id="2236" w:name="_Toc302930439"/>
      <w:bookmarkStart w:id="2237" w:name="_Toc302915030"/>
      <w:bookmarkStart w:id="2238" w:name="_Toc302660631"/>
      <w:bookmarkStart w:id="2239" w:name="_Toc302310853"/>
      <w:bookmarkStart w:id="2240" w:name="_Toc302305068"/>
      <w:bookmarkStart w:id="2241" w:name="_Toc302304909"/>
      <w:bookmarkEnd w:id="2229"/>
      <w:bookmarkEnd w:id="2234"/>
      <w:bookmarkEnd w:id="2235"/>
      <w:bookmarkEnd w:id="2236"/>
      <w:bookmarkEnd w:id="2237"/>
      <w:bookmarkEnd w:id="2238"/>
      <w:bookmarkEnd w:id="2239"/>
      <w:bookmarkEnd w:id="2240"/>
      <w:bookmarkEnd w:id="2241"/>
      <w:r w:rsidRPr="001F113D">
        <w:t xml:space="preserve">All KMC admin users can change their personal details - name, email address (KMC login) and </w:t>
      </w:r>
      <w:r w:rsidR="00123DCF" w:rsidRPr="001F113D">
        <w:t>password from</w:t>
      </w:r>
      <w:r w:rsidRPr="001F113D">
        <w:t xml:space="preserve"> the My User Setting page. </w:t>
      </w:r>
    </w:p>
    <w:p w:rsidR="00400F78" w:rsidRDefault="00400F78" w:rsidP="009428D3">
      <w:pPr>
        <w:pStyle w:val="Procedure"/>
        <w:pPrChange w:id="2242" w:author="Debbie Zioni" w:date="2012-08-15T20:03:00Z">
          <w:pPr>
            <w:pStyle w:val="Procedure"/>
          </w:pPr>
        </w:pPrChange>
      </w:pPr>
      <w:r>
        <w:t>To change personal details</w:t>
      </w:r>
    </w:p>
    <w:p w:rsidR="000E34CF" w:rsidRDefault="00B274AC" w:rsidP="00292207">
      <w:pPr>
        <w:pStyle w:val="ListNumber"/>
        <w:numPr>
          <w:ilvl w:val="0"/>
          <w:numId w:val="158"/>
        </w:numPr>
      </w:pPr>
      <w:r>
        <w:t xml:space="preserve">Select the Settings tab and then select </w:t>
      </w:r>
      <w:r w:rsidR="000E34CF" w:rsidRPr="001F113D">
        <w:t>My User Setting</w:t>
      </w:r>
      <w:r w:rsidR="008A23C7">
        <w:t>s</w:t>
      </w:r>
      <w:r w:rsidR="00D156F2">
        <w:t>.</w:t>
      </w:r>
      <w:r w:rsidR="000E34CF" w:rsidRPr="001F113D">
        <w:t xml:space="preserve"> </w:t>
      </w:r>
    </w:p>
    <w:p w:rsidR="000E34CF" w:rsidRDefault="00400F78" w:rsidP="008F01DA">
      <w:pPr>
        <w:pStyle w:val="ListNumber"/>
      </w:pPr>
      <w:r>
        <w:t>C</w:t>
      </w:r>
      <w:r w:rsidRPr="001F113D">
        <w:t xml:space="preserve">lick </w:t>
      </w:r>
      <w:r w:rsidR="008A23C7">
        <w:t xml:space="preserve">on </w:t>
      </w:r>
      <w:r w:rsidR="000E34CF">
        <w:t xml:space="preserve">Edit to modify the information. </w:t>
      </w:r>
    </w:p>
    <w:p w:rsidR="00D156F2" w:rsidRDefault="00D156F2" w:rsidP="008F01DA">
      <w:pPr>
        <w:pStyle w:val="BodyText"/>
      </w:pPr>
      <w:r w:rsidRPr="001F113D">
        <w:t>For authentication purposes, you will need to provide your current password before being able to make any changes in the system.</w:t>
      </w:r>
    </w:p>
    <w:p w:rsidR="008A23C7" w:rsidRDefault="008A23C7" w:rsidP="009428D3">
      <w:pPr>
        <w:pStyle w:val="Procedure"/>
        <w:pPrChange w:id="2243" w:author="Debbie Zioni" w:date="2012-08-15T20:03:00Z">
          <w:pPr>
            <w:pStyle w:val="Procedure"/>
          </w:pPr>
        </w:pPrChange>
      </w:pPr>
      <w:r>
        <w:t>To change your password</w:t>
      </w:r>
    </w:p>
    <w:p w:rsidR="008A23C7" w:rsidRDefault="008A23C7" w:rsidP="00292207">
      <w:pPr>
        <w:pStyle w:val="ListNumber"/>
        <w:numPr>
          <w:ilvl w:val="0"/>
          <w:numId w:val="159"/>
        </w:numPr>
      </w:pPr>
      <w:r>
        <w:t xml:space="preserve">Select the Settings tab and then select </w:t>
      </w:r>
      <w:r w:rsidRPr="001F113D">
        <w:t>My User Setting</w:t>
      </w:r>
      <w:r>
        <w:t>s</w:t>
      </w:r>
      <w:r w:rsidR="00D156F2">
        <w:t>.</w:t>
      </w:r>
    </w:p>
    <w:p w:rsidR="008A23C7" w:rsidRPr="001F113D" w:rsidRDefault="008A23C7" w:rsidP="008F01DA">
      <w:pPr>
        <w:pStyle w:val="ListNumber"/>
      </w:pPr>
      <w:r>
        <w:t>C</w:t>
      </w:r>
      <w:r w:rsidRPr="001F113D">
        <w:t xml:space="preserve">lick </w:t>
      </w:r>
      <w:r>
        <w:t xml:space="preserve">on </w:t>
      </w:r>
      <w:r w:rsidR="00AD3C64">
        <w:t xml:space="preserve">Change KMC Password </w:t>
      </w:r>
      <w:r>
        <w:t xml:space="preserve">to modify the information. </w:t>
      </w:r>
    </w:p>
    <w:p w:rsidR="00400F78" w:rsidRDefault="00400F78" w:rsidP="00E3369B">
      <w:pPr>
        <w:pStyle w:val="Heading2"/>
      </w:pPr>
      <w:bookmarkStart w:id="2244" w:name="_Account_Upgrade"/>
      <w:bookmarkStart w:id="2245" w:name="_Toc306533075"/>
      <w:bookmarkStart w:id="2246" w:name="_Toc313796759"/>
      <w:bookmarkStart w:id="2247" w:name="_Toc332632234"/>
      <w:bookmarkEnd w:id="2244"/>
      <w:r>
        <w:t>Account Upgrade</w:t>
      </w:r>
      <w:bookmarkEnd w:id="2245"/>
      <w:bookmarkEnd w:id="2246"/>
      <w:bookmarkEnd w:id="2247"/>
    </w:p>
    <w:p w:rsidR="00400F78" w:rsidRDefault="00400F78">
      <w:r w:rsidRPr="001F113D">
        <w:t xml:space="preserve">To learn more and upgrade your account, </w:t>
      </w:r>
      <w:r w:rsidR="00DD61B6">
        <w:t xml:space="preserve">fill in the online form and </w:t>
      </w:r>
      <w:r w:rsidRPr="001F113D">
        <w:t xml:space="preserve">our Sales Team will </w:t>
      </w:r>
      <w:r>
        <w:t xml:space="preserve">contact </w:t>
      </w:r>
      <w:r w:rsidRPr="001F113D">
        <w:t>you.</w:t>
      </w:r>
    </w:p>
    <w:p w:rsidR="00AD3C64" w:rsidRDefault="00AD3C64" w:rsidP="009428D3">
      <w:pPr>
        <w:pStyle w:val="Procedure"/>
        <w:pPrChange w:id="2248" w:author="Debbie Zioni" w:date="2012-08-15T20:03:00Z">
          <w:pPr>
            <w:pStyle w:val="Procedure"/>
          </w:pPr>
        </w:pPrChange>
      </w:pPr>
      <w:r>
        <w:t xml:space="preserve">To upgrade your account </w:t>
      </w:r>
    </w:p>
    <w:p w:rsidR="00AD3C64" w:rsidRDefault="00AD3C64" w:rsidP="00292207">
      <w:pPr>
        <w:pStyle w:val="ListNumber"/>
        <w:numPr>
          <w:ilvl w:val="0"/>
          <w:numId w:val="134"/>
        </w:numPr>
      </w:pPr>
      <w:r>
        <w:t>Select the Administration tab and then select Users.</w:t>
      </w:r>
    </w:p>
    <w:p w:rsidR="006C6703" w:rsidRPr="002A57AF" w:rsidRDefault="00AD3C64" w:rsidP="0097212F">
      <w:pPr>
        <w:pStyle w:val="ListNumber"/>
      </w:pPr>
      <w:r>
        <w:t>C</w:t>
      </w:r>
      <w:r w:rsidRPr="001F113D">
        <w:t xml:space="preserve">lick </w:t>
      </w:r>
      <w:r w:rsidR="00DD61B6">
        <w:t xml:space="preserve">on “Click Here” or go to </w:t>
      </w:r>
      <w:hyperlink r:id="rId339" w:history="1">
        <w:r w:rsidR="00DD61B6">
          <w:rPr>
            <w:rStyle w:val="Hyperlink"/>
          </w:rPr>
          <w:t>http://site.kaltura.com/Request-Users.html</w:t>
        </w:r>
      </w:hyperlink>
      <w:r w:rsidR="00DD61B6">
        <w:t xml:space="preserve"> </w:t>
      </w:r>
      <w:r>
        <w:t>to</w:t>
      </w:r>
      <w:r w:rsidR="00DD61B6">
        <w:t xml:space="preserve"> upgrade your account</w:t>
      </w:r>
      <w:r w:rsidR="0097212F">
        <w:t xml:space="preserve">. </w:t>
      </w:r>
    </w:p>
    <w:sectPr w:rsidR="006C6703" w:rsidRPr="002A57AF" w:rsidSect="00E3369B">
      <w:pgSz w:w="12240" w:h="15840" w:code="1"/>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 w:author="Doc-To-Help" w:date="2012-08-13T15:17:00Z" w:initials="D2HML">
    <w:p w:rsidR="009428D3" w:rsidRDefault="009428D3">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6" w:author="Doc-To-Help" w:date="2012-08-13T15:17:00Z" w:initials="D2HML">
    <w:p w:rsidR="009428D3" w:rsidRDefault="009428D3">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7" w:author="Doc-To-Help" w:date="2012-08-13T15:17:00Z" w:initials="D2HML">
    <w:p w:rsidR="009428D3" w:rsidRDefault="009428D3">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56" w:author="Doc-To-Help" w:date="2012-08-13T15:17:00Z" w:initials="D2HML">
    <w:p w:rsidR="009428D3" w:rsidRDefault="009428D3">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226" w:author="Doc-To-Help" w:date="2012-08-13T15:17:00Z" w:initials="D2HML">
    <w:p w:rsidR="009428D3" w:rsidRDefault="009428D3">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345" w:author="Doc-To-Help" w:date="2012-08-13T15:17:00Z" w:initials="D2HML">
    <w:p w:rsidR="009428D3" w:rsidRDefault="009428D3">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568" w:author="Doc-To-Help" w:date="2012-08-13T15:17:00Z" w:initials="D2HML">
    <w:p w:rsidR="009428D3" w:rsidRDefault="009428D3">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639" w:author="Doc-To-Help" w:date="2012-08-13T15:17:00Z" w:initials="D2HML">
    <w:p w:rsidR="009428D3" w:rsidRDefault="009428D3">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676" w:author="Doc-To-Help" w:date="2012-08-13T15:17:00Z" w:initials="D2HML">
    <w:p w:rsidR="009428D3" w:rsidRDefault="009428D3">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743" w:author="Doc-To-Help" w:date="2012-08-13T15:17:00Z" w:initials="D2HML">
    <w:p w:rsidR="009428D3" w:rsidRDefault="009428D3">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839" w:author="Doc-To-Help" w:date="2012-08-13T15:17:00Z" w:initials="D2HML">
    <w:p w:rsidR="009428D3" w:rsidRDefault="009428D3">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903" w:author="Doc-To-Help" w:date="2012-08-13T15:17:00Z" w:initials="D2HML">
    <w:p w:rsidR="009428D3" w:rsidRDefault="009428D3">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920" w:author="Doc-To-Help" w:date="2012-08-13T15:17:00Z" w:initials="D2HML">
    <w:p w:rsidR="009428D3" w:rsidRDefault="009428D3">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1003" w:author="Doc-To-Help" w:date="2012-08-13T15:17:00Z" w:initials="D2HML">
    <w:p w:rsidR="009428D3" w:rsidRDefault="009428D3">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1048" w:author="Doc-To-Help" w:date="2012-08-13T15:17:00Z" w:initials="D2HML">
    <w:p w:rsidR="009428D3" w:rsidRDefault="009428D3">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1092" w:author="Doc-To-Help" w:date="2012-08-13T15:17:00Z" w:initials="D2HML">
    <w:p w:rsidR="009428D3" w:rsidRDefault="009428D3">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1110" w:author="Doc-To-Help" w:date="2012-08-13T15:17:00Z" w:initials="D2HML">
    <w:p w:rsidR="009428D3" w:rsidRDefault="009428D3">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1221" w:author="Doc-To-Help" w:date="2012-08-13T15:17:00Z" w:initials="D2HML">
    <w:p w:rsidR="009428D3" w:rsidRDefault="009428D3">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1256" w:author="Doc-To-Help" w:date="2012-08-13T15:17:00Z" w:initials="D2HML">
    <w:p w:rsidR="009428D3" w:rsidRDefault="009428D3">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1460" w:author="Doc-To-Help" w:date="2012-08-13T15:17:00Z" w:initials="D2HML">
    <w:p w:rsidR="009428D3" w:rsidRDefault="009428D3">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1589" w:author="Doc-To-Help" w:date="2012-08-13T15:17:00Z" w:initials="D2HML">
    <w:p w:rsidR="009428D3" w:rsidRDefault="009428D3">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 w:id="2076" w:author="Doc-To-Help" w:date="2012-08-13T15:17:00Z" w:initials="D2HML">
    <w:p w:rsidR="009428D3" w:rsidRDefault="009428D3">
      <w:pPr>
        <w:pStyle w:val="CommentText"/>
      </w:pPr>
      <w:r>
        <w:fldChar w:fldCharType="begin"/>
      </w:r>
      <w:r>
        <w:rPr>
          <w:rStyle w:val="CommentReference"/>
        </w:rPr>
        <w:instrText xml:space="preserve"> </w:instrText>
      </w:r>
      <w:r>
        <w:instrText>PAGE \# "'Page: '#'</w:instrText>
      </w:r>
      <w:r>
        <w:br/>
        <w:instrText>'"</w:instrText>
      </w:r>
      <w:r>
        <w:rPr>
          <w:rStyle w:val="CommentReference"/>
        </w:rPr>
        <w:instrText xml:space="preserve"> </w:instrText>
      </w:r>
      <w:r>
        <w:fldChar w:fldCharType="end"/>
      </w:r>
      <w:r>
        <w:rPr>
          <w:rStyle w:val="CommentReference"/>
        </w:rPr>
        <w:annotationRef/>
      </w:r>
      <w:r>
        <w:t>D2HML|C1H Conditional|platform=manual</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43FF2" w:rsidRDefault="00643FF2" w:rsidP="003C19F0">
      <w:r>
        <w:separator/>
      </w:r>
    </w:p>
  </w:endnote>
  <w:endnote w:type="continuationSeparator" w:id="0">
    <w:p w:rsidR="00643FF2" w:rsidRDefault="00643FF2" w:rsidP="003C19F0">
      <w:r>
        <w:continuationSeparator/>
      </w:r>
    </w:p>
  </w:endnote>
  <w:endnote w:type="continuationNotice" w:id="1">
    <w:p w:rsidR="00643FF2" w:rsidRDefault="00643FF2">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Bold">
    <w:panose1 w:val="020B0704020202020204"/>
    <w:charset w:val="00"/>
    <w:family w:val="auto"/>
    <w:notTrueType/>
    <w:pitch w:val="default"/>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rial Black">
    <w:altName w:val="Arial Black"/>
    <w:panose1 w:val="020B0A040201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FbReforma Medium">
    <w:altName w:val="Times New Roman"/>
    <w:charset w:val="00"/>
    <w:family w:val="roman"/>
    <w:pitch w:val="variable"/>
    <w:sig w:usb0="00000000" w:usb1="50000000" w:usb2="00000000" w:usb3="00000000" w:csb0="00000021" w:csb1="00000000"/>
  </w:font>
  <w:font w:name="FbReforma Light">
    <w:altName w:val="Times New Roman"/>
    <w:charset w:val="00"/>
    <w:family w:val="roman"/>
    <w:pitch w:val="variable"/>
    <w:sig w:usb0="00000000" w:usb1="50000000" w:usb2="00000000" w:usb3="00000000" w:csb0="00000021" w:csb1="00000000"/>
  </w:font>
  <w:font w:name="Breuer Text Light">
    <w:altName w:val="Franklin Gothic Medium Cond"/>
    <w:charset w:val="00"/>
    <w:family w:val="auto"/>
    <w:pitch w:val="variable"/>
    <w:sig w:usb0="00000001" w:usb1="4000004A" w:usb2="000000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28D3" w:rsidRPr="004931FD" w:rsidRDefault="009428D3" w:rsidP="003055F6">
    <w:pPr>
      <w:pStyle w:val="Footer"/>
    </w:pPr>
    <w:fldSimple w:instr="DOCPROPERTY &quot;Title&quot;  \* MERGEFORMAT ">
      <w:r>
        <w:t>Kaltura Management Console (KMC)</w:t>
      </w:r>
    </w:fldSimple>
    <w:r w:rsidRPr="004931FD">
      <w:t xml:space="preserve"> </w:t>
    </w:r>
    <w:r w:rsidRPr="004931FD">
      <w:fldChar w:fldCharType="begin"/>
    </w:r>
    <w:r w:rsidRPr="004931FD">
      <w:instrText xml:space="preserve"> DOCPROPERTY "</w:instrText>
    </w:r>
    <w:r>
      <w:instrText>Subject</w:instrText>
    </w:r>
    <w:r w:rsidRPr="004931FD">
      <w:instrText xml:space="preserve">"  \* MERGEFORMAT  </w:instrText>
    </w:r>
    <w:r w:rsidRPr="004931FD">
      <w:fldChar w:fldCharType="separate"/>
    </w:r>
    <w:r>
      <w:t>User Manual</w:t>
    </w:r>
    <w:r w:rsidRPr="004931FD">
      <w:fldChar w:fldCharType="end"/>
    </w:r>
    <w:r w:rsidRPr="004931FD">
      <w:tab/>
    </w:r>
    <w:r w:rsidRPr="004931FD">
      <w:fldChar w:fldCharType="begin"/>
    </w:r>
    <w:r w:rsidRPr="004931FD">
      <w:instrText xml:space="preserve"> page </w:instrText>
    </w:r>
    <w:r w:rsidRPr="004931FD">
      <w:fldChar w:fldCharType="separate"/>
    </w:r>
    <w:r w:rsidR="00166F72">
      <w:t>220</w:t>
    </w:r>
    <w:r w:rsidRPr="004931FD">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28D3" w:rsidRPr="00A4084D" w:rsidRDefault="009428D3" w:rsidP="003055F6">
    <w:pPr>
      <w:pStyle w:val="Footer"/>
    </w:pPr>
    <w:fldSimple w:instr="DOCPROPERTY &quot;Title&quot;  \* MERGEFORMAT ">
      <w:r>
        <w:t>Kaltura Management Console (KMC)</w:t>
      </w:r>
    </w:fldSimple>
    <w:r w:rsidRPr="004931FD">
      <w:t xml:space="preserve"> </w:t>
    </w:r>
    <w:r w:rsidRPr="004931FD">
      <w:fldChar w:fldCharType="begin"/>
    </w:r>
    <w:r w:rsidRPr="004931FD">
      <w:instrText xml:space="preserve"> DOCPROPERTY "</w:instrText>
    </w:r>
    <w:r>
      <w:instrText>Subject</w:instrText>
    </w:r>
    <w:r w:rsidRPr="004931FD">
      <w:instrText xml:space="preserve">"  \* MERGEFORMAT  </w:instrText>
    </w:r>
    <w:r w:rsidRPr="004931FD">
      <w:fldChar w:fldCharType="separate"/>
    </w:r>
    <w:r>
      <w:t>User Manual</w:t>
    </w:r>
    <w:r w:rsidRPr="004931FD">
      <w:fldChar w:fldCharType="end"/>
    </w:r>
    <w:r w:rsidRPr="004931FD">
      <w:tab/>
    </w:r>
    <w:r w:rsidRPr="004931FD">
      <w:fldChar w:fldCharType="begin"/>
    </w:r>
    <w:r w:rsidRPr="004931FD">
      <w:instrText xml:space="preserve"> page </w:instrText>
    </w:r>
    <w:r w:rsidRPr="004931FD">
      <w:fldChar w:fldCharType="separate"/>
    </w:r>
    <w:r w:rsidR="00C45671">
      <w:t>11</w:t>
    </w:r>
    <w:r w:rsidRPr="004931FD">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28D3" w:rsidRDefault="009428D3" w:rsidP="00EB2819">
    <w:pPr>
      <w:pStyle w:val="FooterAboveLine"/>
    </w:pPr>
    <w:r>
      <w:rPr>
        <w:noProof w:val="0"/>
      </w:rPr>
      <w:fldChar w:fldCharType="begin"/>
    </w:r>
    <w:r>
      <w:instrText xml:space="preserve"> styleref "Part Number" \* mergeformat </w:instrText>
    </w:r>
    <w:r>
      <w:rPr>
        <w:noProof w:val="0"/>
      </w:rPr>
      <w:fldChar w:fldCharType="separate"/>
    </w:r>
    <w:r>
      <w:rPr>
        <w:b/>
        <w:bCs/>
        <w:lang w:val="en-US"/>
      </w:rPr>
      <w:t>Error! No text of specified style in document.</w:t>
    </w:r>
    <w:r>
      <w:fldChar w:fldCharType="end"/>
    </w:r>
  </w:p>
  <w:p w:rsidR="009428D3" w:rsidRPr="000838CF" w:rsidRDefault="009428D3" w:rsidP="00EB2819">
    <w:pPr>
      <w:pStyle w:val="Footer"/>
    </w:pPr>
    <w:r>
      <w:fldChar w:fldCharType="begin"/>
    </w:r>
    <w:r>
      <w:instrText xml:space="preserve"> styleref "Product Name" \* mergeformat </w:instrText>
    </w:r>
    <w:r>
      <w:fldChar w:fldCharType="separate"/>
    </w:r>
    <w:r>
      <w:rPr>
        <w:b/>
        <w:bCs/>
        <w:lang w:val="en-US"/>
      </w:rPr>
      <w:t>Error! No text of specified style in document.</w:t>
    </w:r>
    <w:r>
      <w:rPr>
        <w:b/>
        <w:bCs/>
      </w:rPr>
      <w:fldChar w:fldCharType="end"/>
    </w:r>
    <w:r w:rsidRPr="000838CF">
      <w:t xml:space="preserve"> </w:t>
    </w:r>
    <w:r>
      <w:rPr>
        <w:noProof w:val="0"/>
      </w:rPr>
      <w:fldChar w:fldCharType="begin"/>
    </w:r>
    <w:r>
      <w:instrText xml:space="preserve"> styleref "Release" \* mergeformat </w:instrText>
    </w:r>
    <w:r>
      <w:rPr>
        <w:noProof w:val="0"/>
      </w:rPr>
      <w:fldChar w:fldCharType="separate"/>
    </w:r>
    <w:r>
      <w:rPr>
        <w:b/>
        <w:bCs/>
        <w:lang w:val="en-US"/>
      </w:rPr>
      <w:t>Error! No text of specified style in document.</w:t>
    </w:r>
    <w:r>
      <w:rPr>
        <w:b/>
        <w:bCs/>
      </w:rPr>
      <w:fldChar w:fldCharType="end"/>
    </w:r>
    <w:r w:rsidRPr="000838CF">
      <w:t xml:space="preserve"> </w:t>
    </w:r>
    <w:r>
      <w:fldChar w:fldCharType="begin"/>
    </w:r>
    <w:r>
      <w:instrText xml:space="preserve"> styleref "Book Name" \* mergeformat </w:instrText>
    </w:r>
    <w:r>
      <w:fldChar w:fldCharType="separate"/>
    </w:r>
    <w:r>
      <w:rPr>
        <w:b/>
        <w:bCs/>
        <w:lang w:val="en-US"/>
      </w:rPr>
      <w:t>Error! No text of specified style in document.</w:t>
    </w:r>
    <w:r>
      <w:rPr>
        <w:b/>
        <w:bCs/>
      </w:rPr>
      <w:fldChar w:fldCharType="end"/>
    </w:r>
    <w:r w:rsidRPr="000838CF">
      <w:tab/>
    </w:r>
    <w:r>
      <w:rPr>
        <w:noProof w:val="0"/>
      </w:rPr>
      <w:fldChar w:fldCharType="begin"/>
    </w:r>
    <w:r>
      <w:instrText xml:space="preserve"> page </w:instrText>
    </w:r>
    <w:r>
      <w:rPr>
        <w:noProof w:val="0"/>
      </w:rPr>
      <w:fldChar w:fldCharType="separate"/>
    </w:r>
    <w:r>
      <w:t>90</w:t>
    </w:r>
    <w:r>
      <w:fldChar w:fldCharType="end"/>
    </w:r>
  </w:p>
  <w:p w:rsidR="009428D3" w:rsidRDefault="009428D3" w:rsidP="00EB281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43FF2" w:rsidRDefault="00643FF2" w:rsidP="003C19F0">
      <w:r>
        <w:separator/>
      </w:r>
    </w:p>
  </w:footnote>
  <w:footnote w:type="continuationSeparator" w:id="0">
    <w:p w:rsidR="00643FF2" w:rsidRDefault="00643FF2" w:rsidP="003C19F0">
      <w:r>
        <w:continuationSeparator/>
      </w:r>
    </w:p>
  </w:footnote>
  <w:footnote w:type="continuationNotice" w:id="1">
    <w:p w:rsidR="00643FF2" w:rsidRDefault="00643FF2">
      <w:pPr>
        <w:spacing w:before="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28D3" w:rsidRPr="00A4084D" w:rsidRDefault="009428D3" w:rsidP="003055F6">
    <w:pPr>
      <w:pStyle w:val="Header"/>
    </w:pPr>
    <w:fldSimple w:instr=" styleref &quot;Heading 1&quot; \* mergeformat ">
      <w:r w:rsidR="00C45671">
        <w:rPr>
          <w:noProof/>
        </w:rPr>
        <w:t>Contents</w:t>
      </w:r>
    </w:fldSimple>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28D3" w:rsidRDefault="009428D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28D3" w:rsidRPr="005C1991" w:rsidRDefault="009428D3" w:rsidP="008B25F6">
    <w:pPr>
      <w:pStyle w:val="Header"/>
    </w:pPr>
    <w:r w:rsidRPr="005C1991">
      <w:tab/>
    </w:r>
    <w:fldSimple w:instr=" styleref &quot;Heading 1&quot; \* mergeformat ">
      <w:r>
        <w:rPr>
          <w:noProof/>
        </w:rPr>
        <w:t>Contents</w:t>
      </w:r>
    </w:fldSimple>
  </w:p>
  <w:p w:rsidR="009428D3" w:rsidRDefault="009428D3" w:rsidP="008B25F6">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28D3" w:rsidRPr="008631B0" w:rsidRDefault="009428D3" w:rsidP="00100DF7">
    <w:pPr>
      <w:pStyle w:val="Header"/>
    </w:pPr>
    <w:fldSimple w:instr=" styleref &quot;Heading 1&quot; \* mergeformat ">
      <w:r w:rsidR="00166F72">
        <w:rPr>
          <w:noProof/>
        </w:rPr>
        <w:t>Creating and Tracking Analytics</w:t>
      </w:r>
    </w:fldSimple>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28D3" w:rsidRDefault="009428D3" w:rsidP="008B25F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14.25pt;height:12.55pt" o:bullet="t">
        <v:imagedata r:id="rId1" o:title="bullet212"/>
      </v:shape>
    </w:pict>
  </w:numPicBullet>
  <w:abstractNum w:abstractNumId="0">
    <w:nsid w:val="FFFFFF7C"/>
    <w:multiLevelType w:val="singleLevel"/>
    <w:tmpl w:val="51BC1E8C"/>
    <w:lvl w:ilvl="0">
      <w:start w:val="1"/>
      <w:numFmt w:val="decimal"/>
      <w:lvlText w:val="%1."/>
      <w:lvlJc w:val="left"/>
      <w:pPr>
        <w:tabs>
          <w:tab w:val="num" w:pos="1800"/>
        </w:tabs>
        <w:ind w:left="1800" w:hanging="360"/>
      </w:pPr>
    </w:lvl>
  </w:abstractNum>
  <w:abstractNum w:abstractNumId="1">
    <w:nsid w:val="FFFFFF7D"/>
    <w:multiLevelType w:val="singleLevel"/>
    <w:tmpl w:val="3BDCB910"/>
    <w:lvl w:ilvl="0">
      <w:start w:val="1"/>
      <w:numFmt w:val="decimal"/>
      <w:lvlText w:val="%1."/>
      <w:lvlJc w:val="left"/>
      <w:pPr>
        <w:tabs>
          <w:tab w:val="num" w:pos="1440"/>
        </w:tabs>
        <w:ind w:left="1440" w:hanging="360"/>
      </w:pPr>
    </w:lvl>
  </w:abstractNum>
  <w:abstractNum w:abstractNumId="2">
    <w:nsid w:val="FFFFFF7E"/>
    <w:multiLevelType w:val="singleLevel"/>
    <w:tmpl w:val="EE5497B8"/>
    <w:lvl w:ilvl="0">
      <w:start w:val="1"/>
      <w:numFmt w:val="decimal"/>
      <w:lvlText w:val="%1."/>
      <w:lvlJc w:val="left"/>
      <w:pPr>
        <w:tabs>
          <w:tab w:val="num" w:pos="1080"/>
        </w:tabs>
        <w:ind w:left="1080" w:hanging="360"/>
      </w:pPr>
    </w:lvl>
  </w:abstractNum>
  <w:abstractNum w:abstractNumId="3">
    <w:nsid w:val="FFFFFF7F"/>
    <w:multiLevelType w:val="singleLevel"/>
    <w:tmpl w:val="E5E8A294"/>
    <w:lvl w:ilvl="0">
      <w:start w:val="1"/>
      <w:numFmt w:val="decimal"/>
      <w:lvlText w:val="%1."/>
      <w:lvlJc w:val="left"/>
      <w:pPr>
        <w:tabs>
          <w:tab w:val="num" w:pos="720"/>
        </w:tabs>
        <w:ind w:left="720" w:hanging="360"/>
      </w:pPr>
    </w:lvl>
  </w:abstractNum>
  <w:abstractNum w:abstractNumId="4">
    <w:nsid w:val="FFFFFF80"/>
    <w:multiLevelType w:val="singleLevel"/>
    <w:tmpl w:val="98C65684"/>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4BE61FA8"/>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7BC24EC8"/>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7102C77E"/>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130E5F76"/>
    <w:lvl w:ilvl="0">
      <w:start w:val="1"/>
      <w:numFmt w:val="decimal"/>
      <w:lvlText w:val="%1."/>
      <w:lvlJc w:val="left"/>
      <w:pPr>
        <w:tabs>
          <w:tab w:val="num" w:pos="360"/>
        </w:tabs>
        <w:ind w:left="360" w:hanging="360"/>
      </w:pPr>
    </w:lvl>
  </w:abstractNum>
  <w:abstractNum w:abstractNumId="9">
    <w:nsid w:val="FFFFFF89"/>
    <w:multiLevelType w:val="singleLevel"/>
    <w:tmpl w:val="C1069D1A"/>
    <w:lvl w:ilvl="0">
      <w:start w:val="1"/>
      <w:numFmt w:val="bullet"/>
      <w:lvlText w:val=""/>
      <w:lvlJc w:val="left"/>
      <w:pPr>
        <w:tabs>
          <w:tab w:val="num" w:pos="360"/>
        </w:tabs>
        <w:ind w:left="360" w:hanging="360"/>
      </w:pPr>
      <w:rPr>
        <w:rFonts w:ascii="Symbol" w:hAnsi="Symbol" w:hint="default"/>
      </w:rPr>
    </w:lvl>
  </w:abstractNum>
  <w:abstractNum w:abstractNumId="10">
    <w:nsid w:val="02720B3E"/>
    <w:multiLevelType w:val="singleLevel"/>
    <w:tmpl w:val="CAB2A98C"/>
    <w:lvl w:ilvl="0">
      <w:start w:val="1"/>
      <w:numFmt w:val="bullet"/>
      <w:lvlRestart w:val="0"/>
      <w:pStyle w:val="C1HBullet"/>
      <w:lvlText w:val=""/>
      <w:lvlJc w:val="left"/>
      <w:pPr>
        <w:tabs>
          <w:tab w:val="num" w:pos="720"/>
        </w:tabs>
        <w:ind w:left="720" w:hanging="360"/>
      </w:pPr>
      <w:rPr>
        <w:rFonts w:ascii="Symbol" w:hAnsi="Symbol" w:hint="default"/>
      </w:rPr>
    </w:lvl>
  </w:abstractNum>
  <w:abstractNum w:abstractNumId="11">
    <w:nsid w:val="03394313"/>
    <w:multiLevelType w:val="hybridMultilevel"/>
    <w:tmpl w:val="82D464CE"/>
    <w:lvl w:ilvl="0" w:tplc="B1A0D3B2">
      <w:start w:val="1"/>
      <w:numFmt w:val="decimal"/>
      <w:pStyle w:val="ListNumber"/>
      <w:lvlText w:val="%1."/>
      <w:lvlJc w:val="left"/>
      <w:pPr>
        <w:ind w:left="720" w:hanging="36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4090019">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12">
    <w:nsid w:val="06080ECF"/>
    <w:multiLevelType w:val="singleLevel"/>
    <w:tmpl w:val="E3BA0A42"/>
    <w:lvl w:ilvl="0">
      <w:start w:val="1"/>
      <w:numFmt w:val="bullet"/>
      <w:lvlRestart w:val="0"/>
      <w:pStyle w:val="C1HBullet2"/>
      <w:lvlText w:val=""/>
      <w:lvlJc w:val="left"/>
      <w:pPr>
        <w:tabs>
          <w:tab w:val="num" w:pos="1080"/>
        </w:tabs>
        <w:ind w:left="1080" w:hanging="360"/>
      </w:pPr>
      <w:rPr>
        <w:rFonts w:ascii="Symbol" w:hAnsi="Symbol" w:hint="default"/>
      </w:rPr>
    </w:lvl>
  </w:abstractNum>
  <w:abstractNum w:abstractNumId="13">
    <w:nsid w:val="080257F1"/>
    <w:multiLevelType w:val="multilevel"/>
    <w:tmpl w:val="1B1411D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nsid w:val="08E035E5"/>
    <w:multiLevelType w:val="singleLevel"/>
    <w:tmpl w:val="9B0A33F2"/>
    <w:lvl w:ilvl="0">
      <w:start w:val="1"/>
      <w:numFmt w:val="lowerLetter"/>
      <w:pStyle w:val="ListAlpha2"/>
      <w:lvlText w:val="%1"/>
      <w:lvlJc w:val="left"/>
      <w:pPr>
        <w:tabs>
          <w:tab w:val="num" w:pos="1701"/>
        </w:tabs>
        <w:ind w:left="1701" w:hanging="340"/>
      </w:pPr>
      <w:rPr>
        <w:rFonts w:ascii="Arial" w:hAnsi="Arial" w:cs="Arial"/>
        <w:b/>
        <w:color w:val="08215C"/>
      </w:rPr>
    </w:lvl>
  </w:abstractNum>
  <w:abstractNum w:abstractNumId="15">
    <w:nsid w:val="0ABE4411"/>
    <w:multiLevelType w:val="hybridMultilevel"/>
    <w:tmpl w:val="EA3A78C6"/>
    <w:lvl w:ilvl="0" w:tplc="A37EB182">
      <w:start w:val="1"/>
      <w:numFmt w:val="bullet"/>
      <w:pStyle w:val="Listbulletdz"/>
      <w:lvlText w:val=""/>
      <w:lvlJc w:val="left"/>
      <w:pPr>
        <w:ind w:left="2151" w:hanging="360"/>
      </w:pPr>
      <w:rPr>
        <w:rFonts w:ascii="Symbol" w:hAnsi="Symbol" w:hint="default"/>
      </w:rPr>
    </w:lvl>
    <w:lvl w:ilvl="1" w:tplc="04090003">
      <w:start w:val="1"/>
      <w:numFmt w:val="bullet"/>
      <w:lvlText w:val="o"/>
      <w:lvlJc w:val="left"/>
      <w:pPr>
        <w:ind w:left="2871" w:hanging="360"/>
      </w:pPr>
      <w:rPr>
        <w:rFonts w:ascii="Courier New" w:hAnsi="Courier New" w:cs="Courier New" w:hint="default"/>
      </w:rPr>
    </w:lvl>
    <w:lvl w:ilvl="2" w:tplc="04090005" w:tentative="1">
      <w:start w:val="1"/>
      <w:numFmt w:val="bullet"/>
      <w:lvlText w:val=""/>
      <w:lvlJc w:val="left"/>
      <w:pPr>
        <w:ind w:left="3591" w:hanging="360"/>
      </w:pPr>
      <w:rPr>
        <w:rFonts w:ascii="Wingdings" w:hAnsi="Wingdings" w:hint="default"/>
      </w:rPr>
    </w:lvl>
    <w:lvl w:ilvl="3" w:tplc="04090001" w:tentative="1">
      <w:start w:val="1"/>
      <w:numFmt w:val="bullet"/>
      <w:lvlText w:val=""/>
      <w:lvlJc w:val="left"/>
      <w:pPr>
        <w:ind w:left="4311" w:hanging="360"/>
      </w:pPr>
      <w:rPr>
        <w:rFonts w:ascii="Symbol" w:hAnsi="Symbol" w:hint="default"/>
      </w:rPr>
    </w:lvl>
    <w:lvl w:ilvl="4" w:tplc="04090003" w:tentative="1">
      <w:start w:val="1"/>
      <w:numFmt w:val="bullet"/>
      <w:lvlText w:val="o"/>
      <w:lvlJc w:val="left"/>
      <w:pPr>
        <w:ind w:left="5031" w:hanging="360"/>
      </w:pPr>
      <w:rPr>
        <w:rFonts w:ascii="Courier New" w:hAnsi="Courier New" w:cs="Courier New" w:hint="default"/>
      </w:rPr>
    </w:lvl>
    <w:lvl w:ilvl="5" w:tplc="04090005" w:tentative="1">
      <w:start w:val="1"/>
      <w:numFmt w:val="bullet"/>
      <w:lvlText w:val=""/>
      <w:lvlJc w:val="left"/>
      <w:pPr>
        <w:ind w:left="5751" w:hanging="360"/>
      </w:pPr>
      <w:rPr>
        <w:rFonts w:ascii="Wingdings" w:hAnsi="Wingdings" w:hint="default"/>
      </w:rPr>
    </w:lvl>
    <w:lvl w:ilvl="6" w:tplc="04090001" w:tentative="1">
      <w:start w:val="1"/>
      <w:numFmt w:val="bullet"/>
      <w:lvlText w:val=""/>
      <w:lvlJc w:val="left"/>
      <w:pPr>
        <w:ind w:left="6471" w:hanging="360"/>
      </w:pPr>
      <w:rPr>
        <w:rFonts w:ascii="Symbol" w:hAnsi="Symbol" w:hint="default"/>
      </w:rPr>
    </w:lvl>
    <w:lvl w:ilvl="7" w:tplc="04090003" w:tentative="1">
      <w:start w:val="1"/>
      <w:numFmt w:val="bullet"/>
      <w:lvlText w:val="o"/>
      <w:lvlJc w:val="left"/>
      <w:pPr>
        <w:ind w:left="7191" w:hanging="360"/>
      </w:pPr>
      <w:rPr>
        <w:rFonts w:ascii="Courier New" w:hAnsi="Courier New" w:cs="Courier New" w:hint="default"/>
      </w:rPr>
    </w:lvl>
    <w:lvl w:ilvl="8" w:tplc="04090005" w:tentative="1">
      <w:start w:val="1"/>
      <w:numFmt w:val="bullet"/>
      <w:lvlText w:val=""/>
      <w:lvlJc w:val="left"/>
      <w:pPr>
        <w:ind w:left="7911" w:hanging="360"/>
      </w:pPr>
      <w:rPr>
        <w:rFonts w:ascii="Wingdings" w:hAnsi="Wingdings" w:hint="default"/>
      </w:rPr>
    </w:lvl>
  </w:abstractNum>
  <w:abstractNum w:abstractNumId="16">
    <w:nsid w:val="0B0A2899"/>
    <w:multiLevelType w:val="singleLevel"/>
    <w:tmpl w:val="CB7A831C"/>
    <w:lvl w:ilvl="0">
      <w:start w:val="1"/>
      <w:numFmt w:val="bullet"/>
      <w:lvlText w:val=""/>
      <w:lvlJc w:val="left"/>
      <w:pPr>
        <w:tabs>
          <w:tab w:val="num" w:pos="360"/>
        </w:tabs>
        <w:ind w:left="360" w:hanging="360"/>
      </w:pPr>
      <w:rPr>
        <w:rFonts w:ascii="Symbol" w:hAnsi="Symbol" w:hint="default"/>
      </w:rPr>
    </w:lvl>
  </w:abstractNum>
  <w:abstractNum w:abstractNumId="17">
    <w:nsid w:val="0DD550C5"/>
    <w:multiLevelType w:val="singleLevel"/>
    <w:tmpl w:val="63E602D4"/>
    <w:name w:val="C1H Number"/>
    <w:lvl w:ilvl="0">
      <w:start w:val="1"/>
      <w:numFmt w:val="decimal"/>
      <w:lvlRestart w:val="0"/>
      <w:lvlText w:val="%1."/>
      <w:lvlJc w:val="left"/>
      <w:pPr>
        <w:tabs>
          <w:tab w:val="num" w:pos="720"/>
        </w:tabs>
        <w:ind w:left="720" w:hanging="360"/>
      </w:pPr>
      <w:rPr>
        <w:rFonts w:hint="default"/>
      </w:rPr>
    </w:lvl>
  </w:abstractNum>
  <w:abstractNum w:abstractNumId="18">
    <w:nsid w:val="0EF62FEB"/>
    <w:multiLevelType w:val="singleLevel"/>
    <w:tmpl w:val="B8808474"/>
    <w:lvl w:ilvl="0">
      <w:start w:val="1"/>
      <w:numFmt w:val="bullet"/>
      <w:lvlText w:val=""/>
      <w:lvlJc w:val="left"/>
      <w:pPr>
        <w:tabs>
          <w:tab w:val="num" w:pos="360"/>
        </w:tabs>
        <w:ind w:left="360" w:hanging="360"/>
      </w:pPr>
      <w:rPr>
        <w:rFonts w:ascii="Symbol" w:hAnsi="Symbol" w:hint="default"/>
      </w:rPr>
    </w:lvl>
  </w:abstractNum>
  <w:abstractNum w:abstractNumId="19">
    <w:nsid w:val="0FBB3C4F"/>
    <w:multiLevelType w:val="hybridMultilevel"/>
    <w:tmpl w:val="BA8644F6"/>
    <w:lvl w:ilvl="0" w:tplc="12ACC1EC">
      <w:start w:val="1"/>
      <w:numFmt w:val="bullet"/>
      <w:pStyle w:val="Procedure"/>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1E53DFF"/>
    <w:multiLevelType w:val="hybridMultilevel"/>
    <w:tmpl w:val="693695FA"/>
    <w:lvl w:ilvl="0" w:tplc="4650ECEE">
      <w:start w:val="1"/>
      <w:numFmt w:val="bullet"/>
      <w:pStyle w:val="ListBullet2"/>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145830AC"/>
    <w:multiLevelType w:val="multilevel"/>
    <w:tmpl w:val="74A673B6"/>
    <w:lvl w:ilvl="0">
      <w:start w:val="1"/>
      <w:numFmt w:val="upperLetter"/>
      <w:lvlRestart w:val="0"/>
      <w:pStyle w:val="AppendixHeading"/>
      <w:lvlText w:val="Appendix %1:"/>
      <w:lvlJc w:val="left"/>
      <w:pPr>
        <w:tabs>
          <w:tab w:val="num" w:pos="2835"/>
        </w:tabs>
        <w:ind w:left="2835" w:hanging="3119"/>
      </w:pPr>
      <w:rPr>
        <w:rFonts w:cs="Times New Roman" w:hint="default"/>
      </w:rPr>
    </w:lvl>
    <w:lvl w:ilvl="1">
      <w:start w:val="1"/>
      <w:numFmt w:val="decimal"/>
      <w:pStyle w:val="App2"/>
      <w:lvlText w:val="%1.%2"/>
      <w:lvlJc w:val="left"/>
      <w:pPr>
        <w:tabs>
          <w:tab w:val="num" w:pos="1009"/>
        </w:tabs>
        <w:ind w:left="1009" w:hanging="1293"/>
      </w:pPr>
      <w:rPr>
        <w:rFonts w:cs="Times New Roman" w:hint="default"/>
      </w:rPr>
    </w:lvl>
    <w:lvl w:ilvl="2">
      <w:start w:val="1"/>
      <w:numFmt w:val="decimal"/>
      <w:pStyle w:val="App3"/>
      <w:lvlText w:val="%1.%2.%3"/>
      <w:lvlJc w:val="left"/>
      <w:pPr>
        <w:tabs>
          <w:tab w:val="num" w:pos="1009"/>
        </w:tabs>
        <w:ind w:left="1009" w:hanging="1293"/>
      </w:pPr>
      <w:rPr>
        <w:rFonts w:cs="Times New Roman" w:hint="default"/>
      </w:rPr>
    </w:lvl>
    <w:lvl w:ilvl="3">
      <w:start w:val="1"/>
      <w:numFmt w:val="decimal"/>
      <w:pStyle w:val="App4"/>
      <w:lvlText w:val="%1.%2.%3.%4"/>
      <w:lvlJc w:val="left"/>
      <w:pPr>
        <w:tabs>
          <w:tab w:val="num" w:pos="1009"/>
        </w:tabs>
        <w:ind w:left="1009" w:hanging="1293"/>
      </w:pPr>
      <w:rPr>
        <w:rFonts w:cs="Times New Roman" w:hint="default"/>
      </w:rPr>
    </w:lvl>
    <w:lvl w:ilvl="4">
      <w:start w:val="1"/>
      <w:numFmt w:val="none"/>
      <w:lvlRestart w:val="0"/>
      <w:suff w:val="nothing"/>
      <w:lvlText w:val=""/>
      <w:lvlJc w:val="left"/>
      <w:pPr>
        <w:ind w:left="2835" w:hanging="3119"/>
      </w:pPr>
      <w:rPr>
        <w:rFonts w:cs="Times New Roman" w:hint="default"/>
      </w:rPr>
    </w:lvl>
    <w:lvl w:ilvl="5">
      <w:start w:val="1"/>
      <w:numFmt w:val="none"/>
      <w:lvlRestart w:val="0"/>
      <w:suff w:val="nothing"/>
      <w:lvlText w:val=""/>
      <w:lvlJc w:val="left"/>
      <w:pPr>
        <w:ind w:left="2835" w:hanging="3119"/>
      </w:pPr>
      <w:rPr>
        <w:rFonts w:cs="Times New Roman" w:hint="default"/>
      </w:rPr>
    </w:lvl>
    <w:lvl w:ilvl="6">
      <w:start w:val="1"/>
      <w:numFmt w:val="none"/>
      <w:lvlRestart w:val="0"/>
      <w:suff w:val="nothing"/>
      <w:lvlText w:val=""/>
      <w:lvlJc w:val="left"/>
      <w:pPr>
        <w:ind w:left="2835" w:hanging="3119"/>
      </w:pPr>
      <w:rPr>
        <w:rFonts w:cs="Times New Roman" w:hint="default"/>
      </w:rPr>
    </w:lvl>
    <w:lvl w:ilvl="7">
      <w:start w:val="1"/>
      <w:numFmt w:val="none"/>
      <w:lvlRestart w:val="0"/>
      <w:suff w:val="nothing"/>
      <w:lvlText w:val=""/>
      <w:lvlJc w:val="left"/>
      <w:pPr>
        <w:ind w:left="2835" w:hanging="3119"/>
      </w:pPr>
      <w:rPr>
        <w:rFonts w:ascii="Times New Roman" w:hAnsi="Times New Roman" w:cs="Times New Roman" w:hint="default"/>
        <w:sz w:val="18"/>
      </w:rPr>
    </w:lvl>
    <w:lvl w:ilvl="8">
      <w:start w:val="1"/>
      <w:numFmt w:val="none"/>
      <w:lvlRestart w:val="0"/>
      <w:suff w:val="nothing"/>
      <w:lvlText w:val=""/>
      <w:lvlJc w:val="left"/>
      <w:pPr>
        <w:ind w:left="2835" w:hanging="3119"/>
      </w:pPr>
      <w:rPr>
        <w:rFonts w:cs="Times New Roman" w:hint="default"/>
      </w:rPr>
    </w:lvl>
  </w:abstractNum>
  <w:abstractNum w:abstractNumId="22">
    <w:nsid w:val="14AB0C83"/>
    <w:multiLevelType w:val="hybridMultilevel"/>
    <w:tmpl w:val="2EF2803C"/>
    <w:lvl w:ilvl="0" w:tplc="13481A96">
      <w:start w:val="1"/>
      <w:numFmt w:val="decimal"/>
      <w:pStyle w:val="TGList"/>
      <w:lvlText w:val="%1."/>
      <w:lvlJc w:val="left"/>
      <w:pPr>
        <w:ind w:left="1366" w:hanging="357"/>
      </w:pPr>
      <w:rPr>
        <w:rFonts w:hint="default"/>
      </w:rPr>
    </w:lvl>
    <w:lvl w:ilvl="1" w:tplc="04090019" w:tentative="1">
      <w:start w:val="1"/>
      <w:numFmt w:val="lowerLetter"/>
      <w:lvlText w:val="%2."/>
      <w:lvlJc w:val="left"/>
      <w:pPr>
        <w:ind w:left="2448" w:hanging="360"/>
      </w:pPr>
    </w:lvl>
    <w:lvl w:ilvl="2" w:tplc="0409001B" w:tentative="1">
      <w:start w:val="1"/>
      <w:numFmt w:val="lowerRoman"/>
      <w:lvlText w:val="%3."/>
      <w:lvlJc w:val="right"/>
      <w:pPr>
        <w:ind w:left="3168" w:hanging="180"/>
      </w:pPr>
    </w:lvl>
    <w:lvl w:ilvl="3" w:tplc="0409000F" w:tentative="1">
      <w:start w:val="1"/>
      <w:numFmt w:val="decimal"/>
      <w:lvlText w:val="%4."/>
      <w:lvlJc w:val="left"/>
      <w:pPr>
        <w:ind w:left="3888" w:hanging="360"/>
      </w:pPr>
    </w:lvl>
    <w:lvl w:ilvl="4" w:tplc="04090019" w:tentative="1">
      <w:start w:val="1"/>
      <w:numFmt w:val="lowerLetter"/>
      <w:lvlText w:val="%5."/>
      <w:lvlJc w:val="left"/>
      <w:pPr>
        <w:ind w:left="4608" w:hanging="360"/>
      </w:pPr>
    </w:lvl>
    <w:lvl w:ilvl="5" w:tplc="0409001B" w:tentative="1">
      <w:start w:val="1"/>
      <w:numFmt w:val="lowerRoman"/>
      <w:lvlText w:val="%6."/>
      <w:lvlJc w:val="right"/>
      <w:pPr>
        <w:ind w:left="5328" w:hanging="180"/>
      </w:pPr>
    </w:lvl>
    <w:lvl w:ilvl="6" w:tplc="0409000F" w:tentative="1">
      <w:start w:val="1"/>
      <w:numFmt w:val="decimal"/>
      <w:lvlText w:val="%7."/>
      <w:lvlJc w:val="left"/>
      <w:pPr>
        <w:ind w:left="6048" w:hanging="360"/>
      </w:pPr>
    </w:lvl>
    <w:lvl w:ilvl="7" w:tplc="04090019" w:tentative="1">
      <w:start w:val="1"/>
      <w:numFmt w:val="lowerLetter"/>
      <w:lvlText w:val="%8."/>
      <w:lvlJc w:val="left"/>
      <w:pPr>
        <w:ind w:left="6768" w:hanging="360"/>
      </w:pPr>
    </w:lvl>
    <w:lvl w:ilvl="8" w:tplc="0409001B" w:tentative="1">
      <w:start w:val="1"/>
      <w:numFmt w:val="lowerRoman"/>
      <w:lvlText w:val="%9."/>
      <w:lvlJc w:val="right"/>
      <w:pPr>
        <w:ind w:left="7488" w:hanging="180"/>
      </w:pPr>
    </w:lvl>
  </w:abstractNum>
  <w:abstractNum w:abstractNumId="23">
    <w:nsid w:val="152F61A2"/>
    <w:multiLevelType w:val="hybridMultilevel"/>
    <w:tmpl w:val="37588616"/>
    <w:lvl w:ilvl="0" w:tplc="C9462DB2">
      <w:start w:val="1"/>
      <w:numFmt w:val="lowerLetter"/>
      <w:pStyle w:val="ListAlpha3"/>
      <w:lvlText w:val="%1."/>
      <w:lvlJc w:val="right"/>
      <w:pPr>
        <w:tabs>
          <w:tab w:val="num" w:pos="1701"/>
        </w:tabs>
        <w:ind w:left="1701" w:hanging="283"/>
      </w:pPr>
      <w:rPr>
        <w:rFonts w:hint="default"/>
      </w:rPr>
    </w:lvl>
    <w:lvl w:ilvl="1" w:tplc="04090019" w:tentative="1">
      <w:start w:val="1"/>
      <w:numFmt w:val="lowerLetter"/>
      <w:lvlText w:val="%2."/>
      <w:lvlJc w:val="left"/>
      <w:pPr>
        <w:ind w:left="1723" w:hanging="360"/>
      </w:pPr>
    </w:lvl>
    <w:lvl w:ilvl="2" w:tplc="90605826">
      <w:start w:val="1"/>
      <w:numFmt w:val="lowerRoman"/>
      <w:lvlText w:val="%3."/>
      <w:lvlJc w:val="right"/>
      <w:pPr>
        <w:tabs>
          <w:tab w:val="num" w:pos="1701"/>
        </w:tabs>
        <w:ind w:left="1701" w:hanging="283"/>
      </w:pPr>
      <w:rPr>
        <w:rFonts w:hint="default"/>
      </w:rPr>
    </w:lvl>
    <w:lvl w:ilvl="3" w:tplc="0409000F" w:tentative="1">
      <w:start w:val="1"/>
      <w:numFmt w:val="decimal"/>
      <w:lvlText w:val="%4."/>
      <w:lvlJc w:val="left"/>
      <w:pPr>
        <w:ind w:left="3163" w:hanging="360"/>
      </w:pPr>
    </w:lvl>
    <w:lvl w:ilvl="4" w:tplc="04090019" w:tentative="1">
      <w:start w:val="1"/>
      <w:numFmt w:val="lowerLetter"/>
      <w:lvlText w:val="%5."/>
      <w:lvlJc w:val="left"/>
      <w:pPr>
        <w:ind w:left="3883" w:hanging="360"/>
      </w:pPr>
    </w:lvl>
    <w:lvl w:ilvl="5" w:tplc="0409001B" w:tentative="1">
      <w:start w:val="1"/>
      <w:numFmt w:val="lowerRoman"/>
      <w:lvlText w:val="%6."/>
      <w:lvlJc w:val="right"/>
      <w:pPr>
        <w:ind w:left="4603" w:hanging="180"/>
      </w:pPr>
    </w:lvl>
    <w:lvl w:ilvl="6" w:tplc="0409000F" w:tentative="1">
      <w:start w:val="1"/>
      <w:numFmt w:val="decimal"/>
      <w:lvlText w:val="%7."/>
      <w:lvlJc w:val="left"/>
      <w:pPr>
        <w:ind w:left="5323" w:hanging="360"/>
      </w:pPr>
    </w:lvl>
    <w:lvl w:ilvl="7" w:tplc="04090019" w:tentative="1">
      <w:start w:val="1"/>
      <w:numFmt w:val="lowerLetter"/>
      <w:lvlText w:val="%8."/>
      <w:lvlJc w:val="left"/>
      <w:pPr>
        <w:ind w:left="6043" w:hanging="360"/>
      </w:pPr>
    </w:lvl>
    <w:lvl w:ilvl="8" w:tplc="0409001B" w:tentative="1">
      <w:start w:val="1"/>
      <w:numFmt w:val="lowerRoman"/>
      <w:lvlText w:val="%9."/>
      <w:lvlJc w:val="right"/>
      <w:pPr>
        <w:ind w:left="6763" w:hanging="180"/>
      </w:pPr>
    </w:lvl>
  </w:abstractNum>
  <w:abstractNum w:abstractNumId="24">
    <w:nsid w:val="24383FE4"/>
    <w:multiLevelType w:val="singleLevel"/>
    <w:tmpl w:val="CCEAC726"/>
    <w:lvl w:ilvl="0">
      <w:start w:val="1"/>
      <w:numFmt w:val="bullet"/>
      <w:lvlText w:val=""/>
      <w:lvlJc w:val="left"/>
      <w:pPr>
        <w:tabs>
          <w:tab w:val="num" w:pos="360"/>
        </w:tabs>
        <w:ind w:left="360" w:hanging="360"/>
      </w:pPr>
      <w:rPr>
        <w:rFonts w:ascii="Symbol" w:hAnsi="Symbol" w:hint="default"/>
      </w:rPr>
    </w:lvl>
  </w:abstractNum>
  <w:abstractNum w:abstractNumId="25">
    <w:nsid w:val="26233FCE"/>
    <w:multiLevelType w:val="hybridMultilevel"/>
    <w:tmpl w:val="93443774"/>
    <w:lvl w:ilvl="0" w:tplc="08EA64DA">
      <w:start w:val="1"/>
      <w:numFmt w:val="bullet"/>
      <w:pStyle w:val="TableListBullet3"/>
      <w:lvlText w:val=""/>
      <w:lvlJc w:val="left"/>
      <w:pPr>
        <w:ind w:left="927" w:hanging="360"/>
      </w:pPr>
      <w:rPr>
        <w:rFonts w:ascii="Wingdings" w:hAnsi="Wingdings" w:cs="Symbol" w:hint="default"/>
        <w:sz w:val="1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A123BA8"/>
    <w:multiLevelType w:val="singleLevel"/>
    <w:tmpl w:val="6A188CFE"/>
    <w:name w:val="C1H Number 2"/>
    <w:lvl w:ilvl="0">
      <w:start w:val="1"/>
      <w:numFmt w:val="decimal"/>
      <w:lvlRestart w:val="0"/>
      <w:lvlText w:val="%1."/>
      <w:lvlJc w:val="left"/>
      <w:pPr>
        <w:tabs>
          <w:tab w:val="num" w:pos="1080"/>
        </w:tabs>
        <w:ind w:left="1080" w:hanging="360"/>
      </w:pPr>
      <w:rPr>
        <w:rFonts w:hint="default"/>
      </w:rPr>
    </w:lvl>
  </w:abstractNum>
  <w:abstractNum w:abstractNumId="27">
    <w:nsid w:val="2B7848DB"/>
    <w:multiLevelType w:val="multilevel"/>
    <w:tmpl w:val="137615B8"/>
    <w:lvl w:ilvl="0">
      <w:start w:val="1"/>
      <w:numFmt w:val="decimal"/>
      <w:pStyle w:val="TableStep"/>
      <w:suff w:val="nothing"/>
      <w:lvlText w:val="%1"/>
      <w:lvlJc w:val="left"/>
      <w:pPr>
        <w:ind w:left="0" w:firstLine="0"/>
      </w:pPr>
      <w:rPr>
        <w:b w:val="0"/>
        <w:bCs w:val="0"/>
        <w:i w:val="0"/>
        <w:iCs w:val="0"/>
        <w:caps w:val="0"/>
        <w:smallCaps w:val="0"/>
        <w:strike w:val="0"/>
        <w:dstrike w:val="0"/>
        <w:noProof w:val="0"/>
        <w:vanish w:val="0"/>
        <w:color w:val="000000"/>
        <w:spacing w:val="0"/>
        <w:kern w:val="0"/>
        <w:position w:val="0"/>
        <w:u w:val="none"/>
        <w:vertAlign w:val="baseline"/>
        <w:em w:val="none"/>
      </w:rPr>
    </w:lvl>
    <w:lvl w:ilvl="1" w:tentative="1">
      <w:start w:val="1"/>
      <w:numFmt w:val="lowerLetter"/>
      <w:lvlText w:val="%2."/>
      <w:lvlJc w:val="left"/>
      <w:pPr>
        <w:ind w:left="1485" w:hanging="360"/>
      </w:pPr>
    </w:lvl>
    <w:lvl w:ilvl="2" w:tentative="1">
      <w:start w:val="1"/>
      <w:numFmt w:val="lowerRoman"/>
      <w:lvlText w:val="%3."/>
      <w:lvlJc w:val="right"/>
      <w:pPr>
        <w:ind w:left="2205" w:hanging="180"/>
      </w:pPr>
    </w:lvl>
    <w:lvl w:ilvl="3" w:tentative="1">
      <w:start w:val="1"/>
      <w:numFmt w:val="decimal"/>
      <w:lvlText w:val="%4."/>
      <w:lvlJc w:val="left"/>
      <w:pPr>
        <w:ind w:left="2925" w:hanging="360"/>
      </w:pPr>
    </w:lvl>
    <w:lvl w:ilvl="4" w:tentative="1">
      <w:start w:val="1"/>
      <w:numFmt w:val="lowerLetter"/>
      <w:lvlText w:val="%5."/>
      <w:lvlJc w:val="left"/>
      <w:pPr>
        <w:ind w:left="3645" w:hanging="360"/>
      </w:pPr>
    </w:lvl>
    <w:lvl w:ilvl="5" w:tentative="1">
      <w:start w:val="1"/>
      <w:numFmt w:val="lowerRoman"/>
      <w:lvlText w:val="%6."/>
      <w:lvlJc w:val="right"/>
      <w:pPr>
        <w:ind w:left="4365" w:hanging="180"/>
      </w:pPr>
    </w:lvl>
    <w:lvl w:ilvl="6" w:tentative="1">
      <w:start w:val="1"/>
      <w:numFmt w:val="decimal"/>
      <w:lvlText w:val="%7."/>
      <w:lvlJc w:val="left"/>
      <w:pPr>
        <w:ind w:left="5085" w:hanging="360"/>
      </w:pPr>
    </w:lvl>
    <w:lvl w:ilvl="7" w:tentative="1">
      <w:start w:val="1"/>
      <w:numFmt w:val="lowerLetter"/>
      <w:lvlText w:val="%8."/>
      <w:lvlJc w:val="left"/>
      <w:pPr>
        <w:ind w:left="5805" w:hanging="360"/>
      </w:pPr>
    </w:lvl>
    <w:lvl w:ilvl="8" w:tentative="1">
      <w:start w:val="1"/>
      <w:numFmt w:val="lowerRoman"/>
      <w:lvlText w:val="%9."/>
      <w:lvlJc w:val="right"/>
      <w:pPr>
        <w:ind w:left="6525" w:hanging="180"/>
      </w:pPr>
    </w:lvl>
  </w:abstractNum>
  <w:abstractNum w:abstractNumId="28">
    <w:nsid w:val="2C9D2BAD"/>
    <w:multiLevelType w:val="hybridMultilevel"/>
    <w:tmpl w:val="6B0890B2"/>
    <w:lvl w:ilvl="0" w:tplc="5A76C462">
      <w:start w:val="1"/>
      <w:numFmt w:val="lowerRoman"/>
      <w:pStyle w:val="ListRoman3"/>
      <w:lvlText w:val="%1."/>
      <w:lvlJc w:val="left"/>
      <w:pPr>
        <w:tabs>
          <w:tab w:val="num" w:pos="1701"/>
        </w:tabs>
        <w:ind w:left="1701" w:hanging="283"/>
      </w:pPr>
      <w:rPr>
        <w:rFonts w:hint="default"/>
      </w:rPr>
    </w:lvl>
    <w:lvl w:ilvl="1" w:tplc="04090019" w:tentative="1">
      <w:start w:val="1"/>
      <w:numFmt w:val="lowerLetter"/>
      <w:lvlText w:val="%2."/>
      <w:lvlJc w:val="left"/>
      <w:pPr>
        <w:ind w:left="3526" w:hanging="360"/>
      </w:pPr>
    </w:lvl>
    <w:lvl w:ilvl="2" w:tplc="0409001B" w:tentative="1">
      <w:start w:val="1"/>
      <w:numFmt w:val="lowerRoman"/>
      <w:lvlText w:val="%3."/>
      <w:lvlJc w:val="right"/>
      <w:pPr>
        <w:ind w:left="4246" w:hanging="180"/>
      </w:pPr>
    </w:lvl>
    <w:lvl w:ilvl="3" w:tplc="0409000F" w:tentative="1">
      <w:start w:val="1"/>
      <w:numFmt w:val="decimal"/>
      <w:lvlText w:val="%4."/>
      <w:lvlJc w:val="left"/>
      <w:pPr>
        <w:ind w:left="4966" w:hanging="360"/>
      </w:pPr>
    </w:lvl>
    <w:lvl w:ilvl="4" w:tplc="04090019" w:tentative="1">
      <w:start w:val="1"/>
      <w:numFmt w:val="lowerLetter"/>
      <w:lvlText w:val="%5."/>
      <w:lvlJc w:val="left"/>
      <w:pPr>
        <w:ind w:left="5686" w:hanging="360"/>
      </w:pPr>
    </w:lvl>
    <w:lvl w:ilvl="5" w:tplc="0409001B" w:tentative="1">
      <w:start w:val="1"/>
      <w:numFmt w:val="lowerRoman"/>
      <w:lvlText w:val="%6."/>
      <w:lvlJc w:val="right"/>
      <w:pPr>
        <w:ind w:left="6406" w:hanging="180"/>
      </w:pPr>
    </w:lvl>
    <w:lvl w:ilvl="6" w:tplc="0409000F" w:tentative="1">
      <w:start w:val="1"/>
      <w:numFmt w:val="decimal"/>
      <w:lvlText w:val="%7."/>
      <w:lvlJc w:val="left"/>
      <w:pPr>
        <w:ind w:left="7126" w:hanging="360"/>
      </w:pPr>
    </w:lvl>
    <w:lvl w:ilvl="7" w:tplc="04090019" w:tentative="1">
      <w:start w:val="1"/>
      <w:numFmt w:val="lowerLetter"/>
      <w:lvlText w:val="%8."/>
      <w:lvlJc w:val="left"/>
      <w:pPr>
        <w:ind w:left="7846" w:hanging="360"/>
      </w:pPr>
    </w:lvl>
    <w:lvl w:ilvl="8" w:tplc="0409001B" w:tentative="1">
      <w:start w:val="1"/>
      <w:numFmt w:val="lowerRoman"/>
      <w:lvlText w:val="%9."/>
      <w:lvlJc w:val="right"/>
      <w:pPr>
        <w:ind w:left="8566" w:hanging="180"/>
      </w:pPr>
    </w:lvl>
  </w:abstractNum>
  <w:abstractNum w:abstractNumId="29">
    <w:nsid w:val="310C47B3"/>
    <w:multiLevelType w:val="hybridMultilevel"/>
    <w:tmpl w:val="D0167E42"/>
    <w:lvl w:ilvl="0" w:tplc="72E8B5D6">
      <w:start w:val="1"/>
      <w:numFmt w:val="bullet"/>
      <w:pStyle w:val="TGBullets"/>
      <w:lvlText w:val=""/>
      <w:lvlJc w:val="left"/>
      <w:pPr>
        <w:ind w:left="1728" w:hanging="360"/>
      </w:pPr>
      <w:rPr>
        <w:rFonts w:ascii="Wingdings" w:hAnsi="Wingdings"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30">
    <w:nsid w:val="33783EEE"/>
    <w:multiLevelType w:val="hybridMultilevel"/>
    <w:tmpl w:val="CB2847AA"/>
    <w:lvl w:ilvl="0" w:tplc="B296A938">
      <w:start w:val="1"/>
      <w:numFmt w:val="decimal"/>
      <w:pStyle w:val="Issue"/>
      <w:lvlText w:val="Issue # %1:"/>
      <w:lvlJc w:val="left"/>
      <w:pPr>
        <w:tabs>
          <w:tab w:val="num" w:pos="1985"/>
        </w:tabs>
        <w:ind w:left="1985" w:hanging="1134"/>
      </w:pPr>
      <w:rPr>
        <w:rFonts w:ascii="Times New Roman" w:hAnsi="Times New Roman" w:hint="default"/>
        <w:b/>
        <w:i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59025E3"/>
    <w:multiLevelType w:val="singleLevel"/>
    <w:tmpl w:val="EB386B7A"/>
    <w:lvl w:ilvl="0">
      <w:start w:val="1"/>
      <w:numFmt w:val="bullet"/>
      <w:lvlText w:val=""/>
      <w:lvlJc w:val="left"/>
      <w:pPr>
        <w:tabs>
          <w:tab w:val="num" w:pos="360"/>
        </w:tabs>
        <w:ind w:left="360" w:hanging="360"/>
      </w:pPr>
      <w:rPr>
        <w:rFonts w:ascii="Symbol" w:hAnsi="Symbol" w:hint="default"/>
      </w:rPr>
    </w:lvl>
  </w:abstractNum>
  <w:abstractNum w:abstractNumId="32">
    <w:nsid w:val="36B04C0D"/>
    <w:multiLevelType w:val="singleLevel"/>
    <w:tmpl w:val="EA0A0DE2"/>
    <w:lvl w:ilvl="0">
      <w:start w:val="1"/>
      <w:numFmt w:val="decimal"/>
      <w:lvlText w:val="%1."/>
      <w:lvlJc w:val="left"/>
      <w:pPr>
        <w:tabs>
          <w:tab w:val="num" w:pos="360"/>
        </w:tabs>
        <w:ind w:left="360" w:hanging="360"/>
      </w:pPr>
    </w:lvl>
  </w:abstractNum>
  <w:abstractNum w:abstractNumId="33">
    <w:nsid w:val="40635CA2"/>
    <w:multiLevelType w:val="hybridMultilevel"/>
    <w:tmpl w:val="6216629E"/>
    <w:lvl w:ilvl="0" w:tplc="B096E964">
      <w:start w:val="1"/>
      <w:numFmt w:val="lowerLetter"/>
      <w:pStyle w:val="TableListNumber2"/>
      <w:lvlText w:val="%1."/>
      <w:lvlJc w:val="left"/>
      <w:pPr>
        <w:tabs>
          <w:tab w:val="num" w:pos="567"/>
        </w:tabs>
        <w:ind w:left="284" w:firstLine="0"/>
      </w:pPr>
      <w:rPr>
        <w:rFonts w:hint="default"/>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34">
    <w:nsid w:val="43AA1AAA"/>
    <w:multiLevelType w:val="hybridMultilevel"/>
    <w:tmpl w:val="50541406"/>
    <w:lvl w:ilvl="0" w:tplc="D818A2AC">
      <w:start w:val="1"/>
      <w:numFmt w:val="lowerRoman"/>
      <w:pStyle w:val="ListRoman"/>
      <w:lvlText w:val="%1."/>
      <w:lvlJc w:val="left"/>
      <w:pPr>
        <w:tabs>
          <w:tab w:val="num" w:pos="1134"/>
        </w:tabs>
        <w:ind w:left="1134" w:hanging="283"/>
      </w:pPr>
      <w:rPr>
        <w:rFonts w:hint="default"/>
      </w:rPr>
    </w:lvl>
    <w:lvl w:ilvl="1" w:tplc="04090019" w:tentative="1">
      <w:start w:val="1"/>
      <w:numFmt w:val="lowerLetter"/>
      <w:lvlText w:val="%2."/>
      <w:lvlJc w:val="left"/>
      <w:pPr>
        <w:ind w:left="2448" w:hanging="360"/>
      </w:pPr>
    </w:lvl>
    <w:lvl w:ilvl="2" w:tplc="0409001B" w:tentative="1">
      <w:start w:val="1"/>
      <w:numFmt w:val="lowerRoman"/>
      <w:lvlText w:val="%3."/>
      <w:lvlJc w:val="right"/>
      <w:pPr>
        <w:ind w:left="3168" w:hanging="180"/>
      </w:pPr>
    </w:lvl>
    <w:lvl w:ilvl="3" w:tplc="0409000F" w:tentative="1">
      <w:start w:val="1"/>
      <w:numFmt w:val="decimal"/>
      <w:lvlText w:val="%4."/>
      <w:lvlJc w:val="left"/>
      <w:pPr>
        <w:ind w:left="3888" w:hanging="360"/>
      </w:pPr>
    </w:lvl>
    <w:lvl w:ilvl="4" w:tplc="04090019" w:tentative="1">
      <w:start w:val="1"/>
      <w:numFmt w:val="lowerLetter"/>
      <w:lvlText w:val="%5."/>
      <w:lvlJc w:val="left"/>
      <w:pPr>
        <w:ind w:left="4608" w:hanging="360"/>
      </w:pPr>
    </w:lvl>
    <w:lvl w:ilvl="5" w:tplc="0409001B" w:tentative="1">
      <w:start w:val="1"/>
      <w:numFmt w:val="lowerRoman"/>
      <w:lvlText w:val="%6."/>
      <w:lvlJc w:val="right"/>
      <w:pPr>
        <w:ind w:left="5328" w:hanging="180"/>
      </w:pPr>
    </w:lvl>
    <w:lvl w:ilvl="6" w:tplc="0409000F" w:tentative="1">
      <w:start w:val="1"/>
      <w:numFmt w:val="decimal"/>
      <w:lvlText w:val="%7."/>
      <w:lvlJc w:val="left"/>
      <w:pPr>
        <w:ind w:left="6048" w:hanging="360"/>
      </w:pPr>
    </w:lvl>
    <w:lvl w:ilvl="7" w:tplc="04090019" w:tentative="1">
      <w:start w:val="1"/>
      <w:numFmt w:val="lowerLetter"/>
      <w:lvlText w:val="%8."/>
      <w:lvlJc w:val="left"/>
      <w:pPr>
        <w:ind w:left="6768" w:hanging="360"/>
      </w:pPr>
    </w:lvl>
    <w:lvl w:ilvl="8" w:tplc="0409001B" w:tentative="1">
      <w:start w:val="1"/>
      <w:numFmt w:val="lowerRoman"/>
      <w:lvlText w:val="%9."/>
      <w:lvlJc w:val="right"/>
      <w:pPr>
        <w:ind w:left="7488" w:hanging="180"/>
      </w:pPr>
    </w:lvl>
  </w:abstractNum>
  <w:abstractNum w:abstractNumId="35">
    <w:nsid w:val="43B3723C"/>
    <w:multiLevelType w:val="singleLevel"/>
    <w:tmpl w:val="A9E8BF76"/>
    <w:name w:val="C1H Bullet 2A"/>
    <w:lvl w:ilvl="0">
      <w:start w:val="1"/>
      <w:numFmt w:val="bullet"/>
      <w:lvlRestart w:val="0"/>
      <w:lvlText w:val="o"/>
      <w:lvlJc w:val="left"/>
      <w:pPr>
        <w:tabs>
          <w:tab w:val="num" w:pos="1080"/>
        </w:tabs>
        <w:ind w:left="1080" w:hanging="360"/>
      </w:pPr>
      <w:rPr>
        <w:rFonts w:ascii="Courier New" w:hAnsi="Courier New" w:hint="default"/>
      </w:rPr>
    </w:lvl>
  </w:abstractNum>
  <w:abstractNum w:abstractNumId="36">
    <w:nsid w:val="456C15FB"/>
    <w:multiLevelType w:val="singleLevel"/>
    <w:tmpl w:val="CDD60F2E"/>
    <w:lvl w:ilvl="0">
      <w:start w:val="1"/>
      <w:numFmt w:val="decimal"/>
      <w:lvlText w:val="%1."/>
      <w:lvlJc w:val="left"/>
      <w:pPr>
        <w:tabs>
          <w:tab w:val="num" w:pos="360"/>
        </w:tabs>
        <w:ind w:left="360" w:hanging="360"/>
      </w:pPr>
    </w:lvl>
  </w:abstractNum>
  <w:abstractNum w:abstractNumId="37">
    <w:nsid w:val="46C83AF2"/>
    <w:multiLevelType w:val="singleLevel"/>
    <w:tmpl w:val="89EC8F18"/>
    <w:lvl w:ilvl="0">
      <w:start w:val="1"/>
      <w:numFmt w:val="decimal"/>
      <w:lvlRestart w:val="0"/>
      <w:pStyle w:val="C1HNumber"/>
      <w:lvlText w:val="%1."/>
      <w:lvlJc w:val="left"/>
      <w:pPr>
        <w:tabs>
          <w:tab w:val="num" w:pos="720"/>
        </w:tabs>
        <w:ind w:left="720" w:hanging="360"/>
      </w:pPr>
    </w:lvl>
  </w:abstractNum>
  <w:abstractNum w:abstractNumId="38">
    <w:nsid w:val="483736D3"/>
    <w:multiLevelType w:val="hybridMultilevel"/>
    <w:tmpl w:val="EDAC9A98"/>
    <w:lvl w:ilvl="0" w:tplc="4A9834CE">
      <w:start w:val="1"/>
      <w:numFmt w:val="bullet"/>
      <w:pStyle w:val="ListBullet"/>
      <w:lvlText w:val=""/>
      <w:lvlJc w:val="left"/>
      <w:pPr>
        <w:ind w:left="927" w:hanging="360"/>
      </w:pPr>
      <w:rPr>
        <w:rFonts w:ascii="Symbol" w:hAnsi="Symbol" w:cs="Symbol" w:hint="default"/>
        <w:color w:val="666560"/>
        <w:sz w:val="20"/>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9">
    <w:nsid w:val="489C5E44"/>
    <w:multiLevelType w:val="hybridMultilevel"/>
    <w:tmpl w:val="1F2896A4"/>
    <w:lvl w:ilvl="0" w:tplc="E4D67150">
      <w:start w:val="1"/>
      <w:numFmt w:val="bullet"/>
      <w:pStyle w:val="NoteBullet"/>
      <w:lvlText w:val=""/>
      <w:lvlJc w:val="left"/>
      <w:pPr>
        <w:ind w:left="720" w:hanging="360"/>
      </w:pPr>
      <w:rPr>
        <w:rFonts w:ascii="Symbol" w:hAnsi="Symbol" w:cs="Symbol" w:hint="default"/>
        <w:color w:val="000066"/>
        <w:sz w:val="2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4AE02D1F"/>
    <w:multiLevelType w:val="singleLevel"/>
    <w:tmpl w:val="62A6155E"/>
    <w:name w:val="C1H Bullet 2"/>
    <w:lvl w:ilvl="0">
      <w:start w:val="1"/>
      <w:numFmt w:val="bullet"/>
      <w:lvlRestart w:val="0"/>
      <w:lvlText w:val=""/>
      <w:lvlJc w:val="left"/>
      <w:pPr>
        <w:tabs>
          <w:tab w:val="num" w:pos="1080"/>
        </w:tabs>
        <w:ind w:left="1080" w:hanging="360"/>
      </w:pPr>
      <w:rPr>
        <w:rFonts w:ascii="Symbol" w:hAnsi="Symbol" w:hint="default"/>
      </w:rPr>
    </w:lvl>
  </w:abstractNum>
  <w:abstractNum w:abstractNumId="41">
    <w:nsid w:val="4DE628D6"/>
    <w:multiLevelType w:val="multilevel"/>
    <w:tmpl w:val="A5068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551D05E4"/>
    <w:multiLevelType w:val="hybridMultilevel"/>
    <w:tmpl w:val="8A10FF30"/>
    <w:lvl w:ilvl="0" w:tplc="F3A21184">
      <w:start w:val="1"/>
      <w:numFmt w:val="lowerRoman"/>
      <w:pStyle w:val="TableListNumber3"/>
      <w:lvlText w:val="%1."/>
      <w:lvlJc w:val="righ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43">
    <w:nsid w:val="566D6D60"/>
    <w:multiLevelType w:val="hybridMultilevel"/>
    <w:tmpl w:val="E9B0B33C"/>
    <w:lvl w:ilvl="0" w:tplc="8BE68AD6">
      <w:start w:val="1"/>
      <w:numFmt w:val="lowerLetter"/>
      <w:lvlText w:val="%1."/>
      <w:lvlJc w:val="left"/>
      <w:pPr>
        <w:ind w:left="1080" w:hanging="360"/>
      </w:pPr>
      <w:rPr>
        <w:rFonts w:hint="default"/>
        <w:b w:val="0"/>
        <w:bCs w:val="0"/>
        <w:color w:val="66656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56A25D22"/>
    <w:multiLevelType w:val="hybridMultilevel"/>
    <w:tmpl w:val="916C6078"/>
    <w:lvl w:ilvl="0" w:tplc="6B225378">
      <w:start w:val="1"/>
      <w:numFmt w:val="bullet"/>
      <w:pStyle w:val="TableListBullet"/>
      <w:lvlText w:val=""/>
      <w:lvlJc w:val="left"/>
      <w:pPr>
        <w:tabs>
          <w:tab w:val="num" w:pos="284"/>
        </w:tabs>
        <w:ind w:left="284" w:hanging="284"/>
      </w:pPr>
      <w:rPr>
        <w:rFonts w:ascii="Symbol" w:hAnsi="Symbol" w:cs="Symbol" w:hint="default"/>
        <w:color w:val="02283A"/>
        <w:sz w:val="20"/>
        <w:szCs w:val="20"/>
        <w:u w:color="9999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06A0F0B"/>
    <w:multiLevelType w:val="hybridMultilevel"/>
    <w:tmpl w:val="683C3F58"/>
    <w:lvl w:ilvl="0" w:tplc="7D80F716">
      <w:start w:val="1"/>
      <w:numFmt w:val="decimal"/>
      <w:pStyle w:val="Listnumdz"/>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nsid w:val="62CE3D44"/>
    <w:multiLevelType w:val="hybridMultilevel"/>
    <w:tmpl w:val="379CD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4E61A3B"/>
    <w:multiLevelType w:val="singleLevel"/>
    <w:tmpl w:val="7E3C569A"/>
    <w:lvl w:ilvl="0">
      <w:start w:val="1"/>
      <w:numFmt w:val="decimal"/>
      <w:lvlText w:val="%1."/>
      <w:lvlJc w:val="left"/>
      <w:pPr>
        <w:tabs>
          <w:tab w:val="num" w:pos="360"/>
        </w:tabs>
        <w:ind w:left="360" w:hanging="360"/>
      </w:pPr>
    </w:lvl>
  </w:abstractNum>
  <w:abstractNum w:abstractNumId="48">
    <w:nsid w:val="67811C98"/>
    <w:multiLevelType w:val="singleLevel"/>
    <w:tmpl w:val="A1DC1DFE"/>
    <w:lvl w:ilvl="0">
      <w:start w:val="1"/>
      <w:numFmt w:val="lowerLetter"/>
      <w:pStyle w:val="ListAlpha"/>
      <w:lvlText w:val="%1"/>
      <w:lvlJc w:val="left"/>
      <w:pPr>
        <w:tabs>
          <w:tab w:val="num" w:pos="1361"/>
        </w:tabs>
        <w:ind w:left="1361" w:hanging="341"/>
      </w:pPr>
      <w:rPr>
        <w:rFonts w:ascii="Arial" w:hAnsi="Arial" w:cs="Arial"/>
        <w:b/>
        <w:color w:val="08215C"/>
      </w:rPr>
    </w:lvl>
  </w:abstractNum>
  <w:abstractNum w:abstractNumId="49">
    <w:nsid w:val="693C7AAC"/>
    <w:multiLevelType w:val="hybridMultilevel"/>
    <w:tmpl w:val="10389FB0"/>
    <w:lvl w:ilvl="0" w:tplc="B66E3790">
      <w:start w:val="1"/>
      <w:numFmt w:val="bullet"/>
      <w:pStyle w:val="TableListBullet2"/>
      <w:lvlText w:val=""/>
      <w:lvlJc w:val="left"/>
      <w:pPr>
        <w:ind w:left="644" w:hanging="360"/>
      </w:pPr>
      <w:rPr>
        <w:rFonts w:ascii="Wingdings" w:hAnsi="Wingdings" w:cs="Symbol" w:hint="default"/>
        <w:color w:val="02283A"/>
        <w:sz w:val="18"/>
        <w:szCs w:val="20"/>
        <w:u w:color="999999"/>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0">
    <w:nsid w:val="6A976875"/>
    <w:multiLevelType w:val="hybridMultilevel"/>
    <w:tmpl w:val="D26CF566"/>
    <w:lvl w:ilvl="0" w:tplc="0CFA19BA">
      <w:start w:val="1"/>
      <w:numFmt w:val="bullet"/>
      <w:pStyle w:val="ProcedureHeading"/>
      <w:lvlText w:val=""/>
      <w:lvlJc w:val="left"/>
      <w:pPr>
        <w:ind w:left="1571" w:hanging="360"/>
      </w:pPr>
      <w:rPr>
        <w:rFonts w:ascii="Wingdings" w:hAnsi="Wingdings" w:cs="Symbol" w:hint="default"/>
        <w:color w:val="02283A"/>
        <w:sz w:val="20"/>
        <w:szCs w:val="20"/>
        <w:u w:color="999999"/>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1">
    <w:nsid w:val="6C7F1C19"/>
    <w:multiLevelType w:val="singleLevel"/>
    <w:tmpl w:val="EF6EFBFC"/>
    <w:lvl w:ilvl="0">
      <w:start w:val="1"/>
      <w:numFmt w:val="bullet"/>
      <w:lvlRestart w:val="0"/>
      <w:pStyle w:val="C1HBullet2A"/>
      <w:lvlText w:val="o"/>
      <w:lvlJc w:val="left"/>
      <w:pPr>
        <w:tabs>
          <w:tab w:val="num" w:pos="1080"/>
        </w:tabs>
        <w:ind w:left="1080" w:hanging="360"/>
      </w:pPr>
      <w:rPr>
        <w:rFonts w:ascii="Courier New" w:hAnsi="Courier New"/>
      </w:rPr>
    </w:lvl>
  </w:abstractNum>
  <w:abstractNum w:abstractNumId="52">
    <w:nsid w:val="6DF477DE"/>
    <w:multiLevelType w:val="multilevel"/>
    <w:tmpl w:val="07242932"/>
    <w:lvl w:ilvl="0">
      <w:start w:val="1"/>
      <w:numFmt w:val="decimal"/>
      <w:pStyle w:val="TableListNumber"/>
      <w:lvlText w:val="%1."/>
      <w:lvlJc w:val="right"/>
      <w:pPr>
        <w:tabs>
          <w:tab w:val="num" w:pos="288"/>
        </w:tabs>
        <w:ind w:left="288" w:hanging="144"/>
      </w:pPr>
    </w:lvl>
    <w:lvl w:ilvl="1" w:tentative="1">
      <w:start w:val="1"/>
      <w:numFmt w:val="lowerLetter"/>
      <w:lvlText w:val="%2."/>
      <w:lvlJc w:val="left"/>
      <w:pPr>
        <w:ind w:left="1701" w:hanging="360"/>
      </w:pPr>
    </w:lvl>
    <w:lvl w:ilvl="2" w:tentative="1">
      <w:start w:val="1"/>
      <w:numFmt w:val="lowerRoman"/>
      <w:lvlText w:val="%3."/>
      <w:lvlJc w:val="right"/>
      <w:pPr>
        <w:ind w:left="2421" w:hanging="180"/>
      </w:pPr>
    </w:lvl>
    <w:lvl w:ilvl="3" w:tentative="1">
      <w:start w:val="1"/>
      <w:numFmt w:val="decimal"/>
      <w:lvlText w:val="%4."/>
      <w:lvlJc w:val="left"/>
      <w:pPr>
        <w:ind w:left="3141" w:hanging="360"/>
      </w:pPr>
    </w:lvl>
    <w:lvl w:ilvl="4" w:tentative="1">
      <w:start w:val="1"/>
      <w:numFmt w:val="lowerLetter"/>
      <w:lvlText w:val="%5."/>
      <w:lvlJc w:val="left"/>
      <w:pPr>
        <w:ind w:left="3861" w:hanging="360"/>
      </w:pPr>
    </w:lvl>
    <w:lvl w:ilvl="5" w:tentative="1">
      <w:start w:val="1"/>
      <w:numFmt w:val="lowerRoman"/>
      <w:lvlText w:val="%6."/>
      <w:lvlJc w:val="right"/>
      <w:pPr>
        <w:ind w:left="4581" w:hanging="180"/>
      </w:pPr>
    </w:lvl>
    <w:lvl w:ilvl="6" w:tentative="1">
      <w:start w:val="1"/>
      <w:numFmt w:val="decimal"/>
      <w:lvlText w:val="%7."/>
      <w:lvlJc w:val="left"/>
      <w:pPr>
        <w:ind w:left="5301" w:hanging="360"/>
      </w:pPr>
    </w:lvl>
    <w:lvl w:ilvl="7" w:tentative="1">
      <w:start w:val="1"/>
      <w:numFmt w:val="lowerLetter"/>
      <w:lvlText w:val="%8."/>
      <w:lvlJc w:val="left"/>
      <w:pPr>
        <w:ind w:left="6021" w:hanging="360"/>
      </w:pPr>
    </w:lvl>
    <w:lvl w:ilvl="8" w:tentative="1">
      <w:start w:val="1"/>
      <w:numFmt w:val="lowerRoman"/>
      <w:lvlText w:val="%9."/>
      <w:lvlJc w:val="right"/>
      <w:pPr>
        <w:ind w:left="6741" w:hanging="180"/>
      </w:pPr>
    </w:lvl>
  </w:abstractNum>
  <w:abstractNum w:abstractNumId="53">
    <w:nsid w:val="6E614534"/>
    <w:multiLevelType w:val="hybridMultilevel"/>
    <w:tmpl w:val="DBAE4690"/>
    <w:lvl w:ilvl="0" w:tplc="583E9D44">
      <w:start w:val="1"/>
      <w:numFmt w:val="decimal"/>
      <w:pStyle w:val="Step"/>
      <w:lvlText w:val="Step %1:"/>
      <w:lvlJc w:val="left"/>
      <w:pPr>
        <w:tabs>
          <w:tab w:val="num" w:pos="1701"/>
        </w:tabs>
        <w:ind w:left="1701" w:hanging="850"/>
      </w:pPr>
      <w:rPr>
        <w:rFonts w:ascii="Times New Roman" w:hAnsi="Times New Roman" w:hint="default"/>
        <w:b/>
        <w:i w:val="0"/>
        <w:sz w:val="22"/>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54">
    <w:nsid w:val="74E37797"/>
    <w:multiLevelType w:val="singleLevel"/>
    <w:tmpl w:val="6262CDFE"/>
    <w:name w:val="C1H Bullet"/>
    <w:lvl w:ilvl="0">
      <w:start w:val="1"/>
      <w:numFmt w:val="bullet"/>
      <w:lvlRestart w:val="0"/>
      <w:lvlText w:val=""/>
      <w:lvlJc w:val="left"/>
      <w:pPr>
        <w:tabs>
          <w:tab w:val="num" w:pos="720"/>
        </w:tabs>
        <w:ind w:left="720" w:hanging="360"/>
      </w:pPr>
      <w:rPr>
        <w:rFonts w:ascii="Symbol" w:hAnsi="Symbol" w:hint="default"/>
      </w:rPr>
    </w:lvl>
  </w:abstractNum>
  <w:abstractNum w:abstractNumId="55">
    <w:nsid w:val="751E558D"/>
    <w:multiLevelType w:val="singleLevel"/>
    <w:tmpl w:val="C8702AE2"/>
    <w:lvl w:ilvl="0">
      <w:start w:val="1"/>
      <w:numFmt w:val="decimal"/>
      <w:lvlText w:val="%1."/>
      <w:lvlJc w:val="left"/>
      <w:pPr>
        <w:tabs>
          <w:tab w:val="num" w:pos="720"/>
        </w:tabs>
        <w:ind w:left="720" w:hanging="360"/>
      </w:pPr>
    </w:lvl>
  </w:abstractNum>
  <w:abstractNum w:abstractNumId="56">
    <w:nsid w:val="76DC1CF4"/>
    <w:multiLevelType w:val="hybridMultilevel"/>
    <w:tmpl w:val="C22EEC6E"/>
    <w:lvl w:ilvl="0" w:tplc="18689AA2">
      <w:start w:val="1"/>
      <w:numFmt w:val="lowerRoman"/>
      <w:pStyle w:val="ListRoman2"/>
      <w:lvlText w:val="%1."/>
      <w:lvlJc w:val="left"/>
      <w:pPr>
        <w:tabs>
          <w:tab w:val="num" w:pos="1418"/>
        </w:tabs>
        <w:ind w:left="1418" w:hanging="284"/>
      </w:pPr>
      <w:rPr>
        <w:rFonts w:hint="default"/>
      </w:rPr>
    </w:lvl>
    <w:lvl w:ilvl="1" w:tplc="04090019" w:tentative="1">
      <w:start w:val="1"/>
      <w:numFmt w:val="lowerLetter"/>
      <w:lvlText w:val="%2."/>
      <w:lvlJc w:val="left"/>
      <w:pPr>
        <w:ind w:left="3163" w:hanging="360"/>
      </w:pPr>
    </w:lvl>
    <w:lvl w:ilvl="2" w:tplc="0409001B" w:tentative="1">
      <w:start w:val="1"/>
      <w:numFmt w:val="lowerRoman"/>
      <w:lvlText w:val="%3."/>
      <w:lvlJc w:val="right"/>
      <w:pPr>
        <w:ind w:left="3883" w:hanging="180"/>
      </w:pPr>
    </w:lvl>
    <w:lvl w:ilvl="3" w:tplc="0409000F" w:tentative="1">
      <w:start w:val="1"/>
      <w:numFmt w:val="decimal"/>
      <w:lvlText w:val="%4."/>
      <w:lvlJc w:val="left"/>
      <w:pPr>
        <w:ind w:left="4603" w:hanging="360"/>
      </w:pPr>
    </w:lvl>
    <w:lvl w:ilvl="4" w:tplc="04090019" w:tentative="1">
      <w:start w:val="1"/>
      <w:numFmt w:val="lowerLetter"/>
      <w:lvlText w:val="%5."/>
      <w:lvlJc w:val="left"/>
      <w:pPr>
        <w:ind w:left="5323" w:hanging="360"/>
      </w:pPr>
    </w:lvl>
    <w:lvl w:ilvl="5" w:tplc="0409001B" w:tentative="1">
      <w:start w:val="1"/>
      <w:numFmt w:val="lowerRoman"/>
      <w:lvlText w:val="%6."/>
      <w:lvlJc w:val="right"/>
      <w:pPr>
        <w:ind w:left="6043" w:hanging="180"/>
      </w:pPr>
    </w:lvl>
    <w:lvl w:ilvl="6" w:tplc="0409000F" w:tentative="1">
      <w:start w:val="1"/>
      <w:numFmt w:val="decimal"/>
      <w:lvlText w:val="%7."/>
      <w:lvlJc w:val="left"/>
      <w:pPr>
        <w:ind w:left="6763" w:hanging="360"/>
      </w:pPr>
    </w:lvl>
    <w:lvl w:ilvl="7" w:tplc="04090019" w:tentative="1">
      <w:start w:val="1"/>
      <w:numFmt w:val="lowerLetter"/>
      <w:lvlText w:val="%8."/>
      <w:lvlJc w:val="left"/>
      <w:pPr>
        <w:ind w:left="7483" w:hanging="360"/>
      </w:pPr>
    </w:lvl>
    <w:lvl w:ilvl="8" w:tplc="0409001B" w:tentative="1">
      <w:start w:val="1"/>
      <w:numFmt w:val="lowerRoman"/>
      <w:lvlText w:val="%9."/>
      <w:lvlJc w:val="right"/>
      <w:pPr>
        <w:ind w:left="8203" w:hanging="180"/>
      </w:pPr>
    </w:lvl>
  </w:abstractNum>
  <w:abstractNum w:abstractNumId="57">
    <w:nsid w:val="7B554CE4"/>
    <w:multiLevelType w:val="singleLevel"/>
    <w:tmpl w:val="D382DE54"/>
    <w:lvl w:ilvl="0">
      <w:start w:val="1"/>
      <w:numFmt w:val="decimal"/>
      <w:lvlRestart w:val="0"/>
      <w:pStyle w:val="C1HNumber2"/>
      <w:lvlText w:val="%1."/>
      <w:lvlJc w:val="left"/>
      <w:pPr>
        <w:tabs>
          <w:tab w:val="num" w:pos="1080"/>
        </w:tabs>
        <w:ind w:left="1080" w:hanging="360"/>
      </w:pPr>
    </w:lvl>
  </w:abstractNum>
  <w:num w:numId="1">
    <w:abstractNumId w:val="11"/>
  </w:num>
  <w:num w:numId="2">
    <w:abstractNumId w:val="5"/>
  </w:num>
  <w:num w:numId="3">
    <w:abstractNumId w:val="11"/>
  </w:num>
  <w:num w:numId="4">
    <w:abstractNumId w:val="11"/>
  </w:num>
  <w:num w:numId="5">
    <w:abstractNumId w:val="11"/>
    <w:lvlOverride w:ilvl="0">
      <w:startOverride w:val="1"/>
    </w:lvlOverride>
  </w:num>
  <w:num w:numId="6">
    <w:abstractNumId w:val="11"/>
    <w:lvlOverride w:ilvl="0">
      <w:startOverride w:val="1"/>
    </w:lvlOverride>
  </w:num>
  <w:num w:numId="7">
    <w:abstractNumId w:val="11"/>
    <w:lvlOverride w:ilvl="0">
      <w:startOverride w:val="1"/>
    </w:lvlOverride>
  </w:num>
  <w:num w:numId="8">
    <w:abstractNumId w:val="11"/>
    <w:lvlOverride w:ilvl="0">
      <w:startOverride w:val="1"/>
    </w:lvlOverride>
  </w:num>
  <w:num w:numId="9">
    <w:abstractNumId w:val="11"/>
    <w:lvlOverride w:ilvl="0">
      <w:startOverride w:val="1"/>
    </w:lvlOverride>
  </w:num>
  <w:num w:numId="10">
    <w:abstractNumId w:val="11"/>
    <w:lvlOverride w:ilvl="0">
      <w:startOverride w:val="1"/>
    </w:lvlOverride>
  </w:num>
  <w:num w:numId="11">
    <w:abstractNumId w:val="11"/>
    <w:lvlOverride w:ilvl="0">
      <w:startOverride w:val="1"/>
    </w:lvlOverride>
  </w:num>
  <w:num w:numId="12">
    <w:abstractNumId w:val="11"/>
    <w:lvlOverride w:ilvl="0">
      <w:startOverride w:val="1"/>
    </w:lvlOverride>
  </w:num>
  <w:num w:numId="13">
    <w:abstractNumId w:val="11"/>
    <w:lvlOverride w:ilvl="0">
      <w:startOverride w:val="1"/>
    </w:lvlOverride>
  </w:num>
  <w:num w:numId="14">
    <w:abstractNumId w:val="11"/>
    <w:lvlOverride w:ilvl="0">
      <w:startOverride w:val="1"/>
    </w:lvlOverride>
  </w:num>
  <w:num w:numId="15">
    <w:abstractNumId w:val="11"/>
    <w:lvlOverride w:ilvl="0">
      <w:startOverride w:val="1"/>
    </w:lvlOverride>
  </w:num>
  <w:num w:numId="16">
    <w:abstractNumId w:val="11"/>
    <w:lvlOverride w:ilvl="0">
      <w:startOverride w:val="1"/>
    </w:lvlOverride>
  </w:num>
  <w:num w:numId="17">
    <w:abstractNumId w:val="48"/>
  </w:num>
  <w:num w:numId="18">
    <w:abstractNumId w:val="14"/>
  </w:num>
  <w:num w:numId="19">
    <w:abstractNumId w:val="39"/>
  </w:num>
  <w:num w:numId="20">
    <w:abstractNumId w:val="15"/>
  </w:num>
  <w:num w:numId="21">
    <w:abstractNumId w:val="45"/>
  </w:num>
  <w:num w:numId="22">
    <w:abstractNumId w:val="11"/>
    <w:lvlOverride w:ilvl="0">
      <w:startOverride w:val="1"/>
    </w:lvlOverride>
  </w:num>
  <w:num w:numId="23">
    <w:abstractNumId w:val="11"/>
    <w:lvlOverride w:ilvl="0">
      <w:startOverride w:val="1"/>
    </w:lvlOverride>
  </w:num>
  <w:num w:numId="24">
    <w:abstractNumId w:val="11"/>
    <w:lvlOverride w:ilvl="0">
      <w:startOverride w:val="1"/>
    </w:lvlOverride>
  </w:num>
  <w:num w:numId="25">
    <w:abstractNumId w:val="11"/>
    <w:lvlOverride w:ilvl="0">
      <w:startOverride w:val="1"/>
    </w:lvlOverride>
  </w:num>
  <w:num w:numId="26">
    <w:abstractNumId w:val="11"/>
    <w:lvlOverride w:ilvl="0">
      <w:startOverride w:val="1"/>
    </w:lvlOverride>
  </w:num>
  <w:num w:numId="27">
    <w:abstractNumId w:val="11"/>
    <w:lvlOverride w:ilvl="0">
      <w:startOverride w:val="1"/>
    </w:lvlOverride>
  </w:num>
  <w:num w:numId="28">
    <w:abstractNumId w:val="11"/>
    <w:lvlOverride w:ilvl="0">
      <w:startOverride w:val="1"/>
    </w:lvlOverride>
  </w:num>
  <w:num w:numId="29">
    <w:abstractNumId w:val="11"/>
    <w:lvlOverride w:ilvl="0">
      <w:startOverride w:val="1"/>
    </w:lvlOverride>
  </w:num>
  <w:num w:numId="30">
    <w:abstractNumId w:val="11"/>
    <w:lvlOverride w:ilvl="0">
      <w:startOverride w:val="1"/>
    </w:lvlOverride>
  </w:num>
  <w:num w:numId="31">
    <w:abstractNumId w:val="11"/>
    <w:lvlOverride w:ilvl="0">
      <w:startOverride w:val="1"/>
    </w:lvlOverride>
  </w:num>
  <w:num w:numId="32">
    <w:abstractNumId w:val="11"/>
    <w:lvlOverride w:ilvl="0">
      <w:startOverride w:val="1"/>
    </w:lvlOverride>
  </w:num>
  <w:num w:numId="33">
    <w:abstractNumId w:val="11"/>
    <w:lvlOverride w:ilvl="0">
      <w:startOverride w:val="1"/>
    </w:lvlOverride>
  </w:num>
  <w:num w:numId="34">
    <w:abstractNumId w:val="11"/>
    <w:lvlOverride w:ilvl="0">
      <w:startOverride w:val="1"/>
    </w:lvlOverride>
  </w:num>
  <w:num w:numId="35">
    <w:abstractNumId w:val="11"/>
    <w:lvlOverride w:ilvl="0">
      <w:startOverride w:val="1"/>
    </w:lvlOverride>
  </w:num>
  <w:num w:numId="36">
    <w:abstractNumId w:val="11"/>
    <w:lvlOverride w:ilvl="0">
      <w:startOverride w:val="1"/>
    </w:lvlOverride>
  </w:num>
  <w:num w:numId="37">
    <w:abstractNumId w:val="11"/>
    <w:lvlOverride w:ilvl="0">
      <w:startOverride w:val="1"/>
    </w:lvlOverride>
  </w:num>
  <w:num w:numId="38">
    <w:abstractNumId w:val="11"/>
    <w:lvlOverride w:ilvl="0">
      <w:startOverride w:val="1"/>
    </w:lvlOverride>
  </w:num>
  <w:num w:numId="39">
    <w:abstractNumId w:val="11"/>
    <w:lvlOverride w:ilvl="0">
      <w:startOverride w:val="1"/>
    </w:lvlOverride>
  </w:num>
  <w:num w:numId="40">
    <w:abstractNumId w:val="11"/>
    <w:lvlOverride w:ilvl="0">
      <w:startOverride w:val="1"/>
    </w:lvlOverride>
  </w:num>
  <w:num w:numId="41">
    <w:abstractNumId w:val="11"/>
    <w:lvlOverride w:ilvl="0">
      <w:startOverride w:val="1"/>
    </w:lvlOverride>
  </w:num>
  <w:num w:numId="42">
    <w:abstractNumId w:val="11"/>
    <w:lvlOverride w:ilvl="0">
      <w:startOverride w:val="1"/>
    </w:lvlOverride>
  </w:num>
  <w:num w:numId="43">
    <w:abstractNumId w:val="11"/>
    <w:lvlOverride w:ilvl="0">
      <w:startOverride w:val="1"/>
    </w:lvlOverride>
  </w:num>
  <w:num w:numId="44">
    <w:abstractNumId w:val="11"/>
    <w:lvlOverride w:ilvl="0">
      <w:startOverride w:val="1"/>
    </w:lvlOverride>
  </w:num>
  <w:num w:numId="45">
    <w:abstractNumId w:val="11"/>
    <w:lvlOverride w:ilvl="0">
      <w:startOverride w:val="1"/>
    </w:lvlOverride>
  </w:num>
  <w:num w:numId="46">
    <w:abstractNumId w:val="11"/>
    <w:lvlOverride w:ilvl="0">
      <w:startOverride w:val="1"/>
    </w:lvlOverride>
  </w:num>
  <w:num w:numId="47">
    <w:abstractNumId w:val="11"/>
    <w:lvlOverride w:ilvl="0">
      <w:startOverride w:val="1"/>
    </w:lvlOverride>
  </w:num>
  <w:num w:numId="48">
    <w:abstractNumId w:val="11"/>
    <w:lvlOverride w:ilvl="0">
      <w:startOverride w:val="1"/>
    </w:lvlOverride>
  </w:num>
  <w:num w:numId="49">
    <w:abstractNumId w:val="11"/>
    <w:lvlOverride w:ilvl="0">
      <w:startOverride w:val="1"/>
    </w:lvlOverride>
  </w:num>
  <w:num w:numId="50">
    <w:abstractNumId w:val="11"/>
    <w:lvlOverride w:ilvl="0">
      <w:startOverride w:val="1"/>
    </w:lvlOverride>
  </w:num>
  <w:num w:numId="51">
    <w:abstractNumId w:val="11"/>
    <w:lvlOverride w:ilvl="0">
      <w:startOverride w:val="1"/>
    </w:lvlOverride>
  </w:num>
  <w:num w:numId="52">
    <w:abstractNumId w:val="11"/>
    <w:lvlOverride w:ilvl="0">
      <w:startOverride w:val="1"/>
    </w:lvlOverride>
  </w:num>
  <w:num w:numId="53">
    <w:abstractNumId w:val="11"/>
    <w:lvlOverride w:ilvl="0">
      <w:startOverride w:val="1"/>
    </w:lvlOverride>
  </w:num>
  <w:num w:numId="54">
    <w:abstractNumId w:val="11"/>
    <w:lvlOverride w:ilvl="0">
      <w:startOverride w:val="1"/>
    </w:lvlOverride>
  </w:num>
  <w:num w:numId="55">
    <w:abstractNumId w:val="11"/>
    <w:lvlOverride w:ilvl="0">
      <w:startOverride w:val="1"/>
    </w:lvlOverride>
  </w:num>
  <w:num w:numId="56">
    <w:abstractNumId w:val="11"/>
    <w:lvlOverride w:ilvl="0">
      <w:startOverride w:val="1"/>
    </w:lvlOverride>
  </w:num>
  <w:num w:numId="57">
    <w:abstractNumId w:val="11"/>
    <w:lvlOverride w:ilvl="0">
      <w:startOverride w:val="1"/>
    </w:lvlOverride>
  </w:num>
  <w:num w:numId="58">
    <w:abstractNumId w:val="11"/>
    <w:lvlOverride w:ilvl="0">
      <w:startOverride w:val="1"/>
    </w:lvlOverride>
  </w:num>
  <w:num w:numId="59">
    <w:abstractNumId w:val="11"/>
    <w:lvlOverride w:ilvl="0">
      <w:startOverride w:val="1"/>
    </w:lvlOverride>
  </w:num>
  <w:num w:numId="60">
    <w:abstractNumId w:val="11"/>
    <w:lvlOverride w:ilvl="0">
      <w:startOverride w:val="1"/>
    </w:lvlOverride>
  </w:num>
  <w:num w:numId="61">
    <w:abstractNumId w:val="11"/>
    <w:lvlOverride w:ilvl="0">
      <w:startOverride w:val="1"/>
    </w:lvlOverride>
  </w:num>
  <w:num w:numId="62">
    <w:abstractNumId w:val="11"/>
    <w:lvlOverride w:ilvl="0">
      <w:startOverride w:val="1"/>
    </w:lvlOverride>
  </w:num>
  <w:num w:numId="63">
    <w:abstractNumId w:val="11"/>
    <w:lvlOverride w:ilvl="0">
      <w:startOverride w:val="1"/>
    </w:lvlOverride>
  </w:num>
  <w:num w:numId="64">
    <w:abstractNumId w:val="11"/>
    <w:lvlOverride w:ilvl="0">
      <w:startOverride w:val="1"/>
    </w:lvlOverride>
  </w:num>
  <w:num w:numId="65">
    <w:abstractNumId w:val="11"/>
    <w:lvlOverride w:ilvl="0">
      <w:startOverride w:val="1"/>
    </w:lvlOverride>
  </w:num>
  <w:num w:numId="66">
    <w:abstractNumId w:val="11"/>
    <w:lvlOverride w:ilvl="0">
      <w:startOverride w:val="1"/>
    </w:lvlOverride>
  </w:num>
  <w:num w:numId="67">
    <w:abstractNumId w:val="11"/>
    <w:lvlOverride w:ilvl="0">
      <w:startOverride w:val="1"/>
    </w:lvlOverride>
  </w:num>
  <w:num w:numId="68">
    <w:abstractNumId w:val="11"/>
    <w:lvlOverride w:ilvl="0">
      <w:startOverride w:val="1"/>
    </w:lvlOverride>
  </w:num>
  <w:num w:numId="69">
    <w:abstractNumId w:val="11"/>
    <w:lvlOverride w:ilvl="0">
      <w:startOverride w:val="1"/>
    </w:lvlOverride>
  </w:num>
  <w:num w:numId="70">
    <w:abstractNumId w:val="11"/>
    <w:lvlOverride w:ilvl="0">
      <w:startOverride w:val="1"/>
    </w:lvlOverride>
  </w:num>
  <w:num w:numId="71">
    <w:abstractNumId w:val="44"/>
  </w:num>
  <w:num w:numId="72">
    <w:abstractNumId w:val="52"/>
  </w:num>
  <w:num w:numId="73">
    <w:abstractNumId w:val="49"/>
  </w:num>
  <w:num w:numId="74">
    <w:abstractNumId w:val="33"/>
  </w:num>
  <w:num w:numId="75">
    <w:abstractNumId w:val="42"/>
  </w:num>
  <w:num w:numId="76">
    <w:abstractNumId w:val="25"/>
  </w:num>
  <w:num w:numId="77">
    <w:abstractNumId w:val="6"/>
  </w:num>
  <w:num w:numId="78">
    <w:abstractNumId w:val="28"/>
  </w:num>
  <w:num w:numId="79">
    <w:abstractNumId w:val="50"/>
  </w:num>
  <w:num w:numId="80">
    <w:abstractNumId w:val="23"/>
  </w:num>
  <w:num w:numId="81">
    <w:abstractNumId w:val="21"/>
  </w:num>
  <w:num w:numId="82">
    <w:abstractNumId w:val="29"/>
  </w:num>
  <w:num w:numId="83">
    <w:abstractNumId w:val="27"/>
  </w:num>
  <w:num w:numId="84">
    <w:abstractNumId w:val="56"/>
  </w:num>
  <w:num w:numId="85">
    <w:abstractNumId w:val="22"/>
  </w:num>
  <w:num w:numId="86">
    <w:abstractNumId w:val="53"/>
  </w:num>
  <w:num w:numId="87">
    <w:abstractNumId w:val="30"/>
  </w:num>
  <w:num w:numId="88">
    <w:abstractNumId w:val="34"/>
  </w:num>
  <w:num w:numId="89">
    <w:abstractNumId w:val="11"/>
    <w:lvlOverride w:ilvl="0">
      <w:startOverride w:val="1"/>
    </w:lvlOverride>
  </w:num>
  <w:num w:numId="90">
    <w:abstractNumId w:val="11"/>
    <w:lvlOverride w:ilvl="0">
      <w:startOverride w:val="1"/>
    </w:lvlOverride>
  </w:num>
  <w:num w:numId="91">
    <w:abstractNumId w:val="11"/>
    <w:lvlOverride w:ilvl="0">
      <w:startOverride w:val="1"/>
    </w:lvlOverride>
  </w:num>
  <w:num w:numId="92">
    <w:abstractNumId w:val="11"/>
    <w:lvlOverride w:ilvl="0">
      <w:startOverride w:val="1"/>
    </w:lvlOverride>
  </w:num>
  <w:num w:numId="93">
    <w:abstractNumId w:val="11"/>
    <w:lvlOverride w:ilvl="0">
      <w:startOverride w:val="1"/>
    </w:lvlOverride>
  </w:num>
  <w:num w:numId="94">
    <w:abstractNumId w:val="11"/>
    <w:lvlOverride w:ilvl="0">
      <w:startOverride w:val="1"/>
    </w:lvlOverride>
  </w:num>
  <w:num w:numId="95">
    <w:abstractNumId w:val="11"/>
    <w:lvlOverride w:ilvl="0">
      <w:startOverride w:val="1"/>
    </w:lvlOverride>
  </w:num>
  <w:num w:numId="96">
    <w:abstractNumId w:val="11"/>
    <w:lvlOverride w:ilvl="0">
      <w:startOverride w:val="1"/>
    </w:lvlOverride>
  </w:num>
  <w:num w:numId="97">
    <w:abstractNumId w:val="11"/>
    <w:lvlOverride w:ilvl="0">
      <w:startOverride w:val="1"/>
    </w:lvlOverride>
  </w:num>
  <w:num w:numId="98">
    <w:abstractNumId w:val="11"/>
    <w:lvlOverride w:ilvl="0">
      <w:startOverride w:val="1"/>
    </w:lvlOverride>
  </w:num>
  <w:num w:numId="99">
    <w:abstractNumId w:val="11"/>
    <w:lvlOverride w:ilvl="0">
      <w:startOverride w:val="1"/>
    </w:lvlOverride>
  </w:num>
  <w:num w:numId="100">
    <w:abstractNumId w:val="11"/>
    <w:lvlOverride w:ilvl="0">
      <w:startOverride w:val="1"/>
    </w:lvlOverride>
  </w:num>
  <w:num w:numId="101">
    <w:abstractNumId w:val="11"/>
    <w:lvlOverride w:ilvl="0">
      <w:startOverride w:val="1"/>
    </w:lvlOverride>
  </w:num>
  <w:num w:numId="102">
    <w:abstractNumId w:val="11"/>
    <w:lvlOverride w:ilvl="0">
      <w:startOverride w:val="1"/>
    </w:lvlOverride>
  </w:num>
  <w:num w:numId="103">
    <w:abstractNumId w:val="11"/>
    <w:lvlOverride w:ilvl="0">
      <w:startOverride w:val="1"/>
    </w:lvlOverride>
  </w:num>
  <w:num w:numId="104">
    <w:abstractNumId w:val="43"/>
  </w:num>
  <w:num w:numId="105">
    <w:abstractNumId w:val="38"/>
  </w:num>
  <w:num w:numId="106">
    <w:abstractNumId w:val="11"/>
    <w:lvlOverride w:ilvl="0">
      <w:startOverride w:val="1"/>
    </w:lvlOverride>
  </w:num>
  <w:num w:numId="107">
    <w:abstractNumId w:val="43"/>
    <w:lvlOverride w:ilvl="0">
      <w:startOverride w:val="1"/>
    </w:lvlOverride>
  </w:num>
  <w:num w:numId="108">
    <w:abstractNumId w:val="11"/>
    <w:lvlOverride w:ilvl="0">
      <w:startOverride w:val="1"/>
    </w:lvlOverride>
  </w:num>
  <w:num w:numId="109">
    <w:abstractNumId w:val="11"/>
    <w:lvlOverride w:ilvl="0">
      <w:startOverride w:val="1"/>
    </w:lvlOverride>
  </w:num>
  <w:num w:numId="110">
    <w:abstractNumId w:val="11"/>
    <w:lvlOverride w:ilvl="0">
      <w:startOverride w:val="1"/>
    </w:lvlOverride>
  </w:num>
  <w:num w:numId="111">
    <w:abstractNumId w:val="11"/>
    <w:lvlOverride w:ilvl="0">
      <w:startOverride w:val="1"/>
    </w:lvlOverride>
  </w:num>
  <w:num w:numId="112">
    <w:abstractNumId w:val="11"/>
    <w:lvlOverride w:ilvl="0">
      <w:startOverride w:val="1"/>
    </w:lvlOverride>
  </w:num>
  <w:num w:numId="113">
    <w:abstractNumId w:val="11"/>
    <w:lvlOverride w:ilvl="0">
      <w:startOverride w:val="1"/>
    </w:lvlOverride>
  </w:num>
  <w:num w:numId="114">
    <w:abstractNumId w:val="11"/>
    <w:lvlOverride w:ilvl="0">
      <w:startOverride w:val="1"/>
    </w:lvlOverride>
  </w:num>
  <w:num w:numId="115">
    <w:abstractNumId w:val="11"/>
    <w:lvlOverride w:ilvl="0">
      <w:startOverride w:val="1"/>
    </w:lvlOverride>
  </w:num>
  <w:num w:numId="116">
    <w:abstractNumId w:val="11"/>
    <w:lvlOverride w:ilvl="0">
      <w:startOverride w:val="1"/>
    </w:lvlOverride>
  </w:num>
  <w:num w:numId="117">
    <w:abstractNumId w:val="11"/>
    <w:lvlOverride w:ilvl="0">
      <w:startOverride w:val="1"/>
    </w:lvlOverride>
  </w:num>
  <w:num w:numId="118">
    <w:abstractNumId w:val="11"/>
    <w:lvlOverride w:ilvl="0">
      <w:startOverride w:val="1"/>
    </w:lvlOverride>
  </w:num>
  <w:num w:numId="119">
    <w:abstractNumId w:val="11"/>
    <w:lvlOverride w:ilvl="0">
      <w:startOverride w:val="1"/>
    </w:lvlOverride>
  </w:num>
  <w:num w:numId="120">
    <w:abstractNumId w:val="11"/>
    <w:lvlOverride w:ilvl="0">
      <w:startOverride w:val="1"/>
    </w:lvlOverride>
  </w:num>
  <w:num w:numId="121">
    <w:abstractNumId w:val="11"/>
  </w:num>
  <w:num w:numId="122">
    <w:abstractNumId w:val="11"/>
    <w:lvlOverride w:ilvl="0">
      <w:startOverride w:val="1"/>
    </w:lvlOverride>
  </w:num>
  <w:num w:numId="123">
    <w:abstractNumId w:val="43"/>
    <w:lvlOverride w:ilvl="0">
      <w:startOverride w:val="1"/>
    </w:lvlOverride>
  </w:num>
  <w:num w:numId="124">
    <w:abstractNumId w:val="11"/>
    <w:lvlOverride w:ilvl="0">
      <w:startOverride w:val="1"/>
    </w:lvlOverride>
  </w:num>
  <w:num w:numId="125">
    <w:abstractNumId w:val="11"/>
    <w:lvlOverride w:ilvl="0">
      <w:startOverride w:val="1"/>
    </w:lvlOverride>
  </w:num>
  <w:num w:numId="126">
    <w:abstractNumId w:val="11"/>
    <w:lvlOverride w:ilvl="0">
      <w:startOverride w:val="1"/>
    </w:lvlOverride>
  </w:num>
  <w:num w:numId="127">
    <w:abstractNumId w:val="11"/>
    <w:lvlOverride w:ilvl="0">
      <w:startOverride w:val="1"/>
    </w:lvlOverride>
  </w:num>
  <w:num w:numId="128">
    <w:abstractNumId w:val="11"/>
  </w:num>
  <w:num w:numId="129">
    <w:abstractNumId w:val="11"/>
  </w:num>
  <w:num w:numId="130">
    <w:abstractNumId w:val="11"/>
    <w:lvlOverride w:ilvl="0">
      <w:startOverride w:val="1"/>
    </w:lvlOverride>
  </w:num>
  <w:num w:numId="131">
    <w:abstractNumId w:val="11"/>
    <w:lvlOverride w:ilvl="0">
      <w:startOverride w:val="1"/>
    </w:lvlOverride>
  </w:num>
  <w:num w:numId="132">
    <w:abstractNumId w:val="11"/>
    <w:lvlOverride w:ilvl="0">
      <w:startOverride w:val="1"/>
    </w:lvlOverride>
  </w:num>
  <w:num w:numId="133">
    <w:abstractNumId w:val="11"/>
    <w:lvlOverride w:ilvl="0">
      <w:startOverride w:val="1"/>
    </w:lvlOverride>
  </w:num>
  <w:num w:numId="134">
    <w:abstractNumId w:val="11"/>
    <w:lvlOverride w:ilvl="0">
      <w:startOverride w:val="1"/>
    </w:lvlOverride>
  </w:num>
  <w:num w:numId="135">
    <w:abstractNumId w:val="20"/>
  </w:num>
  <w:num w:numId="136">
    <w:abstractNumId w:val="11"/>
    <w:lvlOverride w:ilvl="0">
      <w:startOverride w:val="1"/>
    </w:lvlOverride>
  </w:num>
  <w:num w:numId="137">
    <w:abstractNumId w:val="11"/>
    <w:lvlOverride w:ilvl="0">
      <w:startOverride w:val="1"/>
    </w:lvlOverride>
  </w:num>
  <w:num w:numId="138">
    <w:abstractNumId w:val="11"/>
    <w:lvlOverride w:ilvl="0">
      <w:startOverride w:val="1"/>
    </w:lvlOverride>
  </w:num>
  <w:num w:numId="139">
    <w:abstractNumId w:val="11"/>
    <w:lvlOverride w:ilvl="0">
      <w:startOverride w:val="1"/>
    </w:lvlOverride>
  </w:num>
  <w:num w:numId="140">
    <w:abstractNumId w:val="2"/>
  </w:num>
  <w:num w:numId="141">
    <w:abstractNumId w:val="19"/>
  </w:num>
  <w:num w:numId="142">
    <w:abstractNumId w:val="11"/>
    <w:lvlOverride w:ilvl="0">
      <w:startOverride w:val="1"/>
    </w:lvlOverride>
  </w:num>
  <w:num w:numId="143">
    <w:abstractNumId w:val="11"/>
    <w:lvlOverride w:ilvl="0">
      <w:startOverride w:val="1"/>
    </w:lvlOverride>
  </w:num>
  <w:num w:numId="144">
    <w:abstractNumId w:val="11"/>
    <w:lvlOverride w:ilvl="0">
      <w:startOverride w:val="1"/>
    </w:lvlOverride>
  </w:num>
  <w:num w:numId="145">
    <w:abstractNumId w:val="11"/>
    <w:lvlOverride w:ilvl="0">
      <w:startOverride w:val="1"/>
    </w:lvlOverride>
  </w:num>
  <w:num w:numId="146">
    <w:abstractNumId w:val="11"/>
    <w:lvlOverride w:ilvl="0">
      <w:startOverride w:val="1"/>
    </w:lvlOverride>
  </w:num>
  <w:num w:numId="147">
    <w:abstractNumId w:val="11"/>
    <w:lvlOverride w:ilvl="0">
      <w:startOverride w:val="1"/>
    </w:lvlOverride>
  </w:num>
  <w:num w:numId="148">
    <w:abstractNumId w:val="11"/>
    <w:lvlOverride w:ilvl="0">
      <w:startOverride w:val="1"/>
    </w:lvlOverride>
  </w:num>
  <w:num w:numId="149">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abstractNumId w:val="11"/>
    <w:lvlOverride w:ilvl="0">
      <w:startOverride w:val="1"/>
    </w:lvlOverride>
  </w:num>
  <w:num w:numId="151">
    <w:abstractNumId w:val="11"/>
    <w:lvlOverride w:ilvl="0">
      <w:startOverride w:val="1"/>
    </w:lvlOverride>
  </w:num>
  <w:num w:numId="152">
    <w:abstractNumId w:val="11"/>
    <w:lvlOverride w:ilvl="0">
      <w:startOverride w:val="1"/>
    </w:lvlOverride>
  </w:num>
  <w:num w:numId="153">
    <w:abstractNumId w:val="11"/>
    <w:lvlOverride w:ilvl="0">
      <w:startOverride w:val="1"/>
    </w:lvlOverride>
  </w:num>
  <w:num w:numId="154">
    <w:abstractNumId w:val="11"/>
  </w:num>
  <w:num w:numId="155">
    <w:abstractNumId w:val="11"/>
    <w:lvlOverride w:ilvl="0">
      <w:startOverride w:val="1"/>
    </w:lvlOverride>
  </w:num>
  <w:num w:numId="156">
    <w:abstractNumId w:val="11"/>
    <w:lvlOverride w:ilvl="0">
      <w:startOverride w:val="1"/>
    </w:lvlOverride>
  </w:num>
  <w:num w:numId="157">
    <w:abstractNumId w:val="11"/>
    <w:lvlOverride w:ilvl="0">
      <w:startOverride w:val="1"/>
    </w:lvlOverride>
  </w:num>
  <w:num w:numId="158">
    <w:abstractNumId w:val="11"/>
    <w:lvlOverride w:ilvl="0">
      <w:startOverride w:val="1"/>
    </w:lvlOverride>
  </w:num>
  <w:num w:numId="159">
    <w:abstractNumId w:val="11"/>
    <w:lvlOverride w:ilvl="0">
      <w:startOverride w:val="1"/>
    </w:lvlOverride>
  </w:num>
  <w:num w:numId="160">
    <w:abstractNumId w:val="11"/>
    <w:lvlOverride w:ilvl="0">
      <w:startOverride w:val="1"/>
    </w:lvlOverride>
  </w:num>
  <w:num w:numId="161">
    <w:abstractNumId w:val="11"/>
    <w:lvlOverride w:ilvl="0">
      <w:startOverride w:val="1"/>
    </w:lvlOverride>
  </w:num>
  <w:num w:numId="162">
    <w:abstractNumId w:val="11"/>
    <w:lvlOverride w:ilvl="0">
      <w:startOverride w:val="1"/>
    </w:lvlOverride>
  </w:num>
  <w:num w:numId="163">
    <w:abstractNumId w:val="43"/>
    <w:lvlOverride w:ilvl="0">
      <w:startOverride w:val="1"/>
    </w:lvlOverride>
  </w:num>
  <w:num w:numId="164">
    <w:abstractNumId w:val="11"/>
    <w:lvlOverride w:ilvl="0">
      <w:startOverride w:val="1"/>
    </w:lvlOverride>
  </w:num>
  <w:num w:numId="165">
    <w:abstractNumId w:val="11"/>
    <w:lvlOverride w:ilvl="0">
      <w:startOverride w:val="1"/>
    </w:lvlOverride>
  </w:num>
  <w:num w:numId="166">
    <w:abstractNumId w:val="11"/>
    <w:lvlOverride w:ilvl="0">
      <w:startOverride w:val="1"/>
    </w:lvlOverride>
  </w:num>
  <w:num w:numId="167">
    <w:abstractNumId w:val="11"/>
    <w:lvlOverride w:ilvl="0">
      <w:startOverride w:val="1"/>
    </w:lvlOverride>
  </w:num>
  <w:num w:numId="168">
    <w:abstractNumId w:val="11"/>
    <w:lvlOverride w:ilvl="0">
      <w:startOverride w:val="1"/>
    </w:lvlOverride>
  </w:num>
  <w:num w:numId="169">
    <w:abstractNumId w:val="11"/>
    <w:lvlOverride w:ilvl="0">
      <w:startOverride w:val="1"/>
    </w:lvlOverride>
  </w:num>
  <w:num w:numId="170">
    <w:abstractNumId w:val="11"/>
    <w:lvlOverride w:ilvl="0">
      <w:startOverride w:val="1"/>
    </w:lvlOverride>
  </w:num>
  <w:num w:numId="171">
    <w:abstractNumId w:val="11"/>
    <w:lvlOverride w:ilvl="0">
      <w:startOverride w:val="1"/>
    </w:lvlOverride>
  </w:num>
  <w:num w:numId="172">
    <w:abstractNumId w:val="11"/>
    <w:lvlOverride w:ilvl="0">
      <w:startOverride w:val="1"/>
    </w:lvlOverride>
  </w:num>
  <w:num w:numId="173">
    <w:abstractNumId w:val="11"/>
    <w:lvlOverride w:ilvl="0">
      <w:startOverride w:val="1"/>
    </w:lvlOverride>
  </w:num>
  <w:num w:numId="174">
    <w:abstractNumId w:val="11"/>
    <w:lvlOverride w:ilvl="0">
      <w:startOverride w:val="1"/>
    </w:lvlOverride>
  </w:num>
  <w:num w:numId="175">
    <w:abstractNumId w:val="11"/>
    <w:lvlOverride w:ilvl="0">
      <w:startOverride w:val="1"/>
    </w:lvlOverride>
  </w:num>
  <w:num w:numId="176">
    <w:abstractNumId w:val="11"/>
    <w:lvlOverride w:ilvl="0">
      <w:startOverride w:val="1"/>
    </w:lvlOverride>
  </w:num>
  <w:num w:numId="177">
    <w:abstractNumId w:val="11"/>
    <w:lvlOverride w:ilvl="0">
      <w:startOverride w:val="1"/>
    </w:lvlOverride>
  </w:num>
  <w:num w:numId="178">
    <w:abstractNumId w:val="11"/>
    <w:lvlOverride w:ilvl="0">
      <w:startOverride w:val="1"/>
    </w:lvlOverride>
  </w:num>
  <w:num w:numId="179">
    <w:abstractNumId w:val="11"/>
    <w:lvlOverride w:ilvl="0">
      <w:startOverride w:val="1"/>
    </w:lvlOverride>
  </w:num>
  <w:num w:numId="180">
    <w:abstractNumId w:val="11"/>
    <w:lvlOverride w:ilvl="0">
      <w:startOverride w:val="1"/>
    </w:lvlOverride>
  </w:num>
  <w:num w:numId="181">
    <w:abstractNumId w:val="11"/>
    <w:lvlOverride w:ilvl="0">
      <w:startOverride w:val="1"/>
    </w:lvlOverride>
  </w:num>
  <w:num w:numId="182">
    <w:abstractNumId w:val="11"/>
    <w:lvlOverride w:ilvl="0">
      <w:startOverride w:val="1"/>
    </w:lvlOverride>
  </w:num>
  <w:num w:numId="183">
    <w:abstractNumId w:val="11"/>
    <w:lvlOverride w:ilvl="0">
      <w:startOverride w:val="1"/>
    </w:lvlOverride>
  </w:num>
  <w:num w:numId="184">
    <w:abstractNumId w:val="11"/>
    <w:lvlOverride w:ilvl="0">
      <w:startOverride w:val="1"/>
    </w:lvlOverride>
  </w:num>
  <w:num w:numId="185">
    <w:abstractNumId w:val="11"/>
    <w:lvlOverride w:ilvl="0">
      <w:startOverride w:val="1"/>
    </w:lvlOverride>
  </w:num>
  <w:num w:numId="186">
    <w:abstractNumId w:val="11"/>
    <w:lvlOverride w:ilvl="0">
      <w:startOverride w:val="1"/>
    </w:lvlOverride>
  </w:num>
  <w:num w:numId="187">
    <w:abstractNumId w:val="11"/>
    <w:lvlOverride w:ilvl="0">
      <w:startOverride w:val="1"/>
    </w:lvlOverride>
  </w:num>
  <w:num w:numId="188">
    <w:abstractNumId w:val="11"/>
    <w:lvlOverride w:ilvl="0">
      <w:startOverride w:val="1"/>
    </w:lvlOverride>
  </w:num>
  <w:num w:numId="189">
    <w:abstractNumId w:val="11"/>
    <w:lvlOverride w:ilvl="0">
      <w:startOverride w:val="1"/>
    </w:lvlOverride>
  </w:num>
  <w:num w:numId="190">
    <w:abstractNumId w:val="11"/>
    <w:lvlOverride w:ilvl="0">
      <w:startOverride w:val="1"/>
    </w:lvlOverride>
  </w:num>
  <w:num w:numId="191">
    <w:abstractNumId w:val="11"/>
    <w:lvlOverride w:ilvl="0">
      <w:startOverride w:val="1"/>
    </w:lvlOverride>
  </w:num>
  <w:num w:numId="192">
    <w:abstractNumId w:val="11"/>
    <w:lvlOverride w:ilvl="0">
      <w:startOverride w:val="1"/>
    </w:lvlOverride>
  </w:num>
  <w:num w:numId="193">
    <w:abstractNumId w:val="11"/>
    <w:lvlOverride w:ilvl="0">
      <w:startOverride w:val="1"/>
    </w:lvlOverride>
  </w:num>
  <w:num w:numId="194">
    <w:abstractNumId w:val="11"/>
    <w:lvlOverride w:ilvl="0">
      <w:startOverride w:val="1"/>
    </w:lvlOverride>
  </w:num>
  <w:num w:numId="195">
    <w:abstractNumId w:val="11"/>
    <w:lvlOverride w:ilvl="0">
      <w:startOverride w:val="1"/>
    </w:lvlOverride>
  </w:num>
  <w:num w:numId="196">
    <w:abstractNumId w:val="11"/>
    <w:lvlOverride w:ilvl="0">
      <w:startOverride w:val="1"/>
    </w:lvlOverride>
  </w:num>
  <w:num w:numId="197">
    <w:abstractNumId w:val="11"/>
    <w:lvlOverride w:ilvl="0">
      <w:startOverride w:val="1"/>
    </w:lvlOverride>
  </w:num>
  <w:num w:numId="198">
    <w:abstractNumId w:val="43"/>
    <w:lvlOverride w:ilvl="0">
      <w:startOverride w:val="1"/>
    </w:lvlOverride>
  </w:num>
  <w:num w:numId="199">
    <w:abstractNumId w:val="11"/>
    <w:lvlOverride w:ilvl="0">
      <w:startOverride w:val="1"/>
    </w:lvlOverride>
  </w:num>
  <w:num w:numId="200">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
    <w:abstractNumId w:val="11"/>
    <w:lvlOverride w:ilvl="0">
      <w:startOverride w:val="1"/>
    </w:lvlOverride>
  </w:num>
  <w:num w:numId="202">
    <w:abstractNumId w:val="11"/>
    <w:lvlOverride w:ilvl="0">
      <w:startOverride w:val="1"/>
    </w:lvlOverride>
  </w:num>
  <w:num w:numId="203">
    <w:abstractNumId w:val="11"/>
    <w:lvlOverride w:ilvl="0">
      <w:startOverride w:val="1"/>
    </w:lvlOverride>
  </w:num>
  <w:num w:numId="204">
    <w:abstractNumId w:val="11"/>
    <w:lvlOverride w:ilvl="0">
      <w:startOverride w:val="1"/>
    </w:lvlOverride>
  </w:num>
  <w:num w:numId="205">
    <w:abstractNumId w:val="43"/>
    <w:lvlOverride w:ilvl="0">
      <w:startOverride w:val="1"/>
    </w:lvlOverride>
  </w:num>
  <w:num w:numId="206">
    <w:abstractNumId w:val="11"/>
    <w:lvlOverride w:ilvl="0">
      <w:startOverride w:val="1"/>
    </w:lvlOverride>
  </w:num>
  <w:num w:numId="207">
    <w:abstractNumId w:val="11"/>
    <w:lvlOverride w:ilvl="0">
      <w:startOverride w:val="1"/>
    </w:lvlOverride>
  </w:num>
  <w:num w:numId="208">
    <w:abstractNumId w:val="11"/>
    <w:lvlOverride w:ilvl="0">
      <w:startOverride w:val="1"/>
    </w:lvlOverride>
  </w:num>
  <w:num w:numId="209">
    <w:abstractNumId w:val="11"/>
    <w:lvlOverride w:ilvl="0">
      <w:startOverride w:val="1"/>
    </w:lvlOverride>
  </w:num>
  <w:num w:numId="210">
    <w:abstractNumId w:val="11"/>
    <w:lvlOverride w:ilvl="0">
      <w:startOverride w:val="1"/>
    </w:lvlOverride>
  </w:num>
  <w:num w:numId="211">
    <w:abstractNumId w:val="11"/>
    <w:lvlOverride w:ilvl="0">
      <w:startOverride w:val="1"/>
    </w:lvlOverride>
  </w:num>
  <w:num w:numId="212">
    <w:abstractNumId w:val="11"/>
    <w:lvlOverride w:ilvl="0">
      <w:startOverride w:val="1"/>
    </w:lvlOverride>
  </w:num>
  <w:num w:numId="213">
    <w:abstractNumId w:val="11"/>
    <w:lvlOverride w:ilvl="0">
      <w:startOverride w:val="1"/>
    </w:lvlOverride>
  </w:num>
  <w:num w:numId="214">
    <w:abstractNumId w:val="11"/>
    <w:lvlOverride w:ilvl="0">
      <w:startOverride w:val="1"/>
    </w:lvlOverride>
  </w:num>
  <w:num w:numId="215">
    <w:abstractNumId w:val="11"/>
    <w:lvlOverride w:ilvl="0">
      <w:startOverride w:val="1"/>
    </w:lvlOverride>
  </w:num>
  <w:num w:numId="216">
    <w:abstractNumId w:val="11"/>
    <w:lvlOverride w:ilvl="0">
      <w:startOverride w:val="1"/>
    </w:lvlOverride>
  </w:num>
  <w:num w:numId="217">
    <w:abstractNumId w:val="46"/>
  </w:num>
  <w:num w:numId="218">
    <w:abstractNumId w:val="11"/>
    <w:lvlOverride w:ilvl="0">
      <w:startOverride w:val="1"/>
    </w:lvlOverride>
  </w:num>
  <w:num w:numId="219">
    <w:abstractNumId w:val="11"/>
    <w:lvlOverride w:ilvl="0">
      <w:startOverride w:val="1"/>
    </w:lvlOverride>
  </w:num>
  <w:num w:numId="220">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1">
    <w:abstractNumId w:val="43"/>
    <w:lvlOverride w:ilvl="0">
      <w:startOverride w:val="1"/>
    </w:lvlOverride>
  </w:num>
  <w:num w:numId="222">
    <w:abstractNumId w:val="11"/>
    <w:lvlOverride w:ilvl="0">
      <w:startOverride w:val="1"/>
    </w:lvlOverride>
  </w:num>
  <w:num w:numId="223">
    <w:abstractNumId w:val="11"/>
    <w:lvlOverride w:ilvl="0">
      <w:startOverride w:val="1"/>
    </w:lvlOverride>
  </w:num>
  <w:num w:numId="224">
    <w:abstractNumId w:val="11"/>
    <w:lvlOverride w:ilvl="0">
      <w:startOverride w:val="1"/>
    </w:lvlOverride>
  </w:num>
  <w:num w:numId="225">
    <w:abstractNumId w:val="11"/>
    <w:lvlOverride w:ilvl="0">
      <w:startOverride w:val="1"/>
    </w:lvlOverride>
  </w:num>
  <w:num w:numId="226">
    <w:abstractNumId w:val="11"/>
    <w:lvlOverride w:ilvl="0">
      <w:startOverride w:val="1"/>
    </w:lvlOverride>
  </w:num>
  <w:num w:numId="227">
    <w:abstractNumId w:val="11"/>
    <w:lvlOverride w:ilvl="0">
      <w:startOverride w:val="1"/>
    </w:lvlOverride>
  </w:num>
  <w:num w:numId="228">
    <w:abstractNumId w:val="11"/>
    <w:lvlOverride w:ilvl="0">
      <w:startOverride w:val="1"/>
    </w:lvlOverride>
  </w:num>
  <w:num w:numId="229">
    <w:abstractNumId w:val="11"/>
    <w:lvlOverride w:ilvl="0">
      <w:startOverride w:val="1"/>
    </w:lvlOverride>
  </w:num>
  <w:num w:numId="230">
    <w:abstractNumId w:val="43"/>
    <w:lvlOverride w:ilvl="0">
      <w:startOverride w:val="1"/>
    </w:lvlOverride>
  </w:num>
  <w:num w:numId="231">
    <w:abstractNumId w:val="11"/>
    <w:lvlOverride w:ilvl="0">
      <w:startOverride w:val="1"/>
    </w:lvlOverride>
  </w:num>
  <w:num w:numId="232">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3">
    <w:abstractNumId w:val="41"/>
  </w:num>
  <w:num w:numId="234">
    <w:abstractNumId w:val="3"/>
  </w:num>
  <w:num w:numId="235">
    <w:abstractNumId w:val="11"/>
    <w:lvlOverride w:ilvl="0">
      <w:startOverride w:val="1"/>
    </w:lvlOverride>
  </w:num>
  <w:num w:numId="236">
    <w:abstractNumId w:val="11"/>
    <w:lvlOverride w:ilvl="0">
      <w:startOverride w:val="1"/>
    </w:lvlOverride>
  </w:num>
  <w:num w:numId="237">
    <w:abstractNumId w:val="4"/>
  </w:num>
  <w:num w:numId="238">
    <w:abstractNumId w:val="1"/>
  </w:num>
  <w:num w:numId="239">
    <w:abstractNumId w:val="0"/>
  </w:num>
  <w:num w:numId="240">
    <w:abstractNumId w:val="10"/>
  </w:num>
  <w:num w:numId="241">
    <w:abstractNumId w:val="12"/>
  </w:num>
  <w:num w:numId="242">
    <w:abstractNumId w:val="51"/>
  </w:num>
  <w:num w:numId="243">
    <w:abstractNumId w:val="37"/>
  </w:num>
  <w:num w:numId="244">
    <w:abstractNumId w:val="57"/>
  </w:num>
  <w:num w:numId="245">
    <w:abstractNumId w:val="13"/>
  </w:num>
  <w:num w:numId="24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7">
    <w:abstractNumId w:val="9"/>
  </w:num>
  <w:num w:numId="248">
    <w:abstractNumId w:val="16"/>
  </w:num>
  <w:num w:numId="249">
    <w:abstractNumId w:val="7"/>
  </w:num>
  <w:num w:numId="250">
    <w:abstractNumId w:val="31"/>
  </w:num>
  <w:num w:numId="251">
    <w:abstractNumId w:val="18"/>
  </w:num>
  <w:num w:numId="252">
    <w:abstractNumId w:val="24"/>
  </w:num>
  <w:num w:numId="253">
    <w:abstractNumId w:val="8"/>
  </w:num>
  <w:num w:numId="254">
    <w:abstractNumId w:val="36"/>
  </w:num>
  <w:num w:numId="255">
    <w:abstractNumId w:val="55"/>
  </w:num>
  <w:num w:numId="256">
    <w:abstractNumId w:val="47"/>
  </w:num>
  <w:num w:numId="257">
    <w:abstractNumId w:val="32"/>
  </w:num>
  <w:numIdMacAtCleanup w:val="2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revisionView w:markup="0"/>
  <w:trackRevisions/>
  <w:defaultTabStop w:val="720"/>
  <w:clickAndTypeStyle w:val="BodyText"/>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1HProject" w:val="..\Kaltura Managment Console (KMC) On Line Help - Falcon.d2h"/>
  </w:docVars>
  <w:rsids>
    <w:rsidRoot w:val="00B35F50"/>
    <w:rsid w:val="00000859"/>
    <w:rsid w:val="00000A89"/>
    <w:rsid w:val="0000181D"/>
    <w:rsid w:val="00001FBC"/>
    <w:rsid w:val="000023E5"/>
    <w:rsid w:val="00002656"/>
    <w:rsid w:val="0000690A"/>
    <w:rsid w:val="00006914"/>
    <w:rsid w:val="00006C50"/>
    <w:rsid w:val="00007A13"/>
    <w:rsid w:val="00007E35"/>
    <w:rsid w:val="000102D2"/>
    <w:rsid w:val="00010B39"/>
    <w:rsid w:val="0001153A"/>
    <w:rsid w:val="00011EAE"/>
    <w:rsid w:val="00011FA6"/>
    <w:rsid w:val="00012855"/>
    <w:rsid w:val="00012860"/>
    <w:rsid w:val="00012D01"/>
    <w:rsid w:val="000134FC"/>
    <w:rsid w:val="00013AF2"/>
    <w:rsid w:val="00013DFE"/>
    <w:rsid w:val="0001418B"/>
    <w:rsid w:val="00014A92"/>
    <w:rsid w:val="00014F5C"/>
    <w:rsid w:val="00015E87"/>
    <w:rsid w:val="0002000B"/>
    <w:rsid w:val="00020F9F"/>
    <w:rsid w:val="00022B68"/>
    <w:rsid w:val="00022BF0"/>
    <w:rsid w:val="00022EAC"/>
    <w:rsid w:val="00022FE9"/>
    <w:rsid w:val="00025BD4"/>
    <w:rsid w:val="00025EDC"/>
    <w:rsid w:val="00026604"/>
    <w:rsid w:val="00027838"/>
    <w:rsid w:val="000309A1"/>
    <w:rsid w:val="00030B7C"/>
    <w:rsid w:val="0003156D"/>
    <w:rsid w:val="00031958"/>
    <w:rsid w:val="00031E3E"/>
    <w:rsid w:val="000324BF"/>
    <w:rsid w:val="00033451"/>
    <w:rsid w:val="0003439D"/>
    <w:rsid w:val="00035E52"/>
    <w:rsid w:val="00036994"/>
    <w:rsid w:val="00037017"/>
    <w:rsid w:val="0003704D"/>
    <w:rsid w:val="00037981"/>
    <w:rsid w:val="00037DEB"/>
    <w:rsid w:val="0004111C"/>
    <w:rsid w:val="00041E90"/>
    <w:rsid w:val="000454A4"/>
    <w:rsid w:val="00045B6D"/>
    <w:rsid w:val="00045C1E"/>
    <w:rsid w:val="0005363A"/>
    <w:rsid w:val="00055C17"/>
    <w:rsid w:val="000569C0"/>
    <w:rsid w:val="00056F79"/>
    <w:rsid w:val="000606FD"/>
    <w:rsid w:val="00060705"/>
    <w:rsid w:val="00061514"/>
    <w:rsid w:val="00062129"/>
    <w:rsid w:val="000640CD"/>
    <w:rsid w:val="000641E2"/>
    <w:rsid w:val="00067EC2"/>
    <w:rsid w:val="00070347"/>
    <w:rsid w:val="00070421"/>
    <w:rsid w:val="00070453"/>
    <w:rsid w:val="00070B23"/>
    <w:rsid w:val="00071425"/>
    <w:rsid w:val="000715AF"/>
    <w:rsid w:val="00071C3D"/>
    <w:rsid w:val="00072089"/>
    <w:rsid w:val="0007262E"/>
    <w:rsid w:val="00073657"/>
    <w:rsid w:val="00073729"/>
    <w:rsid w:val="00073F75"/>
    <w:rsid w:val="000755D1"/>
    <w:rsid w:val="00077F09"/>
    <w:rsid w:val="00081A1B"/>
    <w:rsid w:val="000825CD"/>
    <w:rsid w:val="00083471"/>
    <w:rsid w:val="000851D9"/>
    <w:rsid w:val="00085D2A"/>
    <w:rsid w:val="000869A7"/>
    <w:rsid w:val="00086B43"/>
    <w:rsid w:val="00087175"/>
    <w:rsid w:val="000906C7"/>
    <w:rsid w:val="00096158"/>
    <w:rsid w:val="00096164"/>
    <w:rsid w:val="000965F6"/>
    <w:rsid w:val="000974B8"/>
    <w:rsid w:val="00097D08"/>
    <w:rsid w:val="000A02C2"/>
    <w:rsid w:val="000A2877"/>
    <w:rsid w:val="000A294A"/>
    <w:rsid w:val="000A3A7C"/>
    <w:rsid w:val="000A49EE"/>
    <w:rsid w:val="000A5F0A"/>
    <w:rsid w:val="000A6838"/>
    <w:rsid w:val="000A72C6"/>
    <w:rsid w:val="000B0543"/>
    <w:rsid w:val="000B2789"/>
    <w:rsid w:val="000B3458"/>
    <w:rsid w:val="000B39AB"/>
    <w:rsid w:val="000B464C"/>
    <w:rsid w:val="000B4F8C"/>
    <w:rsid w:val="000B69BF"/>
    <w:rsid w:val="000B6BCB"/>
    <w:rsid w:val="000B6F15"/>
    <w:rsid w:val="000B7FCC"/>
    <w:rsid w:val="000C0620"/>
    <w:rsid w:val="000C0725"/>
    <w:rsid w:val="000C0D12"/>
    <w:rsid w:val="000C0E8A"/>
    <w:rsid w:val="000C1553"/>
    <w:rsid w:val="000C2532"/>
    <w:rsid w:val="000C2B81"/>
    <w:rsid w:val="000C34A0"/>
    <w:rsid w:val="000C3F58"/>
    <w:rsid w:val="000C4532"/>
    <w:rsid w:val="000C4B1C"/>
    <w:rsid w:val="000C5C7B"/>
    <w:rsid w:val="000C70C6"/>
    <w:rsid w:val="000D11CA"/>
    <w:rsid w:val="000D19AF"/>
    <w:rsid w:val="000D2A75"/>
    <w:rsid w:val="000D2C0D"/>
    <w:rsid w:val="000D4896"/>
    <w:rsid w:val="000D7B9D"/>
    <w:rsid w:val="000E1D85"/>
    <w:rsid w:val="000E202E"/>
    <w:rsid w:val="000E34CF"/>
    <w:rsid w:val="000E367A"/>
    <w:rsid w:val="000E3759"/>
    <w:rsid w:val="000E3AD5"/>
    <w:rsid w:val="000E460A"/>
    <w:rsid w:val="000E4AF8"/>
    <w:rsid w:val="000E4CC3"/>
    <w:rsid w:val="000E4CC7"/>
    <w:rsid w:val="000E5C5F"/>
    <w:rsid w:val="000F07EE"/>
    <w:rsid w:val="000F2588"/>
    <w:rsid w:val="000F26E1"/>
    <w:rsid w:val="000F3148"/>
    <w:rsid w:val="000F39AE"/>
    <w:rsid w:val="000F3A02"/>
    <w:rsid w:val="000F48D5"/>
    <w:rsid w:val="000F4FAE"/>
    <w:rsid w:val="000F56A6"/>
    <w:rsid w:val="000F5E70"/>
    <w:rsid w:val="000F6280"/>
    <w:rsid w:val="000F651A"/>
    <w:rsid w:val="000F79C7"/>
    <w:rsid w:val="000F7AF5"/>
    <w:rsid w:val="00100D09"/>
    <w:rsid w:val="00100DF7"/>
    <w:rsid w:val="00101815"/>
    <w:rsid w:val="001025E7"/>
    <w:rsid w:val="0010274A"/>
    <w:rsid w:val="001036AF"/>
    <w:rsid w:val="00103921"/>
    <w:rsid w:val="00104463"/>
    <w:rsid w:val="001048B5"/>
    <w:rsid w:val="00104C56"/>
    <w:rsid w:val="00106EFA"/>
    <w:rsid w:val="0010735F"/>
    <w:rsid w:val="00107636"/>
    <w:rsid w:val="00107917"/>
    <w:rsid w:val="00107C38"/>
    <w:rsid w:val="00107E7A"/>
    <w:rsid w:val="001129A2"/>
    <w:rsid w:val="00113714"/>
    <w:rsid w:val="00114739"/>
    <w:rsid w:val="00114B4C"/>
    <w:rsid w:val="00116104"/>
    <w:rsid w:val="00116107"/>
    <w:rsid w:val="001162BC"/>
    <w:rsid w:val="00116825"/>
    <w:rsid w:val="001174C0"/>
    <w:rsid w:val="0012037A"/>
    <w:rsid w:val="0012204A"/>
    <w:rsid w:val="0012280B"/>
    <w:rsid w:val="00122A0E"/>
    <w:rsid w:val="0012389A"/>
    <w:rsid w:val="00123DCF"/>
    <w:rsid w:val="001259F5"/>
    <w:rsid w:val="001269E8"/>
    <w:rsid w:val="0013018D"/>
    <w:rsid w:val="00131327"/>
    <w:rsid w:val="001336C0"/>
    <w:rsid w:val="001348F1"/>
    <w:rsid w:val="00134A01"/>
    <w:rsid w:val="00134D91"/>
    <w:rsid w:val="00135F55"/>
    <w:rsid w:val="001364C9"/>
    <w:rsid w:val="00136E91"/>
    <w:rsid w:val="00140227"/>
    <w:rsid w:val="00140FB3"/>
    <w:rsid w:val="00141C1F"/>
    <w:rsid w:val="00141D6C"/>
    <w:rsid w:val="00142614"/>
    <w:rsid w:val="0014266C"/>
    <w:rsid w:val="00143139"/>
    <w:rsid w:val="001431E6"/>
    <w:rsid w:val="00144F27"/>
    <w:rsid w:val="00146871"/>
    <w:rsid w:val="00146E5A"/>
    <w:rsid w:val="001478A3"/>
    <w:rsid w:val="001506C8"/>
    <w:rsid w:val="001517A1"/>
    <w:rsid w:val="001519D2"/>
    <w:rsid w:val="00151A9F"/>
    <w:rsid w:val="001530DA"/>
    <w:rsid w:val="001534A7"/>
    <w:rsid w:val="00153A46"/>
    <w:rsid w:val="00154153"/>
    <w:rsid w:val="00154751"/>
    <w:rsid w:val="001547E4"/>
    <w:rsid w:val="0015641A"/>
    <w:rsid w:val="001579BC"/>
    <w:rsid w:val="00157C67"/>
    <w:rsid w:val="001608C0"/>
    <w:rsid w:val="00160D4D"/>
    <w:rsid w:val="0016115D"/>
    <w:rsid w:val="00161F3A"/>
    <w:rsid w:val="0016475C"/>
    <w:rsid w:val="001648F1"/>
    <w:rsid w:val="00164AEE"/>
    <w:rsid w:val="00164B98"/>
    <w:rsid w:val="00165B85"/>
    <w:rsid w:val="00166804"/>
    <w:rsid w:val="00166F72"/>
    <w:rsid w:val="00167F2B"/>
    <w:rsid w:val="00170077"/>
    <w:rsid w:val="001703F6"/>
    <w:rsid w:val="0017092D"/>
    <w:rsid w:val="001721BC"/>
    <w:rsid w:val="0017338D"/>
    <w:rsid w:val="00173991"/>
    <w:rsid w:val="00173A62"/>
    <w:rsid w:val="00174BF2"/>
    <w:rsid w:val="00175313"/>
    <w:rsid w:val="001757DD"/>
    <w:rsid w:val="00177087"/>
    <w:rsid w:val="001822AF"/>
    <w:rsid w:val="00182A79"/>
    <w:rsid w:val="00182BB7"/>
    <w:rsid w:val="001835D2"/>
    <w:rsid w:val="001865F2"/>
    <w:rsid w:val="00186FCB"/>
    <w:rsid w:val="0018787B"/>
    <w:rsid w:val="00187CDD"/>
    <w:rsid w:val="00187D11"/>
    <w:rsid w:val="00190885"/>
    <w:rsid w:val="00191C01"/>
    <w:rsid w:val="00193088"/>
    <w:rsid w:val="0019369E"/>
    <w:rsid w:val="001951EB"/>
    <w:rsid w:val="00196689"/>
    <w:rsid w:val="00196B38"/>
    <w:rsid w:val="001A05A7"/>
    <w:rsid w:val="001A118B"/>
    <w:rsid w:val="001A221A"/>
    <w:rsid w:val="001A36B0"/>
    <w:rsid w:val="001A55A2"/>
    <w:rsid w:val="001A56FB"/>
    <w:rsid w:val="001A5911"/>
    <w:rsid w:val="001A5E53"/>
    <w:rsid w:val="001A6D3D"/>
    <w:rsid w:val="001A73FD"/>
    <w:rsid w:val="001A7C96"/>
    <w:rsid w:val="001B02ED"/>
    <w:rsid w:val="001B1947"/>
    <w:rsid w:val="001B2158"/>
    <w:rsid w:val="001B27BD"/>
    <w:rsid w:val="001B325A"/>
    <w:rsid w:val="001B393D"/>
    <w:rsid w:val="001B3BCE"/>
    <w:rsid w:val="001B4A74"/>
    <w:rsid w:val="001B7411"/>
    <w:rsid w:val="001C1270"/>
    <w:rsid w:val="001C1A6B"/>
    <w:rsid w:val="001C1E7E"/>
    <w:rsid w:val="001C2419"/>
    <w:rsid w:val="001C38FD"/>
    <w:rsid w:val="001C467F"/>
    <w:rsid w:val="001C538F"/>
    <w:rsid w:val="001C578F"/>
    <w:rsid w:val="001C622E"/>
    <w:rsid w:val="001C6CDD"/>
    <w:rsid w:val="001C6D8C"/>
    <w:rsid w:val="001C7178"/>
    <w:rsid w:val="001D11A8"/>
    <w:rsid w:val="001D2068"/>
    <w:rsid w:val="001D2A6C"/>
    <w:rsid w:val="001D3A0C"/>
    <w:rsid w:val="001D4431"/>
    <w:rsid w:val="001D4774"/>
    <w:rsid w:val="001D5812"/>
    <w:rsid w:val="001D63E2"/>
    <w:rsid w:val="001D7762"/>
    <w:rsid w:val="001D7F8E"/>
    <w:rsid w:val="001E071E"/>
    <w:rsid w:val="001E1663"/>
    <w:rsid w:val="001E16C7"/>
    <w:rsid w:val="001E30E3"/>
    <w:rsid w:val="001E4576"/>
    <w:rsid w:val="001E4B27"/>
    <w:rsid w:val="001E6173"/>
    <w:rsid w:val="001E64B3"/>
    <w:rsid w:val="001E6AC2"/>
    <w:rsid w:val="001E7B04"/>
    <w:rsid w:val="001E7DF4"/>
    <w:rsid w:val="001F0CBF"/>
    <w:rsid w:val="001F1361"/>
    <w:rsid w:val="001F1F31"/>
    <w:rsid w:val="001F23B0"/>
    <w:rsid w:val="001F2B30"/>
    <w:rsid w:val="001F35FC"/>
    <w:rsid w:val="001F36B2"/>
    <w:rsid w:val="001F52B8"/>
    <w:rsid w:val="001F6B4E"/>
    <w:rsid w:val="001F6C5B"/>
    <w:rsid w:val="001F6D3D"/>
    <w:rsid w:val="001F7AF6"/>
    <w:rsid w:val="00200875"/>
    <w:rsid w:val="0020087B"/>
    <w:rsid w:val="00200B9A"/>
    <w:rsid w:val="00201AB5"/>
    <w:rsid w:val="00201F8D"/>
    <w:rsid w:val="0020402B"/>
    <w:rsid w:val="002042D9"/>
    <w:rsid w:val="002056E7"/>
    <w:rsid w:val="002068C4"/>
    <w:rsid w:val="002070E2"/>
    <w:rsid w:val="00207766"/>
    <w:rsid w:val="00207BF7"/>
    <w:rsid w:val="00211EDC"/>
    <w:rsid w:val="00212078"/>
    <w:rsid w:val="00214682"/>
    <w:rsid w:val="0021560B"/>
    <w:rsid w:val="00215996"/>
    <w:rsid w:val="00216927"/>
    <w:rsid w:val="00217E32"/>
    <w:rsid w:val="00217FCE"/>
    <w:rsid w:val="00220076"/>
    <w:rsid w:val="0022303C"/>
    <w:rsid w:val="00223142"/>
    <w:rsid w:val="00223543"/>
    <w:rsid w:val="002236B7"/>
    <w:rsid w:val="00224064"/>
    <w:rsid w:val="00224174"/>
    <w:rsid w:val="0022417B"/>
    <w:rsid w:val="00224F01"/>
    <w:rsid w:val="00225796"/>
    <w:rsid w:val="0022644C"/>
    <w:rsid w:val="002278C1"/>
    <w:rsid w:val="00230099"/>
    <w:rsid w:val="002317FA"/>
    <w:rsid w:val="00231A8F"/>
    <w:rsid w:val="00231C6D"/>
    <w:rsid w:val="00231F63"/>
    <w:rsid w:val="00233108"/>
    <w:rsid w:val="00234003"/>
    <w:rsid w:val="002344B4"/>
    <w:rsid w:val="00234ADF"/>
    <w:rsid w:val="00234F24"/>
    <w:rsid w:val="00235A8A"/>
    <w:rsid w:val="00235BE4"/>
    <w:rsid w:val="00236EFB"/>
    <w:rsid w:val="00237259"/>
    <w:rsid w:val="002373A0"/>
    <w:rsid w:val="00240C7D"/>
    <w:rsid w:val="00242C5F"/>
    <w:rsid w:val="002436B2"/>
    <w:rsid w:val="00243711"/>
    <w:rsid w:val="00244DA7"/>
    <w:rsid w:val="002450E1"/>
    <w:rsid w:val="002471AD"/>
    <w:rsid w:val="002473A6"/>
    <w:rsid w:val="0025063B"/>
    <w:rsid w:val="00251390"/>
    <w:rsid w:val="00251951"/>
    <w:rsid w:val="00252D46"/>
    <w:rsid w:val="00253EFB"/>
    <w:rsid w:val="00253F47"/>
    <w:rsid w:val="002552E9"/>
    <w:rsid w:val="002556C9"/>
    <w:rsid w:val="00256397"/>
    <w:rsid w:val="00256CD7"/>
    <w:rsid w:val="002570C6"/>
    <w:rsid w:val="00257923"/>
    <w:rsid w:val="002606F6"/>
    <w:rsid w:val="002607F0"/>
    <w:rsid w:val="002608BF"/>
    <w:rsid w:val="0026143B"/>
    <w:rsid w:val="00263220"/>
    <w:rsid w:val="0026558D"/>
    <w:rsid w:val="00265832"/>
    <w:rsid w:val="00265939"/>
    <w:rsid w:val="00266C62"/>
    <w:rsid w:val="00267B96"/>
    <w:rsid w:val="00267D73"/>
    <w:rsid w:val="002710BA"/>
    <w:rsid w:val="002727A1"/>
    <w:rsid w:val="00272A9C"/>
    <w:rsid w:val="0027459B"/>
    <w:rsid w:val="0027542D"/>
    <w:rsid w:val="00277891"/>
    <w:rsid w:val="002833C1"/>
    <w:rsid w:val="00283EF0"/>
    <w:rsid w:val="00284FE4"/>
    <w:rsid w:val="0028610B"/>
    <w:rsid w:val="00286463"/>
    <w:rsid w:val="00286C73"/>
    <w:rsid w:val="00286CA2"/>
    <w:rsid w:val="00287779"/>
    <w:rsid w:val="002919E4"/>
    <w:rsid w:val="00292207"/>
    <w:rsid w:val="002926F2"/>
    <w:rsid w:val="00293BBE"/>
    <w:rsid w:val="0029576E"/>
    <w:rsid w:val="00295C64"/>
    <w:rsid w:val="00296B38"/>
    <w:rsid w:val="002A233A"/>
    <w:rsid w:val="002A2DC5"/>
    <w:rsid w:val="002A314C"/>
    <w:rsid w:val="002A3445"/>
    <w:rsid w:val="002A39F6"/>
    <w:rsid w:val="002A3C20"/>
    <w:rsid w:val="002A57AF"/>
    <w:rsid w:val="002A5B91"/>
    <w:rsid w:val="002A7F70"/>
    <w:rsid w:val="002B14F8"/>
    <w:rsid w:val="002B153C"/>
    <w:rsid w:val="002B2D08"/>
    <w:rsid w:val="002B4688"/>
    <w:rsid w:val="002B4D0B"/>
    <w:rsid w:val="002B54A9"/>
    <w:rsid w:val="002B60E3"/>
    <w:rsid w:val="002B6D2C"/>
    <w:rsid w:val="002B728F"/>
    <w:rsid w:val="002B7BC5"/>
    <w:rsid w:val="002C19FB"/>
    <w:rsid w:val="002C2BE8"/>
    <w:rsid w:val="002C4358"/>
    <w:rsid w:val="002C50D5"/>
    <w:rsid w:val="002C53D8"/>
    <w:rsid w:val="002C6F7C"/>
    <w:rsid w:val="002C7925"/>
    <w:rsid w:val="002D01ED"/>
    <w:rsid w:val="002D13D9"/>
    <w:rsid w:val="002D1C4C"/>
    <w:rsid w:val="002D21E5"/>
    <w:rsid w:val="002D23FF"/>
    <w:rsid w:val="002D2CEC"/>
    <w:rsid w:val="002D2DC3"/>
    <w:rsid w:val="002D4479"/>
    <w:rsid w:val="002D4C11"/>
    <w:rsid w:val="002D52FA"/>
    <w:rsid w:val="002D6986"/>
    <w:rsid w:val="002D73A7"/>
    <w:rsid w:val="002D7B67"/>
    <w:rsid w:val="002D7BA2"/>
    <w:rsid w:val="002D7F20"/>
    <w:rsid w:val="002E0C47"/>
    <w:rsid w:val="002E1E0F"/>
    <w:rsid w:val="002E1F7F"/>
    <w:rsid w:val="002E28BB"/>
    <w:rsid w:val="002E3A4D"/>
    <w:rsid w:val="002E4426"/>
    <w:rsid w:val="002E70BA"/>
    <w:rsid w:val="002E755A"/>
    <w:rsid w:val="002F0199"/>
    <w:rsid w:val="002F1789"/>
    <w:rsid w:val="002F1C91"/>
    <w:rsid w:val="002F20C6"/>
    <w:rsid w:val="002F33D2"/>
    <w:rsid w:val="002F4F59"/>
    <w:rsid w:val="00300DFF"/>
    <w:rsid w:val="0030109F"/>
    <w:rsid w:val="003023CA"/>
    <w:rsid w:val="0030264B"/>
    <w:rsid w:val="003028B3"/>
    <w:rsid w:val="00303CCA"/>
    <w:rsid w:val="003041AF"/>
    <w:rsid w:val="003055F6"/>
    <w:rsid w:val="00305B43"/>
    <w:rsid w:val="003076F5"/>
    <w:rsid w:val="00310063"/>
    <w:rsid w:val="003100B0"/>
    <w:rsid w:val="003100D3"/>
    <w:rsid w:val="00310624"/>
    <w:rsid w:val="00310F9E"/>
    <w:rsid w:val="0031164D"/>
    <w:rsid w:val="00312149"/>
    <w:rsid w:val="00312897"/>
    <w:rsid w:val="003131E2"/>
    <w:rsid w:val="00313B70"/>
    <w:rsid w:val="00314983"/>
    <w:rsid w:val="00314FD2"/>
    <w:rsid w:val="00315775"/>
    <w:rsid w:val="003169AF"/>
    <w:rsid w:val="00317060"/>
    <w:rsid w:val="0031719C"/>
    <w:rsid w:val="003203C6"/>
    <w:rsid w:val="00321350"/>
    <w:rsid w:val="003214A4"/>
    <w:rsid w:val="00322F90"/>
    <w:rsid w:val="00323554"/>
    <w:rsid w:val="00323DBC"/>
    <w:rsid w:val="0032500A"/>
    <w:rsid w:val="0032507B"/>
    <w:rsid w:val="0032685B"/>
    <w:rsid w:val="003301AB"/>
    <w:rsid w:val="00330FCE"/>
    <w:rsid w:val="003312E1"/>
    <w:rsid w:val="003314CA"/>
    <w:rsid w:val="00331619"/>
    <w:rsid w:val="00331835"/>
    <w:rsid w:val="00333A72"/>
    <w:rsid w:val="003368D8"/>
    <w:rsid w:val="00336DEE"/>
    <w:rsid w:val="003401E4"/>
    <w:rsid w:val="003402BB"/>
    <w:rsid w:val="00340B88"/>
    <w:rsid w:val="00341918"/>
    <w:rsid w:val="003423F9"/>
    <w:rsid w:val="00342D05"/>
    <w:rsid w:val="00342DE2"/>
    <w:rsid w:val="003445E8"/>
    <w:rsid w:val="003448CB"/>
    <w:rsid w:val="00344CEA"/>
    <w:rsid w:val="00345835"/>
    <w:rsid w:val="00345848"/>
    <w:rsid w:val="00347905"/>
    <w:rsid w:val="00351F4D"/>
    <w:rsid w:val="00353F54"/>
    <w:rsid w:val="00354358"/>
    <w:rsid w:val="003550FF"/>
    <w:rsid w:val="00355160"/>
    <w:rsid w:val="00356DE8"/>
    <w:rsid w:val="0036062A"/>
    <w:rsid w:val="00360B7F"/>
    <w:rsid w:val="00360E68"/>
    <w:rsid w:val="00362120"/>
    <w:rsid w:val="00363E20"/>
    <w:rsid w:val="00365C4E"/>
    <w:rsid w:val="00365FB6"/>
    <w:rsid w:val="003664BE"/>
    <w:rsid w:val="00367AE6"/>
    <w:rsid w:val="00367EDF"/>
    <w:rsid w:val="00370C7C"/>
    <w:rsid w:val="00371543"/>
    <w:rsid w:val="00372AD6"/>
    <w:rsid w:val="00373AE7"/>
    <w:rsid w:val="00376E3B"/>
    <w:rsid w:val="00377579"/>
    <w:rsid w:val="003775DE"/>
    <w:rsid w:val="00380802"/>
    <w:rsid w:val="00380A3E"/>
    <w:rsid w:val="00380FFF"/>
    <w:rsid w:val="003813D2"/>
    <w:rsid w:val="00381726"/>
    <w:rsid w:val="00382568"/>
    <w:rsid w:val="00382D54"/>
    <w:rsid w:val="003852A2"/>
    <w:rsid w:val="00385E79"/>
    <w:rsid w:val="003864A6"/>
    <w:rsid w:val="0038657F"/>
    <w:rsid w:val="00386895"/>
    <w:rsid w:val="00386A66"/>
    <w:rsid w:val="00386F5D"/>
    <w:rsid w:val="00391A7E"/>
    <w:rsid w:val="00391A9A"/>
    <w:rsid w:val="00391BDC"/>
    <w:rsid w:val="00391BF0"/>
    <w:rsid w:val="00392410"/>
    <w:rsid w:val="00392607"/>
    <w:rsid w:val="00392B5F"/>
    <w:rsid w:val="00392FAD"/>
    <w:rsid w:val="00394193"/>
    <w:rsid w:val="003947D6"/>
    <w:rsid w:val="003964A6"/>
    <w:rsid w:val="003A0029"/>
    <w:rsid w:val="003A13BC"/>
    <w:rsid w:val="003A2096"/>
    <w:rsid w:val="003A23EA"/>
    <w:rsid w:val="003A2D8B"/>
    <w:rsid w:val="003A2FAD"/>
    <w:rsid w:val="003A45EF"/>
    <w:rsid w:val="003A4956"/>
    <w:rsid w:val="003A4DA6"/>
    <w:rsid w:val="003A66AA"/>
    <w:rsid w:val="003B0FEB"/>
    <w:rsid w:val="003B2E6D"/>
    <w:rsid w:val="003B5A76"/>
    <w:rsid w:val="003B6905"/>
    <w:rsid w:val="003B69B7"/>
    <w:rsid w:val="003B7D4C"/>
    <w:rsid w:val="003C0C61"/>
    <w:rsid w:val="003C0E24"/>
    <w:rsid w:val="003C122B"/>
    <w:rsid w:val="003C19F0"/>
    <w:rsid w:val="003C2D47"/>
    <w:rsid w:val="003C4B4B"/>
    <w:rsid w:val="003C5773"/>
    <w:rsid w:val="003C61F3"/>
    <w:rsid w:val="003C62AA"/>
    <w:rsid w:val="003C6E0C"/>
    <w:rsid w:val="003C7F1D"/>
    <w:rsid w:val="003D0508"/>
    <w:rsid w:val="003D0A0E"/>
    <w:rsid w:val="003D0E53"/>
    <w:rsid w:val="003D1C4C"/>
    <w:rsid w:val="003D41CB"/>
    <w:rsid w:val="003D5A59"/>
    <w:rsid w:val="003D68CF"/>
    <w:rsid w:val="003D7552"/>
    <w:rsid w:val="003D7A38"/>
    <w:rsid w:val="003E0AA2"/>
    <w:rsid w:val="003E1579"/>
    <w:rsid w:val="003E1A3F"/>
    <w:rsid w:val="003E1CD3"/>
    <w:rsid w:val="003E3F12"/>
    <w:rsid w:val="003E41D7"/>
    <w:rsid w:val="003E4317"/>
    <w:rsid w:val="003E4A3C"/>
    <w:rsid w:val="003E5789"/>
    <w:rsid w:val="003E6014"/>
    <w:rsid w:val="003E7119"/>
    <w:rsid w:val="003E7636"/>
    <w:rsid w:val="003F0626"/>
    <w:rsid w:val="003F0776"/>
    <w:rsid w:val="003F2BC0"/>
    <w:rsid w:val="003F3A05"/>
    <w:rsid w:val="003F49C1"/>
    <w:rsid w:val="003F4A7F"/>
    <w:rsid w:val="003F63C9"/>
    <w:rsid w:val="00400F78"/>
    <w:rsid w:val="00400FC6"/>
    <w:rsid w:val="00401775"/>
    <w:rsid w:val="00403F50"/>
    <w:rsid w:val="00403FB9"/>
    <w:rsid w:val="0040484B"/>
    <w:rsid w:val="0040568D"/>
    <w:rsid w:val="00405D79"/>
    <w:rsid w:val="004070AF"/>
    <w:rsid w:val="00407F9F"/>
    <w:rsid w:val="004113A0"/>
    <w:rsid w:val="004115F2"/>
    <w:rsid w:val="00412AC2"/>
    <w:rsid w:val="004134A4"/>
    <w:rsid w:val="0041399F"/>
    <w:rsid w:val="004159D5"/>
    <w:rsid w:val="00416F68"/>
    <w:rsid w:val="004170E5"/>
    <w:rsid w:val="004176CD"/>
    <w:rsid w:val="0042073E"/>
    <w:rsid w:val="00421C8F"/>
    <w:rsid w:val="00421DAC"/>
    <w:rsid w:val="00421E09"/>
    <w:rsid w:val="0042232D"/>
    <w:rsid w:val="00422B91"/>
    <w:rsid w:val="004234BF"/>
    <w:rsid w:val="004234E6"/>
    <w:rsid w:val="00424D14"/>
    <w:rsid w:val="00425BB9"/>
    <w:rsid w:val="00426476"/>
    <w:rsid w:val="00430344"/>
    <w:rsid w:val="00430F01"/>
    <w:rsid w:val="0043128E"/>
    <w:rsid w:val="00432090"/>
    <w:rsid w:val="00432B79"/>
    <w:rsid w:val="00432C89"/>
    <w:rsid w:val="00432D27"/>
    <w:rsid w:val="004336EF"/>
    <w:rsid w:val="004345D0"/>
    <w:rsid w:val="00434729"/>
    <w:rsid w:val="00434816"/>
    <w:rsid w:val="0043622F"/>
    <w:rsid w:val="004368E2"/>
    <w:rsid w:val="0044018B"/>
    <w:rsid w:val="00440C79"/>
    <w:rsid w:val="00440D91"/>
    <w:rsid w:val="00442A8F"/>
    <w:rsid w:val="00442BCF"/>
    <w:rsid w:val="00442C94"/>
    <w:rsid w:val="00443D8A"/>
    <w:rsid w:val="00444257"/>
    <w:rsid w:val="0044430A"/>
    <w:rsid w:val="0044471F"/>
    <w:rsid w:val="00446067"/>
    <w:rsid w:val="0044729D"/>
    <w:rsid w:val="0044742A"/>
    <w:rsid w:val="00447B92"/>
    <w:rsid w:val="004502B8"/>
    <w:rsid w:val="0045085B"/>
    <w:rsid w:val="004511E8"/>
    <w:rsid w:val="004518BF"/>
    <w:rsid w:val="00452C95"/>
    <w:rsid w:val="004531A2"/>
    <w:rsid w:val="0045352D"/>
    <w:rsid w:val="0045423E"/>
    <w:rsid w:val="004546BF"/>
    <w:rsid w:val="00454B7F"/>
    <w:rsid w:val="004554BB"/>
    <w:rsid w:val="00455D6B"/>
    <w:rsid w:val="0045624E"/>
    <w:rsid w:val="004569E8"/>
    <w:rsid w:val="0045795A"/>
    <w:rsid w:val="00457BE0"/>
    <w:rsid w:val="00467093"/>
    <w:rsid w:val="00467846"/>
    <w:rsid w:val="0047202E"/>
    <w:rsid w:val="0047209B"/>
    <w:rsid w:val="00472196"/>
    <w:rsid w:val="00472EBE"/>
    <w:rsid w:val="00472FBE"/>
    <w:rsid w:val="004731C3"/>
    <w:rsid w:val="004734EF"/>
    <w:rsid w:val="00473886"/>
    <w:rsid w:val="00475497"/>
    <w:rsid w:val="004809C7"/>
    <w:rsid w:val="004814F1"/>
    <w:rsid w:val="004826B6"/>
    <w:rsid w:val="00486205"/>
    <w:rsid w:val="0048672B"/>
    <w:rsid w:val="00486F0C"/>
    <w:rsid w:val="004870EF"/>
    <w:rsid w:val="0048761B"/>
    <w:rsid w:val="00487DCD"/>
    <w:rsid w:val="004916CA"/>
    <w:rsid w:val="00492964"/>
    <w:rsid w:val="004929E6"/>
    <w:rsid w:val="00492CDF"/>
    <w:rsid w:val="00493701"/>
    <w:rsid w:val="00493B2A"/>
    <w:rsid w:val="00495779"/>
    <w:rsid w:val="00496810"/>
    <w:rsid w:val="00496ADA"/>
    <w:rsid w:val="004975C0"/>
    <w:rsid w:val="004A1FAC"/>
    <w:rsid w:val="004A2ACE"/>
    <w:rsid w:val="004A3D77"/>
    <w:rsid w:val="004A5AF4"/>
    <w:rsid w:val="004A5DE2"/>
    <w:rsid w:val="004A66F1"/>
    <w:rsid w:val="004A7475"/>
    <w:rsid w:val="004A7DBD"/>
    <w:rsid w:val="004B048A"/>
    <w:rsid w:val="004B0E5D"/>
    <w:rsid w:val="004B23B0"/>
    <w:rsid w:val="004B25C3"/>
    <w:rsid w:val="004B305E"/>
    <w:rsid w:val="004B3FFD"/>
    <w:rsid w:val="004B41A0"/>
    <w:rsid w:val="004B43AF"/>
    <w:rsid w:val="004B4436"/>
    <w:rsid w:val="004B4504"/>
    <w:rsid w:val="004B518A"/>
    <w:rsid w:val="004B560B"/>
    <w:rsid w:val="004C0B5F"/>
    <w:rsid w:val="004C0E96"/>
    <w:rsid w:val="004C17AE"/>
    <w:rsid w:val="004C435E"/>
    <w:rsid w:val="004C467E"/>
    <w:rsid w:val="004C480F"/>
    <w:rsid w:val="004C4DE5"/>
    <w:rsid w:val="004C5A69"/>
    <w:rsid w:val="004C7005"/>
    <w:rsid w:val="004D13B7"/>
    <w:rsid w:val="004D1445"/>
    <w:rsid w:val="004D1915"/>
    <w:rsid w:val="004D2066"/>
    <w:rsid w:val="004D2148"/>
    <w:rsid w:val="004D5878"/>
    <w:rsid w:val="004D64BA"/>
    <w:rsid w:val="004D6DE1"/>
    <w:rsid w:val="004D73A2"/>
    <w:rsid w:val="004E0F40"/>
    <w:rsid w:val="004E2A00"/>
    <w:rsid w:val="004E31E4"/>
    <w:rsid w:val="004E458F"/>
    <w:rsid w:val="004E4C01"/>
    <w:rsid w:val="004E4C8F"/>
    <w:rsid w:val="004E52E3"/>
    <w:rsid w:val="004E5523"/>
    <w:rsid w:val="004E77C9"/>
    <w:rsid w:val="004E7835"/>
    <w:rsid w:val="004E7B4D"/>
    <w:rsid w:val="004F010B"/>
    <w:rsid w:val="004F0E43"/>
    <w:rsid w:val="004F0FBA"/>
    <w:rsid w:val="004F1383"/>
    <w:rsid w:val="004F2149"/>
    <w:rsid w:val="004F22F5"/>
    <w:rsid w:val="004F2EF8"/>
    <w:rsid w:val="004F2F00"/>
    <w:rsid w:val="004F32A0"/>
    <w:rsid w:val="004F3606"/>
    <w:rsid w:val="004F468E"/>
    <w:rsid w:val="004F569F"/>
    <w:rsid w:val="00500F7A"/>
    <w:rsid w:val="00500F94"/>
    <w:rsid w:val="0050202E"/>
    <w:rsid w:val="005029E0"/>
    <w:rsid w:val="00505362"/>
    <w:rsid w:val="00506431"/>
    <w:rsid w:val="0050781E"/>
    <w:rsid w:val="0051087D"/>
    <w:rsid w:val="00510DDF"/>
    <w:rsid w:val="0051132C"/>
    <w:rsid w:val="005127A9"/>
    <w:rsid w:val="00514215"/>
    <w:rsid w:val="0051446B"/>
    <w:rsid w:val="00515072"/>
    <w:rsid w:val="00515484"/>
    <w:rsid w:val="0051562E"/>
    <w:rsid w:val="005167A2"/>
    <w:rsid w:val="00517963"/>
    <w:rsid w:val="005214F0"/>
    <w:rsid w:val="0052440C"/>
    <w:rsid w:val="0052507B"/>
    <w:rsid w:val="005263F1"/>
    <w:rsid w:val="00526530"/>
    <w:rsid w:val="0052677B"/>
    <w:rsid w:val="00527612"/>
    <w:rsid w:val="00527BFD"/>
    <w:rsid w:val="00527CFE"/>
    <w:rsid w:val="005319CD"/>
    <w:rsid w:val="00532CCB"/>
    <w:rsid w:val="005339B6"/>
    <w:rsid w:val="00533B8E"/>
    <w:rsid w:val="00533C02"/>
    <w:rsid w:val="00535152"/>
    <w:rsid w:val="00535498"/>
    <w:rsid w:val="00535828"/>
    <w:rsid w:val="00536185"/>
    <w:rsid w:val="00536662"/>
    <w:rsid w:val="005367B8"/>
    <w:rsid w:val="00536C0F"/>
    <w:rsid w:val="0053780E"/>
    <w:rsid w:val="00540FD0"/>
    <w:rsid w:val="00541C2F"/>
    <w:rsid w:val="00543611"/>
    <w:rsid w:val="005436EB"/>
    <w:rsid w:val="005442F6"/>
    <w:rsid w:val="00544315"/>
    <w:rsid w:val="0054448D"/>
    <w:rsid w:val="0054490F"/>
    <w:rsid w:val="00544C38"/>
    <w:rsid w:val="00545772"/>
    <w:rsid w:val="00546342"/>
    <w:rsid w:val="00546556"/>
    <w:rsid w:val="00546F2F"/>
    <w:rsid w:val="00547F18"/>
    <w:rsid w:val="00551235"/>
    <w:rsid w:val="005536B9"/>
    <w:rsid w:val="0055488F"/>
    <w:rsid w:val="0055527F"/>
    <w:rsid w:val="0055540C"/>
    <w:rsid w:val="00555CF5"/>
    <w:rsid w:val="005562C5"/>
    <w:rsid w:val="005600C2"/>
    <w:rsid w:val="005601D1"/>
    <w:rsid w:val="005619FA"/>
    <w:rsid w:val="00562384"/>
    <w:rsid w:val="005630DB"/>
    <w:rsid w:val="005659C7"/>
    <w:rsid w:val="005705E1"/>
    <w:rsid w:val="00570808"/>
    <w:rsid w:val="00571DCC"/>
    <w:rsid w:val="00572B9E"/>
    <w:rsid w:val="00573096"/>
    <w:rsid w:val="0057427F"/>
    <w:rsid w:val="00575002"/>
    <w:rsid w:val="005761B2"/>
    <w:rsid w:val="00576B86"/>
    <w:rsid w:val="00580ACD"/>
    <w:rsid w:val="00580EDF"/>
    <w:rsid w:val="00581426"/>
    <w:rsid w:val="005815EA"/>
    <w:rsid w:val="0058199E"/>
    <w:rsid w:val="00582036"/>
    <w:rsid w:val="00582B5F"/>
    <w:rsid w:val="00582DAF"/>
    <w:rsid w:val="005840E2"/>
    <w:rsid w:val="00585F74"/>
    <w:rsid w:val="00586770"/>
    <w:rsid w:val="005868D5"/>
    <w:rsid w:val="00587DE7"/>
    <w:rsid w:val="005900A6"/>
    <w:rsid w:val="005918C0"/>
    <w:rsid w:val="005920C1"/>
    <w:rsid w:val="00592734"/>
    <w:rsid w:val="00593480"/>
    <w:rsid w:val="00594668"/>
    <w:rsid w:val="005951F4"/>
    <w:rsid w:val="00596075"/>
    <w:rsid w:val="0059647D"/>
    <w:rsid w:val="0059733F"/>
    <w:rsid w:val="00597923"/>
    <w:rsid w:val="00597F0F"/>
    <w:rsid w:val="005A01B1"/>
    <w:rsid w:val="005A0D16"/>
    <w:rsid w:val="005A142E"/>
    <w:rsid w:val="005A3100"/>
    <w:rsid w:val="005A31D6"/>
    <w:rsid w:val="005A38E8"/>
    <w:rsid w:val="005A3BF2"/>
    <w:rsid w:val="005A4132"/>
    <w:rsid w:val="005A4CC1"/>
    <w:rsid w:val="005A4EFF"/>
    <w:rsid w:val="005A4FE1"/>
    <w:rsid w:val="005A5112"/>
    <w:rsid w:val="005A5BCC"/>
    <w:rsid w:val="005A5FDC"/>
    <w:rsid w:val="005A672C"/>
    <w:rsid w:val="005A6C02"/>
    <w:rsid w:val="005A7718"/>
    <w:rsid w:val="005B1E03"/>
    <w:rsid w:val="005B261F"/>
    <w:rsid w:val="005B2CA9"/>
    <w:rsid w:val="005B3B72"/>
    <w:rsid w:val="005B4C21"/>
    <w:rsid w:val="005B55A6"/>
    <w:rsid w:val="005B6B37"/>
    <w:rsid w:val="005C5920"/>
    <w:rsid w:val="005C597A"/>
    <w:rsid w:val="005C6D83"/>
    <w:rsid w:val="005C6FFA"/>
    <w:rsid w:val="005C7222"/>
    <w:rsid w:val="005C7317"/>
    <w:rsid w:val="005C7659"/>
    <w:rsid w:val="005C7B20"/>
    <w:rsid w:val="005D0818"/>
    <w:rsid w:val="005D0ABB"/>
    <w:rsid w:val="005D0E86"/>
    <w:rsid w:val="005D2A0F"/>
    <w:rsid w:val="005D3A35"/>
    <w:rsid w:val="005D3BDA"/>
    <w:rsid w:val="005D5897"/>
    <w:rsid w:val="005D5D51"/>
    <w:rsid w:val="005D5EB5"/>
    <w:rsid w:val="005D5EE7"/>
    <w:rsid w:val="005D6472"/>
    <w:rsid w:val="005D6A30"/>
    <w:rsid w:val="005D722C"/>
    <w:rsid w:val="005E0841"/>
    <w:rsid w:val="005E142C"/>
    <w:rsid w:val="005E2D3E"/>
    <w:rsid w:val="005E3031"/>
    <w:rsid w:val="005E4C9F"/>
    <w:rsid w:val="005E5188"/>
    <w:rsid w:val="005E6722"/>
    <w:rsid w:val="005E6BA0"/>
    <w:rsid w:val="005E7779"/>
    <w:rsid w:val="005F2A1F"/>
    <w:rsid w:val="005F3BF0"/>
    <w:rsid w:val="005F416E"/>
    <w:rsid w:val="005F4979"/>
    <w:rsid w:val="005F4EF9"/>
    <w:rsid w:val="005F5808"/>
    <w:rsid w:val="005F6A86"/>
    <w:rsid w:val="005F7C2C"/>
    <w:rsid w:val="0060143F"/>
    <w:rsid w:val="00601B19"/>
    <w:rsid w:val="00602E16"/>
    <w:rsid w:val="00604156"/>
    <w:rsid w:val="00604CCA"/>
    <w:rsid w:val="00604D1D"/>
    <w:rsid w:val="006051B5"/>
    <w:rsid w:val="00610810"/>
    <w:rsid w:val="00610A6B"/>
    <w:rsid w:val="00610AD0"/>
    <w:rsid w:val="00611EEB"/>
    <w:rsid w:val="0061296E"/>
    <w:rsid w:val="00612DA4"/>
    <w:rsid w:val="006146A8"/>
    <w:rsid w:val="00615009"/>
    <w:rsid w:val="00616EB9"/>
    <w:rsid w:val="00622965"/>
    <w:rsid w:val="0062350A"/>
    <w:rsid w:val="0062456D"/>
    <w:rsid w:val="00624A6A"/>
    <w:rsid w:val="006255AD"/>
    <w:rsid w:val="00626609"/>
    <w:rsid w:val="00627183"/>
    <w:rsid w:val="00630535"/>
    <w:rsid w:val="00630CCF"/>
    <w:rsid w:val="00631019"/>
    <w:rsid w:val="00631350"/>
    <w:rsid w:val="00632A9A"/>
    <w:rsid w:val="00633B48"/>
    <w:rsid w:val="00633D5C"/>
    <w:rsid w:val="00633ED7"/>
    <w:rsid w:val="00634252"/>
    <w:rsid w:val="006345F5"/>
    <w:rsid w:val="00634C5A"/>
    <w:rsid w:val="006354B2"/>
    <w:rsid w:val="00635E39"/>
    <w:rsid w:val="006363F7"/>
    <w:rsid w:val="00636DF0"/>
    <w:rsid w:val="006371FD"/>
    <w:rsid w:val="00640ADD"/>
    <w:rsid w:val="006411BA"/>
    <w:rsid w:val="006412C1"/>
    <w:rsid w:val="006414CA"/>
    <w:rsid w:val="00641D7D"/>
    <w:rsid w:val="006435B2"/>
    <w:rsid w:val="0064362A"/>
    <w:rsid w:val="00643FF2"/>
    <w:rsid w:val="006444AE"/>
    <w:rsid w:val="00644DD9"/>
    <w:rsid w:val="00645001"/>
    <w:rsid w:val="00647B11"/>
    <w:rsid w:val="00647D3C"/>
    <w:rsid w:val="0065009D"/>
    <w:rsid w:val="00651367"/>
    <w:rsid w:val="0065138F"/>
    <w:rsid w:val="00652A5F"/>
    <w:rsid w:val="00652E5A"/>
    <w:rsid w:val="0065466D"/>
    <w:rsid w:val="00655396"/>
    <w:rsid w:val="00655E3E"/>
    <w:rsid w:val="006567D4"/>
    <w:rsid w:val="00656927"/>
    <w:rsid w:val="0065796E"/>
    <w:rsid w:val="0066052B"/>
    <w:rsid w:val="00660AB5"/>
    <w:rsid w:val="00660FA6"/>
    <w:rsid w:val="00661DBE"/>
    <w:rsid w:val="00662C4D"/>
    <w:rsid w:val="00663410"/>
    <w:rsid w:val="00665223"/>
    <w:rsid w:val="00665F16"/>
    <w:rsid w:val="00670352"/>
    <w:rsid w:val="006713F8"/>
    <w:rsid w:val="00671F04"/>
    <w:rsid w:val="00675D1C"/>
    <w:rsid w:val="00677F16"/>
    <w:rsid w:val="006827E6"/>
    <w:rsid w:val="0068286B"/>
    <w:rsid w:val="00682EAE"/>
    <w:rsid w:val="00682EBB"/>
    <w:rsid w:val="00684F26"/>
    <w:rsid w:val="006851FA"/>
    <w:rsid w:val="0068524A"/>
    <w:rsid w:val="006856C3"/>
    <w:rsid w:val="00686FD8"/>
    <w:rsid w:val="006877B6"/>
    <w:rsid w:val="00687D8B"/>
    <w:rsid w:val="00690EC2"/>
    <w:rsid w:val="00691164"/>
    <w:rsid w:val="00691D61"/>
    <w:rsid w:val="0069258E"/>
    <w:rsid w:val="006929EA"/>
    <w:rsid w:val="00692F32"/>
    <w:rsid w:val="00693A41"/>
    <w:rsid w:val="00695311"/>
    <w:rsid w:val="00697114"/>
    <w:rsid w:val="00697422"/>
    <w:rsid w:val="00697F54"/>
    <w:rsid w:val="006A0CF5"/>
    <w:rsid w:val="006A1900"/>
    <w:rsid w:val="006A1D1F"/>
    <w:rsid w:val="006A2AEE"/>
    <w:rsid w:val="006A316F"/>
    <w:rsid w:val="006A3896"/>
    <w:rsid w:val="006A4253"/>
    <w:rsid w:val="006A443E"/>
    <w:rsid w:val="006A4EF3"/>
    <w:rsid w:val="006A50C4"/>
    <w:rsid w:val="006A523F"/>
    <w:rsid w:val="006A53B0"/>
    <w:rsid w:val="006A5D98"/>
    <w:rsid w:val="006A7452"/>
    <w:rsid w:val="006B0150"/>
    <w:rsid w:val="006B049A"/>
    <w:rsid w:val="006B2270"/>
    <w:rsid w:val="006B2A34"/>
    <w:rsid w:val="006B39EF"/>
    <w:rsid w:val="006B45C1"/>
    <w:rsid w:val="006B57D3"/>
    <w:rsid w:val="006B719E"/>
    <w:rsid w:val="006B7A4B"/>
    <w:rsid w:val="006B7EC7"/>
    <w:rsid w:val="006C026C"/>
    <w:rsid w:val="006C094A"/>
    <w:rsid w:val="006C1BAC"/>
    <w:rsid w:val="006C379B"/>
    <w:rsid w:val="006C3A55"/>
    <w:rsid w:val="006C4438"/>
    <w:rsid w:val="006C5247"/>
    <w:rsid w:val="006C539B"/>
    <w:rsid w:val="006C59F6"/>
    <w:rsid w:val="006C6703"/>
    <w:rsid w:val="006C7C8D"/>
    <w:rsid w:val="006D0F03"/>
    <w:rsid w:val="006D1BD2"/>
    <w:rsid w:val="006D265F"/>
    <w:rsid w:val="006D28F9"/>
    <w:rsid w:val="006D43AB"/>
    <w:rsid w:val="006D43EC"/>
    <w:rsid w:val="006D713A"/>
    <w:rsid w:val="006E1162"/>
    <w:rsid w:val="006E11BC"/>
    <w:rsid w:val="006E2360"/>
    <w:rsid w:val="006E29DD"/>
    <w:rsid w:val="006E2A51"/>
    <w:rsid w:val="006E2F6D"/>
    <w:rsid w:val="006E3084"/>
    <w:rsid w:val="006E3DB8"/>
    <w:rsid w:val="006E4BFE"/>
    <w:rsid w:val="006E5015"/>
    <w:rsid w:val="006E538C"/>
    <w:rsid w:val="006E667B"/>
    <w:rsid w:val="006F1037"/>
    <w:rsid w:val="006F115B"/>
    <w:rsid w:val="006F274A"/>
    <w:rsid w:val="006F2D75"/>
    <w:rsid w:val="006F3D1A"/>
    <w:rsid w:val="006F3F82"/>
    <w:rsid w:val="006F56BB"/>
    <w:rsid w:val="00700024"/>
    <w:rsid w:val="007008CD"/>
    <w:rsid w:val="0070143D"/>
    <w:rsid w:val="0070159C"/>
    <w:rsid w:val="007021D3"/>
    <w:rsid w:val="007025F1"/>
    <w:rsid w:val="00703E19"/>
    <w:rsid w:val="00703F01"/>
    <w:rsid w:val="00704DE4"/>
    <w:rsid w:val="00707951"/>
    <w:rsid w:val="0071152A"/>
    <w:rsid w:val="00712347"/>
    <w:rsid w:val="007128B7"/>
    <w:rsid w:val="00713A77"/>
    <w:rsid w:val="007141E1"/>
    <w:rsid w:val="00714447"/>
    <w:rsid w:val="0071682A"/>
    <w:rsid w:val="00717499"/>
    <w:rsid w:val="00717C19"/>
    <w:rsid w:val="00722113"/>
    <w:rsid w:val="007223F6"/>
    <w:rsid w:val="007230FB"/>
    <w:rsid w:val="00723416"/>
    <w:rsid w:val="00723F26"/>
    <w:rsid w:val="00724813"/>
    <w:rsid w:val="007252D6"/>
    <w:rsid w:val="00725537"/>
    <w:rsid w:val="007255E6"/>
    <w:rsid w:val="00727CAD"/>
    <w:rsid w:val="00727D1C"/>
    <w:rsid w:val="00730187"/>
    <w:rsid w:val="00730A6D"/>
    <w:rsid w:val="00731442"/>
    <w:rsid w:val="00731925"/>
    <w:rsid w:val="00731C1B"/>
    <w:rsid w:val="00733094"/>
    <w:rsid w:val="00735EC7"/>
    <w:rsid w:val="00736A9F"/>
    <w:rsid w:val="007378FB"/>
    <w:rsid w:val="007402AD"/>
    <w:rsid w:val="00740853"/>
    <w:rsid w:val="0074361E"/>
    <w:rsid w:val="00744086"/>
    <w:rsid w:val="00746F0A"/>
    <w:rsid w:val="007470A3"/>
    <w:rsid w:val="0074722B"/>
    <w:rsid w:val="00750097"/>
    <w:rsid w:val="007503E0"/>
    <w:rsid w:val="00751AF2"/>
    <w:rsid w:val="00751B1C"/>
    <w:rsid w:val="00751ECF"/>
    <w:rsid w:val="00752489"/>
    <w:rsid w:val="00752771"/>
    <w:rsid w:val="00752792"/>
    <w:rsid w:val="00753B66"/>
    <w:rsid w:val="007543F4"/>
    <w:rsid w:val="00754798"/>
    <w:rsid w:val="00755503"/>
    <w:rsid w:val="00755853"/>
    <w:rsid w:val="00761831"/>
    <w:rsid w:val="0076219F"/>
    <w:rsid w:val="007624E5"/>
    <w:rsid w:val="00762891"/>
    <w:rsid w:val="00762A9A"/>
    <w:rsid w:val="00762C9A"/>
    <w:rsid w:val="00764612"/>
    <w:rsid w:val="00765673"/>
    <w:rsid w:val="00766137"/>
    <w:rsid w:val="0076683E"/>
    <w:rsid w:val="007668B7"/>
    <w:rsid w:val="00766F5E"/>
    <w:rsid w:val="00767C06"/>
    <w:rsid w:val="007702A4"/>
    <w:rsid w:val="00770356"/>
    <w:rsid w:val="007703A1"/>
    <w:rsid w:val="00771248"/>
    <w:rsid w:val="0077371E"/>
    <w:rsid w:val="00773933"/>
    <w:rsid w:val="0077679A"/>
    <w:rsid w:val="00776ACE"/>
    <w:rsid w:val="00777B89"/>
    <w:rsid w:val="00777ED5"/>
    <w:rsid w:val="00780B9D"/>
    <w:rsid w:val="00781BE9"/>
    <w:rsid w:val="00782C22"/>
    <w:rsid w:val="00782C35"/>
    <w:rsid w:val="00782F45"/>
    <w:rsid w:val="00782FF0"/>
    <w:rsid w:val="0078310F"/>
    <w:rsid w:val="00783299"/>
    <w:rsid w:val="00783425"/>
    <w:rsid w:val="007839CA"/>
    <w:rsid w:val="00784F1B"/>
    <w:rsid w:val="00785925"/>
    <w:rsid w:val="007859B8"/>
    <w:rsid w:val="0078629E"/>
    <w:rsid w:val="00787785"/>
    <w:rsid w:val="00790FA0"/>
    <w:rsid w:val="007943E6"/>
    <w:rsid w:val="007948E0"/>
    <w:rsid w:val="0079504B"/>
    <w:rsid w:val="0079517D"/>
    <w:rsid w:val="00795B7A"/>
    <w:rsid w:val="00795E09"/>
    <w:rsid w:val="007974F1"/>
    <w:rsid w:val="007A0A87"/>
    <w:rsid w:val="007A1661"/>
    <w:rsid w:val="007A267D"/>
    <w:rsid w:val="007A305C"/>
    <w:rsid w:val="007A30E7"/>
    <w:rsid w:val="007A3AF5"/>
    <w:rsid w:val="007A48A8"/>
    <w:rsid w:val="007A4F4D"/>
    <w:rsid w:val="007A64ED"/>
    <w:rsid w:val="007B12B5"/>
    <w:rsid w:val="007B17E2"/>
    <w:rsid w:val="007B1B22"/>
    <w:rsid w:val="007B1D26"/>
    <w:rsid w:val="007B1EBA"/>
    <w:rsid w:val="007B22A7"/>
    <w:rsid w:val="007B2B05"/>
    <w:rsid w:val="007B73FD"/>
    <w:rsid w:val="007B758A"/>
    <w:rsid w:val="007C57E6"/>
    <w:rsid w:val="007C5BC3"/>
    <w:rsid w:val="007C6AD3"/>
    <w:rsid w:val="007C6FE6"/>
    <w:rsid w:val="007C7AB8"/>
    <w:rsid w:val="007D00D3"/>
    <w:rsid w:val="007D090F"/>
    <w:rsid w:val="007D1153"/>
    <w:rsid w:val="007D1467"/>
    <w:rsid w:val="007D31BD"/>
    <w:rsid w:val="007D3796"/>
    <w:rsid w:val="007D4969"/>
    <w:rsid w:val="007D4AB5"/>
    <w:rsid w:val="007D55A3"/>
    <w:rsid w:val="007D5A6E"/>
    <w:rsid w:val="007D647F"/>
    <w:rsid w:val="007E0D0E"/>
    <w:rsid w:val="007E1803"/>
    <w:rsid w:val="007E1C43"/>
    <w:rsid w:val="007E2EEB"/>
    <w:rsid w:val="007E3CB0"/>
    <w:rsid w:val="007E5593"/>
    <w:rsid w:val="007E6044"/>
    <w:rsid w:val="007E7130"/>
    <w:rsid w:val="007F002C"/>
    <w:rsid w:val="007F2A40"/>
    <w:rsid w:val="007F2CAB"/>
    <w:rsid w:val="007F3A55"/>
    <w:rsid w:val="007F4B2A"/>
    <w:rsid w:val="007F4F97"/>
    <w:rsid w:val="007F664B"/>
    <w:rsid w:val="007F6C63"/>
    <w:rsid w:val="00800A05"/>
    <w:rsid w:val="00800C5C"/>
    <w:rsid w:val="00800D99"/>
    <w:rsid w:val="00800F9D"/>
    <w:rsid w:val="008012FD"/>
    <w:rsid w:val="00801506"/>
    <w:rsid w:val="008023DC"/>
    <w:rsid w:val="0080358F"/>
    <w:rsid w:val="008039BC"/>
    <w:rsid w:val="00803CFA"/>
    <w:rsid w:val="0080423F"/>
    <w:rsid w:val="0080495B"/>
    <w:rsid w:val="008068B1"/>
    <w:rsid w:val="008077DE"/>
    <w:rsid w:val="00811547"/>
    <w:rsid w:val="008117FB"/>
    <w:rsid w:val="008119DD"/>
    <w:rsid w:val="00812179"/>
    <w:rsid w:val="00813795"/>
    <w:rsid w:val="008142CC"/>
    <w:rsid w:val="00814366"/>
    <w:rsid w:val="008144A6"/>
    <w:rsid w:val="00815C88"/>
    <w:rsid w:val="00816DC6"/>
    <w:rsid w:val="008173CA"/>
    <w:rsid w:val="00817C14"/>
    <w:rsid w:val="008217D2"/>
    <w:rsid w:val="0082270C"/>
    <w:rsid w:val="0082307B"/>
    <w:rsid w:val="008237F6"/>
    <w:rsid w:val="008240E8"/>
    <w:rsid w:val="00824CD8"/>
    <w:rsid w:val="00827ACD"/>
    <w:rsid w:val="00827DEE"/>
    <w:rsid w:val="00830E6A"/>
    <w:rsid w:val="008313B0"/>
    <w:rsid w:val="008317E9"/>
    <w:rsid w:val="00831E12"/>
    <w:rsid w:val="00833109"/>
    <w:rsid w:val="00833995"/>
    <w:rsid w:val="00835C3A"/>
    <w:rsid w:val="00835DB2"/>
    <w:rsid w:val="00835DB4"/>
    <w:rsid w:val="00836A9A"/>
    <w:rsid w:val="0083734C"/>
    <w:rsid w:val="00840259"/>
    <w:rsid w:val="008407E8"/>
    <w:rsid w:val="008412AD"/>
    <w:rsid w:val="00842D0E"/>
    <w:rsid w:val="00843D17"/>
    <w:rsid w:val="008440A6"/>
    <w:rsid w:val="00844C9A"/>
    <w:rsid w:val="00847BF1"/>
    <w:rsid w:val="00852700"/>
    <w:rsid w:val="0085387B"/>
    <w:rsid w:val="00853BD1"/>
    <w:rsid w:val="00854824"/>
    <w:rsid w:val="00854D58"/>
    <w:rsid w:val="008556B7"/>
    <w:rsid w:val="00856A4B"/>
    <w:rsid w:val="00856B3E"/>
    <w:rsid w:val="008608A9"/>
    <w:rsid w:val="008608BF"/>
    <w:rsid w:val="00861520"/>
    <w:rsid w:val="00861DE8"/>
    <w:rsid w:val="008623DF"/>
    <w:rsid w:val="008631B0"/>
    <w:rsid w:val="0086436E"/>
    <w:rsid w:val="00864A37"/>
    <w:rsid w:val="008652D5"/>
    <w:rsid w:val="00865601"/>
    <w:rsid w:val="00865919"/>
    <w:rsid w:val="00867CE6"/>
    <w:rsid w:val="00870AED"/>
    <w:rsid w:val="00871839"/>
    <w:rsid w:val="008723B5"/>
    <w:rsid w:val="0087341D"/>
    <w:rsid w:val="0087473D"/>
    <w:rsid w:val="00875B5B"/>
    <w:rsid w:val="00876948"/>
    <w:rsid w:val="00877103"/>
    <w:rsid w:val="00880031"/>
    <w:rsid w:val="00880DFC"/>
    <w:rsid w:val="00881A6D"/>
    <w:rsid w:val="00882E50"/>
    <w:rsid w:val="00883516"/>
    <w:rsid w:val="0088463B"/>
    <w:rsid w:val="008851DC"/>
    <w:rsid w:val="00885789"/>
    <w:rsid w:val="00885ED9"/>
    <w:rsid w:val="00885F37"/>
    <w:rsid w:val="008864C8"/>
    <w:rsid w:val="008900F5"/>
    <w:rsid w:val="00890503"/>
    <w:rsid w:val="0089108F"/>
    <w:rsid w:val="008914B6"/>
    <w:rsid w:val="00891513"/>
    <w:rsid w:val="0089173C"/>
    <w:rsid w:val="00891A73"/>
    <w:rsid w:val="00891C16"/>
    <w:rsid w:val="008929C3"/>
    <w:rsid w:val="00893457"/>
    <w:rsid w:val="00893481"/>
    <w:rsid w:val="00893608"/>
    <w:rsid w:val="00895F31"/>
    <w:rsid w:val="008965E8"/>
    <w:rsid w:val="0089665B"/>
    <w:rsid w:val="00896E04"/>
    <w:rsid w:val="00896E82"/>
    <w:rsid w:val="00897FCE"/>
    <w:rsid w:val="008A0C23"/>
    <w:rsid w:val="008A239E"/>
    <w:rsid w:val="008A23C7"/>
    <w:rsid w:val="008A366C"/>
    <w:rsid w:val="008A43F7"/>
    <w:rsid w:val="008A47B6"/>
    <w:rsid w:val="008A6135"/>
    <w:rsid w:val="008A6BC8"/>
    <w:rsid w:val="008A7AB3"/>
    <w:rsid w:val="008B152F"/>
    <w:rsid w:val="008B194F"/>
    <w:rsid w:val="008B196F"/>
    <w:rsid w:val="008B1A14"/>
    <w:rsid w:val="008B2532"/>
    <w:rsid w:val="008B25F6"/>
    <w:rsid w:val="008B3483"/>
    <w:rsid w:val="008B7E6E"/>
    <w:rsid w:val="008B7F12"/>
    <w:rsid w:val="008C0EA9"/>
    <w:rsid w:val="008C23DD"/>
    <w:rsid w:val="008C51FD"/>
    <w:rsid w:val="008C5DD5"/>
    <w:rsid w:val="008D18B6"/>
    <w:rsid w:val="008D1939"/>
    <w:rsid w:val="008D1F23"/>
    <w:rsid w:val="008D2107"/>
    <w:rsid w:val="008D509B"/>
    <w:rsid w:val="008D68F9"/>
    <w:rsid w:val="008D7203"/>
    <w:rsid w:val="008D72AD"/>
    <w:rsid w:val="008D75E7"/>
    <w:rsid w:val="008D7D32"/>
    <w:rsid w:val="008E00EE"/>
    <w:rsid w:val="008E1126"/>
    <w:rsid w:val="008E1BAB"/>
    <w:rsid w:val="008E2202"/>
    <w:rsid w:val="008E35A7"/>
    <w:rsid w:val="008E3D03"/>
    <w:rsid w:val="008E5D32"/>
    <w:rsid w:val="008F01DA"/>
    <w:rsid w:val="008F0541"/>
    <w:rsid w:val="008F11AB"/>
    <w:rsid w:val="008F2227"/>
    <w:rsid w:val="008F3DFC"/>
    <w:rsid w:val="008F47FA"/>
    <w:rsid w:val="008F492E"/>
    <w:rsid w:val="008F5F9A"/>
    <w:rsid w:val="008F6926"/>
    <w:rsid w:val="008F6BDF"/>
    <w:rsid w:val="00900173"/>
    <w:rsid w:val="009011F0"/>
    <w:rsid w:val="00902708"/>
    <w:rsid w:val="00903F3A"/>
    <w:rsid w:val="009046CA"/>
    <w:rsid w:val="009047DD"/>
    <w:rsid w:val="00904A6E"/>
    <w:rsid w:val="00905429"/>
    <w:rsid w:val="00905DB1"/>
    <w:rsid w:val="00906657"/>
    <w:rsid w:val="00906744"/>
    <w:rsid w:val="00906A1B"/>
    <w:rsid w:val="00906C42"/>
    <w:rsid w:val="00906F66"/>
    <w:rsid w:val="0090772A"/>
    <w:rsid w:val="009079CB"/>
    <w:rsid w:val="00910704"/>
    <w:rsid w:val="00913648"/>
    <w:rsid w:val="0091456B"/>
    <w:rsid w:val="009167CD"/>
    <w:rsid w:val="00916DF7"/>
    <w:rsid w:val="009179B9"/>
    <w:rsid w:val="00917A53"/>
    <w:rsid w:val="00920FBA"/>
    <w:rsid w:val="00922E73"/>
    <w:rsid w:val="00923CCD"/>
    <w:rsid w:val="00924E3C"/>
    <w:rsid w:val="00926205"/>
    <w:rsid w:val="00927CD7"/>
    <w:rsid w:val="00927D1E"/>
    <w:rsid w:val="00927D43"/>
    <w:rsid w:val="0093025A"/>
    <w:rsid w:val="0093063A"/>
    <w:rsid w:val="0093113C"/>
    <w:rsid w:val="0093142E"/>
    <w:rsid w:val="0093235F"/>
    <w:rsid w:val="00932DCE"/>
    <w:rsid w:val="00935075"/>
    <w:rsid w:val="00935A89"/>
    <w:rsid w:val="009361D6"/>
    <w:rsid w:val="00936BC4"/>
    <w:rsid w:val="00937AC2"/>
    <w:rsid w:val="00937C29"/>
    <w:rsid w:val="00937C7C"/>
    <w:rsid w:val="009405DD"/>
    <w:rsid w:val="009428D3"/>
    <w:rsid w:val="00943897"/>
    <w:rsid w:val="00943C0A"/>
    <w:rsid w:val="0094465F"/>
    <w:rsid w:val="009454AF"/>
    <w:rsid w:val="009475A6"/>
    <w:rsid w:val="009505EC"/>
    <w:rsid w:val="00952C78"/>
    <w:rsid w:val="009532A1"/>
    <w:rsid w:val="00954846"/>
    <w:rsid w:val="009551E8"/>
    <w:rsid w:val="009557F3"/>
    <w:rsid w:val="00957155"/>
    <w:rsid w:val="00957AF1"/>
    <w:rsid w:val="009611C1"/>
    <w:rsid w:val="00962188"/>
    <w:rsid w:val="00962DF0"/>
    <w:rsid w:val="00963009"/>
    <w:rsid w:val="00963CE9"/>
    <w:rsid w:val="00964140"/>
    <w:rsid w:val="00965E82"/>
    <w:rsid w:val="009661D1"/>
    <w:rsid w:val="00966C91"/>
    <w:rsid w:val="009670F0"/>
    <w:rsid w:val="00967E3C"/>
    <w:rsid w:val="009709B8"/>
    <w:rsid w:val="009714F6"/>
    <w:rsid w:val="0097212F"/>
    <w:rsid w:val="00972BC5"/>
    <w:rsid w:val="00975F0C"/>
    <w:rsid w:val="009774D1"/>
    <w:rsid w:val="0097793D"/>
    <w:rsid w:val="00983ACD"/>
    <w:rsid w:val="00984C36"/>
    <w:rsid w:val="00985631"/>
    <w:rsid w:val="0098584F"/>
    <w:rsid w:val="00986304"/>
    <w:rsid w:val="00990A69"/>
    <w:rsid w:val="00992EC1"/>
    <w:rsid w:val="0099393C"/>
    <w:rsid w:val="00994070"/>
    <w:rsid w:val="00994BCB"/>
    <w:rsid w:val="00994D5A"/>
    <w:rsid w:val="009950C3"/>
    <w:rsid w:val="0099559C"/>
    <w:rsid w:val="009956E6"/>
    <w:rsid w:val="009958FB"/>
    <w:rsid w:val="00996075"/>
    <w:rsid w:val="0099633F"/>
    <w:rsid w:val="009965E3"/>
    <w:rsid w:val="00997C38"/>
    <w:rsid w:val="009A0200"/>
    <w:rsid w:val="009A0DC3"/>
    <w:rsid w:val="009A16B5"/>
    <w:rsid w:val="009A25F2"/>
    <w:rsid w:val="009A2F80"/>
    <w:rsid w:val="009A3316"/>
    <w:rsid w:val="009A540C"/>
    <w:rsid w:val="009A5AD8"/>
    <w:rsid w:val="009A5E3D"/>
    <w:rsid w:val="009A61CC"/>
    <w:rsid w:val="009A663A"/>
    <w:rsid w:val="009A66B5"/>
    <w:rsid w:val="009A6FEA"/>
    <w:rsid w:val="009B0307"/>
    <w:rsid w:val="009B0A86"/>
    <w:rsid w:val="009B14F0"/>
    <w:rsid w:val="009B172C"/>
    <w:rsid w:val="009B286C"/>
    <w:rsid w:val="009B310C"/>
    <w:rsid w:val="009B3747"/>
    <w:rsid w:val="009B4E96"/>
    <w:rsid w:val="009B6183"/>
    <w:rsid w:val="009B63BF"/>
    <w:rsid w:val="009B766F"/>
    <w:rsid w:val="009B77D8"/>
    <w:rsid w:val="009C0131"/>
    <w:rsid w:val="009C04F1"/>
    <w:rsid w:val="009C1079"/>
    <w:rsid w:val="009C1A2C"/>
    <w:rsid w:val="009C52EF"/>
    <w:rsid w:val="009C557C"/>
    <w:rsid w:val="009C63E4"/>
    <w:rsid w:val="009C6607"/>
    <w:rsid w:val="009C6868"/>
    <w:rsid w:val="009C6FA1"/>
    <w:rsid w:val="009C7150"/>
    <w:rsid w:val="009C7F3C"/>
    <w:rsid w:val="009D067E"/>
    <w:rsid w:val="009D0B5E"/>
    <w:rsid w:val="009D28BD"/>
    <w:rsid w:val="009D421E"/>
    <w:rsid w:val="009D44AF"/>
    <w:rsid w:val="009D554F"/>
    <w:rsid w:val="009D5905"/>
    <w:rsid w:val="009D62F1"/>
    <w:rsid w:val="009D63DF"/>
    <w:rsid w:val="009D69F9"/>
    <w:rsid w:val="009D6E37"/>
    <w:rsid w:val="009D7AC9"/>
    <w:rsid w:val="009E111A"/>
    <w:rsid w:val="009E1D7C"/>
    <w:rsid w:val="009E2A48"/>
    <w:rsid w:val="009E4AE0"/>
    <w:rsid w:val="009E4FC4"/>
    <w:rsid w:val="009E581E"/>
    <w:rsid w:val="009E6837"/>
    <w:rsid w:val="009F0FEF"/>
    <w:rsid w:val="009F1D6F"/>
    <w:rsid w:val="009F22D1"/>
    <w:rsid w:val="009F39C3"/>
    <w:rsid w:val="009F6195"/>
    <w:rsid w:val="009F7BC1"/>
    <w:rsid w:val="00A01119"/>
    <w:rsid w:val="00A01EE9"/>
    <w:rsid w:val="00A02D6E"/>
    <w:rsid w:val="00A03483"/>
    <w:rsid w:val="00A0545A"/>
    <w:rsid w:val="00A05F94"/>
    <w:rsid w:val="00A0699D"/>
    <w:rsid w:val="00A07470"/>
    <w:rsid w:val="00A079F1"/>
    <w:rsid w:val="00A07FAE"/>
    <w:rsid w:val="00A1093E"/>
    <w:rsid w:val="00A1109E"/>
    <w:rsid w:val="00A1231B"/>
    <w:rsid w:val="00A132F9"/>
    <w:rsid w:val="00A13F38"/>
    <w:rsid w:val="00A144D4"/>
    <w:rsid w:val="00A14526"/>
    <w:rsid w:val="00A145E4"/>
    <w:rsid w:val="00A14942"/>
    <w:rsid w:val="00A159E7"/>
    <w:rsid w:val="00A1719E"/>
    <w:rsid w:val="00A17404"/>
    <w:rsid w:val="00A20DFB"/>
    <w:rsid w:val="00A2103F"/>
    <w:rsid w:val="00A21305"/>
    <w:rsid w:val="00A219C8"/>
    <w:rsid w:val="00A233AF"/>
    <w:rsid w:val="00A24880"/>
    <w:rsid w:val="00A26473"/>
    <w:rsid w:val="00A270EC"/>
    <w:rsid w:val="00A27B71"/>
    <w:rsid w:val="00A27F3B"/>
    <w:rsid w:val="00A30497"/>
    <w:rsid w:val="00A31186"/>
    <w:rsid w:val="00A321D4"/>
    <w:rsid w:val="00A32D8C"/>
    <w:rsid w:val="00A33F22"/>
    <w:rsid w:val="00A3450C"/>
    <w:rsid w:val="00A3453F"/>
    <w:rsid w:val="00A3500C"/>
    <w:rsid w:val="00A35BAC"/>
    <w:rsid w:val="00A40119"/>
    <w:rsid w:val="00A4088A"/>
    <w:rsid w:val="00A41B8A"/>
    <w:rsid w:val="00A42943"/>
    <w:rsid w:val="00A42BF4"/>
    <w:rsid w:val="00A44157"/>
    <w:rsid w:val="00A4550C"/>
    <w:rsid w:val="00A466D5"/>
    <w:rsid w:val="00A46A13"/>
    <w:rsid w:val="00A47331"/>
    <w:rsid w:val="00A525CD"/>
    <w:rsid w:val="00A527B3"/>
    <w:rsid w:val="00A52F22"/>
    <w:rsid w:val="00A530E3"/>
    <w:rsid w:val="00A54786"/>
    <w:rsid w:val="00A55623"/>
    <w:rsid w:val="00A55F2C"/>
    <w:rsid w:val="00A56B10"/>
    <w:rsid w:val="00A56D2A"/>
    <w:rsid w:val="00A57665"/>
    <w:rsid w:val="00A57F61"/>
    <w:rsid w:val="00A60D93"/>
    <w:rsid w:val="00A60DE4"/>
    <w:rsid w:val="00A6131E"/>
    <w:rsid w:val="00A62079"/>
    <w:rsid w:val="00A63C53"/>
    <w:rsid w:val="00A64EFC"/>
    <w:rsid w:val="00A659B7"/>
    <w:rsid w:val="00A67BEB"/>
    <w:rsid w:val="00A67F49"/>
    <w:rsid w:val="00A707C5"/>
    <w:rsid w:val="00A714BB"/>
    <w:rsid w:val="00A715BE"/>
    <w:rsid w:val="00A71F88"/>
    <w:rsid w:val="00A727ED"/>
    <w:rsid w:val="00A7294B"/>
    <w:rsid w:val="00A72B05"/>
    <w:rsid w:val="00A72C11"/>
    <w:rsid w:val="00A72C1B"/>
    <w:rsid w:val="00A73F37"/>
    <w:rsid w:val="00A7483C"/>
    <w:rsid w:val="00A74D8C"/>
    <w:rsid w:val="00A74F04"/>
    <w:rsid w:val="00A76313"/>
    <w:rsid w:val="00A77C7A"/>
    <w:rsid w:val="00A82EB8"/>
    <w:rsid w:val="00A8374C"/>
    <w:rsid w:val="00A83BD9"/>
    <w:rsid w:val="00A9054E"/>
    <w:rsid w:val="00A9131D"/>
    <w:rsid w:val="00A91519"/>
    <w:rsid w:val="00A9346A"/>
    <w:rsid w:val="00A9350A"/>
    <w:rsid w:val="00A944EF"/>
    <w:rsid w:val="00A94623"/>
    <w:rsid w:val="00A949B5"/>
    <w:rsid w:val="00A94BE9"/>
    <w:rsid w:val="00A956B8"/>
    <w:rsid w:val="00A96C67"/>
    <w:rsid w:val="00AA26A1"/>
    <w:rsid w:val="00AA3199"/>
    <w:rsid w:val="00AA35A7"/>
    <w:rsid w:val="00AA3630"/>
    <w:rsid w:val="00AA3D5F"/>
    <w:rsid w:val="00AA3EC7"/>
    <w:rsid w:val="00AA3FB1"/>
    <w:rsid w:val="00AA43D3"/>
    <w:rsid w:val="00AA5021"/>
    <w:rsid w:val="00AA506A"/>
    <w:rsid w:val="00AA5366"/>
    <w:rsid w:val="00AA550D"/>
    <w:rsid w:val="00AA559A"/>
    <w:rsid w:val="00AA63EC"/>
    <w:rsid w:val="00AA66FB"/>
    <w:rsid w:val="00AB1F72"/>
    <w:rsid w:val="00AB20FB"/>
    <w:rsid w:val="00AB34B0"/>
    <w:rsid w:val="00AB3F17"/>
    <w:rsid w:val="00AB40F2"/>
    <w:rsid w:val="00AB4ADA"/>
    <w:rsid w:val="00AB5499"/>
    <w:rsid w:val="00AB5614"/>
    <w:rsid w:val="00AB631E"/>
    <w:rsid w:val="00AB66B5"/>
    <w:rsid w:val="00AC0B85"/>
    <w:rsid w:val="00AC109C"/>
    <w:rsid w:val="00AC15CE"/>
    <w:rsid w:val="00AC2BE0"/>
    <w:rsid w:val="00AC35E8"/>
    <w:rsid w:val="00AC573A"/>
    <w:rsid w:val="00AC5D04"/>
    <w:rsid w:val="00AC6487"/>
    <w:rsid w:val="00AC6C7E"/>
    <w:rsid w:val="00AC6C91"/>
    <w:rsid w:val="00AC75B0"/>
    <w:rsid w:val="00AD1642"/>
    <w:rsid w:val="00AD20D1"/>
    <w:rsid w:val="00AD3C64"/>
    <w:rsid w:val="00AD5369"/>
    <w:rsid w:val="00AD549E"/>
    <w:rsid w:val="00AD550D"/>
    <w:rsid w:val="00AD63B6"/>
    <w:rsid w:val="00AD7A64"/>
    <w:rsid w:val="00AE24DF"/>
    <w:rsid w:val="00AE49B7"/>
    <w:rsid w:val="00AE57BD"/>
    <w:rsid w:val="00AE583E"/>
    <w:rsid w:val="00AE7070"/>
    <w:rsid w:val="00AE751F"/>
    <w:rsid w:val="00AE7E46"/>
    <w:rsid w:val="00AE7F80"/>
    <w:rsid w:val="00AF0A5C"/>
    <w:rsid w:val="00AF121A"/>
    <w:rsid w:val="00AF2958"/>
    <w:rsid w:val="00AF2BA8"/>
    <w:rsid w:val="00AF2D0F"/>
    <w:rsid w:val="00AF353F"/>
    <w:rsid w:val="00AF4F9D"/>
    <w:rsid w:val="00AF62A8"/>
    <w:rsid w:val="00AF6C0C"/>
    <w:rsid w:val="00AF6CFF"/>
    <w:rsid w:val="00AF7614"/>
    <w:rsid w:val="00AF7F90"/>
    <w:rsid w:val="00B007BC"/>
    <w:rsid w:val="00B02A74"/>
    <w:rsid w:val="00B03ED4"/>
    <w:rsid w:val="00B06567"/>
    <w:rsid w:val="00B0724F"/>
    <w:rsid w:val="00B07354"/>
    <w:rsid w:val="00B07DE2"/>
    <w:rsid w:val="00B12625"/>
    <w:rsid w:val="00B13A64"/>
    <w:rsid w:val="00B155C3"/>
    <w:rsid w:val="00B16696"/>
    <w:rsid w:val="00B166C7"/>
    <w:rsid w:val="00B16A5F"/>
    <w:rsid w:val="00B20DCF"/>
    <w:rsid w:val="00B20E99"/>
    <w:rsid w:val="00B21A0A"/>
    <w:rsid w:val="00B21FF0"/>
    <w:rsid w:val="00B22991"/>
    <w:rsid w:val="00B22AA7"/>
    <w:rsid w:val="00B247B8"/>
    <w:rsid w:val="00B247BB"/>
    <w:rsid w:val="00B24B2F"/>
    <w:rsid w:val="00B253EF"/>
    <w:rsid w:val="00B25BCE"/>
    <w:rsid w:val="00B25F33"/>
    <w:rsid w:val="00B260B8"/>
    <w:rsid w:val="00B267BE"/>
    <w:rsid w:val="00B26A6C"/>
    <w:rsid w:val="00B274AC"/>
    <w:rsid w:val="00B30AB1"/>
    <w:rsid w:val="00B32168"/>
    <w:rsid w:val="00B32AE5"/>
    <w:rsid w:val="00B33664"/>
    <w:rsid w:val="00B34E30"/>
    <w:rsid w:val="00B3553E"/>
    <w:rsid w:val="00B35F50"/>
    <w:rsid w:val="00B36621"/>
    <w:rsid w:val="00B37164"/>
    <w:rsid w:val="00B37ABB"/>
    <w:rsid w:val="00B4010D"/>
    <w:rsid w:val="00B41040"/>
    <w:rsid w:val="00B41E09"/>
    <w:rsid w:val="00B423E9"/>
    <w:rsid w:val="00B44259"/>
    <w:rsid w:val="00B44B17"/>
    <w:rsid w:val="00B450C2"/>
    <w:rsid w:val="00B45DF8"/>
    <w:rsid w:val="00B46D4B"/>
    <w:rsid w:val="00B46DFA"/>
    <w:rsid w:val="00B503BF"/>
    <w:rsid w:val="00B5067D"/>
    <w:rsid w:val="00B52D8B"/>
    <w:rsid w:val="00B534D1"/>
    <w:rsid w:val="00B54059"/>
    <w:rsid w:val="00B54A4F"/>
    <w:rsid w:val="00B56AC2"/>
    <w:rsid w:val="00B57043"/>
    <w:rsid w:val="00B575CB"/>
    <w:rsid w:val="00B57F30"/>
    <w:rsid w:val="00B61A68"/>
    <w:rsid w:val="00B62427"/>
    <w:rsid w:val="00B63B4E"/>
    <w:rsid w:val="00B647F0"/>
    <w:rsid w:val="00B64AF7"/>
    <w:rsid w:val="00B64B04"/>
    <w:rsid w:val="00B64B99"/>
    <w:rsid w:val="00B65FF9"/>
    <w:rsid w:val="00B662C1"/>
    <w:rsid w:val="00B66795"/>
    <w:rsid w:val="00B673A9"/>
    <w:rsid w:val="00B67B86"/>
    <w:rsid w:val="00B707BD"/>
    <w:rsid w:val="00B71020"/>
    <w:rsid w:val="00B73545"/>
    <w:rsid w:val="00B73EB5"/>
    <w:rsid w:val="00B7408A"/>
    <w:rsid w:val="00B74172"/>
    <w:rsid w:val="00B741C1"/>
    <w:rsid w:val="00B74234"/>
    <w:rsid w:val="00B75127"/>
    <w:rsid w:val="00B752B3"/>
    <w:rsid w:val="00B759D9"/>
    <w:rsid w:val="00B76104"/>
    <w:rsid w:val="00B76303"/>
    <w:rsid w:val="00B76EC9"/>
    <w:rsid w:val="00B80033"/>
    <w:rsid w:val="00B800D4"/>
    <w:rsid w:val="00B81252"/>
    <w:rsid w:val="00B81406"/>
    <w:rsid w:val="00B81BD6"/>
    <w:rsid w:val="00B82946"/>
    <w:rsid w:val="00B849F5"/>
    <w:rsid w:val="00B84AA7"/>
    <w:rsid w:val="00B850D4"/>
    <w:rsid w:val="00B851C4"/>
    <w:rsid w:val="00B85D5E"/>
    <w:rsid w:val="00B861C9"/>
    <w:rsid w:val="00B87CC6"/>
    <w:rsid w:val="00B90E92"/>
    <w:rsid w:val="00B90F9B"/>
    <w:rsid w:val="00B91CC4"/>
    <w:rsid w:val="00B91CC5"/>
    <w:rsid w:val="00B92736"/>
    <w:rsid w:val="00B92E29"/>
    <w:rsid w:val="00B936E6"/>
    <w:rsid w:val="00B95713"/>
    <w:rsid w:val="00B96F1C"/>
    <w:rsid w:val="00B9723E"/>
    <w:rsid w:val="00BA0043"/>
    <w:rsid w:val="00BA0CAF"/>
    <w:rsid w:val="00BA2B9F"/>
    <w:rsid w:val="00BA6D29"/>
    <w:rsid w:val="00BB12B0"/>
    <w:rsid w:val="00BB1905"/>
    <w:rsid w:val="00BB24E9"/>
    <w:rsid w:val="00BB3390"/>
    <w:rsid w:val="00BB3C2B"/>
    <w:rsid w:val="00BB5C79"/>
    <w:rsid w:val="00BB6ADB"/>
    <w:rsid w:val="00BB7B43"/>
    <w:rsid w:val="00BC01A4"/>
    <w:rsid w:val="00BC0B58"/>
    <w:rsid w:val="00BC0B7B"/>
    <w:rsid w:val="00BC1E32"/>
    <w:rsid w:val="00BC2418"/>
    <w:rsid w:val="00BC2A91"/>
    <w:rsid w:val="00BC355C"/>
    <w:rsid w:val="00BC3628"/>
    <w:rsid w:val="00BC3B7D"/>
    <w:rsid w:val="00BC3DE2"/>
    <w:rsid w:val="00BC3FDA"/>
    <w:rsid w:val="00BC4511"/>
    <w:rsid w:val="00BC46DD"/>
    <w:rsid w:val="00BC4706"/>
    <w:rsid w:val="00BC4988"/>
    <w:rsid w:val="00BC4EE3"/>
    <w:rsid w:val="00BC5ACB"/>
    <w:rsid w:val="00BC7704"/>
    <w:rsid w:val="00BD10B3"/>
    <w:rsid w:val="00BD1229"/>
    <w:rsid w:val="00BD1473"/>
    <w:rsid w:val="00BD2F8D"/>
    <w:rsid w:val="00BD341F"/>
    <w:rsid w:val="00BD3657"/>
    <w:rsid w:val="00BD44D1"/>
    <w:rsid w:val="00BD4E39"/>
    <w:rsid w:val="00BD7B7C"/>
    <w:rsid w:val="00BE01DA"/>
    <w:rsid w:val="00BE080D"/>
    <w:rsid w:val="00BE1228"/>
    <w:rsid w:val="00BE13D9"/>
    <w:rsid w:val="00BE1EFA"/>
    <w:rsid w:val="00BE4751"/>
    <w:rsid w:val="00BE48C4"/>
    <w:rsid w:val="00BE4C71"/>
    <w:rsid w:val="00BE52B4"/>
    <w:rsid w:val="00BE63F1"/>
    <w:rsid w:val="00BE7191"/>
    <w:rsid w:val="00BF0850"/>
    <w:rsid w:val="00BF2264"/>
    <w:rsid w:val="00BF3187"/>
    <w:rsid w:val="00BF3482"/>
    <w:rsid w:val="00BF5358"/>
    <w:rsid w:val="00BF5578"/>
    <w:rsid w:val="00BF63A9"/>
    <w:rsid w:val="00BF6F95"/>
    <w:rsid w:val="00BF76DF"/>
    <w:rsid w:val="00BF7A87"/>
    <w:rsid w:val="00C000ED"/>
    <w:rsid w:val="00C005E8"/>
    <w:rsid w:val="00C0067B"/>
    <w:rsid w:val="00C018DA"/>
    <w:rsid w:val="00C04E81"/>
    <w:rsid w:val="00C051D7"/>
    <w:rsid w:val="00C06390"/>
    <w:rsid w:val="00C0706F"/>
    <w:rsid w:val="00C1052D"/>
    <w:rsid w:val="00C116CE"/>
    <w:rsid w:val="00C11B22"/>
    <w:rsid w:val="00C12497"/>
    <w:rsid w:val="00C138CA"/>
    <w:rsid w:val="00C13C0B"/>
    <w:rsid w:val="00C145FE"/>
    <w:rsid w:val="00C1489A"/>
    <w:rsid w:val="00C14FAB"/>
    <w:rsid w:val="00C151D6"/>
    <w:rsid w:val="00C16A2A"/>
    <w:rsid w:val="00C22592"/>
    <w:rsid w:val="00C26AB6"/>
    <w:rsid w:val="00C31143"/>
    <w:rsid w:val="00C3188C"/>
    <w:rsid w:val="00C31ECF"/>
    <w:rsid w:val="00C31F8B"/>
    <w:rsid w:val="00C32B7D"/>
    <w:rsid w:val="00C335A8"/>
    <w:rsid w:val="00C34EDD"/>
    <w:rsid w:val="00C35097"/>
    <w:rsid w:val="00C357A4"/>
    <w:rsid w:val="00C358BE"/>
    <w:rsid w:val="00C35C82"/>
    <w:rsid w:val="00C35F58"/>
    <w:rsid w:val="00C36A7B"/>
    <w:rsid w:val="00C3733F"/>
    <w:rsid w:val="00C43AEB"/>
    <w:rsid w:val="00C43E46"/>
    <w:rsid w:val="00C43F6B"/>
    <w:rsid w:val="00C44140"/>
    <w:rsid w:val="00C44303"/>
    <w:rsid w:val="00C44A17"/>
    <w:rsid w:val="00C45671"/>
    <w:rsid w:val="00C456E1"/>
    <w:rsid w:val="00C46B70"/>
    <w:rsid w:val="00C4778E"/>
    <w:rsid w:val="00C47D6D"/>
    <w:rsid w:val="00C50257"/>
    <w:rsid w:val="00C5094F"/>
    <w:rsid w:val="00C50FDB"/>
    <w:rsid w:val="00C51109"/>
    <w:rsid w:val="00C52569"/>
    <w:rsid w:val="00C52FB2"/>
    <w:rsid w:val="00C533FF"/>
    <w:rsid w:val="00C53ADC"/>
    <w:rsid w:val="00C5483E"/>
    <w:rsid w:val="00C5490D"/>
    <w:rsid w:val="00C54D25"/>
    <w:rsid w:val="00C55E12"/>
    <w:rsid w:val="00C55EEC"/>
    <w:rsid w:val="00C60DB4"/>
    <w:rsid w:val="00C62EBF"/>
    <w:rsid w:val="00C64DB3"/>
    <w:rsid w:val="00C65DAE"/>
    <w:rsid w:val="00C66759"/>
    <w:rsid w:val="00C66AF0"/>
    <w:rsid w:val="00C703B2"/>
    <w:rsid w:val="00C7120B"/>
    <w:rsid w:val="00C713EF"/>
    <w:rsid w:val="00C72A38"/>
    <w:rsid w:val="00C74834"/>
    <w:rsid w:val="00C74AB3"/>
    <w:rsid w:val="00C75E37"/>
    <w:rsid w:val="00C764C6"/>
    <w:rsid w:val="00C768F4"/>
    <w:rsid w:val="00C76E4C"/>
    <w:rsid w:val="00C8021F"/>
    <w:rsid w:val="00C81D04"/>
    <w:rsid w:val="00C81FC8"/>
    <w:rsid w:val="00C82063"/>
    <w:rsid w:val="00C821F3"/>
    <w:rsid w:val="00C82371"/>
    <w:rsid w:val="00C82756"/>
    <w:rsid w:val="00C83106"/>
    <w:rsid w:val="00C836A7"/>
    <w:rsid w:val="00C8382D"/>
    <w:rsid w:val="00C83B68"/>
    <w:rsid w:val="00C86254"/>
    <w:rsid w:val="00C8716B"/>
    <w:rsid w:val="00C87708"/>
    <w:rsid w:val="00C87A1C"/>
    <w:rsid w:val="00C87B45"/>
    <w:rsid w:val="00C900C8"/>
    <w:rsid w:val="00C920B9"/>
    <w:rsid w:val="00C92F14"/>
    <w:rsid w:val="00CA007A"/>
    <w:rsid w:val="00CA3D65"/>
    <w:rsid w:val="00CA4270"/>
    <w:rsid w:val="00CA42E5"/>
    <w:rsid w:val="00CA5D48"/>
    <w:rsid w:val="00CA5F53"/>
    <w:rsid w:val="00CA78C3"/>
    <w:rsid w:val="00CB02FC"/>
    <w:rsid w:val="00CB095E"/>
    <w:rsid w:val="00CB13FC"/>
    <w:rsid w:val="00CB1653"/>
    <w:rsid w:val="00CB1BC8"/>
    <w:rsid w:val="00CB1FD7"/>
    <w:rsid w:val="00CB32B5"/>
    <w:rsid w:val="00CB3D67"/>
    <w:rsid w:val="00CB537B"/>
    <w:rsid w:val="00CB64E2"/>
    <w:rsid w:val="00CB6600"/>
    <w:rsid w:val="00CB6888"/>
    <w:rsid w:val="00CC1804"/>
    <w:rsid w:val="00CC1AB2"/>
    <w:rsid w:val="00CC20E4"/>
    <w:rsid w:val="00CC25DF"/>
    <w:rsid w:val="00CC2890"/>
    <w:rsid w:val="00CC392B"/>
    <w:rsid w:val="00CC3F7D"/>
    <w:rsid w:val="00CC4A02"/>
    <w:rsid w:val="00CC6C78"/>
    <w:rsid w:val="00CC7808"/>
    <w:rsid w:val="00CD069D"/>
    <w:rsid w:val="00CD06B1"/>
    <w:rsid w:val="00CD08F9"/>
    <w:rsid w:val="00CD16A9"/>
    <w:rsid w:val="00CD214A"/>
    <w:rsid w:val="00CD3E82"/>
    <w:rsid w:val="00CD3EBE"/>
    <w:rsid w:val="00CD49B9"/>
    <w:rsid w:val="00CD5B4B"/>
    <w:rsid w:val="00CD5B95"/>
    <w:rsid w:val="00CD74DC"/>
    <w:rsid w:val="00CD7703"/>
    <w:rsid w:val="00CE0531"/>
    <w:rsid w:val="00CE1A3F"/>
    <w:rsid w:val="00CE2C30"/>
    <w:rsid w:val="00CE3DED"/>
    <w:rsid w:val="00CE480E"/>
    <w:rsid w:val="00CE4EB0"/>
    <w:rsid w:val="00CE4F4F"/>
    <w:rsid w:val="00CE6718"/>
    <w:rsid w:val="00CF0214"/>
    <w:rsid w:val="00CF0455"/>
    <w:rsid w:val="00CF1910"/>
    <w:rsid w:val="00CF20CC"/>
    <w:rsid w:val="00CF2EFD"/>
    <w:rsid w:val="00CF3078"/>
    <w:rsid w:val="00CF3809"/>
    <w:rsid w:val="00CF399A"/>
    <w:rsid w:val="00CF4DA8"/>
    <w:rsid w:val="00CF4E92"/>
    <w:rsid w:val="00CF5B73"/>
    <w:rsid w:val="00CF6D17"/>
    <w:rsid w:val="00D02A3B"/>
    <w:rsid w:val="00D02AAC"/>
    <w:rsid w:val="00D032E3"/>
    <w:rsid w:val="00D034E5"/>
    <w:rsid w:val="00D0491F"/>
    <w:rsid w:val="00D05997"/>
    <w:rsid w:val="00D10A9A"/>
    <w:rsid w:val="00D10B82"/>
    <w:rsid w:val="00D1178A"/>
    <w:rsid w:val="00D129A8"/>
    <w:rsid w:val="00D155E8"/>
    <w:rsid w:val="00D156F2"/>
    <w:rsid w:val="00D1607B"/>
    <w:rsid w:val="00D200BD"/>
    <w:rsid w:val="00D20CFB"/>
    <w:rsid w:val="00D21C5A"/>
    <w:rsid w:val="00D223BB"/>
    <w:rsid w:val="00D2558A"/>
    <w:rsid w:val="00D267E9"/>
    <w:rsid w:val="00D269D4"/>
    <w:rsid w:val="00D27C51"/>
    <w:rsid w:val="00D300B1"/>
    <w:rsid w:val="00D30821"/>
    <w:rsid w:val="00D336E0"/>
    <w:rsid w:val="00D34644"/>
    <w:rsid w:val="00D3658E"/>
    <w:rsid w:val="00D40AE8"/>
    <w:rsid w:val="00D4110C"/>
    <w:rsid w:val="00D4209A"/>
    <w:rsid w:val="00D420EC"/>
    <w:rsid w:val="00D42116"/>
    <w:rsid w:val="00D42CFC"/>
    <w:rsid w:val="00D44A4E"/>
    <w:rsid w:val="00D45402"/>
    <w:rsid w:val="00D4578A"/>
    <w:rsid w:val="00D468F8"/>
    <w:rsid w:val="00D46DD2"/>
    <w:rsid w:val="00D47376"/>
    <w:rsid w:val="00D5030F"/>
    <w:rsid w:val="00D5047A"/>
    <w:rsid w:val="00D522E4"/>
    <w:rsid w:val="00D57044"/>
    <w:rsid w:val="00D570FE"/>
    <w:rsid w:val="00D57854"/>
    <w:rsid w:val="00D60E4B"/>
    <w:rsid w:val="00D61712"/>
    <w:rsid w:val="00D61842"/>
    <w:rsid w:val="00D62D30"/>
    <w:rsid w:val="00D631B4"/>
    <w:rsid w:val="00D63574"/>
    <w:rsid w:val="00D63643"/>
    <w:rsid w:val="00D63BF0"/>
    <w:rsid w:val="00D66152"/>
    <w:rsid w:val="00D70147"/>
    <w:rsid w:val="00D70539"/>
    <w:rsid w:val="00D72479"/>
    <w:rsid w:val="00D7314C"/>
    <w:rsid w:val="00D737AA"/>
    <w:rsid w:val="00D73EB6"/>
    <w:rsid w:val="00D74A02"/>
    <w:rsid w:val="00D75B88"/>
    <w:rsid w:val="00D760A2"/>
    <w:rsid w:val="00D771CF"/>
    <w:rsid w:val="00D7751A"/>
    <w:rsid w:val="00D77F8C"/>
    <w:rsid w:val="00D80CFD"/>
    <w:rsid w:val="00D80FB7"/>
    <w:rsid w:val="00D81450"/>
    <w:rsid w:val="00D81B97"/>
    <w:rsid w:val="00D81DD1"/>
    <w:rsid w:val="00D82102"/>
    <w:rsid w:val="00D830A4"/>
    <w:rsid w:val="00D8575D"/>
    <w:rsid w:val="00D85A3B"/>
    <w:rsid w:val="00D87A98"/>
    <w:rsid w:val="00D9155B"/>
    <w:rsid w:val="00D9310B"/>
    <w:rsid w:val="00D932F2"/>
    <w:rsid w:val="00D93D81"/>
    <w:rsid w:val="00D94ED1"/>
    <w:rsid w:val="00D951D9"/>
    <w:rsid w:val="00D9650C"/>
    <w:rsid w:val="00D96A89"/>
    <w:rsid w:val="00D96B4B"/>
    <w:rsid w:val="00D96F9A"/>
    <w:rsid w:val="00D973BB"/>
    <w:rsid w:val="00D97443"/>
    <w:rsid w:val="00D9785A"/>
    <w:rsid w:val="00D97C9B"/>
    <w:rsid w:val="00DA0591"/>
    <w:rsid w:val="00DA152B"/>
    <w:rsid w:val="00DA1844"/>
    <w:rsid w:val="00DA302D"/>
    <w:rsid w:val="00DA37AE"/>
    <w:rsid w:val="00DA6290"/>
    <w:rsid w:val="00DA64B7"/>
    <w:rsid w:val="00DA78A5"/>
    <w:rsid w:val="00DB0091"/>
    <w:rsid w:val="00DB043D"/>
    <w:rsid w:val="00DB0FB1"/>
    <w:rsid w:val="00DB179B"/>
    <w:rsid w:val="00DB1E9B"/>
    <w:rsid w:val="00DB1F46"/>
    <w:rsid w:val="00DB2576"/>
    <w:rsid w:val="00DB2777"/>
    <w:rsid w:val="00DB2EF3"/>
    <w:rsid w:val="00DB31A5"/>
    <w:rsid w:val="00DB35DF"/>
    <w:rsid w:val="00DB3B51"/>
    <w:rsid w:val="00DB3F35"/>
    <w:rsid w:val="00DB42E3"/>
    <w:rsid w:val="00DB5CA4"/>
    <w:rsid w:val="00DB61EE"/>
    <w:rsid w:val="00DB6BAA"/>
    <w:rsid w:val="00DB7F01"/>
    <w:rsid w:val="00DC014F"/>
    <w:rsid w:val="00DC0307"/>
    <w:rsid w:val="00DC064A"/>
    <w:rsid w:val="00DC0749"/>
    <w:rsid w:val="00DC0FEE"/>
    <w:rsid w:val="00DC18ED"/>
    <w:rsid w:val="00DC224A"/>
    <w:rsid w:val="00DC2C06"/>
    <w:rsid w:val="00DC37EE"/>
    <w:rsid w:val="00DC3C7F"/>
    <w:rsid w:val="00DC46A4"/>
    <w:rsid w:val="00DC4FAC"/>
    <w:rsid w:val="00DC58AD"/>
    <w:rsid w:val="00DC5A45"/>
    <w:rsid w:val="00DC5C70"/>
    <w:rsid w:val="00DC6A0B"/>
    <w:rsid w:val="00DC6A96"/>
    <w:rsid w:val="00DC78CB"/>
    <w:rsid w:val="00DD0469"/>
    <w:rsid w:val="00DD0BBF"/>
    <w:rsid w:val="00DD14C1"/>
    <w:rsid w:val="00DD2F31"/>
    <w:rsid w:val="00DD358A"/>
    <w:rsid w:val="00DD4530"/>
    <w:rsid w:val="00DD4697"/>
    <w:rsid w:val="00DD46C0"/>
    <w:rsid w:val="00DD4E93"/>
    <w:rsid w:val="00DD528B"/>
    <w:rsid w:val="00DD61B6"/>
    <w:rsid w:val="00DD6413"/>
    <w:rsid w:val="00DD6F94"/>
    <w:rsid w:val="00DE0B19"/>
    <w:rsid w:val="00DE4FE3"/>
    <w:rsid w:val="00DE5597"/>
    <w:rsid w:val="00DE66E2"/>
    <w:rsid w:val="00DE6C43"/>
    <w:rsid w:val="00DE6DEC"/>
    <w:rsid w:val="00DF0F0F"/>
    <w:rsid w:val="00DF110F"/>
    <w:rsid w:val="00DF20F5"/>
    <w:rsid w:val="00DF4091"/>
    <w:rsid w:val="00DF4686"/>
    <w:rsid w:val="00DF52B8"/>
    <w:rsid w:val="00DF5422"/>
    <w:rsid w:val="00DF64E9"/>
    <w:rsid w:val="00DF7CFC"/>
    <w:rsid w:val="00E00849"/>
    <w:rsid w:val="00E01144"/>
    <w:rsid w:val="00E011E2"/>
    <w:rsid w:val="00E012C2"/>
    <w:rsid w:val="00E01B8B"/>
    <w:rsid w:val="00E03267"/>
    <w:rsid w:val="00E03DA1"/>
    <w:rsid w:val="00E04184"/>
    <w:rsid w:val="00E04839"/>
    <w:rsid w:val="00E055DA"/>
    <w:rsid w:val="00E0717E"/>
    <w:rsid w:val="00E112C8"/>
    <w:rsid w:val="00E12870"/>
    <w:rsid w:val="00E1290E"/>
    <w:rsid w:val="00E13F6A"/>
    <w:rsid w:val="00E14566"/>
    <w:rsid w:val="00E14910"/>
    <w:rsid w:val="00E14FB4"/>
    <w:rsid w:val="00E167FE"/>
    <w:rsid w:val="00E16B5A"/>
    <w:rsid w:val="00E1710C"/>
    <w:rsid w:val="00E175F6"/>
    <w:rsid w:val="00E17675"/>
    <w:rsid w:val="00E2013E"/>
    <w:rsid w:val="00E213AD"/>
    <w:rsid w:val="00E21A8E"/>
    <w:rsid w:val="00E21D5F"/>
    <w:rsid w:val="00E23AF8"/>
    <w:rsid w:val="00E23F8A"/>
    <w:rsid w:val="00E30C03"/>
    <w:rsid w:val="00E31BDD"/>
    <w:rsid w:val="00E31C1F"/>
    <w:rsid w:val="00E32352"/>
    <w:rsid w:val="00E3369B"/>
    <w:rsid w:val="00E33A0F"/>
    <w:rsid w:val="00E33B7D"/>
    <w:rsid w:val="00E37257"/>
    <w:rsid w:val="00E37914"/>
    <w:rsid w:val="00E4065A"/>
    <w:rsid w:val="00E40CC6"/>
    <w:rsid w:val="00E41635"/>
    <w:rsid w:val="00E41982"/>
    <w:rsid w:val="00E420E9"/>
    <w:rsid w:val="00E42678"/>
    <w:rsid w:val="00E44A2E"/>
    <w:rsid w:val="00E45F21"/>
    <w:rsid w:val="00E468E4"/>
    <w:rsid w:val="00E46FD3"/>
    <w:rsid w:val="00E47A45"/>
    <w:rsid w:val="00E510EF"/>
    <w:rsid w:val="00E52891"/>
    <w:rsid w:val="00E52A47"/>
    <w:rsid w:val="00E52AAC"/>
    <w:rsid w:val="00E532B3"/>
    <w:rsid w:val="00E54D7D"/>
    <w:rsid w:val="00E56256"/>
    <w:rsid w:val="00E5664E"/>
    <w:rsid w:val="00E5677E"/>
    <w:rsid w:val="00E60402"/>
    <w:rsid w:val="00E6056F"/>
    <w:rsid w:val="00E60A5F"/>
    <w:rsid w:val="00E6200F"/>
    <w:rsid w:val="00E644B3"/>
    <w:rsid w:val="00E6488D"/>
    <w:rsid w:val="00E64B40"/>
    <w:rsid w:val="00E660DA"/>
    <w:rsid w:val="00E663F4"/>
    <w:rsid w:val="00E675C5"/>
    <w:rsid w:val="00E67EFC"/>
    <w:rsid w:val="00E707C8"/>
    <w:rsid w:val="00E70DBB"/>
    <w:rsid w:val="00E711BD"/>
    <w:rsid w:val="00E7191C"/>
    <w:rsid w:val="00E735A7"/>
    <w:rsid w:val="00E73661"/>
    <w:rsid w:val="00E73F53"/>
    <w:rsid w:val="00E74132"/>
    <w:rsid w:val="00E746B3"/>
    <w:rsid w:val="00E74C37"/>
    <w:rsid w:val="00E75E70"/>
    <w:rsid w:val="00E77464"/>
    <w:rsid w:val="00E809A7"/>
    <w:rsid w:val="00E80B43"/>
    <w:rsid w:val="00E8100D"/>
    <w:rsid w:val="00E81057"/>
    <w:rsid w:val="00E81A51"/>
    <w:rsid w:val="00E84451"/>
    <w:rsid w:val="00E865A0"/>
    <w:rsid w:val="00E86F5D"/>
    <w:rsid w:val="00E8759D"/>
    <w:rsid w:val="00E87CD6"/>
    <w:rsid w:val="00E902B0"/>
    <w:rsid w:val="00E90B71"/>
    <w:rsid w:val="00E90C1A"/>
    <w:rsid w:val="00E92567"/>
    <w:rsid w:val="00E92A1E"/>
    <w:rsid w:val="00E93D31"/>
    <w:rsid w:val="00E93F7A"/>
    <w:rsid w:val="00E96116"/>
    <w:rsid w:val="00E96E45"/>
    <w:rsid w:val="00E971A3"/>
    <w:rsid w:val="00E97FBB"/>
    <w:rsid w:val="00EA0289"/>
    <w:rsid w:val="00EA2C35"/>
    <w:rsid w:val="00EA4376"/>
    <w:rsid w:val="00EA4B17"/>
    <w:rsid w:val="00EA5C52"/>
    <w:rsid w:val="00EA6298"/>
    <w:rsid w:val="00EA6FBD"/>
    <w:rsid w:val="00EA7439"/>
    <w:rsid w:val="00EB127C"/>
    <w:rsid w:val="00EB1B4F"/>
    <w:rsid w:val="00EB222B"/>
    <w:rsid w:val="00EB2819"/>
    <w:rsid w:val="00EB2F8B"/>
    <w:rsid w:val="00EB3B88"/>
    <w:rsid w:val="00EB4E75"/>
    <w:rsid w:val="00EB5CD3"/>
    <w:rsid w:val="00EB7467"/>
    <w:rsid w:val="00EC02F1"/>
    <w:rsid w:val="00EC1E65"/>
    <w:rsid w:val="00EC1FC6"/>
    <w:rsid w:val="00EC2D54"/>
    <w:rsid w:val="00EC437D"/>
    <w:rsid w:val="00EC4420"/>
    <w:rsid w:val="00EC516A"/>
    <w:rsid w:val="00EC5292"/>
    <w:rsid w:val="00EC58CA"/>
    <w:rsid w:val="00EC6545"/>
    <w:rsid w:val="00EC6982"/>
    <w:rsid w:val="00EC6BB6"/>
    <w:rsid w:val="00EC7F3A"/>
    <w:rsid w:val="00ED0643"/>
    <w:rsid w:val="00ED116F"/>
    <w:rsid w:val="00ED11D3"/>
    <w:rsid w:val="00ED16A6"/>
    <w:rsid w:val="00ED2EF1"/>
    <w:rsid w:val="00ED4CA8"/>
    <w:rsid w:val="00ED68F4"/>
    <w:rsid w:val="00ED6E60"/>
    <w:rsid w:val="00ED6EDD"/>
    <w:rsid w:val="00ED7233"/>
    <w:rsid w:val="00ED7566"/>
    <w:rsid w:val="00EE257D"/>
    <w:rsid w:val="00EE272E"/>
    <w:rsid w:val="00EE284A"/>
    <w:rsid w:val="00EE4F81"/>
    <w:rsid w:val="00EE577A"/>
    <w:rsid w:val="00EE5BF7"/>
    <w:rsid w:val="00EE6B6B"/>
    <w:rsid w:val="00EF1AB8"/>
    <w:rsid w:val="00EF3FC0"/>
    <w:rsid w:val="00EF483C"/>
    <w:rsid w:val="00EF5817"/>
    <w:rsid w:val="00F007F0"/>
    <w:rsid w:val="00F00D16"/>
    <w:rsid w:val="00F01A73"/>
    <w:rsid w:val="00F02504"/>
    <w:rsid w:val="00F032E1"/>
    <w:rsid w:val="00F03345"/>
    <w:rsid w:val="00F03C6C"/>
    <w:rsid w:val="00F0539C"/>
    <w:rsid w:val="00F066EE"/>
    <w:rsid w:val="00F06F66"/>
    <w:rsid w:val="00F07287"/>
    <w:rsid w:val="00F07386"/>
    <w:rsid w:val="00F0751D"/>
    <w:rsid w:val="00F11269"/>
    <w:rsid w:val="00F1331A"/>
    <w:rsid w:val="00F138FD"/>
    <w:rsid w:val="00F14100"/>
    <w:rsid w:val="00F15483"/>
    <w:rsid w:val="00F157F9"/>
    <w:rsid w:val="00F15A57"/>
    <w:rsid w:val="00F160BA"/>
    <w:rsid w:val="00F1780A"/>
    <w:rsid w:val="00F17995"/>
    <w:rsid w:val="00F2003D"/>
    <w:rsid w:val="00F2137E"/>
    <w:rsid w:val="00F21AB2"/>
    <w:rsid w:val="00F23767"/>
    <w:rsid w:val="00F23E67"/>
    <w:rsid w:val="00F23FA6"/>
    <w:rsid w:val="00F240D7"/>
    <w:rsid w:val="00F25B02"/>
    <w:rsid w:val="00F26157"/>
    <w:rsid w:val="00F268EC"/>
    <w:rsid w:val="00F26F49"/>
    <w:rsid w:val="00F27434"/>
    <w:rsid w:val="00F27841"/>
    <w:rsid w:val="00F3023E"/>
    <w:rsid w:val="00F31BA5"/>
    <w:rsid w:val="00F333DA"/>
    <w:rsid w:val="00F335F8"/>
    <w:rsid w:val="00F339B7"/>
    <w:rsid w:val="00F33A89"/>
    <w:rsid w:val="00F3490B"/>
    <w:rsid w:val="00F3629D"/>
    <w:rsid w:val="00F3750E"/>
    <w:rsid w:val="00F37DB2"/>
    <w:rsid w:val="00F41A56"/>
    <w:rsid w:val="00F41B0B"/>
    <w:rsid w:val="00F42B15"/>
    <w:rsid w:val="00F44F28"/>
    <w:rsid w:val="00F4659F"/>
    <w:rsid w:val="00F468A6"/>
    <w:rsid w:val="00F47C23"/>
    <w:rsid w:val="00F51F42"/>
    <w:rsid w:val="00F52479"/>
    <w:rsid w:val="00F52770"/>
    <w:rsid w:val="00F5291E"/>
    <w:rsid w:val="00F53261"/>
    <w:rsid w:val="00F55882"/>
    <w:rsid w:val="00F56267"/>
    <w:rsid w:val="00F56AEC"/>
    <w:rsid w:val="00F573B7"/>
    <w:rsid w:val="00F57CF7"/>
    <w:rsid w:val="00F57E57"/>
    <w:rsid w:val="00F60594"/>
    <w:rsid w:val="00F621F5"/>
    <w:rsid w:val="00F63DE7"/>
    <w:rsid w:val="00F64CA9"/>
    <w:rsid w:val="00F64D9E"/>
    <w:rsid w:val="00F66412"/>
    <w:rsid w:val="00F66B5A"/>
    <w:rsid w:val="00F66D0D"/>
    <w:rsid w:val="00F67A4D"/>
    <w:rsid w:val="00F72216"/>
    <w:rsid w:val="00F73959"/>
    <w:rsid w:val="00F74004"/>
    <w:rsid w:val="00F76B92"/>
    <w:rsid w:val="00F7740E"/>
    <w:rsid w:val="00F776EA"/>
    <w:rsid w:val="00F7790B"/>
    <w:rsid w:val="00F80270"/>
    <w:rsid w:val="00F8080C"/>
    <w:rsid w:val="00F80963"/>
    <w:rsid w:val="00F80A4B"/>
    <w:rsid w:val="00F80E24"/>
    <w:rsid w:val="00F817F3"/>
    <w:rsid w:val="00F8184B"/>
    <w:rsid w:val="00F82042"/>
    <w:rsid w:val="00F82A5A"/>
    <w:rsid w:val="00F82DAB"/>
    <w:rsid w:val="00F84ACC"/>
    <w:rsid w:val="00F857C6"/>
    <w:rsid w:val="00F861C1"/>
    <w:rsid w:val="00F86BA6"/>
    <w:rsid w:val="00F86ED6"/>
    <w:rsid w:val="00F87789"/>
    <w:rsid w:val="00F914BE"/>
    <w:rsid w:val="00F928E1"/>
    <w:rsid w:val="00F94F6D"/>
    <w:rsid w:val="00FA1543"/>
    <w:rsid w:val="00FA37D0"/>
    <w:rsid w:val="00FA395B"/>
    <w:rsid w:val="00FA4C5C"/>
    <w:rsid w:val="00FA5F16"/>
    <w:rsid w:val="00FA70C4"/>
    <w:rsid w:val="00FB0276"/>
    <w:rsid w:val="00FB02D6"/>
    <w:rsid w:val="00FB0B91"/>
    <w:rsid w:val="00FB1642"/>
    <w:rsid w:val="00FB2B50"/>
    <w:rsid w:val="00FB2C6E"/>
    <w:rsid w:val="00FB38E9"/>
    <w:rsid w:val="00FB49A7"/>
    <w:rsid w:val="00FB4C21"/>
    <w:rsid w:val="00FB4EFF"/>
    <w:rsid w:val="00FB5454"/>
    <w:rsid w:val="00FB6152"/>
    <w:rsid w:val="00FB62F2"/>
    <w:rsid w:val="00FC1C4F"/>
    <w:rsid w:val="00FC3B94"/>
    <w:rsid w:val="00FC73AC"/>
    <w:rsid w:val="00FC7F6C"/>
    <w:rsid w:val="00FD0AFE"/>
    <w:rsid w:val="00FD119C"/>
    <w:rsid w:val="00FD278B"/>
    <w:rsid w:val="00FD304A"/>
    <w:rsid w:val="00FD318F"/>
    <w:rsid w:val="00FD37A0"/>
    <w:rsid w:val="00FD3F1C"/>
    <w:rsid w:val="00FD4401"/>
    <w:rsid w:val="00FD510F"/>
    <w:rsid w:val="00FD691B"/>
    <w:rsid w:val="00FD6AC6"/>
    <w:rsid w:val="00FE07E3"/>
    <w:rsid w:val="00FE1002"/>
    <w:rsid w:val="00FE2C0C"/>
    <w:rsid w:val="00FE2CB6"/>
    <w:rsid w:val="00FE3FD8"/>
    <w:rsid w:val="00FE5097"/>
    <w:rsid w:val="00FE58FA"/>
    <w:rsid w:val="00FE60DB"/>
    <w:rsid w:val="00FE6CBD"/>
    <w:rsid w:val="00FE78D8"/>
    <w:rsid w:val="00FF0389"/>
    <w:rsid w:val="00FF05B1"/>
    <w:rsid w:val="00FF0927"/>
    <w:rsid w:val="00FF20A7"/>
    <w:rsid w:val="00FF2599"/>
    <w:rsid w:val="00FF26AC"/>
    <w:rsid w:val="00FF3156"/>
    <w:rsid w:val="00FF3F79"/>
    <w:rsid w:val="00FF715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2691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lsdException w:name="index 2" w:uiPriority="0"/>
    <w:lsdException w:name="index 3" w:uiPriority="0"/>
    <w:lsdException w:name="toc 1" w:uiPriority="39"/>
    <w:lsdException w:name="toc 2" w:uiPriority="39"/>
    <w:lsdException w:name="toc 3" w:uiPriority="39"/>
    <w:lsdException w:name="toc 4" w:uiPriority="0"/>
    <w:lsdException w:name="toc 5" w:uiPriority="39"/>
    <w:lsdException w:name="toc 6" w:uiPriority="39"/>
    <w:lsdException w:name="toc 7" w:uiPriority="39"/>
    <w:lsdException w:name="toc 8" w:uiPriority="39"/>
    <w:lsdException w:name="toc 9" w:uiPriority="39"/>
    <w:lsdException w:name="footnote text" w:uiPriority="0"/>
    <w:lsdException w:name="footer" w:uiPriority="0"/>
    <w:lsdException w:name="index heading" w:uiPriority="0"/>
    <w:lsdException w:name="caption" w:uiPriority="0" w:qFormat="1"/>
    <w:lsdException w:name="table of figures" w:uiPriority="0"/>
    <w:lsdException w:name="footnote reference" w:uiPriority="0"/>
    <w:lsdException w:name="page number" w:uiPriority="0"/>
    <w:lsdException w:name="List" w:uiPriority="0"/>
    <w:lsdException w:name="List Bullet" w:uiPriority="0" w:qFormat="1"/>
    <w:lsdException w:name="List Number" w:uiPriority="0" w:qFormat="1"/>
    <w:lsdException w:name="List 2" w:uiPriority="0"/>
    <w:lsdException w:name="List 3" w:uiPriority="0"/>
    <w:lsdException w:name="List 5" w:uiPriority="0"/>
    <w:lsdException w:name="List Bullet 2" w:uiPriority="0" w:qFormat="1"/>
    <w:lsdException w:name="List Bullet 3" w:uiPriority="0"/>
    <w:lsdException w:name="List Bullet 4" w:uiPriority="0"/>
    <w:lsdException w:name="List Bullet 5" w:uiPriority="0"/>
    <w:lsdException w:name="List Number 2" w:uiPriority="0" w:qFormat="1"/>
    <w:lsdException w:name="List Number 3" w:uiPriority="0"/>
    <w:lsdException w:name="List Number 4" w:uiPriority="0"/>
    <w:lsdException w:name="List Number 5" w:uiPriority="0"/>
    <w:lsdException w:name="Title" w:semiHidden="0" w:uiPriority="0" w:unhideWhenUsed="0" w:qFormat="1"/>
    <w:lsdException w:name="Default Paragraph Font" w:uiPriority="1"/>
    <w:lsdException w:name="Body Text" w:uiPriority="0" w:qFormat="1"/>
    <w:lsdException w:name="Body Text Indent" w:uiPriority="0"/>
    <w:lsdException w:name="List Continue" w:uiPriority="0" w:qFormat="1"/>
    <w:lsdException w:name="List Continue 2" w:uiPriority="0" w:qFormat="1"/>
    <w:lsdException w:name="List Continue 3" w:uiPriority="0"/>
    <w:lsdException w:name="List Continue 4" w:uiPriority="0"/>
    <w:lsdException w:name="List Continue 5" w:uiPriority="0"/>
    <w:lsdException w:name="Subtitle" w:semiHidden="0" w:uiPriority="11" w:unhideWhenUsed="0" w:qFormat="1"/>
    <w:lsdException w:name="Body Text First Indent" w:uiPriority="0"/>
    <w:lsdException w:name="Block Text" w:uiPriority="0"/>
    <w:lsdException w:name="Hyperlink"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28D3"/>
    <w:pPr>
      <w:widowControl w:val="0"/>
      <w:spacing w:before="120" w:after="0" w:line="240" w:lineRule="auto"/>
    </w:pPr>
    <w:rPr>
      <w:rFonts w:ascii="Arial" w:eastAsia="Times New Roman" w:hAnsi="Arial" w:cs="Arial"/>
      <w:color w:val="666560"/>
      <w:sz w:val="20"/>
      <w:szCs w:val="20"/>
      <w:lang w:val="en-AU"/>
    </w:rPr>
  </w:style>
  <w:style w:type="paragraph" w:styleId="Heading1">
    <w:name w:val="heading 1"/>
    <w:basedOn w:val="Normal"/>
    <w:next w:val="BodyText"/>
    <w:link w:val="Heading1Char"/>
    <w:autoRedefine/>
    <w:uiPriority w:val="9"/>
    <w:qFormat/>
    <w:rsid w:val="009428D3"/>
    <w:pPr>
      <w:spacing w:before="480" w:after="240"/>
      <w:outlineLvl w:val="0"/>
    </w:pPr>
    <w:rPr>
      <w:rFonts w:ascii="Arial Bold" w:hAnsi="Arial Bold"/>
      <w:b/>
      <w:color w:val="484848"/>
      <w:sz w:val="44"/>
    </w:rPr>
  </w:style>
  <w:style w:type="paragraph" w:styleId="Heading2">
    <w:name w:val="heading 2"/>
    <w:basedOn w:val="Normal"/>
    <w:next w:val="BodyText"/>
    <w:link w:val="Heading2Char"/>
    <w:autoRedefine/>
    <w:qFormat/>
    <w:rsid w:val="009428D3"/>
    <w:pPr>
      <w:spacing w:before="360" w:after="240"/>
      <w:outlineLvl w:val="1"/>
    </w:pPr>
    <w:rPr>
      <w:rFonts w:ascii="Arial Bold" w:hAnsi="Arial Bold"/>
      <w:b/>
      <w:color w:val="484848"/>
      <w:sz w:val="36"/>
      <w:szCs w:val="36"/>
    </w:rPr>
  </w:style>
  <w:style w:type="paragraph" w:styleId="Heading3">
    <w:name w:val="heading 3"/>
    <w:basedOn w:val="Heading2"/>
    <w:next w:val="Normal"/>
    <w:link w:val="Heading3Char"/>
    <w:uiPriority w:val="9"/>
    <w:unhideWhenUsed/>
    <w:qFormat/>
    <w:rsid w:val="009428D3"/>
    <w:pPr>
      <w:outlineLvl w:val="2"/>
    </w:pPr>
    <w:rPr>
      <w:b w:val="0"/>
      <w:bCs/>
      <w:color w:val="666560"/>
      <w:sz w:val="30"/>
      <w:szCs w:val="40"/>
    </w:rPr>
  </w:style>
  <w:style w:type="paragraph" w:styleId="Heading4">
    <w:name w:val="heading 4"/>
    <w:basedOn w:val="Heading3"/>
    <w:next w:val="BodyText"/>
    <w:link w:val="Heading4Char"/>
    <w:unhideWhenUsed/>
    <w:qFormat/>
    <w:rsid w:val="009428D3"/>
    <w:pPr>
      <w:outlineLvl w:val="3"/>
    </w:pPr>
    <w:rPr>
      <w:sz w:val="26"/>
      <w:szCs w:val="32"/>
    </w:rPr>
  </w:style>
  <w:style w:type="paragraph" w:styleId="Heading5">
    <w:name w:val="heading 5"/>
    <w:basedOn w:val="HeadingBase"/>
    <w:next w:val="Normal"/>
    <w:link w:val="Heading5Char"/>
    <w:rsid w:val="009428D3"/>
    <w:pPr>
      <w:spacing w:before="80"/>
      <w:outlineLvl w:val="4"/>
    </w:pPr>
    <w:rPr>
      <w:sz w:val="22"/>
    </w:rPr>
  </w:style>
  <w:style w:type="paragraph" w:styleId="Heading6">
    <w:name w:val="heading 6"/>
    <w:basedOn w:val="HeadingBase"/>
    <w:next w:val="Normal"/>
    <w:link w:val="Heading6Char"/>
    <w:rsid w:val="009428D3"/>
    <w:pPr>
      <w:spacing w:before="60"/>
      <w:outlineLvl w:val="5"/>
    </w:pPr>
    <w:rPr>
      <w:rFonts w:ascii="Palatino Linotype" w:hAnsi="Palatino Linotype"/>
      <w:sz w:val="22"/>
    </w:rPr>
  </w:style>
  <w:style w:type="paragraph" w:styleId="Heading7">
    <w:name w:val="heading 7"/>
    <w:basedOn w:val="Normal"/>
    <w:next w:val="Normal"/>
    <w:link w:val="Heading7Char"/>
    <w:rsid w:val="009428D3"/>
    <w:pPr>
      <w:ind w:left="720"/>
      <w:outlineLvl w:val="6"/>
    </w:pPr>
    <w:rPr>
      <w:i/>
    </w:rPr>
  </w:style>
  <w:style w:type="paragraph" w:styleId="Heading8">
    <w:name w:val="heading 8"/>
    <w:basedOn w:val="Normal"/>
    <w:next w:val="Normal"/>
    <w:link w:val="Heading8Char"/>
    <w:rsid w:val="009428D3"/>
    <w:pPr>
      <w:ind w:left="720"/>
      <w:outlineLvl w:val="7"/>
    </w:pPr>
    <w:rPr>
      <w:i/>
    </w:rPr>
  </w:style>
  <w:style w:type="paragraph" w:styleId="Heading9">
    <w:name w:val="heading 9"/>
    <w:basedOn w:val="Normal"/>
    <w:next w:val="Normal"/>
    <w:link w:val="Heading9Char"/>
    <w:rsid w:val="009428D3"/>
    <w:pPr>
      <w:framePr w:w="9639" w:vSpace="181" w:wrap="around" w:vAnchor="text" w:hAnchor="margin" w:y="228" w:anchorLock="1"/>
      <w:pBdr>
        <w:top w:val="single" w:sz="36" w:space="6" w:color="F50002"/>
      </w:pBdr>
      <w:spacing w:after="240"/>
      <w:outlineLvl w:val="8"/>
    </w:pPr>
    <w:rPr>
      <w:rFonts w:ascii="Arial Bold" w:hAnsi="Arial Bold"/>
      <w:b/>
      <w:color w:val="08215C"/>
      <w:sz w:val="48"/>
    </w:rPr>
  </w:style>
  <w:style w:type="character" w:default="1" w:styleId="DefaultParagraphFont">
    <w:name w:val="Default Paragraph Font"/>
    <w:uiPriority w:val="1"/>
    <w:semiHidden/>
    <w:unhideWhenUsed/>
    <w:rsid w:val="009428D3"/>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9428D3"/>
  </w:style>
  <w:style w:type="paragraph" w:styleId="BodyText">
    <w:name w:val="Body Text"/>
    <w:basedOn w:val="NormalWeb"/>
    <w:link w:val="BodyTextChar"/>
    <w:qFormat/>
    <w:rsid w:val="009428D3"/>
  </w:style>
  <w:style w:type="paragraph" w:styleId="NormalWeb">
    <w:name w:val="Normal (Web)"/>
    <w:basedOn w:val="Normal"/>
    <w:uiPriority w:val="99"/>
    <w:unhideWhenUsed/>
    <w:rsid w:val="009428D3"/>
  </w:style>
  <w:style w:type="character" w:customStyle="1" w:styleId="BodyTextChar">
    <w:name w:val="Body Text Char"/>
    <w:link w:val="BodyText"/>
    <w:rsid w:val="009428D3"/>
    <w:rPr>
      <w:rFonts w:ascii="Arial" w:eastAsia="Times New Roman" w:hAnsi="Arial" w:cs="Arial"/>
      <w:color w:val="666560"/>
      <w:sz w:val="20"/>
      <w:szCs w:val="20"/>
      <w:lang w:val="en-AU"/>
    </w:rPr>
  </w:style>
  <w:style w:type="character" w:customStyle="1" w:styleId="Heading1Char">
    <w:name w:val="Heading 1 Char"/>
    <w:link w:val="Heading1"/>
    <w:uiPriority w:val="9"/>
    <w:rsid w:val="009428D3"/>
    <w:rPr>
      <w:rFonts w:ascii="Arial Bold" w:eastAsia="Times New Roman" w:hAnsi="Arial Bold" w:cs="Arial"/>
      <w:b/>
      <w:color w:val="484848"/>
      <w:sz w:val="44"/>
      <w:szCs w:val="20"/>
      <w:lang w:val="en-AU"/>
    </w:rPr>
  </w:style>
  <w:style w:type="character" w:customStyle="1" w:styleId="Heading2Char">
    <w:name w:val="Heading 2 Char"/>
    <w:link w:val="Heading2"/>
    <w:rsid w:val="009428D3"/>
    <w:rPr>
      <w:rFonts w:ascii="Arial Bold" w:eastAsia="Times New Roman" w:hAnsi="Arial Bold" w:cs="Arial"/>
      <w:b/>
      <w:color w:val="484848"/>
      <w:sz w:val="36"/>
      <w:szCs w:val="36"/>
      <w:lang w:val="en-AU"/>
    </w:rPr>
  </w:style>
  <w:style w:type="character" w:customStyle="1" w:styleId="Heading3Char">
    <w:name w:val="Heading 3 Char"/>
    <w:link w:val="Heading3"/>
    <w:uiPriority w:val="9"/>
    <w:rsid w:val="009428D3"/>
    <w:rPr>
      <w:rFonts w:ascii="Arial Bold" w:eastAsia="Times New Roman" w:hAnsi="Arial Bold" w:cs="Arial"/>
      <w:bCs/>
      <w:color w:val="666560"/>
      <w:sz w:val="30"/>
      <w:szCs w:val="40"/>
      <w:lang w:val="en-AU"/>
    </w:rPr>
  </w:style>
  <w:style w:type="character" w:customStyle="1" w:styleId="Heading4Char">
    <w:name w:val="Heading 4 Char"/>
    <w:link w:val="Heading4"/>
    <w:rsid w:val="009428D3"/>
    <w:rPr>
      <w:rFonts w:ascii="Arial Bold" w:eastAsia="Times New Roman" w:hAnsi="Arial Bold" w:cs="Arial"/>
      <w:bCs/>
      <w:color w:val="666560"/>
      <w:sz w:val="26"/>
      <w:szCs w:val="32"/>
      <w:lang w:val="en-AU"/>
    </w:rPr>
  </w:style>
  <w:style w:type="paragraph" w:customStyle="1" w:styleId="HeadingBase">
    <w:name w:val="Heading Base"/>
    <w:rsid w:val="009428D3"/>
    <w:pPr>
      <w:keepNext/>
      <w:spacing w:after="0" w:line="240" w:lineRule="auto"/>
    </w:pPr>
    <w:rPr>
      <w:rFonts w:ascii="Arial Bold" w:eastAsia="Times New Roman" w:hAnsi="Arial Bold" w:cs="Times New Roman"/>
      <w:b/>
      <w:color w:val="08215C"/>
      <w:sz w:val="24"/>
      <w:szCs w:val="20"/>
      <w:lang w:val="en-AU"/>
    </w:rPr>
  </w:style>
  <w:style w:type="character" w:customStyle="1" w:styleId="Heading5Char">
    <w:name w:val="Heading 5 Char"/>
    <w:link w:val="Heading5"/>
    <w:rsid w:val="009428D3"/>
    <w:rPr>
      <w:rFonts w:ascii="Arial Bold" w:eastAsia="Times New Roman" w:hAnsi="Arial Bold" w:cs="Times New Roman"/>
      <w:b/>
      <w:color w:val="08215C"/>
      <w:szCs w:val="20"/>
      <w:lang w:val="en-AU"/>
    </w:rPr>
  </w:style>
  <w:style w:type="character" w:customStyle="1" w:styleId="Heading6Char">
    <w:name w:val="Heading 6 Char"/>
    <w:link w:val="Heading6"/>
    <w:rsid w:val="009428D3"/>
    <w:rPr>
      <w:rFonts w:ascii="Palatino Linotype" w:eastAsia="Times New Roman" w:hAnsi="Palatino Linotype" w:cs="Times New Roman"/>
      <w:b/>
      <w:color w:val="08215C"/>
      <w:szCs w:val="20"/>
      <w:lang w:val="en-AU"/>
    </w:rPr>
  </w:style>
  <w:style w:type="character" w:customStyle="1" w:styleId="Heading7Char">
    <w:name w:val="Heading 7 Char"/>
    <w:link w:val="Heading7"/>
    <w:rsid w:val="009428D3"/>
    <w:rPr>
      <w:rFonts w:ascii="Arial" w:eastAsia="Times New Roman" w:hAnsi="Arial" w:cs="Arial"/>
      <w:i/>
      <w:color w:val="666560"/>
      <w:sz w:val="20"/>
      <w:szCs w:val="20"/>
      <w:lang w:val="en-AU"/>
    </w:rPr>
  </w:style>
  <w:style w:type="character" w:customStyle="1" w:styleId="Heading8Char">
    <w:name w:val="Heading 8 Char"/>
    <w:link w:val="Heading8"/>
    <w:rsid w:val="009428D3"/>
    <w:rPr>
      <w:rFonts w:ascii="Arial" w:eastAsia="Times New Roman" w:hAnsi="Arial" w:cs="Arial"/>
      <w:i/>
      <w:color w:val="666560"/>
      <w:sz w:val="20"/>
      <w:szCs w:val="20"/>
      <w:lang w:val="en-AU"/>
    </w:rPr>
  </w:style>
  <w:style w:type="character" w:customStyle="1" w:styleId="Heading9Char">
    <w:name w:val="Heading 9 Char"/>
    <w:link w:val="Heading9"/>
    <w:rsid w:val="009428D3"/>
    <w:rPr>
      <w:rFonts w:ascii="Arial Bold" w:eastAsia="Times New Roman" w:hAnsi="Arial Bold" w:cs="Arial"/>
      <w:b/>
      <w:color w:val="08215C"/>
      <w:sz w:val="48"/>
      <w:szCs w:val="20"/>
      <w:lang w:val="en-AU"/>
    </w:rPr>
  </w:style>
  <w:style w:type="character" w:customStyle="1" w:styleId="apple-converted-space">
    <w:name w:val="apple-converted-space"/>
    <w:basedOn w:val="DefaultParagraphFont"/>
    <w:rsid w:val="00B16A5F"/>
  </w:style>
  <w:style w:type="paragraph" w:styleId="ListNumber">
    <w:name w:val="List Number"/>
    <w:basedOn w:val="Normal"/>
    <w:qFormat/>
    <w:rsid w:val="009428D3"/>
    <w:pPr>
      <w:numPr>
        <w:numId w:val="1"/>
      </w:numPr>
      <w:spacing w:before="60" w:after="60"/>
    </w:pPr>
    <w:rPr>
      <w:szCs w:val="22"/>
    </w:rPr>
  </w:style>
  <w:style w:type="paragraph" w:styleId="List">
    <w:name w:val="List"/>
    <w:basedOn w:val="BodyText"/>
    <w:rsid w:val="009428D3"/>
    <w:pPr>
      <w:tabs>
        <w:tab w:val="left" w:pos="360"/>
      </w:tabs>
      <w:ind w:left="360" w:hanging="360"/>
    </w:pPr>
  </w:style>
  <w:style w:type="character" w:customStyle="1" w:styleId="ProcedureChar">
    <w:name w:val="Procedure Char"/>
    <w:link w:val="Procedure"/>
    <w:rsid w:val="009428D3"/>
    <w:rPr>
      <w:rFonts w:ascii="Arial" w:eastAsia="Times New Roman" w:hAnsi="Arial" w:cs="Arial"/>
      <w:b/>
      <w:color w:val="666560"/>
      <w:sz w:val="24"/>
      <w:szCs w:val="24"/>
      <w:lang w:val="en-AU"/>
    </w:rPr>
  </w:style>
  <w:style w:type="character" w:styleId="Strong">
    <w:name w:val="Strong"/>
    <w:uiPriority w:val="22"/>
    <w:rsid w:val="009428D3"/>
    <w:rPr>
      <w:b/>
      <w:bCs/>
    </w:rPr>
  </w:style>
  <w:style w:type="paragraph" w:styleId="ListParagraph">
    <w:name w:val="List Paragraph"/>
    <w:basedOn w:val="Normal"/>
    <w:link w:val="ListParagraphChar"/>
    <w:uiPriority w:val="34"/>
    <w:qFormat/>
    <w:rsid w:val="009428D3"/>
    <w:pPr>
      <w:ind w:left="720"/>
    </w:pPr>
  </w:style>
  <w:style w:type="character" w:customStyle="1" w:styleId="ListParagraphChar">
    <w:name w:val="List Paragraph Char"/>
    <w:basedOn w:val="DefaultParagraphFont"/>
    <w:link w:val="ListParagraph"/>
    <w:uiPriority w:val="34"/>
    <w:rsid w:val="00B16A5F"/>
    <w:rPr>
      <w:rFonts w:ascii="Arial" w:eastAsia="Times New Roman" w:hAnsi="Arial" w:cs="Arial"/>
      <w:color w:val="666560"/>
      <w:sz w:val="20"/>
      <w:szCs w:val="20"/>
      <w:lang w:val="en-AU"/>
    </w:rPr>
  </w:style>
  <w:style w:type="paragraph" w:styleId="BalloonText">
    <w:name w:val="Balloon Text"/>
    <w:basedOn w:val="Normal"/>
    <w:link w:val="BalloonTextChar"/>
    <w:uiPriority w:val="99"/>
    <w:unhideWhenUsed/>
    <w:rsid w:val="009428D3"/>
    <w:pPr>
      <w:spacing w:before="0"/>
    </w:pPr>
    <w:rPr>
      <w:rFonts w:ascii="Tahoma" w:hAnsi="Tahoma" w:cs="Tahoma"/>
      <w:sz w:val="16"/>
      <w:szCs w:val="16"/>
    </w:rPr>
  </w:style>
  <w:style w:type="character" w:customStyle="1" w:styleId="BalloonTextChar">
    <w:name w:val="Balloon Text Char"/>
    <w:link w:val="BalloonText"/>
    <w:uiPriority w:val="99"/>
    <w:rsid w:val="009428D3"/>
    <w:rPr>
      <w:rFonts w:ascii="Tahoma" w:eastAsia="Times New Roman" w:hAnsi="Tahoma" w:cs="Tahoma"/>
      <w:color w:val="666560"/>
      <w:sz w:val="16"/>
      <w:szCs w:val="16"/>
      <w:lang w:val="en-AU"/>
    </w:rPr>
  </w:style>
  <w:style w:type="paragraph" w:styleId="Title">
    <w:name w:val="Title"/>
    <w:basedOn w:val="Normal"/>
    <w:next w:val="Normal"/>
    <w:link w:val="TitleChar"/>
    <w:autoRedefine/>
    <w:rsid w:val="009428D3"/>
    <w:pPr>
      <w:spacing w:before="3720" w:after="120"/>
      <w:contextualSpacing/>
    </w:pPr>
    <w:rPr>
      <w:rFonts w:cs="Times New Roman"/>
      <w:b/>
      <w:color w:val="FFFFFF"/>
      <w:spacing w:val="5"/>
      <w:kern w:val="28"/>
      <w:sz w:val="52"/>
      <w:szCs w:val="44"/>
    </w:rPr>
  </w:style>
  <w:style w:type="character" w:customStyle="1" w:styleId="TitleChar">
    <w:name w:val="Title Char"/>
    <w:link w:val="Title"/>
    <w:rsid w:val="009428D3"/>
    <w:rPr>
      <w:rFonts w:ascii="Arial" w:eastAsia="Times New Roman" w:hAnsi="Arial" w:cs="Times New Roman"/>
      <w:b/>
      <w:color w:val="FFFFFF"/>
      <w:spacing w:val="5"/>
      <w:kern w:val="28"/>
      <w:sz w:val="52"/>
      <w:szCs w:val="44"/>
      <w:lang w:val="en-AU"/>
    </w:rPr>
  </w:style>
  <w:style w:type="paragraph" w:customStyle="1" w:styleId="Heading10">
    <w:name w:val="Heading1"/>
    <w:basedOn w:val="Normal"/>
    <w:link w:val="Heading1Char0"/>
    <w:rsid w:val="00B16A5F"/>
    <w:rPr>
      <w:rFonts w:ascii="Calibri" w:hAnsi="Calibri"/>
      <w:sz w:val="52"/>
    </w:rPr>
  </w:style>
  <w:style w:type="character" w:customStyle="1" w:styleId="Heading1Char0">
    <w:name w:val="Heading1 Char"/>
    <w:basedOn w:val="Heading1Char"/>
    <w:link w:val="Heading10"/>
    <w:rsid w:val="00B16A5F"/>
    <w:rPr>
      <w:rFonts w:ascii="Calibri" w:eastAsia="Times New Roman" w:hAnsi="Calibri" w:cs="Arial"/>
      <w:b w:val="0"/>
      <w:color w:val="666560"/>
      <w:sz w:val="52"/>
      <w:szCs w:val="20"/>
      <w:lang w:val="en-AU"/>
    </w:rPr>
  </w:style>
  <w:style w:type="paragraph" w:styleId="ListBullet">
    <w:name w:val="List Bullet"/>
    <w:basedOn w:val="ListNumber"/>
    <w:qFormat/>
    <w:rsid w:val="009428D3"/>
    <w:pPr>
      <w:numPr>
        <w:numId w:val="105"/>
      </w:numPr>
    </w:pPr>
  </w:style>
  <w:style w:type="paragraph" w:styleId="ListBullet4">
    <w:name w:val="List Bullet 4"/>
    <w:basedOn w:val="Normal"/>
    <w:rsid w:val="003D0E53"/>
    <w:pPr>
      <w:numPr>
        <w:numId w:val="2"/>
      </w:numPr>
    </w:pPr>
  </w:style>
  <w:style w:type="paragraph" w:styleId="List4">
    <w:name w:val="List 4"/>
    <w:basedOn w:val="Normal"/>
    <w:uiPriority w:val="99"/>
    <w:unhideWhenUsed/>
    <w:rsid w:val="00B16A5F"/>
    <w:pPr>
      <w:ind w:left="1440" w:hanging="360"/>
      <w:contextualSpacing/>
    </w:pPr>
  </w:style>
  <w:style w:type="paragraph" w:styleId="List2">
    <w:name w:val="List 2"/>
    <w:basedOn w:val="List"/>
    <w:rsid w:val="009428D3"/>
    <w:pPr>
      <w:tabs>
        <w:tab w:val="clear" w:pos="360"/>
        <w:tab w:val="left" w:pos="720"/>
      </w:tabs>
      <w:ind w:left="720"/>
    </w:pPr>
  </w:style>
  <w:style w:type="paragraph" w:customStyle="1" w:styleId="Note">
    <w:name w:val="Note"/>
    <w:basedOn w:val="BodyText"/>
    <w:qFormat/>
    <w:rsid w:val="009428D3"/>
    <w:pPr>
      <w:tabs>
        <w:tab w:val="left" w:pos="680"/>
      </w:tabs>
      <w:spacing w:before="40" w:after="40"/>
    </w:pPr>
  </w:style>
  <w:style w:type="character" w:customStyle="1" w:styleId="SpecialBold">
    <w:name w:val="Special Bold"/>
    <w:rsid w:val="009428D3"/>
    <w:rPr>
      <w:b/>
      <w:spacing w:val="0"/>
    </w:rPr>
  </w:style>
  <w:style w:type="character" w:styleId="Emphasis">
    <w:name w:val="Emphasis"/>
    <w:basedOn w:val="DefaultParagraphFont"/>
    <w:uiPriority w:val="20"/>
    <w:qFormat/>
    <w:rsid w:val="00B16A5F"/>
    <w:rPr>
      <w:i/>
      <w:iCs/>
    </w:rPr>
  </w:style>
  <w:style w:type="paragraph" w:customStyle="1" w:styleId="SuperHeading">
    <w:name w:val="SuperHeading"/>
    <w:basedOn w:val="Normal"/>
    <w:autoRedefine/>
    <w:rsid w:val="009428D3"/>
    <w:pPr>
      <w:spacing w:before="480"/>
      <w:jc w:val="right"/>
      <w:outlineLvl w:val="0"/>
    </w:pPr>
    <w:rPr>
      <w:caps/>
      <w:color w:val="00768B"/>
      <w:spacing w:val="40"/>
      <w:sz w:val="32"/>
    </w:rPr>
  </w:style>
  <w:style w:type="character" w:styleId="Hyperlink">
    <w:name w:val="Hyperlink"/>
    <w:uiPriority w:val="99"/>
    <w:qFormat/>
    <w:rsid w:val="009428D3"/>
    <w:rPr>
      <w:rFonts w:cs="Times New Roman"/>
      <w:color w:val="00B7FF"/>
      <w:u w:val="none"/>
    </w:rPr>
  </w:style>
  <w:style w:type="paragraph" w:styleId="CommentText">
    <w:name w:val="annotation text"/>
    <w:basedOn w:val="Normal"/>
    <w:link w:val="CommentTextChar"/>
    <w:uiPriority w:val="99"/>
    <w:unhideWhenUsed/>
    <w:rsid w:val="009428D3"/>
  </w:style>
  <w:style w:type="character" w:customStyle="1" w:styleId="CommentTextChar">
    <w:name w:val="Comment Text Char"/>
    <w:link w:val="CommentText"/>
    <w:uiPriority w:val="99"/>
    <w:rsid w:val="009428D3"/>
    <w:rPr>
      <w:rFonts w:ascii="Arial" w:eastAsia="Times New Roman" w:hAnsi="Arial" w:cs="Arial"/>
      <w:color w:val="666560"/>
      <w:sz w:val="20"/>
      <w:szCs w:val="20"/>
      <w:lang w:val="en-AU"/>
    </w:rPr>
  </w:style>
  <w:style w:type="character" w:styleId="CommentReference">
    <w:name w:val="annotation reference"/>
    <w:uiPriority w:val="99"/>
    <w:unhideWhenUsed/>
    <w:rsid w:val="009428D3"/>
    <w:rPr>
      <w:sz w:val="16"/>
      <w:szCs w:val="16"/>
    </w:rPr>
  </w:style>
  <w:style w:type="paragraph" w:styleId="CommentSubject">
    <w:name w:val="annotation subject"/>
    <w:basedOn w:val="CommentText"/>
    <w:next w:val="CommentText"/>
    <w:link w:val="CommentSubjectChar"/>
    <w:uiPriority w:val="99"/>
    <w:unhideWhenUsed/>
    <w:rsid w:val="009428D3"/>
    <w:rPr>
      <w:b/>
      <w:bCs/>
    </w:rPr>
  </w:style>
  <w:style w:type="character" w:customStyle="1" w:styleId="CommentSubjectChar">
    <w:name w:val="Comment Subject Char"/>
    <w:link w:val="CommentSubject"/>
    <w:uiPriority w:val="99"/>
    <w:rsid w:val="009428D3"/>
    <w:rPr>
      <w:rFonts w:ascii="Arial" w:eastAsia="Times New Roman" w:hAnsi="Arial" w:cs="Arial"/>
      <w:b/>
      <w:bCs/>
      <w:color w:val="666560"/>
      <w:sz w:val="20"/>
      <w:szCs w:val="20"/>
      <w:lang w:val="en-AU"/>
    </w:rPr>
  </w:style>
  <w:style w:type="paragraph" w:customStyle="1" w:styleId="AllowPageBreak">
    <w:name w:val="AllowPageBreak"/>
    <w:rsid w:val="00B16A5F"/>
    <w:pPr>
      <w:widowControl w:val="0"/>
      <w:spacing w:after="0" w:line="240" w:lineRule="auto"/>
    </w:pPr>
    <w:rPr>
      <w:rFonts w:ascii="Times New Roman" w:eastAsia="Times New Roman" w:hAnsi="Times New Roman" w:cs="Times New Roman"/>
      <w:noProof/>
      <w:sz w:val="2"/>
      <w:szCs w:val="20"/>
      <w:lang w:val="en-AU"/>
    </w:rPr>
  </w:style>
  <w:style w:type="paragraph" w:styleId="ListNumber3">
    <w:name w:val="List Number 3"/>
    <w:basedOn w:val="Normal"/>
    <w:rsid w:val="003D0E53"/>
    <w:pPr>
      <w:numPr>
        <w:numId w:val="140"/>
      </w:numPr>
    </w:pPr>
  </w:style>
  <w:style w:type="paragraph" w:customStyle="1" w:styleId="Listnumcontdz">
    <w:name w:val="Listnum_cont_dz"/>
    <w:basedOn w:val="ListParagraph"/>
    <w:link w:val="ListnumcontdzChar"/>
    <w:autoRedefine/>
    <w:qFormat/>
    <w:rsid w:val="00B16A5F"/>
    <w:pPr>
      <w:spacing w:after="200" w:line="276" w:lineRule="auto"/>
      <w:ind w:left="1440"/>
    </w:pPr>
    <w:rPr>
      <w:szCs w:val="24"/>
      <w:lang w:bidi="he-IL"/>
    </w:rPr>
  </w:style>
  <w:style w:type="character" w:customStyle="1" w:styleId="ListnumcontdzChar">
    <w:name w:val="Listnum_cont_dz Char"/>
    <w:basedOn w:val="ListParagraphChar"/>
    <w:link w:val="Listnumcontdz"/>
    <w:rsid w:val="00B16A5F"/>
    <w:rPr>
      <w:rFonts w:ascii="Arial" w:eastAsia="Times New Roman" w:hAnsi="Arial" w:cs="Arial"/>
      <w:color w:val="666560"/>
      <w:sz w:val="20"/>
      <w:szCs w:val="24"/>
      <w:lang w:val="en-AU" w:bidi="he-IL"/>
    </w:rPr>
  </w:style>
  <w:style w:type="character" w:customStyle="1" w:styleId="apple-style-span">
    <w:name w:val="apple-style-span"/>
    <w:basedOn w:val="DefaultParagraphFont"/>
    <w:rsid w:val="00B16A5F"/>
  </w:style>
  <w:style w:type="paragraph" w:styleId="List3">
    <w:name w:val="List 3"/>
    <w:basedOn w:val="Normal"/>
    <w:rsid w:val="00B16A5F"/>
    <w:pPr>
      <w:tabs>
        <w:tab w:val="left" w:pos="1021"/>
      </w:tabs>
      <w:spacing w:before="60" w:after="60"/>
      <w:ind w:left="1020" w:hanging="340"/>
    </w:pPr>
  </w:style>
  <w:style w:type="character" w:styleId="FollowedHyperlink">
    <w:name w:val="FollowedHyperlink"/>
    <w:uiPriority w:val="99"/>
    <w:unhideWhenUsed/>
    <w:rsid w:val="009428D3"/>
    <w:rPr>
      <w:color w:val="800080"/>
      <w:u w:val="single"/>
    </w:rPr>
  </w:style>
  <w:style w:type="paragraph" w:styleId="Revision">
    <w:name w:val="Revision"/>
    <w:hidden/>
    <w:uiPriority w:val="99"/>
    <w:semiHidden/>
    <w:rsid w:val="009D421E"/>
    <w:pPr>
      <w:spacing w:after="0" w:line="240" w:lineRule="auto"/>
    </w:pPr>
    <w:rPr>
      <w:rFonts w:ascii="Courier New" w:eastAsia="Times New Roman" w:hAnsi="Courier New" w:cs="Times New Roman"/>
      <w:szCs w:val="20"/>
    </w:rPr>
  </w:style>
  <w:style w:type="character" w:customStyle="1" w:styleId="street-address">
    <w:name w:val="street-address"/>
    <w:basedOn w:val="DefaultParagraphFont"/>
    <w:rsid w:val="00B16A5F"/>
  </w:style>
  <w:style w:type="table" w:styleId="MediumGrid3-Accent5">
    <w:name w:val="Medium Grid 3 Accent 5"/>
    <w:basedOn w:val="TableNormal"/>
    <w:uiPriority w:val="69"/>
    <w:rsid w:val="00B16A5F"/>
    <w:pPr>
      <w:spacing w:after="0" w:line="240" w:lineRule="auto"/>
    </w:pPr>
    <w:rPr>
      <w:rFonts w:ascii="Calibri" w:eastAsia="Calibri" w:hAnsi="Calibri" w:cs="Arial"/>
      <w:sz w:val="20"/>
      <w:szCs w:val="20"/>
      <w:lang w:bidi="he-IL"/>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character" w:customStyle="1" w:styleId="Monospace">
    <w:name w:val="Monospace"/>
    <w:rsid w:val="009428D3"/>
    <w:rPr>
      <w:rFonts w:ascii="Courier New" w:hAnsi="Courier New"/>
    </w:rPr>
  </w:style>
  <w:style w:type="paragraph" w:styleId="TOCHeading">
    <w:name w:val="TOC Heading"/>
    <w:basedOn w:val="Heading1"/>
    <w:next w:val="Normal"/>
    <w:uiPriority w:val="39"/>
    <w:unhideWhenUsed/>
    <w:rsid w:val="009428D3"/>
    <w:rPr>
      <w:rFonts w:ascii="Arial" w:hAnsi="Arial"/>
    </w:rPr>
  </w:style>
  <w:style w:type="paragraph" w:styleId="TOC1">
    <w:name w:val="toc 1"/>
    <w:basedOn w:val="Normal"/>
    <w:next w:val="Normal"/>
    <w:autoRedefine/>
    <w:uiPriority w:val="39"/>
    <w:unhideWhenUsed/>
    <w:rsid w:val="009428D3"/>
    <w:pPr>
      <w:spacing w:after="100"/>
    </w:pPr>
  </w:style>
  <w:style w:type="paragraph" w:styleId="TOC2">
    <w:name w:val="toc 2"/>
    <w:basedOn w:val="Normal"/>
    <w:next w:val="Normal"/>
    <w:uiPriority w:val="39"/>
    <w:rsid w:val="009428D3"/>
    <w:pPr>
      <w:spacing w:before="80"/>
      <w:ind w:left="340"/>
    </w:pPr>
  </w:style>
  <w:style w:type="paragraph" w:styleId="TOC3">
    <w:name w:val="toc 3"/>
    <w:basedOn w:val="TOC2"/>
    <w:next w:val="Normal"/>
    <w:uiPriority w:val="39"/>
    <w:rsid w:val="009428D3"/>
    <w:pPr>
      <w:ind w:left="680"/>
    </w:pPr>
    <w:rPr>
      <w:szCs w:val="22"/>
    </w:rPr>
  </w:style>
  <w:style w:type="paragraph" w:styleId="ListContinue">
    <w:name w:val="List Continue"/>
    <w:basedOn w:val="ListBullet"/>
    <w:link w:val="ListContinueChar"/>
    <w:autoRedefine/>
    <w:unhideWhenUsed/>
    <w:qFormat/>
    <w:rsid w:val="009428D3"/>
    <w:pPr>
      <w:numPr>
        <w:numId w:val="0"/>
      </w:numPr>
      <w:spacing w:after="0"/>
      <w:ind w:left="720"/>
      <w:contextualSpacing/>
    </w:pPr>
  </w:style>
  <w:style w:type="character" w:customStyle="1" w:styleId="ListContinueChar">
    <w:name w:val="List Continue Char"/>
    <w:link w:val="ListContinue"/>
    <w:rsid w:val="009428D3"/>
    <w:rPr>
      <w:rFonts w:ascii="Arial" w:eastAsia="Times New Roman" w:hAnsi="Arial" w:cs="Arial"/>
      <w:color w:val="666560"/>
      <w:sz w:val="20"/>
      <w:lang w:val="en-AU"/>
    </w:rPr>
  </w:style>
  <w:style w:type="paragraph" w:customStyle="1" w:styleId="Figure">
    <w:name w:val="Figure"/>
    <w:basedOn w:val="Normal"/>
    <w:next w:val="BodyText"/>
    <w:qFormat/>
    <w:rsid w:val="009428D3"/>
    <w:pPr>
      <w:spacing w:before="240"/>
    </w:pPr>
  </w:style>
  <w:style w:type="paragraph" w:customStyle="1" w:styleId="Listnumdz">
    <w:name w:val="Listnumdz"/>
    <w:basedOn w:val="ListParagraph"/>
    <w:link w:val="ListnumdzChar"/>
    <w:autoRedefine/>
    <w:qFormat/>
    <w:rsid w:val="00B16A5F"/>
    <w:pPr>
      <w:numPr>
        <w:numId w:val="21"/>
      </w:numPr>
      <w:spacing w:after="200" w:line="276" w:lineRule="auto"/>
    </w:pPr>
    <w:rPr>
      <w:rFonts w:ascii="Calibri" w:hAnsi="Calibri"/>
      <w:szCs w:val="24"/>
      <w:lang w:bidi="he-IL"/>
    </w:rPr>
  </w:style>
  <w:style w:type="character" w:customStyle="1" w:styleId="ListnumdzChar">
    <w:name w:val="Listnumdz Char"/>
    <w:basedOn w:val="DefaultParagraphFont"/>
    <w:link w:val="Listnumdz"/>
    <w:rsid w:val="00B16A5F"/>
    <w:rPr>
      <w:rFonts w:ascii="Calibri" w:eastAsia="Times New Roman" w:hAnsi="Calibri" w:cs="Arial"/>
      <w:color w:val="666560"/>
      <w:sz w:val="20"/>
      <w:szCs w:val="24"/>
      <w:lang w:val="en-AU" w:bidi="he-IL"/>
    </w:rPr>
  </w:style>
  <w:style w:type="table" w:styleId="TableGrid">
    <w:name w:val="Table Grid"/>
    <w:basedOn w:val="TableNormal"/>
    <w:uiPriority w:val="59"/>
    <w:rsid w:val="00B16A5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OCTitle">
    <w:name w:val="TOCTitle"/>
    <w:basedOn w:val="HeadingBase"/>
    <w:rsid w:val="009428D3"/>
    <w:pPr>
      <w:pBdr>
        <w:bottom w:val="single" w:sz="24" w:space="6" w:color="F50002"/>
      </w:pBdr>
      <w:spacing w:before="480" w:after="240"/>
    </w:pPr>
    <w:rPr>
      <w:sz w:val="48"/>
    </w:rPr>
  </w:style>
  <w:style w:type="paragraph" w:customStyle="1" w:styleId="Version">
    <w:name w:val="Version"/>
    <w:rsid w:val="009428D3"/>
    <w:pPr>
      <w:pBdr>
        <w:top w:val="single" w:sz="2" w:space="10" w:color="ACDDE8"/>
      </w:pBdr>
      <w:spacing w:before="360" w:after="120" w:line="240" w:lineRule="auto"/>
    </w:pPr>
    <w:rPr>
      <w:rFonts w:ascii="Calibri" w:eastAsia="Times New Roman" w:hAnsi="Calibri" w:cs="Calibri"/>
      <w:bCs/>
      <w:color w:val="ACDDE8"/>
      <w:sz w:val="32"/>
      <w:szCs w:val="200"/>
    </w:rPr>
  </w:style>
  <w:style w:type="paragraph" w:customStyle="1" w:styleId="MiniTOCTitle">
    <w:name w:val="MiniTOCTitle"/>
    <w:basedOn w:val="Normal"/>
    <w:rsid w:val="00B16A5F"/>
    <w:rPr>
      <w:noProof/>
    </w:rPr>
  </w:style>
  <w:style w:type="paragraph" w:customStyle="1" w:styleId="MiniTOCItem">
    <w:name w:val="MiniTOCItem"/>
    <w:basedOn w:val="ListBullet"/>
    <w:rsid w:val="00B16A5F"/>
    <w:pPr>
      <w:numPr>
        <w:numId w:val="0"/>
      </w:numPr>
      <w:tabs>
        <w:tab w:val="right" w:leader="dot" w:pos="8505"/>
      </w:tabs>
      <w:spacing w:before="0" w:after="0"/>
    </w:pPr>
  </w:style>
  <w:style w:type="character" w:customStyle="1" w:styleId="HotSpot">
    <w:name w:val="HotSpot"/>
    <w:rsid w:val="00B16A5F"/>
    <w:rPr>
      <w:color w:val="0070C0"/>
      <w:u w:val="none"/>
    </w:rPr>
  </w:style>
  <w:style w:type="paragraph" w:customStyle="1" w:styleId="HeadingProcedure">
    <w:name w:val="Heading Procedure"/>
    <w:basedOn w:val="HeadingBase"/>
    <w:next w:val="Normal"/>
    <w:rsid w:val="00B16A5F"/>
    <w:pPr>
      <w:pBdr>
        <w:bottom w:val="single" w:sz="6" w:space="1" w:color="08215C"/>
      </w:pBdr>
      <w:tabs>
        <w:tab w:val="left" w:pos="0"/>
      </w:tabs>
      <w:spacing w:before="120" w:after="60"/>
      <w:ind w:left="1021"/>
    </w:pPr>
    <w:rPr>
      <w:sz w:val="20"/>
    </w:rPr>
  </w:style>
  <w:style w:type="paragraph" w:customStyle="1" w:styleId="ListNote">
    <w:name w:val="List Note"/>
    <w:rsid w:val="00B16A5F"/>
    <w:pPr>
      <w:tabs>
        <w:tab w:val="left" w:pos="1021"/>
      </w:tabs>
      <w:spacing w:after="0" w:line="240" w:lineRule="auto"/>
    </w:pPr>
    <w:rPr>
      <w:rFonts w:ascii="Verdana" w:eastAsia="Times New Roman" w:hAnsi="Verdana" w:cs="Times New Roman"/>
      <w:sz w:val="20"/>
    </w:rPr>
  </w:style>
  <w:style w:type="paragraph" w:customStyle="1" w:styleId="TableListBullet">
    <w:name w:val="Table List Bullet"/>
    <w:basedOn w:val="TableBodyText"/>
    <w:autoRedefine/>
    <w:qFormat/>
    <w:rsid w:val="009428D3"/>
    <w:pPr>
      <w:numPr>
        <w:numId w:val="71"/>
      </w:numPr>
    </w:pPr>
  </w:style>
  <w:style w:type="paragraph" w:customStyle="1" w:styleId="TableBodyText">
    <w:name w:val="Table Body Text"/>
    <w:basedOn w:val="BodyText"/>
    <w:autoRedefine/>
    <w:qFormat/>
    <w:rsid w:val="009428D3"/>
  </w:style>
  <w:style w:type="paragraph" w:customStyle="1" w:styleId="TableListNumber">
    <w:name w:val="Table List Number"/>
    <w:basedOn w:val="TableBodyText"/>
    <w:qFormat/>
    <w:rsid w:val="009428D3"/>
    <w:pPr>
      <w:numPr>
        <w:numId w:val="72"/>
      </w:numPr>
    </w:pPr>
    <w:rPr>
      <w:szCs w:val="21"/>
    </w:rPr>
  </w:style>
  <w:style w:type="paragraph" w:styleId="ListBullet3">
    <w:name w:val="List Bullet 3"/>
    <w:basedOn w:val="Normal"/>
    <w:rsid w:val="003D0E53"/>
    <w:pPr>
      <w:numPr>
        <w:numId w:val="77"/>
      </w:numPr>
    </w:pPr>
  </w:style>
  <w:style w:type="character" w:customStyle="1" w:styleId="Superscript">
    <w:name w:val="Superscript"/>
    <w:basedOn w:val="DefaultParagraphFont"/>
    <w:rsid w:val="00B16A5F"/>
    <w:rPr>
      <w:vertAlign w:val="superscript"/>
    </w:rPr>
  </w:style>
  <w:style w:type="paragraph" w:customStyle="1" w:styleId="CopyrightText">
    <w:name w:val="Copyright Text"/>
    <w:next w:val="Copyright"/>
    <w:rsid w:val="00B16A5F"/>
    <w:pPr>
      <w:spacing w:before="120" w:after="0" w:line="240" w:lineRule="auto"/>
    </w:pPr>
    <w:rPr>
      <w:rFonts w:ascii="Arial" w:eastAsia="Times New Roman" w:hAnsi="Arial" w:cs="Times New Roman"/>
      <w:sz w:val="17"/>
    </w:rPr>
  </w:style>
  <w:style w:type="paragraph" w:customStyle="1" w:styleId="Copyright">
    <w:name w:val="Copyright"/>
    <w:basedOn w:val="Normal"/>
    <w:rsid w:val="009428D3"/>
    <w:rPr>
      <w:color w:val="7F7F7F"/>
      <w:sz w:val="16"/>
      <w:szCs w:val="16"/>
    </w:rPr>
  </w:style>
  <w:style w:type="paragraph" w:customStyle="1" w:styleId="CoverLogo">
    <w:name w:val="Cover Logo"/>
    <w:basedOn w:val="Normal"/>
    <w:rsid w:val="00B16A5F"/>
    <w:pPr>
      <w:spacing w:after="400"/>
    </w:pPr>
    <w:rPr>
      <w:rFonts w:ascii="Courier New" w:hAnsi="Courier New"/>
      <w:b/>
      <w:i/>
      <w:color w:val="FF0000"/>
      <w:sz w:val="56"/>
    </w:rPr>
  </w:style>
  <w:style w:type="paragraph" w:customStyle="1" w:styleId="ProductName">
    <w:name w:val="Product Name"/>
    <w:basedOn w:val="HeadingBase"/>
    <w:autoRedefine/>
    <w:rsid w:val="00B16A5F"/>
    <w:pPr>
      <w:spacing w:before="480" w:after="120"/>
    </w:pPr>
    <w:rPr>
      <w:color w:val="00768B"/>
      <w:sz w:val="48"/>
    </w:rPr>
  </w:style>
  <w:style w:type="paragraph" w:customStyle="1" w:styleId="BookName">
    <w:name w:val="Book Name"/>
    <w:basedOn w:val="ProductName"/>
    <w:rsid w:val="00B16A5F"/>
    <w:pPr>
      <w:spacing w:before="120"/>
    </w:pPr>
    <w:rPr>
      <w:rFonts w:ascii="Arial" w:hAnsi="Arial"/>
      <w:sz w:val="36"/>
    </w:rPr>
  </w:style>
  <w:style w:type="paragraph" w:customStyle="1" w:styleId="Release">
    <w:name w:val="Release"/>
    <w:basedOn w:val="HeadingBase"/>
    <w:autoRedefine/>
    <w:rsid w:val="00B16A5F"/>
    <w:pPr>
      <w:spacing w:before="480" w:after="120"/>
    </w:pPr>
    <w:rPr>
      <w:rFonts w:ascii="Arial" w:hAnsi="Arial"/>
      <w:color w:val="00768B"/>
      <w:sz w:val="28"/>
    </w:rPr>
  </w:style>
  <w:style w:type="paragraph" w:customStyle="1" w:styleId="IssueDate">
    <w:name w:val="Issue Date"/>
    <w:autoRedefine/>
    <w:rsid w:val="00B16A5F"/>
    <w:pPr>
      <w:spacing w:before="4400" w:after="120" w:line="240" w:lineRule="auto"/>
    </w:pPr>
    <w:rPr>
      <w:rFonts w:ascii="Arial Bold" w:eastAsia="Times New Roman" w:hAnsi="Arial Bold" w:cs="Times New Roman"/>
      <w:color w:val="00768B"/>
      <w:sz w:val="20"/>
      <w:szCs w:val="20"/>
      <w:lang w:val="en-AU"/>
    </w:rPr>
  </w:style>
  <w:style w:type="paragraph" w:customStyle="1" w:styleId="PartNumber">
    <w:name w:val="Part Number"/>
    <w:autoRedefine/>
    <w:rsid w:val="00B16A5F"/>
    <w:pPr>
      <w:spacing w:before="120" w:after="120" w:line="240" w:lineRule="auto"/>
    </w:pPr>
    <w:rPr>
      <w:rFonts w:ascii="Arial Bold" w:eastAsia="Times New Roman" w:hAnsi="Arial Bold" w:cs="Times New Roman"/>
      <w:color w:val="00768B"/>
      <w:sz w:val="20"/>
      <w:szCs w:val="20"/>
      <w:lang w:val="en-AU"/>
    </w:rPr>
  </w:style>
  <w:style w:type="paragraph" w:customStyle="1" w:styleId="TableCaption">
    <w:name w:val="Table Caption"/>
    <w:basedOn w:val="Caption"/>
    <w:rsid w:val="00B16A5F"/>
    <w:pPr>
      <w:spacing w:before="240" w:after="60"/>
    </w:pPr>
  </w:style>
  <w:style w:type="paragraph" w:styleId="Caption">
    <w:name w:val="caption"/>
    <w:basedOn w:val="Normal"/>
    <w:next w:val="Normal"/>
    <w:qFormat/>
    <w:rsid w:val="009428D3"/>
    <w:rPr>
      <w:color w:val="auto"/>
      <w:sz w:val="16"/>
    </w:rPr>
  </w:style>
  <w:style w:type="paragraph" w:customStyle="1" w:styleId="ListCode">
    <w:name w:val="List Code"/>
    <w:basedOn w:val="Normal"/>
    <w:link w:val="ListCodeChar"/>
    <w:qFormat/>
    <w:rsid w:val="009428D3"/>
    <w:pPr>
      <w:shd w:val="pct12" w:color="auto" w:fill="auto"/>
      <w:ind w:left="1361"/>
      <w:contextualSpacing/>
    </w:pPr>
    <w:rPr>
      <w:rFonts w:ascii="Consolas" w:hAnsi="Consolas" w:cs="Consolas"/>
      <w:sz w:val="21"/>
      <w:szCs w:val="21"/>
    </w:rPr>
  </w:style>
  <w:style w:type="paragraph" w:styleId="PlainText">
    <w:name w:val="Plain Text"/>
    <w:basedOn w:val="Normal"/>
    <w:link w:val="PlainTextChar"/>
    <w:uiPriority w:val="99"/>
    <w:unhideWhenUsed/>
    <w:rsid w:val="00B16A5F"/>
    <w:rPr>
      <w:rFonts w:ascii="Consolas" w:hAnsi="Consolas" w:cs="Consolas"/>
      <w:sz w:val="21"/>
      <w:szCs w:val="21"/>
    </w:rPr>
  </w:style>
  <w:style w:type="character" w:customStyle="1" w:styleId="PlainTextChar">
    <w:name w:val="Plain Text Char"/>
    <w:basedOn w:val="DefaultParagraphFont"/>
    <w:link w:val="PlainText"/>
    <w:uiPriority w:val="99"/>
    <w:rsid w:val="00B16A5F"/>
    <w:rPr>
      <w:rFonts w:ascii="Consolas" w:eastAsia="Times New Roman" w:hAnsi="Consolas" w:cs="Consolas"/>
      <w:color w:val="666560"/>
      <w:sz w:val="21"/>
      <w:szCs w:val="21"/>
      <w:lang w:val="en-AU"/>
    </w:rPr>
  </w:style>
  <w:style w:type="character" w:customStyle="1" w:styleId="ListCodeChar">
    <w:name w:val="List Code Char"/>
    <w:link w:val="ListCode"/>
    <w:rsid w:val="009428D3"/>
    <w:rPr>
      <w:rFonts w:ascii="Consolas" w:eastAsia="Times New Roman" w:hAnsi="Consolas" w:cs="Consolas"/>
      <w:color w:val="666560"/>
      <w:sz w:val="21"/>
      <w:szCs w:val="21"/>
      <w:shd w:val="pct12" w:color="auto" w:fill="auto"/>
      <w:lang w:val="en-AU"/>
    </w:rPr>
  </w:style>
  <w:style w:type="paragraph" w:customStyle="1" w:styleId="TableCode">
    <w:name w:val="Table Code"/>
    <w:basedOn w:val="Normal"/>
    <w:autoRedefine/>
    <w:qFormat/>
    <w:rsid w:val="009428D3"/>
    <w:pPr>
      <w:shd w:val="clear" w:color="auto" w:fill="F2F2F2"/>
      <w:spacing w:after="120"/>
      <w:ind w:left="176" w:right="113"/>
      <w:contextualSpacing/>
    </w:pPr>
    <w:rPr>
      <w:rFonts w:ascii="Courier New" w:hAnsi="Courier New" w:cs="Courier New"/>
      <w:sz w:val="18"/>
      <w:szCs w:val="18"/>
    </w:rPr>
  </w:style>
  <w:style w:type="paragraph" w:customStyle="1" w:styleId="CodeBoxWide">
    <w:name w:val="Code Box Wide"/>
    <w:basedOn w:val="PlainText"/>
    <w:qFormat/>
    <w:rsid w:val="00B16A5F"/>
    <w:pPr>
      <w:shd w:val="clear" w:color="auto" w:fill="F2F2F2"/>
      <w:spacing w:after="120"/>
      <w:ind w:left="397" w:right="113" w:hanging="284"/>
      <w:contextualSpacing/>
    </w:pPr>
    <w:rPr>
      <w:rFonts w:ascii="Courier New" w:hAnsi="Courier New" w:cs="Courier New"/>
      <w:sz w:val="18"/>
      <w:szCs w:val="18"/>
    </w:rPr>
  </w:style>
  <w:style w:type="paragraph" w:customStyle="1" w:styleId="Codebox">
    <w:name w:val="Code box"/>
    <w:basedOn w:val="Normal"/>
    <w:rsid w:val="00535498"/>
    <w:pPr>
      <w:shd w:val="clear" w:color="auto" w:fill="E2E9EA"/>
      <w:ind w:left="1021"/>
      <w:contextualSpacing/>
    </w:pPr>
    <w:rPr>
      <w:rFonts w:ascii="Courier New" w:hAnsi="Courier New"/>
      <w:sz w:val="18"/>
    </w:rPr>
  </w:style>
  <w:style w:type="paragraph" w:customStyle="1" w:styleId="TableHeadingCentered">
    <w:name w:val="Table Heading Centered"/>
    <w:basedOn w:val="Normal"/>
    <w:qFormat/>
    <w:rsid w:val="00B16A5F"/>
    <w:pPr>
      <w:jc w:val="center"/>
    </w:pPr>
  </w:style>
  <w:style w:type="paragraph" w:customStyle="1" w:styleId="TableBodyTextCentered">
    <w:name w:val="Table Body Text Centered"/>
    <w:basedOn w:val="TableBodyText"/>
    <w:qFormat/>
    <w:rsid w:val="009428D3"/>
    <w:pPr>
      <w:jc w:val="center"/>
    </w:pPr>
  </w:style>
  <w:style w:type="paragraph" w:customStyle="1" w:styleId="Desc">
    <w:name w:val="Desc"/>
    <w:basedOn w:val="Normal"/>
    <w:qFormat/>
    <w:rsid w:val="00B16A5F"/>
    <w:pPr>
      <w:ind w:left="2495" w:hanging="1474"/>
    </w:pPr>
  </w:style>
  <w:style w:type="paragraph" w:customStyle="1" w:styleId="Syntax">
    <w:name w:val="Syntax"/>
    <w:basedOn w:val="Desc"/>
    <w:qFormat/>
    <w:rsid w:val="00B16A5F"/>
  </w:style>
  <w:style w:type="paragraph" w:customStyle="1" w:styleId="CLIHeading">
    <w:name w:val="CLI Heading"/>
    <w:qFormat/>
    <w:rsid w:val="00B16A5F"/>
    <w:pPr>
      <w:keepNext/>
      <w:spacing w:before="120" w:after="60" w:line="240" w:lineRule="auto"/>
      <w:ind w:left="1021"/>
    </w:pPr>
    <w:rPr>
      <w:rFonts w:ascii="Tahoma" w:eastAsia="Times New Roman" w:hAnsi="Tahoma" w:cs="Times New Roman"/>
      <w:b/>
      <w:color w:val="0070C0"/>
      <w:sz w:val="20"/>
      <w:szCs w:val="20"/>
      <w:lang w:val="en-GB"/>
    </w:rPr>
  </w:style>
  <w:style w:type="paragraph" w:customStyle="1" w:styleId="Banner">
    <w:name w:val="Banner"/>
    <w:qFormat/>
    <w:rsid w:val="00B16A5F"/>
    <w:pPr>
      <w:spacing w:after="120" w:line="240" w:lineRule="auto"/>
      <w:ind w:left="-1134"/>
    </w:pPr>
    <w:rPr>
      <w:rFonts w:ascii="Courier New" w:eastAsia="Times New Roman" w:hAnsi="Courier New" w:cs="Times New Roman"/>
      <w:color w:val="FF0000"/>
      <w:sz w:val="56"/>
    </w:rPr>
  </w:style>
  <w:style w:type="paragraph" w:customStyle="1" w:styleId="TOCBase">
    <w:name w:val="TOC Base"/>
    <w:rsid w:val="009428D3"/>
    <w:pPr>
      <w:spacing w:after="0" w:line="240" w:lineRule="auto"/>
    </w:pPr>
    <w:rPr>
      <w:rFonts w:ascii="Verdana" w:eastAsia="Times New Roman" w:hAnsi="Verdana" w:cs="Times New Roman"/>
      <w:noProof/>
      <w:sz w:val="20"/>
      <w:szCs w:val="20"/>
      <w:lang w:val="en-AU"/>
    </w:rPr>
  </w:style>
  <w:style w:type="paragraph" w:styleId="Footer">
    <w:name w:val="footer"/>
    <w:basedOn w:val="Normal"/>
    <w:link w:val="FooterChar"/>
    <w:autoRedefine/>
    <w:rsid w:val="009428D3"/>
    <w:pPr>
      <w:keepNext/>
      <w:keepLines/>
      <w:widowControl/>
      <w:pBdr>
        <w:top w:val="single" w:sz="8" w:space="1" w:color="BFBFBF"/>
      </w:pBdr>
      <w:tabs>
        <w:tab w:val="right" w:pos="9072"/>
      </w:tabs>
    </w:pPr>
    <w:rPr>
      <w:noProof/>
      <w:color w:val="00768B"/>
      <w:sz w:val="18"/>
      <w:szCs w:val="22"/>
    </w:rPr>
  </w:style>
  <w:style w:type="character" w:customStyle="1" w:styleId="FooterChar">
    <w:name w:val="Footer Char"/>
    <w:link w:val="Footer"/>
    <w:rsid w:val="009428D3"/>
    <w:rPr>
      <w:rFonts w:ascii="Arial" w:eastAsia="Times New Roman" w:hAnsi="Arial" w:cs="Arial"/>
      <w:noProof/>
      <w:color w:val="00768B"/>
      <w:sz w:val="18"/>
      <w:lang w:val="en-AU"/>
    </w:rPr>
  </w:style>
  <w:style w:type="paragraph" w:customStyle="1" w:styleId="Figures">
    <w:name w:val="Figures"/>
    <w:basedOn w:val="BodyText"/>
    <w:next w:val="Caption"/>
    <w:rsid w:val="009428D3"/>
    <w:pPr>
      <w:tabs>
        <w:tab w:val="left" w:pos="360"/>
        <w:tab w:val="left" w:pos="720"/>
      </w:tabs>
      <w:spacing w:before="60" w:after="60"/>
    </w:pPr>
  </w:style>
  <w:style w:type="paragraph" w:customStyle="1" w:styleId="SuperTitle">
    <w:name w:val="SuperTitle"/>
    <w:basedOn w:val="Title"/>
    <w:rsid w:val="009428D3"/>
  </w:style>
  <w:style w:type="paragraph" w:styleId="Index1">
    <w:name w:val="index 1"/>
    <w:basedOn w:val="IndexBase"/>
    <w:next w:val="Normal"/>
    <w:autoRedefine/>
    <w:rsid w:val="009428D3"/>
  </w:style>
  <w:style w:type="paragraph" w:styleId="IndexHeading">
    <w:name w:val="index heading"/>
    <w:basedOn w:val="HeadingBase"/>
    <w:next w:val="Index1"/>
    <w:rsid w:val="009428D3"/>
    <w:pPr>
      <w:spacing w:before="302" w:after="122"/>
    </w:pPr>
    <w:rPr>
      <w:sz w:val="22"/>
    </w:rPr>
  </w:style>
  <w:style w:type="paragraph" w:styleId="Header">
    <w:name w:val="header"/>
    <w:basedOn w:val="Normal"/>
    <w:link w:val="HeaderChar"/>
    <w:uiPriority w:val="99"/>
    <w:unhideWhenUsed/>
    <w:rsid w:val="009428D3"/>
    <w:pPr>
      <w:tabs>
        <w:tab w:val="center" w:pos="4680"/>
        <w:tab w:val="right" w:pos="9360"/>
      </w:tabs>
      <w:spacing w:before="0"/>
    </w:pPr>
  </w:style>
  <w:style w:type="character" w:customStyle="1" w:styleId="HeaderChar">
    <w:name w:val="Header Char"/>
    <w:link w:val="Header"/>
    <w:uiPriority w:val="99"/>
    <w:rsid w:val="009428D3"/>
    <w:rPr>
      <w:rFonts w:ascii="Arial" w:eastAsia="Times New Roman" w:hAnsi="Arial" w:cs="Arial"/>
      <w:color w:val="666560"/>
      <w:sz w:val="20"/>
      <w:szCs w:val="20"/>
      <w:lang w:val="en-AU"/>
    </w:rPr>
  </w:style>
  <w:style w:type="paragraph" w:customStyle="1" w:styleId="Chapter">
    <w:name w:val="Chapter"/>
    <w:basedOn w:val="Normal"/>
    <w:rsid w:val="00B16A5F"/>
    <w:pPr>
      <w:spacing w:before="240"/>
    </w:pPr>
    <w:rPr>
      <w:rFonts w:ascii="Times New Roman" w:hAnsi="Times New Roman"/>
      <w:smallCaps/>
      <w:spacing w:val="80"/>
      <w:sz w:val="28"/>
    </w:rPr>
  </w:style>
  <w:style w:type="paragraph" w:customStyle="1" w:styleId="InChapter">
    <w:name w:val="InChapter"/>
    <w:basedOn w:val="Heading3"/>
    <w:rsid w:val="00B16A5F"/>
    <w:pPr>
      <w:outlineLvl w:val="9"/>
    </w:pPr>
    <w:rPr>
      <w:b/>
      <w:bCs w:val="0"/>
      <w:noProof/>
      <w:color w:val="828A8C"/>
      <w:sz w:val="28"/>
      <w:szCs w:val="36"/>
    </w:rPr>
  </w:style>
  <w:style w:type="paragraph" w:styleId="Index2">
    <w:name w:val="index 2"/>
    <w:basedOn w:val="IndexBase"/>
    <w:next w:val="Normal"/>
    <w:autoRedefine/>
    <w:rsid w:val="009428D3"/>
    <w:pPr>
      <w:ind w:left="360"/>
    </w:pPr>
  </w:style>
  <w:style w:type="paragraph" w:customStyle="1" w:styleId="Byline">
    <w:name w:val="Byline"/>
    <w:basedOn w:val="Title"/>
    <w:rsid w:val="00B16A5F"/>
    <w:pPr>
      <w:spacing w:after="240"/>
    </w:pPr>
    <w:rPr>
      <w:b w:val="0"/>
      <w:color w:val="00768B"/>
      <w:sz w:val="28"/>
      <w:szCs w:val="28"/>
    </w:rPr>
  </w:style>
  <w:style w:type="paragraph" w:customStyle="1" w:styleId="Drawings">
    <w:name w:val="Drawings"/>
    <w:basedOn w:val="Figures"/>
    <w:rsid w:val="00B16A5F"/>
    <w:pPr>
      <w:ind w:left="-1418"/>
      <w:jc w:val="right"/>
    </w:pPr>
  </w:style>
  <w:style w:type="paragraph" w:customStyle="1" w:styleId="TOFTitle">
    <w:name w:val="TOFTitle"/>
    <w:basedOn w:val="TOCTitle"/>
    <w:rsid w:val="009428D3"/>
  </w:style>
  <w:style w:type="paragraph" w:styleId="TableofFigures">
    <w:name w:val="table of figures"/>
    <w:basedOn w:val="Normal"/>
    <w:next w:val="Normal"/>
    <w:rsid w:val="00B16A5F"/>
    <w:pPr>
      <w:tabs>
        <w:tab w:val="right" w:leader="dot" w:pos="9072"/>
      </w:tabs>
      <w:ind w:left="970" w:hanging="403"/>
    </w:pPr>
    <w:rPr>
      <w:rFonts w:ascii="Times New Roman" w:hAnsi="Times New Roman"/>
      <w:b/>
    </w:rPr>
  </w:style>
  <w:style w:type="character" w:customStyle="1" w:styleId="WingdingSymbols">
    <w:name w:val="Wingding Symbols"/>
    <w:rsid w:val="009428D3"/>
    <w:rPr>
      <w:rFonts w:ascii="Wingdings" w:hAnsi="Wingdings"/>
    </w:rPr>
  </w:style>
  <w:style w:type="paragraph" w:styleId="Index3">
    <w:name w:val="index 3"/>
    <w:basedOn w:val="IndexBase"/>
    <w:next w:val="Normal"/>
    <w:autoRedefine/>
    <w:rsid w:val="009428D3"/>
    <w:pPr>
      <w:ind w:left="720"/>
    </w:pPr>
  </w:style>
  <w:style w:type="paragraph" w:customStyle="1" w:styleId="MarginNote">
    <w:name w:val="Margin Note"/>
    <w:basedOn w:val="BodyText"/>
    <w:rsid w:val="009428D3"/>
    <w:pPr>
      <w:spacing w:before="60" w:after="60"/>
    </w:pPr>
    <w:rPr>
      <w:i/>
    </w:rPr>
  </w:style>
  <w:style w:type="paragraph" w:styleId="Subtitle">
    <w:name w:val="Subtitle"/>
    <w:basedOn w:val="Normal"/>
    <w:link w:val="SubtitleChar"/>
    <w:autoRedefine/>
    <w:uiPriority w:val="11"/>
    <w:qFormat/>
    <w:rsid w:val="00B16A5F"/>
    <w:pPr>
      <w:tabs>
        <w:tab w:val="left" w:pos="7230"/>
      </w:tabs>
      <w:spacing w:before="60" w:after="60"/>
      <w:ind w:left="864"/>
    </w:pPr>
    <w:rPr>
      <w:rFonts w:ascii="Trebuchet MS" w:hAnsi="Trebuchet MS"/>
      <w:b/>
      <w:sz w:val="22"/>
      <w:lang w:val="en-US"/>
    </w:rPr>
  </w:style>
  <w:style w:type="character" w:customStyle="1" w:styleId="SubtitleChar">
    <w:name w:val="Subtitle Char"/>
    <w:basedOn w:val="DefaultParagraphFont"/>
    <w:link w:val="Subtitle"/>
    <w:uiPriority w:val="11"/>
    <w:rsid w:val="00B16A5F"/>
    <w:rPr>
      <w:rFonts w:ascii="Trebuchet MS" w:eastAsia="Times New Roman" w:hAnsi="Trebuchet MS" w:cs="Arial"/>
      <w:b/>
      <w:color w:val="666560"/>
      <w:szCs w:val="20"/>
    </w:rPr>
  </w:style>
  <w:style w:type="paragraph" w:customStyle="1" w:styleId="GlossaryHeading">
    <w:name w:val="Glossary Heading"/>
    <w:basedOn w:val="HeadingBase"/>
    <w:next w:val="C1HPopupTopicText"/>
    <w:rsid w:val="009428D3"/>
    <w:pPr>
      <w:spacing w:before="120"/>
      <w:outlineLvl w:val="4"/>
    </w:pPr>
  </w:style>
  <w:style w:type="paragraph" w:customStyle="1" w:styleId="Warning">
    <w:name w:val="Warning"/>
    <w:basedOn w:val="Normal"/>
    <w:rsid w:val="00B16A5F"/>
    <w:pPr>
      <w:pBdr>
        <w:top w:val="double" w:sz="4" w:space="6" w:color="auto"/>
        <w:bottom w:val="double" w:sz="4" w:space="6" w:color="auto"/>
      </w:pBdr>
      <w:tabs>
        <w:tab w:val="left" w:pos="992"/>
      </w:tabs>
      <w:ind w:left="119" w:right="119"/>
    </w:pPr>
  </w:style>
  <w:style w:type="paragraph" w:customStyle="1" w:styleId="MarginIcons">
    <w:name w:val="Margin Icons"/>
    <w:basedOn w:val="Normal"/>
    <w:rsid w:val="00B16A5F"/>
    <w:pPr>
      <w:framePr w:w="1134" w:wrap="around" w:vAnchor="text" w:hAnchor="page" w:x="1419" w:y="455" w:anchorLock="1"/>
      <w:spacing w:before="60" w:after="60"/>
      <w:jc w:val="right"/>
    </w:pPr>
    <w:rPr>
      <w:rFonts w:ascii="Trebuchet MS" w:hAnsi="Trebuchet MS"/>
      <w:b/>
    </w:rPr>
  </w:style>
  <w:style w:type="paragraph" w:customStyle="1" w:styleId="NoteBullet">
    <w:name w:val="Note Bullet"/>
    <w:basedOn w:val="Note"/>
    <w:rsid w:val="009428D3"/>
    <w:pPr>
      <w:numPr>
        <w:numId w:val="19"/>
      </w:numPr>
      <w:tabs>
        <w:tab w:val="clear" w:pos="680"/>
      </w:tabs>
      <w:spacing w:before="60" w:after="60"/>
    </w:pPr>
  </w:style>
  <w:style w:type="paragraph" w:customStyle="1" w:styleId="SubHeading2">
    <w:name w:val="SubHeading2"/>
    <w:basedOn w:val="HeadingBase"/>
    <w:rsid w:val="00B16A5F"/>
    <w:pPr>
      <w:spacing w:before="240" w:after="60"/>
    </w:pPr>
    <w:rPr>
      <w:sz w:val="20"/>
    </w:rPr>
  </w:style>
  <w:style w:type="paragraph" w:customStyle="1" w:styleId="SubHeading1">
    <w:name w:val="SubHeading1"/>
    <w:basedOn w:val="HeadingBase"/>
    <w:rsid w:val="00B16A5F"/>
    <w:pPr>
      <w:spacing w:before="240" w:after="60"/>
    </w:pPr>
    <w:rPr>
      <w:sz w:val="22"/>
    </w:rPr>
  </w:style>
  <w:style w:type="paragraph" w:customStyle="1" w:styleId="SideHeading">
    <w:name w:val="Side Heading"/>
    <w:basedOn w:val="HeadingBase"/>
    <w:rsid w:val="00B16A5F"/>
    <w:pPr>
      <w:framePr w:w="2268" w:h="567" w:hSpace="181" w:vSpace="181" w:wrap="around" w:vAnchor="text" w:hAnchor="page" w:x="1419" w:y="370" w:anchorLock="1"/>
    </w:pPr>
    <w:rPr>
      <w:sz w:val="22"/>
    </w:rPr>
  </w:style>
  <w:style w:type="character" w:customStyle="1" w:styleId="MenuOption">
    <w:name w:val="Menu Option"/>
    <w:basedOn w:val="DefaultParagraphFont"/>
    <w:rsid w:val="00B16A5F"/>
    <w:rPr>
      <w:b/>
      <w:smallCaps/>
    </w:rPr>
  </w:style>
  <w:style w:type="paragraph" w:styleId="TOC4">
    <w:name w:val="toc 4"/>
    <w:basedOn w:val="TOC3"/>
    <w:next w:val="Normal"/>
    <w:autoRedefine/>
    <w:rsid w:val="009428D3"/>
    <w:pPr>
      <w:ind w:left="2160" w:right="720"/>
    </w:pPr>
  </w:style>
  <w:style w:type="paragraph" w:customStyle="1" w:styleId="ListAlpha">
    <w:name w:val="List Alpha"/>
    <w:basedOn w:val="List"/>
    <w:rsid w:val="00B16A5F"/>
    <w:pPr>
      <w:numPr>
        <w:numId w:val="17"/>
      </w:numPr>
      <w:tabs>
        <w:tab w:val="clear" w:pos="1361"/>
      </w:tabs>
      <w:ind w:hanging="340"/>
    </w:pPr>
  </w:style>
  <w:style w:type="paragraph" w:customStyle="1" w:styleId="ListAlpha2">
    <w:name w:val="List Alpha 2"/>
    <w:basedOn w:val="List2"/>
    <w:rsid w:val="00B16A5F"/>
    <w:pPr>
      <w:numPr>
        <w:numId w:val="18"/>
      </w:numPr>
      <w:tabs>
        <w:tab w:val="clear" w:pos="1701"/>
      </w:tabs>
    </w:pPr>
  </w:style>
  <w:style w:type="paragraph" w:styleId="List5">
    <w:name w:val="List 5"/>
    <w:basedOn w:val="Normal"/>
    <w:rsid w:val="00B16A5F"/>
    <w:pPr>
      <w:tabs>
        <w:tab w:val="left" w:pos="1701"/>
      </w:tabs>
      <w:spacing w:before="60" w:after="60"/>
      <w:ind w:left="1701" w:hanging="340"/>
    </w:pPr>
  </w:style>
  <w:style w:type="paragraph" w:styleId="ListBullet5">
    <w:name w:val="List Bullet 5"/>
    <w:basedOn w:val="Normal"/>
    <w:rsid w:val="003D0E53"/>
    <w:pPr>
      <w:numPr>
        <w:numId w:val="237"/>
      </w:numPr>
    </w:pPr>
  </w:style>
  <w:style w:type="paragraph" w:styleId="ListContinue3">
    <w:name w:val="List Continue 3"/>
    <w:basedOn w:val="List3"/>
    <w:rsid w:val="00B16A5F"/>
    <w:pPr>
      <w:ind w:left="2041" w:firstLine="0"/>
    </w:pPr>
  </w:style>
  <w:style w:type="paragraph" w:styleId="ListContinue4">
    <w:name w:val="List Continue 4"/>
    <w:basedOn w:val="List4"/>
    <w:rsid w:val="00B16A5F"/>
    <w:pPr>
      <w:ind w:firstLine="0"/>
    </w:pPr>
  </w:style>
  <w:style w:type="paragraph" w:styleId="ListContinue5">
    <w:name w:val="List Continue 5"/>
    <w:basedOn w:val="List5"/>
    <w:rsid w:val="00B16A5F"/>
    <w:pPr>
      <w:ind w:firstLine="0"/>
    </w:pPr>
  </w:style>
  <w:style w:type="paragraph" w:styleId="ListNumber4">
    <w:name w:val="List Number 4"/>
    <w:basedOn w:val="Normal"/>
    <w:rsid w:val="003D0E53"/>
    <w:pPr>
      <w:numPr>
        <w:numId w:val="238"/>
      </w:numPr>
    </w:pPr>
  </w:style>
  <w:style w:type="paragraph" w:styleId="ListNumber5">
    <w:name w:val="List Number 5"/>
    <w:basedOn w:val="Normal"/>
    <w:rsid w:val="003D0E53"/>
    <w:pPr>
      <w:numPr>
        <w:numId w:val="239"/>
      </w:numPr>
    </w:pPr>
  </w:style>
  <w:style w:type="paragraph" w:styleId="BlockText">
    <w:name w:val="Block Text"/>
    <w:basedOn w:val="Normal"/>
    <w:rsid w:val="00B16A5F"/>
    <w:pPr>
      <w:spacing w:after="120"/>
      <w:ind w:left="1440" w:right="1440"/>
    </w:pPr>
  </w:style>
  <w:style w:type="character" w:customStyle="1" w:styleId="Subscript">
    <w:name w:val="Subscript"/>
    <w:basedOn w:val="DefaultParagraphFont"/>
    <w:rsid w:val="00B16A5F"/>
    <w:rPr>
      <w:vertAlign w:val="subscript"/>
    </w:rPr>
  </w:style>
  <w:style w:type="character" w:customStyle="1" w:styleId="Symbols">
    <w:name w:val="Symbols"/>
    <w:basedOn w:val="DefaultParagraphFont"/>
    <w:rsid w:val="00B16A5F"/>
    <w:rPr>
      <w:rFonts w:ascii="Symbol" w:hAnsi="Symbol"/>
    </w:rPr>
  </w:style>
  <w:style w:type="character" w:customStyle="1" w:styleId="MenuOptions">
    <w:name w:val="Menu Options"/>
    <w:basedOn w:val="DefaultParagraphFont"/>
    <w:rsid w:val="00B16A5F"/>
    <w:rPr>
      <w:rFonts w:ascii="Arial Narrow" w:hAnsi="Arial Narrow"/>
      <w:smallCaps/>
    </w:rPr>
  </w:style>
  <w:style w:type="character" w:customStyle="1" w:styleId="Buttons">
    <w:name w:val="Buttons"/>
    <w:basedOn w:val="DefaultParagraphFont"/>
    <w:rsid w:val="00B16A5F"/>
    <w:rPr>
      <w:b/>
    </w:rPr>
  </w:style>
  <w:style w:type="character" w:customStyle="1" w:styleId="Underlined">
    <w:name w:val="Underlined"/>
    <w:basedOn w:val="DefaultParagraphFont"/>
    <w:rsid w:val="00B16A5F"/>
    <w:rPr>
      <w:u w:val="single"/>
    </w:rPr>
  </w:style>
  <w:style w:type="paragraph" w:customStyle="1" w:styleId="TableBodyTextRight">
    <w:name w:val="Table Body Text Right"/>
    <w:basedOn w:val="Normal"/>
    <w:rsid w:val="00B16A5F"/>
    <w:pPr>
      <w:autoSpaceDE w:val="0"/>
      <w:autoSpaceDN w:val="0"/>
      <w:adjustRightInd w:val="0"/>
      <w:jc w:val="right"/>
    </w:pPr>
    <w:rPr>
      <w:szCs w:val="18"/>
    </w:rPr>
  </w:style>
  <w:style w:type="paragraph" w:customStyle="1" w:styleId="MarginEdition">
    <w:name w:val="Margin Edition"/>
    <w:basedOn w:val="MarginNote"/>
    <w:rsid w:val="00B16A5F"/>
    <w:pPr>
      <w:spacing w:before="0"/>
    </w:pPr>
    <w:rPr>
      <w:rFonts w:ascii="Arial Black" w:hAnsi="Arial Black"/>
      <w:color w:val="999999"/>
    </w:rPr>
  </w:style>
  <w:style w:type="paragraph" w:customStyle="1" w:styleId="Spacer">
    <w:name w:val="Spacer"/>
    <w:basedOn w:val="Normal"/>
    <w:rsid w:val="00B16A5F"/>
    <w:rPr>
      <w:sz w:val="2"/>
      <w:szCs w:val="2"/>
    </w:rPr>
  </w:style>
  <w:style w:type="character" w:customStyle="1" w:styleId="Small">
    <w:name w:val="Small"/>
    <w:basedOn w:val="DefaultParagraphFont"/>
    <w:rsid w:val="00B16A5F"/>
    <w:rPr>
      <w:sz w:val="16"/>
    </w:rPr>
  </w:style>
  <w:style w:type="paragraph" w:customStyle="1" w:styleId="WideTable">
    <w:name w:val="Wide Table"/>
    <w:basedOn w:val="Normal"/>
    <w:rsid w:val="00B16A5F"/>
    <w:pPr>
      <w:ind w:left="-1418"/>
    </w:pPr>
    <w:rPr>
      <w:sz w:val="2"/>
      <w:szCs w:val="2"/>
    </w:rPr>
  </w:style>
  <w:style w:type="character" w:styleId="PageNumber">
    <w:name w:val="page number"/>
    <w:basedOn w:val="DefaultParagraphFont"/>
    <w:rsid w:val="00B16A5F"/>
  </w:style>
  <w:style w:type="paragraph" w:styleId="Quote">
    <w:name w:val="Quote"/>
    <w:basedOn w:val="Normal"/>
    <w:next w:val="Normal"/>
    <w:link w:val="QuoteChar"/>
    <w:uiPriority w:val="29"/>
    <w:qFormat/>
    <w:rsid w:val="00B16A5F"/>
    <w:rPr>
      <w:i/>
      <w:iCs/>
      <w:color w:val="000000" w:themeColor="text1"/>
    </w:rPr>
  </w:style>
  <w:style w:type="character" w:customStyle="1" w:styleId="QuoteChar">
    <w:name w:val="Quote Char"/>
    <w:basedOn w:val="DefaultParagraphFont"/>
    <w:link w:val="Quote"/>
    <w:uiPriority w:val="29"/>
    <w:rsid w:val="00B16A5F"/>
    <w:rPr>
      <w:rFonts w:ascii="Arial" w:eastAsia="Times New Roman" w:hAnsi="Arial" w:cs="Arial"/>
      <w:i/>
      <w:iCs/>
      <w:color w:val="000000" w:themeColor="text1"/>
      <w:sz w:val="20"/>
      <w:szCs w:val="20"/>
      <w:lang w:val="en-AU"/>
    </w:rPr>
  </w:style>
  <w:style w:type="paragraph" w:customStyle="1" w:styleId="ForcePageBreak">
    <w:name w:val="ForcePageBreak"/>
    <w:basedOn w:val="AllowPageBreak"/>
    <w:rsid w:val="00B16A5F"/>
    <w:pPr>
      <w:pageBreakBefore/>
    </w:pPr>
  </w:style>
  <w:style w:type="paragraph" w:customStyle="1" w:styleId="NotetoReviewer">
    <w:name w:val="Note to Reviewer"/>
    <w:basedOn w:val="Normal"/>
    <w:rsid w:val="00B16A5F"/>
    <w:rPr>
      <w:b/>
      <w:i/>
      <w:color w:val="7030A0"/>
      <w:sz w:val="24"/>
    </w:rPr>
  </w:style>
  <w:style w:type="paragraph" w:customStyle="1" w:styleId="NotetoAuthor">
    <w:name w:val="Note to Author"/>
    <w:basedOn w:val="NotetoReviewer"/>
    <w:rsid w:val="00B16A5F"/>
    <w:rPr>
      <w:color w:val="F50002"/>
    </w:rPr>
  </w:style>
  <w:style w:type="paragraph" w:customStyle="1" w:styleId="Code">
    <w:name w:val="Code"/>
    <w:basedOn w:val="Normal"/>
    <w:qFormat/>
    <w:rsid w:val="009428D3"/>
    <w:pPr>
      <w:shd w:val="clear" w:color="auto" w:fill="F2F2F2"/>
      <w:spacing w:after="120"/>
      <w:ind w:left="284" w:right="113" w:hanging="284"/>
      <w:contextualSpacing/>
    </w:pPr>
    <w:rPr>
      <w:rFonts w:ascii="Courier New" w:hAnsi="Courier New" w:cs="Courier New"/>
      <w:sz w:val="18"/>
      <w:szCs w:val="18"/>
    </w:rPr>
  </w:style>
  <w:style w:type="paragraph" w:customStyle="1" w:styleId="codespacer">
    <w:name w:val="code_spacer"/>
    <w:basedOn w:val="Normal"/>
    <w:rsid w:val="009428D3"/>
    <w:rPr>
      <w:sz w:val="18"/>
    </w:rPr>
  </w:style>
  <w:style w:type="paragraph" w:customStyle="1" w:styleId="FooterAboveLine">
    <w:name w:val="FooterAboveLine"/>
    <w:basedOn w:val="Footer"/>
    <w:qFormat/>
    <w:rsid w:val="00B16A5F"/>
    <w:pPr>
      <w:pBdr>
        <w:top w:val="none" w:sz="0" w:space="0" w:color="auto"/>
      </w:pBdr>
      <w:jc w:val="right"/>
    </w:pPr>
  </w:style>
  <w:style w:type="paragraph" w:styleId="TOC5">
    <w:name w:val="toc 5"/>
    <w:basedOn w:val="Normal"/>
    <w:next w:val="Normal"/>
    <w:autoRedefine/>
    <w:uiPriority w:val="39"/>
    <w:unhideWhenUsed/>
    <w:rsid w:val="00B16A5F"/>
    <w:pPr>
      <w:spacing w:after="100" w:line="276" w:lineRule="auto"/>
      <w:ind w:left="880"/>
    </w:pPr>
    <w:rPr>
      <w:rFonts w:ascii="Calibri" w:hAnsi="Calibri"/>
      <w:szCs w:val="22"/>
    </w:rPr>
  </w:style>
  <w:style w:type="paragraph" w:styleId="TOC6">
    <w:name w:val="toc 6"/>
    <w:basedOn w:val="Normal"/>
    <w:next w:val="Normal"/>
    <w:autoRedefine/>
    <w:uiPriority w:val="39"/>
    <w:unhideWhenUsed/>
    <w:rsid w:val="00B16A5F"/>
    <w:pPr>
      <w:spacing w:after="100" w:line="276" w:lineRule="auto"/>
      <w:ind w:left="1100"/>
    </w:pPr>
    <w:rPr>
      <w:rFonts w:ascii="Calibri" w:hAnsi="Calibri"/>
      <w:szCs w:val="22"/>
    </w:rPr>
  </w:style>
  <w:style w:type="paragraph" w:styleId="TOC7">
    <w:name w:val="toc 7"/>
    <w:basedOn w:val="Normal"/>
    <w:next w:val="Normal"/>
    <w:autoRedefine/>
    <w:uiPriority w:val="39"/>
    <w:unhideWhenUsed/>
    <w:rsid w:val="00B16A5F"/>
    <w:pPr>
      <w:spacing w:after="100" w:line="276" w:lineRule="auto"/>
      <w:ind w:left="1320"/>
    </w:pPr>
    <w:rPr>
      <w:rFonts w:ascii="Calibri" w:hAnsi="Calibri"/>
      <w:szCs w:val="22"/>
    </w:rPr>
  </w:style>
  <w:style w:type="paragraph" w:styleId="TOC8">
    <w:name w:val="toc 8"/>
    <w:basedOn w:val="Normal"/>
    <w:next w:val="Normal"/>
    <w:autoRedefine/>
    <w:uiPriority w:val="39"/>
    <w:unhideWhenUsed/>
    <w:rsid w:val="00B16A5F"/>
    <w:pPr>
      <w:spacing w:after="100" w:line="276" w:lineRule="auto"/>
      <w:ind w:left="1540"/>
    </w:pPr>
    <w:rPr>
      <w:rFonts w:ascii="Calibri" w:hAnsi="Calibri"/>
      <w:szCs w:val="22"/>
    </w:rPr>
  </w:style>
  <w:style w:type="paragraph" w:styleId="TOC9">
    <w:name w:val="toc 9"/>
    <w:basedOn w:val="Normal"/>
    <w:next w:val="Normal"/>
    <w:autoRedefine/>
    <w:uiPriority w:val="39"/>
    <w:unhideWhenUsed/>
    <w:rsid w:val="00B16A5F"/>
    <w:pPr>
      <w:spacing w:after="100" w:line="276" w:lineRule="auto"/>
      <w:ind w:left="1760"/>
    </w:pPr>
    <w:rPr>
      <w:rFonts w:ascii="Calibri" w:hAnsi="Calibri"/>
      <w:szCs w:val="22"/>
    </w:rPr>
  </w:style>
  <w:style w:type="paragraph" w:styleId="Bibliography">
    <w:name w:val="Bibliography"/>
    <w:basedOn w:val="Normal"/>
    <w:next w:val="Normal"/>
    <w:uiPriority w:val="37"/>
    <w:semiHidden/>
    <w:unhideWhenUsed/>
    <w:rsid w:val="00B16A5F"/>
  </w:style>
  <w:style w:type="paragraph" w:styleId="BodyText2">
    <w:name w:val="Body Text 2"/>
    <w:basedOn w:val="Normal"/>
    <w:link w:val="BodyText2Char"/>
    <w:uiPriority w:val="99"/>
    <w:semiHidden/>
    <w:unhideWhenUsed/>
    <w:rsid w:val="00B16A5F"/>
    <w:pPr>
      <w:spacing w:after="120" w:line="480" w:lineRule="auto"/>
    </w:pPr>
  </w:style>
  <w:style w:type="character" w:customStyle="1" w:styleId="BodyText2Char">
    <w:name w:val="Body Text 2 Char"/>
    <w:basedOn w:val="DefaultParagraphFont"/>
    <w:link w:val="BodyText2"/>
    <w:uiPriority w:val="99"/>
    <w:semiHidden/>
    <w:rsid w:val="00B16A5F"/>
    <w:rPr>
      <w:rFonts w:ascii="Arial" w:eastAsia="Times New Roman" w:hAnsi="Arial" w:cs="Arial"/>
      <w:color w:val="666560"/>
      <w:sz w:val="20"/>
      <w:szCs w:val="20"/>
      <w:lang w:val="en-AU"/>
    </w:rPr>
  </w:style>
  <w:style w:type="paragraph" w:styleId="BodyTextFirstIndent">
    <w:name w:val="Body Text First Indent"/>
    <w:basedOn w:val="BodyText"/>
    <w:link w:val="BodyTextFirstIndentChar"/>
    <w:rsid w:val="009428D3"/>
    <w:pPr>
      <w:spacing w:before="0" w:after="120"/>
      <w:ind w:firstLine="210"/>
    </w:pPr>
  </w:style>
  <w:style w:type="character" w:customStyle="1" w:styleId="BodyTextFirstIndentChar">
    <w:name w:val="Body Text First Indent Char"/>
    <w:basedOn w:val="BodyTextChar"/>
    <w:link w:val="BodyTextFirstIndent"/>
    <w:rsid w:val="00B16A5F"/>
    <w:rPr>
      <w:rFonts w:ascii="Arial" w:eastAsia="Times New Roman" w:hAnsi="Arial" w:cs="Arial"/>
      <w:color w:val="666560"/>
      <w:sz w:val="20"/>
      <w:szCs w:val="20"/>
      <w:lang w:val="en-AU"/>
    </w:rPr>
  </w:style>
  <w:style w:type="paragraph" w:styleId="BodyTextIndent">
    <w:name w:val="Body Text Indent"/>
    <w:basedOn w:val="Normal"/>
    <w:link w:val="BodyTextIndentChar"/>
    <w:rsid w:val="009428D3"/>
    <w:pPr>
      <w:spacing w:after="120"/>
      <w:ind w:left="283"/>
    </w:pPr>
  </w:style>
  <w:style w:type="character" w:customStyle="1" w:styleId="BodyTextIndentChar">
    <w:name w:val="Body Text Indent Char"/>
    <w:basedOn w:val="DefaultParagraphFont"/>
    <w:link w:val="BodyTextIndent"/>
    <w:rsid w:val="00B16A5F"/>
    <w:rPr>
      <w:rFonts w:ascii="Arial" w:eastAsia="Times New Roman" w:hAnsi="Arial" w:cs="Arial"/>
      <w:color w:val="666560"/>
      <w:sz w:val="20"/>
      <w:szCs w:val="20"/>
      <w:lang w:val="en-AU"/>
    </w:rPr>
  </w:style>
  <w:style w:type="paragraph" w:styleId="BodyTextFirstIndent2">
    <w:name w:val="Body Text First Indent 2"/>
    <w:basedOn w:val="BodyTextIndent"/>
    <w:link w:val="BodyTextFirstIndent2Char"/>
    <w:uiPriority w:val="99"/>
    <w:semiHidden/>
    <w:unhideWhenUsed/>
    <w:rsid w:val="00B16A5F"/>
    <w:pPr>
      <w:spacing w:after="0"/>
      <w:ind w:firstLine="360"/>
    </w:pPr>
  </w:style>
  <w:style w:type="character" w:customStyle="1" w:styleId="BodyTextFirstIndent2Char">
    <w:name w:val="Body Text First Indent 2 Char"/>
    <w:basedOn w:val="BodyTextIndentChar"/>
    <w:link w:val="BodyTextFirstIndent2"/>
    <w:uiPriority w:val="99"/>
    <w:semiHidden/>
    <w:rsid w:val="00B16A5F"/>
    <w:rPr>
      <w:rFonts w:ascii="Arial" w:eastAsia="Times New Roman" w:hAnsi="Arial" w:cs="Arial"/>
      <w:color w:val="666560"/>
      <w:sz w:val="20"/>
      <w:szCs w:val="20"/>
      <w:lang w:val="en-AU"/>
    </w:rPr>
  </w:style>
  <w:style w:type="paragraph" w:styleId="BodyTextIndent2">
    <w:name w:val="Body Text Indent 2"/>
    <w:basedOn w:val="Normal"/>
    <w:link w:val="BodyTextIndent2Char"/>
    <w:uiPriority w:val="99"/>
    <w:semiHidden/>
    <w:unhideWhenUsed/>
    <w:rsid w:val="00B16A5F"/>
    <w:pPr>
      <w:spacing w:after="120" w:line="480" w:lineRule="auto"/>
      <w:ind w:left="360"/>
    </w:pPr>
  </w:style>
  <w:style w:type="character" w:customStyle="1" w:styleId="BodyTextIndent2Char">
    <w:name w:val="Body Text Indent 2 Char"/>
    <w:basedOn w:val="DefaultParagraphFont"/>
    <w:link w:val="BodyTextIndent2"/>
    <w:uiPriority w:val="99"/>
    <w:semiHidden/>
    <w:rsid w:val="00B16A5F"/>
    <w:rPr>
      <w:rFonts w:ascii="Arial" w:eastAsia="Times New Roman" w:hAnsi="Arial" w:cs="Arial"/>
      <w:color w:val="666560"/>
      <w:sz w:val="20"/>
      <w:szCs w:val="20"/>
      <w:lang w:val="en-AU"/>
    </w:rPr>
  </w:style>
  <w:style w:type="paragraph" w:styleId="BodyTextIndent3">
    <w:name w:val="Body Text Indent 3"/>
    <w:basedOn w:val="Normal"/>
    <w:link w:val="BodyTextIndent3Char"/>
    <w:uiPriority w:val="99"/>
    <w:semiHidden/>
    <w:unhideWhenUsed/>
    <w:rsid w:val="00B16A5F"/>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16A5F"/>
    <w:rPr>
      <w:rFonts w:ascii="Arial" w:eastAsia="Times New Roman" w:hAnsi="Arial" w:cs="Arial"/>
      <w:color w:val="666560"/>
      <w:sz w:val="16"/>
      <w:szCs w:val="16"/>
      <w:lang w:val="en-AU"/>
    </w:rPr>
  </w:style>
  <w:style w:type="paragraph" w:styleId="Closing">
    <w:name w:val="Closing"/>
    <w:basedOn w:val="Normal"/>
    <w:link w:val="ClosingChar"/>
    <w:uiPriority w:val="99"/>
    <w:semiHidden/>
    <w:unhideWhenUsed/>
    <w:rsid w:val="00B16A5F"/>
    <w:pPr>
      <w:ind w:left="4320"/>
    </w:pPr>
  </w:style>
  <w:style w:type="character" w:customStyle="1" w:styleId="ClosingChar">
    <w:name w:val="Closing Char"/>
    <w:basedOn w:val="DefaultParagraphFont"/>
    <w:link w:val="Closing"/>
    <w:uiPriority w:val="99"/>
    <w:semiHidden/>
    <w:rsid w:val="00B16A5F"/>
    <w:rPr>
      <w:rFonts w:ascii="Arial" w:eastAsia="Times New Roman" w:hAnsi="Arial" w:cs="Arial"/>
      <w:color w:val="666560"/>
      <w:sz w:val="20"/>
      <w:szCs w:val="20"/>
      <w:lang w:val="en-AU"/>
    </w:rPr>
  </w:style>
  <w:style w:type="paragraph" w:styleId="Date">
    <w:name w:val="Date"/>
    <w:basedOn w:val="Normal"/>
    <w:next w:val="Normal"/>
    <w:link w:val="DateChar"/>
    <w:uiPriority w:val="99"/>
    <w:semiHidden/>
    <w:unhideWhenUsed/>
    <w:rsid w:val="00B16A5F"/>
  </w:style>
  <w:style w:type="character" w:customStyle="1" w:styleId="DateChar">
    <w:name w:val="Date Char"/>
    <w:basedOn w:val="DefaultParagraphFont"/>
    <w:link w:val="Date"/>
    <w:uiPriority w:val="99"/>
    <w:semiHidden/>
    <w:rsid w:val="00B16A5F"/>
    <w:rPr>
      <w:rFonts w:ascii="Arial" w:eastAsia="Times New Roman" w:hAnsi="Arial" w:cs="Arial"/>
      <w:color w:val="666560"/>
      <w:sz w:val="20"/>
      <w:szCs w:val="20"/>
      <w:lang w:val="en-AU"/>
    </w:rPr>
  </w:style>
  <w:style w:type="paragraph" w:styleId="DocumentMap">
    <w:name w:val="Document Map"/>
    <w:basedOn w:val="Normal"/>
    <w:link w:val="DocumentMapChar"/>
    <w:uiPriority w:val="99"/>
    <w:semiHidden/>
    <w:unhideWhenUsed/>
    <w:rsid w:val="00B16A5F"/>
    <w:rPr>
      <w:rFonts w:ascii="Tahoma" w:hAnsi="Tahoma" w:cs="Tahoma"/>
      <w:sz w:val="16"/>
      <w:szCs w:val="16"/>
    </w:rPr>
  </w:style>
  <w:style w:type="character" w:customStyle="1" w:styleId="DocumentMapChar">
    <w:name w:val="Document Map Char"/>
    <w:basedOn w:val="DefaultParagraphFont"/>
    <w:link w:val="DocumentMap"/>
    <w:uiPriority w:val="99"/>
    <w:semiHidden/>
    <w:rsid w:val="00B16A5F"/>
    <w:rPr>
      <w:rFonts w:ascii="Tahoma" w:eastAsia="Times New Roman" w:hAnsi="Tahoma" w:cs="Tahoma"/>
      <w:color w:val="666560"/>
      <w:sz w:val="16"/>
      <w:szCs w:val="16"/>
      <w:lang w:val="en-AU"/>
    </w:rPr>
  </w:style>
  <w:style w:type="paragraph" w:styleId="E-mailSignature">
    <w:name w:val="E-mail Signature"/>
    <w:basedOn w:val="Normal"/>
    <w:link w:val="E-mailSignatureChar"/>
    <w:uiPriority w:val="99"/>
    <w:semiHidden/>
    <w:unhideWhenUsed/>
    <w:rsid w:val="00B16A5F"/>
  </w:style>
  <w:style w:type="character" w:customStyle="1" w:styleId="E-mailSignatureChar">
    <w:name w:val="E-mail Signature Char"/>
    <w:basedOn w:val="DefaultParagraphFont"/>
    <w:link w:val="E-mailSignature"/>
    <w:uiPriority w:val="99"/>
    <w:semiHidden/>
    <w:rsid w:val="00B16A5F"/>
    <w:rPr>
      <w:rFonts w:ascii="Arial" w:eastAsia="Times New Roman" w:hAnsi="Arial" w:cs="Arial"/>
      <w:color w:val="666560"/>
      <w:sz w:val="20"/>
      <w:szCs w:val="20"/>
      <w:lang w:val="en-AU"/>
    </w:rPr>
  </w:style>
  <w:style w:type="paragraph" w:styleId="EndnoteText">
    <w:name w:val="endnote text"/>
    <w:basedOn w:val="Normal"/>
    <w:link w:val="EndnoteTextChar"/>
    <w:uiPriority w:val="99"/>
    <w:semiHidden/>
    <w:unhideWhenUsed/>
    <w:rsid w:val="00B16A5F"/>
  </w:style>
  <w:style w:type="character" w:customStyle="1" w:styleId="EndnoteTextChar">
    <w:name w:val="Endnote Text Char"/>
    <w:basedOn w:val="DefaultParagraphFont"/>
    <w:link w:val="EndnoteText"/>
    <w:uiPriority w:val="99"/>
    <w:semiHidden/>
    <w:rsid w:val="00B16A5F"/>
    <w:rPr>
      <w:rFonts w:ascii="Arial" w:eastAsia="Times New Roman" w:hAnsi="Arial" w:cs="Arial"/>
      <w:color w:val="666560"/>
      <w:sz w:val="20"/>
      <w:szCs w:val="20"/>
      <w:lang w:val="en-AU"/>
    </w:rPr>
  </w:style>
  <w:style w:type="paragraph" w:styleId="EnvelopeAddress">
    <w:name w:val="envelope address"/>
    <w:basedOn w:val="Normal"/>
    <w:uiPriority w:val="99"/>
    <w:semiHidden/>
    <w:unhideWhenUsed/>
    <w:rsid w:val="00B16A5F"/>
    <w:pPr>
      <w:framePr w:w="7920" w:h="1980" w:hRule="exact" w:hSpace="180" w:wrap="auto" w:hAnchor="page" w:xAlign="center" w:yAlign="bottom"/>
      <w:ind w:left="2880"/>
    </w:pPr>
    <w:rPr>
      <w:rFonts w:ascii="Cambria" w:hAnsi="Cambria"/>
      <w:sz w:val="24"/>
      <w:szCs w:val="24"/>
    </w:rPr>
  </w:style>
  <w:style w:type="paragraph" w:styleId="EnvelopeReturn">
    <w:name w:val="envelope return"/>
    <w:basedOn w:val="Normal"/>
    <w:uiPriority w:val="99"/>
    <w:semiHidden/>
    <w:unhideWhenUsed/>
    <w:rsid w:val="00B16A5F"/>
    <w:rPr>
      <w:rFonts w:ascii="Cambria" w:hAnsi="Cambria"/>
    </w:rPr>
  </w:style>
  <w:style w:type="paragraph" w:styleId="FootnoteText">
    <w:name w:val="footnote text"/>
    <w:basedOn w:val="Normal"/>
    <w:link w:val="FootnoteTextChar"/>
    <w:semiHidden/>
    <w:rsid w:val="009428D3"/>
    <w:rPr>
      <w:b/>
    </w:rPr>
  </w:style>
  <w:style w:type="character" w:customStyle="1" w:styleId="FootnoteTextChar">
    <w:name w:val="Footnote Text Char"/>
    <w:basedOn w:val="DefaultParagraphFont"/>
    <w:link w:val="FootnoteText"/>
    <w:semiHidden/>
    <w:rsid w:val="00B16A5F"/>
    <w:rPr>
      <w:rFonts w:ascii="Arial" w:eastAsia="Times New Roman" w:hAnsi="Arial" w:cs="Arial"/>
      <w:b/>
      <w:color w:val="666560"/>
      <w:sz w:val="20"/>
      <w:szCs w:val="20"/>
      <w:lang w:val="en-AU"/>
    </w:rPr>
  </w:style>
  <w:style w:type="paragraph" w:styleId="HTMLAddress">
    <w:name w:val="HTML Address"/>
    <w:basedOn w:val="Normal"/>
    <w:link w:val="HTMLAddressChar"/>
    <w:uiPriority w:val="99"/>
    <w:semiHidden/>
    <w:unhideWhenUsed/>
    <w:rsid w:val="00B16A5F"/>
    <w:rPr>
      <w:i/>
      <w:iCs/>
    </w:rPr>
  </w:style>
  <w:style w:type="character" w:customStyle="1" w:styleId="HTMLAddressChar">
    <w:name w:val="HTML Address Char"/>
    <w:basedOn w:val="DefaultParagraphFont"/>
    <w:link w:val="HTMLAddress"/>
    <w:uiPriority w:val="99"/>
    <w:semiHidden/>
    <w:rsid w:val="00B16A5F"/>
    <w:rPr>
      <w:rFonts w:ascii="Arial" w:eastAsia="Times New Roman" w:hAnsi="Arial" w:cs="Arial"/>
      <w:i/>
      <w:iCs/>
      <w:color w:val="666560"/>
      <w:sz w:val="20"/>
      <w:szCs w:val="20"/>
      <w:lang w:val="en-AU"/>
    </w:rPr>
  </w:style>
  <w:style w:type="paragraph" w:styleId="HTMLPreformatted">
    <w:name w:val="HTML Preformatted"/>
    <w:basedOn w:val="Normal"/>
    <w:link w:val="HTMLPreformattedChar"/>
    <w:uiPriority w:val="99"/>
    <w:semiHidden/>
    <w:unhideWhenUsed/>
    <w:rsid w:val="00B16A5F"/>
    <w:rPr>
      <w:rFonts w:ascii="Consolas" w:hAnsi="Consolas"/>
    </w:rPr>
  </w:style>
  <w:style w:type="character" w:customStyle="1" w:styleId="HTMLPreformattedChar">
    <w:name w:val="HTML Preformatted Char"/>
    <w:basedOn w:val="DefaultParagraphFont"/>
    <w:link w:val="HTMLPreformatted"/>
    <w:uiPriority w:val="99"/>
    <w:semiHidden/>
    <w:rsid w:val="00B16A5F"/>
    <w:rPr>
      <w:rFonts w:ascii="Consolas" w:eastAsia="Times New Roman" w:hAnsi="Consolas" w:cs="Arial"/>
      <w:color w:val="666560"/>
      <w:sz w:val="20"/>
      <w:szCs w:val="20"/>
      <w:lang w:val="en-AU"/>
    </w:rPr>
  </w:style>
  <w:style w:type="paragraph" w:styleId="Index4">
    <w:name w:val="index 4"/>
    <w:basedOn w:val="Normal"/>
    <w:next w:val="Normal"/>
    <w:autoRedefine/>
    <w:uiPriority w:val="99"/>
    <w:unhideWhenUsed/>
    <w:rsid w:val="009428D3"/>
    <w:pPr>
      <w:ind w:left="880" w:hanging="220"/>
    </w:pPr>
  </w:style>
  <w:style w:type="paragraph" w:styleId="Index5">
    <w:name w:val="index 5"/>
    <w:basedOn w:val="Normal"/>
    <w:next w:val="Normal"/>
    <w:autoRedefine/>
    <w:uiPriority w:val="99"/>
    <w:unhideWhenUsed/>
    <w:rsid w:val="009428D3"/>
    <w:pPr>
      <w:ind w:left="1100" w:hanging="220"/>
    </w:pPr>
  </w:style>
  <w:style w:type="paragraph" w:styleId="Index6">
    <w:name w:val="index 6"/>
    <w:basedOn w:val="Normal"/>
    <w:next w:val="Normal"/>
    <w:autoRedefine/>
    <w:uiPriority w:val="99"/>
    <w:unhideWhenUsed/>
    <w:rsid w:val="009428D3"/>
    <w:pPr>
      <w:ind w:left="1320" w:hanging="220"/>
    </w:pPr>
  </w:style>
  <w:style w:type="paragraph" w:styleId="Index7">
    <w:name w:val="index 7"/>
    <w:basedOn w:val="Normal"/>
    <w:next w:val="Normal"/>
    <w:autoRedefine/>
    <w:uiPriority w:val="99"/>
    <w:unhideWhenUsed/>
    <w:rsid w:val="009428D3"/>
    <w:pPr>
      <w:ind w:left="1540" w:hanging="220"/>
    </w:pPr>
  </w:style>
  <w:style w:type="paragraph" w:styleId="Index8">
    <w:name w:val="index 8"/>
    <w:basedOn w:val="Normal"/>
    <w:next w:val="Normal"/>
    <w:autoRedefine/>
    <w:uiPriority w:val="99"/>
    <w:unhideWhenUsed/>
    <w:rsid w:val="009428D3"/>
    <w:pPr>
      <w:ind w:left="1760" w:hanging="220"/>
    </w:pPr>
  </w:style>
  <w:style w:type="paragraph" w:styleId="Index9">
    <w:name w:val="index 9"/>
    <w:basedOn w:val="Normal"/>
    <w:next w:val="Normal"/>
    <w:autoRedefine/>
    <w:uiPriority w:val="99"/>
    <w:unhideWhenUsed/>
    <w:rsid w:val="009428D3"/>
    <w:pPr>
      <w:ind w:left="1980" w:hanging="220"/>
    </w:pPr>
  </w:style>
  <w:style w:type="paragraph" w:styleId="IntenseQuote">
    <w:name w:val="Intense Quote"/>
    <w:basedOn w:val="Normal"/>
    <w:next w:val="Normal"/>
    <w:link w:val="IntenseQuoteChar"/>
    <w:uiPriority w:val="30"/>
    <w:qFormat/>
    <w:rsid w:val="00B16A5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16A5F"/>
    <w:rPr>
      <w:rFonts w:ascii="Arial" w:eastAsia="Times New Roman" w:hAnsi="Arial" w:cs="Arial"/>
      <w:b/>
      <w:bCs/>
      <w:i/>
      <w:iCs/>
      <w:color w:val="4F81BD" w:themeColor="accent1"/>
      <w:sz w:val="20"/>
      <w:szCs w:val="20"/>
      <w:lang w:val="en-AU"/>
    </w:rPr>
  </w:style>
  <w:style w:type="paragraph" w:styleId="MacroText">
    <w:name w:val="macro"/>
    <w:link w:val="MacroTextChar"/>
    <w:uiPriority w:val="99"/>
    <w:semiHidden/>
    <w:unhideWhenUsed/>
    <w:rsid w:val="00B16A5F"/>
    <w:pPr>
      <w:keepNext/>
      <w:keepLines/>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eastAsia="Times New Roman" w:hAnsi="Consolas" w:cs="Times New Roman"/>
      <w:sz w:val="20"/>
      <w:szCs w:val="20"/>
    </w:rPr>
  </w:style>
  <w:style w:type="character" w:customStyle="1" w:styleId="MacroTextChar">
    <w:name w:val="Macro Text Char"/>
    <w:basedOn w:val="DefaultParagraphFont"/>
    <w:link w:val="MacroText"/>
    <w:uiPriority w:val="99"/>
    <w:semiHidden/>
    <w:rsid w:val="00B16A5F"/>
    <w:rPr>
      <w:rFonts w:ascii="Consolas" w:eastAsia="Times New Roman" w:hAnsi="Consolas" w:cs="Times New Roman"/>
      <w:sz w:val="20"/>
      <w:szCs w:val="20"/>
    </w:rPr>
  </w:style>
  <w:style w:type="paragraph" w:styleId="MessageHeader">
    <w:name w:val="Message Header"/>
    <w:basedOn w:val="Normal"/>
    <w:link w:val="MessageHeaderChar"/>
    <w:uiPriority w:val="99"/>
    <w:semiHidden/>
    <w:unhideWhenUsed/>
    <w:rsid w:val="00B16A5F"/>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sz w:val="24"/>
      <w:szCs w:val="24"/>
    </w:rPr>
  </w:style>
  <w:style w:type="character" w:customStyle="1" w:styleId="MessageHeaderChar">
    <w:name w:val="Message Header Char"/>
    <w:basedOn w:val="DefaultParagraphFont"/>
    <w:link w:val="MessageHeader"/>
    <w:uiPriority w:val="99"/>
    <w:semiHidden/>
    <w:rsid w:val="00B16A5F"/>
    <w:rPr>
      <w:rFonts w:ascii="Cambria" w:eastAsia="Times New Roman" w:hAnsi="Cambria" w:cs="Arial"/>
      <w:color w:val="666560"/>
      <w:sz w:val="24"/>
      <w:szCs w:val="24"/>
      <w:shd w:val="pct20" w:color="auto" w:fill="auto"/>
      <w:lang w:val="en-AU"/>
    </w:rPr>
  </w:style>
  <w:style w:type="paragraph" w:styleId="NoSpacing">
    <w:name w:val="No Spacing"/>
    <w:uiPriority w:val="1"/>
    <w:qFormat/>
    <w:rsid w:val="00B16A5F"/>
    <w:pPr>
      <w:keepNext/>
      <w:keepLines/>
      <w:spacing w:after="0" w:line="240" w:lineRule="auto"/>
    </w:pPr>
    <w:rPr>
      <w:rFonts w:ascii="Courier New" w:eastAsia="Times New Roman" w:hAnsi="Courier New" w:cs="Times New Roman"/>
      <w:szCs w:val="20"/>
    </w:rPr>
  </w:style>
  <w:style w:type="paragraph" w:styleId="NormalIndent">
    <w:name w:val="Normal Indent"/>
    <w:basedOn w:val="Normal"/>
    <w:uiPriority w:val="99"/>
    <w:unhideWhenUsed/>
    <w:rsid w:val="009428D3"/>
    <w:pPr>
      <w:ind w:left="720"/>
    </w:pPr>
  </w:style>
  <w:style w:type="paragraph" w:styleId="NoteHeading">
    <w:name w:val="Note Heading"/>
    <w:basedOn w:val="Normal"/>
    <w:next w:val="Normal"/>
    <w:link w:val="NoteHeadingChar"/>
    <w:uiPriority w:val="99"/>
    <w:semiHidden/>
    <w:unhideWhenUsed/>
    <w:rsid w:val="00B16A5F"/>
  </w:style>
  <w:style w:type="character" w:customStyle="1" w:styleId="NoteHeadingChar">
    <w:name w:val="Note Heading Char"/>
    <w:basedOn w:val="DefaultParagraphFont"/>
    <w:link w:val="NoteHeading"/>
    <w:uiPriority w:val="99"/>
    <w:semiHidden/>
    <w:rsid w:val="00B16A5F"/>
    <w:rPr>
      <w:rFonts w:ascii="Arial" w:eastAsia="Times New Roman" w:hAnsi="Arial" w:cs="Arial"/>
      <w:color w:val="666560"/>
      <w:sz w:val="20"/>
      <w:szCs w:val="20"/>
      <w:lang w:val="en-AU"/>
    </w:rPr>
  </w:style>
  <w:style w:type="paragraph" w:styleId="Salutation">
    <w:name w:val="Salutation"/>
    <w:basedOn w:val="Normal"/>
    <w:next w:val="Normal"/>
    <w:link w:val="SalutationChar"/>
    <w:uiPriority w:val="99"/>
    <w:semiHidden/>
    <w:unhideWhenUsed/>
    <w:rsid w:val="00B16A5F"/>
  </w:style>
  <w:style w:type="character" w:customStyle="1" w:styleId="SalutationChar">
    <w:name w:val="Salutation Char"/>
    <w:basedOn w:val="DefaultParagraphFont"/>
    <w:link w:val="Salutation"/>
    <w:uiPriority w:val="99"/>
    <w:semiHidden/>
    <w:rsid w:val="00B16A5F"/>
    <w:rPr>
      <w:rFonts w:ascii="Arial" w:eastAsia="Times New Roman" w:hAnsi="Arial" w:cs="Arial"/>
      <w:color w:val="666560"/>
      <w:sz w:val="20"/>
      <w:szCs w:val="20"/>
      <w:lang w:val="en-AU"/>
    </w:rPr>
  </w:style>
  <w:style w:type="paragraph" w:styleId="Signature">
    <w:name w:val="Signature"/>
    <w:basedOn w:val="Normal"/>
    <w:link w:val="SignatureChar"/>
    <w:uiPriority w:val="99"/>
    <w:semiHidden/>
    <w:unhideWhenUsed/>
    <w:rsid w:val="00B16A5F"/>
    <w:pPr>
      <w:ind w:left="4320"/>
    </w:pPr>
  </w:style>
  <w:style w:type="character" w:customStyle="1" w:styleId="SignatureChar">
    <w:name w:val="Signature Char"/>
    <w:basedOn w:val="DefaultParagraphFont"/>
    <w:link w:val="Signature"/>
    <w:uiPriority w:val="99"/>
    <w:semiHidden/>
    <w:rsid w:val="00B16A5F"/>
    <w:rPr>
      <w:rFonts w:ascii="Arial" w:eastAsia="Times New Roman" w:hAnsi="Arial" w:cs="Arial"/>
      <w:color w:val="666560"/>
      <w:sz w:val="20"/>
      <w:szCs w:val="20"/>
      <w:lang w:val="en-AU"/>
    </w:rPr>
  </w:style>
  <w:style w:type="paragraph" w:styleId="TableofAuthorities">
    <w:name w:val="table of authorities"/>
    <w:basedOn w:val="Normal"/>
    <w:next w:val="Normal"/>
    <w:uiPriority w:val="99"/>
    <w:semiHidden/>
    <w:unhideWhenUsed/>
    <w:rsid w:val="00B16A5F"/>
    <w:pPr>
      <w:ind w:left="220" w:hanging="220"/>
    </w:pPr>
  </w:style>
  <w:style w:type="paragraph" w:styleId="TOAHeading">
    <w:name w:val="toa heading"/>
    <w:basedOn w:val="Normal"/>
    <w:next w:val="Normal"/>
    <w:uiPriority w:val="99"/>
    <w:unhideWhenUsed/>
    <w:rsid w:val="009428D3"/>
    <w:rPr>
      <w:rFonts w:ascii="Cambria" w:hAnsi="Cambria"/>
      <w:b/>
      <w:bCs/>
      <w:sz w:val="24"/>
      <w:szCs w:val="24"/>
    </w:rPr>
  </w:style>
  <w:style w:type="paragraph" w:customStyle="1" w:styleId="Listbulletdz">
    <w:name w:val="List_bulletdz"/>
    <w:basedOn w:val="Normal"/>
    <w:link w:val="ListbulletdzChar"/>
    <w:qFormat/>
    <w:rsid w:val="00B16A5F"/>
    <w:pPr>
      <w:numPr>
        <w:numId w:val="20"/>
      </w:numPr>
      <w:spacing w:after="200" w:line="276" w:lineRule="auto"/>
      <w:ind w:left="714" w:hanging="357"/>
    </w:pPr>
    <w:rPr>
      <w:rFonts w:ascii="Calibri" w:hAnsi="Calibri"/>
      <w:sz w:val="24"/>
      <w:szCs w:val="24"/>
      <w:lang w:bidi="he-IL"/>
    </w:rPr>
  </w:style>
  <w:style w:type="character" w:customStyle="1" w:styleId="ListbulletdzChar">
    <w:name w:val="List_bulletdz Char"/>
    <w:basedOn w:val="DefaultParagraphFont"/>
    <w:link w:val="Listbulletdz"/>
    <w:rsid w:val="00B16A5F"/>
    <w:rPr>
      <w:rFonts w:ascii="Calibri" w:eastAsia="Times New Roman" w:hAnsi="Calibri" w:cs="Arial"/>
      <w:color w:val="666560"/>
      <w:sz w:val="24"/>
      <w:szCs w:val="24"/>
      <w:lang w:val="en-AU" w:bidi="he-IL"/>
    </w:rPr>
  </w:style>
  <w:style w:type="paragraph" w:customStyle="1" w:styleId="Procedurebullet">
    <w:name w:val="Procedure_bullet"/>
    <w:basedOn w:val="Listbulletdz"/>
    <w:link w:val="ProcedurebulletChar"/>
    <w:autoRedefine/>
    <w:qFormat/>
    <w:rsid w:val="00B16A5F"/>
    <w:pPr>
      <w:spacing w:after="120" w:line="240" w:lineRule="auto"/>
      <w:ind w:left="1656" w:hanging="360"/>
    </w:pPr>
    <w:rPr>
      <w:shd w:val="clear" w:color="auto" w:fill="FFFFFF"/>
    </w:rPr>
  </w:style>
  <w:style w:type="character" w:customStyle="1" w:styleId="ProcedurebulletChar">
    <w:name w:val="Procedure_bullet Char"/>
    <w:basedOn w:val="ListbulletdzChar"/>
    <w:link w:val="Procedurebullet"/>
    <w:rsid w:val="00B16A5F"/>
    <w:rPr>
      <w:rFonts w:ascii="Calibri" w:eastAsia="Times New Roman" w:hAnsi="Calibri" w:cs="Arial"/>
      <w:color w:val="666560"/>
      <w:sz w:val="24"/>
      <w:szCs w:val="24"/>
      <w:lang w:val="en-AU" w:bidi="he-IL"/>
    </w:rPr>
  </w:style>
  <w:style w:type="character" w:styleId="BookTitle">
    <w:name w:val="Book Title"/>
    <w:basedOn w:val="DefaultParagraphFont"/>
    <w:uiPriority w:val="33"/>
    <w:qFormat/>
    <w:rsid w:val="00B16A5F"/>
    <w:rPr>
      <w:b/>
      <w:bCs/>
      <w:smallCaps/>
      <w:spacing w:val="5"/>
    </w:rPr>
  </w:style>
  <w:style w:type="paragraph" w:customStyle="1" w:styleId="-">
    <w:name w:val="-"/>
    <w:basedOn w:val="Normal"/>
    <w:rsid w:val="00B16A5F"/>
    <w:pPr>
      <w:spacing w:before="100" w:beforeAutospacing="1" w:after="100" w:afterAutospacing="1"/>
    </w:pPr>
    <w:rPr>
      <w:rFonts w:ascii="Times New Roman" w:hAnsi="Times New Roman"/>
      <w:sz w:val="24"/>
      <w:szCs w:val="24"/>
    </w:rPr>
  </w:style>
  <w:style w:type="paragraph" w:customStyle="1" w:styleId="Default">
    <w:name w:val="Default"/>
    <w:rsid w:val="00B16A5F"/>
    <w:pPr>
      <w:autoSpaceDE w:val="0"/>
      <w:autoSpaceDN w:val="0"/>
      <w:adjustRightInd w:val="0"/>
      <w:spacing w:after="0" w:line="240" w:lineRule="auto"/>
    </w:pPr>
    <w:rPr>
      <w:rFonts w:ascii="Arial" w:eastAsia="Calibri" w:hAnsi="Arial" w:cs="Arial"/>
      <w:color w:val="000000"/>
      <w:sz w:val="24"/>
      <w:szCs w:val="24"/>
      <w:lang w:bidi="he-IL"/>
    </w:rPr>
  </w:style>
  <w:style w:type="character" w:customStyle="1" w:styleId="klink">
    <w:name w:val="klink"/>
    <w:basedOn w:val="DefaultParagraphFont"/>
    <w:rsid w:val="00B16A5F"/>
  </w:style>
  <w:style w:type="character" w:styleId="HTMLCode">
    <w:name w:val="HTML Code"/>
    <w:basedOn w:val="DefaultParagraphFont"/>
    <w:uiPriority w:val="99"/>
    <w:semiHidden/>
    <w:unhideWhenUsed/>
    <w:rsid w:val="00B16A5F"/>
    <w:rPr>
      <w:rFonts w:ascii="Courier New" w:eastAsia="Times New Roman" w:hAnsi="Courier New" w:cs="Courier New"/>
      <w:sz w:val="20"/>
      <w:szCs w:val="20"/>
    </w:rPr>
  </w:style>
  <w:style w:type="paragraph" w:customStyle="1" w:styleId="sub-heading">
    <w:name w:val="sub-heading"/>
    <w:basedOn w:val="Normal"/>
    <w:rsid w:val="00B16A5F"/>
    <w:pPr>
      <w:spacing w:before="100" w:beforeAutospacing="1" w:after="100" w:afterAutospacing="1"/>
    </w:pPr>
    <w:rPr>
      <w:rFonts w:ascii="Times New Roman" w:hAnsi="Times New Roman"/>
      <w:sz w:val="24"/>
      <w:szCs w:val="24"/>
    </w:rPr>
  </w:style>
  <w:style w:type="paragraph" w:customStyle="1" w:styleId="AxureTableHeaderText">
    <w:name w:val="AxureTableHeaderText"/>
    <w:basedOn w:val="Normal"/>
    <w:rsid w:val="00B16A5F"/>
    <w:pPr>
      <w:spacing w:before="60" w:after="60"/>
    </w:pPr>
    <w:rPr>
      <w:b/>
      <w:sz w:val="16"/>
      <w:szCs w:val="24"/>
    </w:rPr>
  </w:style>
  <w:style w:type="paragraph" w:customStyle="1" w:styleId="wp-caption-text">
    <w:name w:val="wp-caption-text"/>
    <w:basedOn w:val="Normal"/>
    <w:rsid w:val="00B16A5F"/>
    <w:pPr>
      <w:spacing w:before="100" w:beforeAutospacing="1" w:after="100" w:afterAutospacing="1"/>
    </w:pPr>
    <w:rPr>
      <w:rFonts w:ascii="Times New Roman" w:hAnsi="Times New Roman"/>
      <w:sz w:val="24"/>
      <w:szCs w:val="24"/>
    </w:rPr>
  </w:style>
  <w:style w:type="paragraph" w:customStyle="1" w:styleId="HeaderEven">
    <w:name w:val="HeaderEven"/>
    <w:next w:val="BodyText"/>
    <w:qFormat/>
    <w:rsid w:val="00B16A5F"/>
    <w:pPr>
      <w:tabs>
        <w:tab w:val="right" w:pos="9090"/>
      </w:tabs>
      <w:spacing w:before="120" w:after="0" w:line="240" w:lineRule="atLeast"/>
      <w:ind w:left="-284"/>
      <w:jc w:val="both"/>
    </w:pPr>
    <w:rPr>
      <w:rFonts w:ascii="Verdana" w:eastAsia="Times New Roman" w:hAnsi="Verdana" w:cs="FbReforma Medium"/>
      <w:noProof/>
      <w:color w:val="000000" w:themeColor="text1"/>
      <w:sz w:val="17"/>
      <w:szCs w:val="20"/>
      <w:lang w:bidi="he-IL"/>
    </w:rPr>
  </w:style>
  <w:style w:type="paragraph" w:styleId="ListContinue2">
    <w:name w:val="List Continue 2"/>
    <w:basedOn w:val="Normal"/>
    <w:autoRedefine/>
    <w:unhideWhenUsed/>
    <w:qFormat/>
    <w:rsid w:val="009428D3"/>
    <w:pPr>
      <w:spacing w:after="120"/>
      <w:ind w:left="1077"/>
      <w:contextualSpacing/>
    </w:pPr>
    <w:rPr>
      <w:lang w:val="en-US"/>
    </w:rPr>
  </w:style>
  <w:style w:type="paragraph" w:customStyle="1" w:styleId="CodeBlock">
    <w:name w:val="Code Block"/>
    <w:basedOn w:val="CodeBlock2"/>
    <w:qFormat/>
    <w:rsid w:val="009428D3"/>
    <w:pPr>
      <w:ind w:left="1134"/>
    </w:pPr>
  </w:style>
  <w:style w:type="character" w:customStyle="1" w:styleId="CodeComments">
    <w:name w:val="Code Comments"/>
    <w:basedOn w:val="DefaultParagraphFont"/>
    <w:qFormat/>
    <w:rsid w:val="00B16A5F"/>
    <w:rPr>
      <w:color w:val="FF0000"/>
    </w:rPr>
  </w:style>
  <w:style w:type="paragraph" w:customStyle="1" w:styleId="TableListContinue">
    <w:name w:val="Table List Continue"/>
    <w:basedOn w:val="TableBodyText"/>
    <w:qFormat/>
    <w:rsid w:val="009428D3"/>
    <w:pPr>
      <w:ind w:left="284"/>
    </w:pPr>
  </w:style>
  <w:style w:type="paragraph" w:customStyle="1" w:styleId="TableSpace">
    <w:name w:val="Table Space"/>
    <w:qFormat/>
    <w:rsid w:val="00B16A5F"/>
    <w:pPr>
      <w:spacing w:after="60" w:line="240" w:lineRule="auto"/>
    </w:pPr>
    <w:rPr>
      <w:rFonts w:ascii="Verdana" w:eastAsia="Times New Roman" w:hAnsi="Verdana" w:cs="FbReforma Light"/>
      <w:color w:val="000000" w:themeColor="text1"/>
      <w:sz w:val="6"/>
      <w:szCs w:val="6"/>
      <w:lang w:bidi="he-IL"/>
    </w:rPr>
  </w:style>
  <w:style w:type="paragraph" w:customStyle="1" w:styleId="TableListBullet2">
    <w:name w:val="Table List Bullet 2"/>
    <w:basedOn w:val="TableBodyText"/>
    <w:rsid w:val="009428D3"/>
    <w:pPr>
      <w:numPr>
        <w:numId w:val="73"/>
      </w:numPr>
    </w:pPr>
  </w:style>
  <w:style w:type="paragraph" w:customStyle="1" w:styleId="TableListNumber2">
    <w:name w:val="Table List Number 2"/>
    <w:basedOn w:val="TableBodyText"/>
    <w:rsid w:val="009428D3"/>
    <w:pPr>
      <w:numPr>
        <w:numId w:val="74"/>
      </w:numPr>
    </w:pPr>
  </w:style>
  <w:style w:type="paragraph" w:customStyle="1" w:styleId="TableListNumber3">
    <w:name w:val="Table List Number 3"/>
    <w:basedOn w:val="TableBodyText"/>
    <w:rsid w:val="009428D3"/>
    <w:pPr>
      <w:numPr>
        <w:numId w:val="75"/>
      </w:numPr>
    </w:pPr>
  </w:style>
  <w:style w:type="paragraph" w:customStyle="1" w:styleId="TableListBullet3">
    <w:name w:val="Table List Bullet 3"/>
    <w:basedOn w:val="TableBodyText"/>
    <w:rsid w:val="009428D3"/>
    <w:pPr>
      <w:numPr>
        <w:numId w:val="76"/>
      </w:numPr>
    </w:pPr>
  </w:style>
  <w:style w:type="paragraph" w:customStyle="1" w:styleId="TableListContinue2">
    <w:name w:val="Table List Continue 2"/>
    <w:basedOn w:val="TableBodyText"/>
    <w:rsid w:val="009428D3"/>
    <w:pPr>
      <w:ind w:left="641"/>
    </w:pPr>
  </w:style>
  <w:style w:type="paragraph" w:customStyle="1" w:styleId="TableListContinue3">
    <w:name w:val="Table List Continue 3"/>
    <w:basedOn w:val="TableBodyText"/>
    <w:rsid w:val="009428D3"/>
    <w:pPr>
      <w:ind w:left="851"/>
    </w:pPr>
  </w:style>
  <w:style w:type="paragraph" w:customStyle="1" w:styleId="SampleCode">
    <w:name w:val="Sample Code"/>
    <w:basedOn w:val="Normal"/>
    <w:link w:val="SampleCodeChar"/>
    <w:qFormat/>
    <w:rsid w:val="00B16A5F"/>
    <w:pPr>
      <w:shd w:val="clear" w:color="auto" w:fill="E0E0E0"/>
      <w:autoSpaceDE w:val="0"/>
      <w:autoSpaceDN w:val="0"/>
      <w:adjustRightInd w:val="0"/>
      <w:ind w:left="288"/>
    </w:pPr>
    <w:rPr>
      <w:rFonts w:cs="Courier New"/>
      <w:noProof/>
      <w:sz w:val="16"/>
    </w:rPr>
  </w:style>
  <w:style w:type="character" w:customStyle="1" w:styleId="SampleCodeChar">
    <w:name w:val="Sample Code Char"/>
    <w:basedOn w:val="DefaultParagraphFont"/>
    <w:link w:val="SampleCode"/>
    <w:rsid w:val="00B16A5F"/>
    <w:rPr>
      <w:rFonts w:ascii="Arial" w:eastAsia="Times New Roman" w:hAnsi="Arial" w:cs="Courier New"/>
      <w:noProof/>
      <w:color w:val="666560"/>
      <w:sz w:val="16"/>
      <w:szCs w:val="20"/>
      <w:shd w:val="clear" w:color="auto" w:fill="E0E0E0"/>
      <w:lang w:val="en-AU"/>
    </w:rPr>
  </w:style>
  <w:style w:type="paragraph" w:customStyle="1" w:styleId="Sub-Heading0">
    <w:name w:val="Sub-Heading"/>
    <w:basedOn w:val="Normal"/>
    <w:next w:val="Normal"/>
    <w:autoRedefine/>
    <w:uiPriority w:val="99"/>
    <w:qFormat/>
    <w:rsid w:val="009428D3"/>
    <w:pPr>
      <w:tabs>
        <w:tab w:val="left" w:pos="357"/>
        <w:tab w:val="left" w:pos="720"/>
      </w:tabs>
      <w:spacing w:after="120" w:line="360" w:lineRule="auto"/>
    </w:pPr>
    <w:rPr>
      <w:b/>
      <w:bCs/>
      <w:szCs w:val="24"/>
      <w:lang w:bidi="he-IL"/>
    </w:rPr>
  </w:style>
  <w:style w:type="character" w:customStyle="1" w:styleId="ClassName">
    <w:name w:val="Class Name"/>
    <w:basedOn w:val="DefaultParagraphFont"/>
    <w:uiPriority w:val="99"/>
    <w:qFormat/>
    <w:rsid w:val="00B16A5F"/>
    <w:rPr>
      <w:rFonts w:ascii="Courier New" w:hAnsi="Courier New" w:cs="Times New Roman"/>
      <w:sz w:val="20"/>
    </w:rPr>
  </w:style>
  <w:style w:type="paragraph" w:customStyle="1" w:styleId="TableText">
    <w:name w:val="Table Text"/>
    <w:basedOn w:val="Normal"/>
    <w:autoRedefine/>
    <w:uiPriority w:val="99"/>
    <w:qFormat/>
    <w:rsid w:val="00B16A5F"/>
    <w:pPr>
      <w:tabs>
        <w:tab w:val="left" w:pos="357"/>
        <w:tab w:val="left" w:pos="720"/>
      </w:tabs>
      <w:spacing w:before="60" w:after="60" w:line="360" w:lineRule="auto"/>
    </w:pPr>
    <w:rPr>
      <w:lang w:bidi="he-IL"/>
    </w:rPr>
  </w:style>
  <w:style w:type="paragraph" w:customStyle="1" w:styleId="Prototype">
    <w:name w:val="Prototype"/>
    <w:basedOn w:val="TableCode"/>
    <w:uiPriority w:val="99"/>
    <w:rsid w:val="00B16A5F"/>
    <w:pPr>
      <w:shd w:val="clear" w:color="auto" w:fill="F2F4D5"/>
    </w:pPr>
  </w:style>
  <w:style w:type="paragraph" w:customStyle="1" w:styleId="functionName">
    <w:name w:val="functionName"/>
    <w:basedOn w:val="Normal"/>
    <w:link w:val="functionNameChar"/>
    <w:qFormat/>
    <w:rsid w:val="009428D3"/>
    <w:pPr>
      <w:tabs>
        <w:tab w:val="left" w:pos="7230"/>
      </w:tabs>
      <w:spacing w:before="60" w:after="100" w:afterAutospacing="1"/>
      <w:ind w:left="864"/>
    </w:pPr>
    <w:rPr>
      <w:rFonts w:ascii="Calibri" w:hAnsi="Calibri"/>
      <w:i/>
      <w:color w:val="1F497D"/>
      <w:sz w:val="22"/>
      <w:lang w:val="en-US"/>
    </w:rPr>
  </w:style>
  <w:style w:type="character" w:customStyle="1" w:styleId="functionNameChar">
    <w:name w:val="functionName Char"/>
    <w:link w:val="functionName"/>
    <w:rsid w:val="009428D3"/>
    <w:rPr>
      <w:rFonts w:ascii="Calibri" w:eastAsia="Times New Roman" w:hAnsi="Calibri" w:cs="Arial"/>
      <w:i/>
      <w:color w:val="1F497D"/>
      <w:szCs w:val="20"/>
    </w:rPr>
  </w:style>
  <w:style w:type="paragraph" w:customStyle="1" w:styleId="TableHeadingCenter">
    <w:name w:val="Table Heading Center"/>
    <w:basedOn w:val="TableBodyText"/>
    <w:next w:val="Normal"/>
    <w:autoRedefine/>
    <w:uiPriority w:val="99"/>
    <w:qFormat/>
    <w:rsid w:val="009428D3"/>
    <w:pPr>
      <w:ind w:left="43"/>
      <w:jc w:val="center"/>
    </w:pPr>
    <w:rPr>
      <w:b/>
      <w:color w:val="484848"/>
    </w:rPr>
  </w:style>
  <w:style w:type="character" w:styleId="SubtleReference">
    <w:name w:val="Subtle Reference"/>
    <w:uiPriority w:val="31"/>
    <w:qFormat/>
    <w:rsid w:val="009428D3"/>
    <w:rPr>
      <w:smallCaps/>
      <w:color w:val="C0504D"/>
      <w:u w:val="single"/>
    </w:rPr>
  </w:style>
  <w:style w:type="character" w:styleId="IntenseEmphasis">
    <w:name w:val="Intense Emphasis"/>
    <w:basedOn w:val="DefaultParagraphFont"/>
    <w:uiPriority w:val="21"/>
    <w:qFormat/>
    <w:rsid w:val="00B16A5F"/>
    <w:rPr>
      <w:b/>
      <w:bCs/>
      <w:i/>
      <w:iCs/>
      <w:color w:val="4F81BD" w:themeColor="accent1"/>
    </w:rPr>
  </w:style>
  <w:style w:type="character" w:styleId="SubtleEmphasis">
    <w:name w:val="Subtle Emphasis"/>
    <w:basedOn w:val="DefaultParagraphFont"/>
    <w:uiPriority w:val="19"/>
    <w:qFormat/>
    <w:rsid w:val="00B16A5F"/>
    <w:rPr>
      <w:i/>
      <w:iCs/>
      <w:color w:val="808080" w:themeColor="text1" w:themeTint="7F"/>
    </w:rPr>
  </w:style>
  <w:style w:type="paragraph" w:customStyle="1" w:styleId="HeaderOdd">
    <w:name w:val="HeaderOdd"/>
    <w:next w:val="BodyText"/>
    <w:qFormat/>
    <w:rsid w:val="00B16A5F"/>
    <w:pPr>
      <w:tabs>
        <w:tab w:val="right" w:pos="9089"/>
      </w:tabs>
      <w:spacing w:before="120" w:after="0" w:line="240" w:lineRule="atLeast"/>
      <w:ind w:left="-284"/>
    </w:pPr>
    <w:rPr>
      <w:rFonts w:ascii="Verdana" w:eastAsia="Times New Roman" w:hAnsi="Verdana" w:cs="FbReforma Medium"/>
      <w:noProof/>
      <w:color w:val="000000" w:themeColor="text1"/>
      <w:sz w:val="17"/>
      <w:szCs w:val="20"/>
      <w:lang w:bidi="he-IL"/>
    </w:rPr>
  </w:style>
  <w:style w:type="paragraph" w:customStyle="1" w:styleId="ListAlpha3">
    <w:name w:val="List Alpha 3"/>
    <w:basedOn w:val="ListAlpha2"/>
    <w:qFormat/>
    <w:rsid w:val="00B16A5F"/>
    <w:pPr>
      <w:numPr>
        <w:numId w:val="80"/>
      </w:numPr>
      <w:ind w:left="1702" w:hanging="284"/>
    </w:pPr>
  </w:style>
  <w:style w:type="table" w:customStyle="1" w:styleId="SideTable">
    <w:name w:val="Side Table"/>
    <w:basedOn w:val="TableNormal"/>
    <w:uiPriority w:val="99"/>
    <w:qFormat/>
    <w:rsid w:val="00B16A5F"/>
    <w:pPr>
      <w:spacing w:after="0" w:line="240" w:lineRule="auto"/>
    </w:pPr>
    <w:rPr>
      <w:rFonts w:ascii="Breuer Text Light" w:hAnsi="Breuer Text Light" w:cs="Tahoma"/>
      <w:sz w:val="18"/>
      <w:szCs w:val="18"/>
      <w:lang w:bidi="he-IL"/>
    </w:rPr>
    <w:tblPr>
      <w:tblInd w:w="9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Col">
      <w:rPr>
        <w:b w:val="0"/>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D9D9D9" w:themeFill="background1" w:themeFillShade="D9"/>
      </w:tcPr>
    </w:tblStylePr>
  </w:style>
  <w:style w:type="table" w:customStyle="1" w:styleId="LightShading1">
    <w:name w:val="Light Shading1"/>
    <w:basedOn w:val="TableNormal"/>
    <w:uiPriority w:val="60"/>
    <w:rsid w:val="00B16A5F"/>
    <w:pPr>
      <w:spacing w:after="0" w:line="240" w:lineRule="auto"/>
    </w:pPr>
    <w:rPr>
      <w:rFonts w:ascii="Verdana" w:hAnsi="Verdana" w:cs="Tahoma"/>
      <w:color w:val="000000" w:themeColor="text1" w:themeShade="BF"/>
      <w:sz w:val="20"/>
      <w:szCs w:val="20"/>
      <w:lang w:bidi="he-IL"/>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B16A5F"/>
    <w:pPr>
      <w:spacing w:after="0" w:line="240" w:lineRule="auto"/>
    </w:pPr>
    <w:rPr>
      <w:rFonts w:ascii="Verdana" w:hAnsi="Verdana" w:cs="Tahoma"/>
      <w:color w:val="365F91" w:themeColor="accent1" w:themeShade="BF"/>
      <w:sz w:val="20"/>
      <w:szCs w:val="20"/>
      <w:lang w:bidi="he-IL"/>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Logo">
    <w:name w:val="Logo"/>
    <w:basedOn w:val="Normal"/>
    <w:next w:val="BodyText"/>
    <w:qFormat/>
    <w:rsid w:val="00B16A5F"/>
    <w:pPr>
      <w:spacing w:before="1701"/>
    </w:pPr>
  </w:style>
  <w:style w:type="table" w:customStyle="1" w:styleId="BasicTable">
    <w:name w:val="Basic Table"/>
    <w:basedOn w:val="TableNormal"/>
    <w:uiPriority w:val="99"/>
    <w:qFormat/>
    <w:rsid w:val="00B16A5F"/>
    <w:pPr>
      <w:spacing w:after="0" w:line="240" w:lineRule="auto"/>
    </w:pPr>
    <w:rPr>
      <w:rFonts w:ascii="Verdana" w:eastAsia="Times New Roman" w:hAnsi="Verdana" w:cs="Tahoma"/>
      <w:sz w:val="18"/>
      <w:szCs w:val="20"/>
      <w:lang w:bidi="he-IL"/>
    </w:rPr>
    <w:tblPr>
      <w:tblInd w:w="9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15" w:type="dxa"/>
        <w:bottom w:w="0" w:type="dxa"/>
        <w:right w:w="115" w:type="dxa"/>
      </w:tblCellMar>
    </w:tblPr>
    <w:tblStylePr w:type="firstRow">
      <w:rPr>
        <w:rFonts w:cstheme="minorBidi"/>
      </w:rPr>
      <w:tblPr/>
      <w:trPr>
        <w:tblHeader/>
      </w:trPr>
      <w:tcPr>
        <w:tcBorders>
          <w:top w:val="single" w:sz="2" w:space="0" w:color="auto"/>
          <w:left w:val="single" w:sz="2" w:space="0" w:color="auto"/>
          <w:bottom w:val="single" w:sz="2" w:space="0" w:color="auto"/>
          <w:right w:val="single" w:sz="2" w:space="0" w:color="auto"/>
          <w:insideH w:val="nil"/>
          <w:insideV w:val="single" w:sz="2" w:space="0" w:color="auto"/>
          <w:tl2br w:val="nil"/>
          <w:tr2bl w:val="nil"/>
        </w:tcBorders>
        <w:shd w:val="clear" w:color="auto" w:fill="D9D9D9" w:themeFill="background1" w:themeFillShade="D9"/>
      </w:tcPr>
    </w:tblStylePr>
  </w:style>
  <w:style w:type="paragraph" w:customStyle="1" w:styleId="Caution">
    <w:name w:val="Caution"/>
    <w:basedOn w:val="Notice"/>
    <w:qFormat/>
    <w:rsid w:val="00B16A5F"/>
  </w:style>
  <w:style w:type="paragraph" w:customStyle="1" w:styleId="Notice">
    <w:name w:val="Notice"/>
    <w:qFormat/>
    <w:rsid w:val="00B16A5F"/>
    <w:pPr>
      <w:keepLines/>
      <w:spacing w:before="120" w:line="240" w:lineRule="atLeast"/>
    </w:pPr>
    <w:rPr>
      <w:rFonts w:asciiTheme="majorBidi" w:eastAsia="Times New Roman" w:hAnsiTheme="majorBidi" w:cs="Arial"/>
      <w:noProof/>
      <w:color w:val="000000" w:themeColor="text1"/>
      <w:sz w:val="20"/>
      <w:szCs w:val="20"/>
      <w:lang w:bidi="he-IL"/>
    </w:rPr>
  </w:style>
  <w:style w:type="table" w:customStyle="1" w:styleId="NoteTable">
    <w:name w:val="Note Table"/>
    <w:basedOn w:val="TableNormal"/>
    <w:uiPriority w:val="99"/>
    <w:qFormat/>
    <w:rsid w:val="00B16A5F"/>
    <w:pPr>
      <w:spacing w:after="0" w:line="240" w:lineRule="auto"/>
    </w:pPr>
    <w:rPr>
      <w:rFonts w:ascii="Verdana" w:hAnsi="Verdana" w:cs="Tahoma"/>
      <w:sz w:val="20"/>
      <w:szCs w:val="20"/>
      <w:lang w:bidi="he-IL"/>
    </w:rPr>
    <w:tblPr>
      <w:tblInd w:w="964" w:type="dxa"/>
      <w:tblCellMar>
        <w:top w:w="0" w:type="dxa"/>
        <w:left w:w="108" w:type="dxa"/>
        <w:bottom w:w="0" w:type="dxa"/>
        <w:right w:w="108" w:type="dxa"/>
      </w:tblCellMar>
    </w:tblPr>
  </w:style>
  <w:style w:type="paragraph" w:customStyle="1" w:styleId="PrefaceHeading">
    <w:name w:val="PrefaceHeading"/>
    <w:next w:val="BodyText"/>
    <w:rsid w:val="00B16A5F"/>
    <w:pPr>
      <w:widowControl w:val="0"/>
      <w:spacing w:before="400" w:after="240" w:line="240" w:lineRule="auto"/>
      <w:ind w:left="851"/>
    </w:pPr>
    <w:rPr>
      <w:rFonts w:ascii="Arial" w:eastAsia="Times New Roman" w:hAnsi="Arial" w:cs="Times New Roman"/>
      <w:b/>
      <w:noProof/>
      <w:sz w:val="36"/>
      <w:szCs w:val="24"/>
    </w:rPr>
  </w:style>
  <w:style w:type="paragraph" w:customStyle="1" w:styleId="FooterOdd">
    <w:name w:val="FooterOdd"/>
    <w:next w:val="BodyText"/>
    <w:qFormat/>
    <w:rsid w:val="00B16A5F"/>
    <w:pPr>
      <w:pBdr>
        <w:top w:val="single" w:sz="4" w:space="1" w:color="auto"/>
      </w:pBdr>
      <w:tabs>
        <w:tab w:val="right" w:pos="9089"/>
      </w:tabs>
      <w:spacing w:before="120" w:after="0" w:line="240" w:lineRule="atLeast"/>
      <w:ind w:left="-284"/>
      <w:contextualSpacing/>
    </w:pPr>
    <w:rPr>
      <w:rFonts w:ascii="Verdana" w:eastAsia="Times New Roman" w:hAnsi="Verdana" w:cs="Arial"/>
      <w:smallCaps/>
      <w:color w:val="000000" w:themeColor="text1"/>
      <w:sz w:val="17"/>
      <w:szCs w:val="17"/>
      <w:lang w:bidi="he-IL"/>
    </w:rPr>
  </w:style>
  <w:style w:type="paragraph" w:customStyle="1" w:styleId="WideTableHeading">
    <w:name w:val="Wide Table Heading"/>
    <w:basedOn w:val="Normal"/>
    <w:qFormat/>
    <w:rsid w:val="00B16A5F"/>
  </w:style>
  <w:style w:type="paragraph" w:customStyle="1" w:styleId="App2">
    <w:name w:val="App2"/>
    <w:basedOn w:val="Normal"/>
    <w:next w:val="BodyText"/>
    <w:rsid w:val="00B16A5F"/>
    <w:pPr>
      <w:numPr>
        <w:ilvl w:val="1"/>
        <w:numId w:val="81"/>
      </w:numPr>
      <w:spacing w:line="240" w:lineRule="atLeast"/>
    </w:pPr>
    <w:rPr>
      <w:kern w:val="32"/>
      <w:szCs w:val="28"/>
    </w:rPr>
  </w:style>
  <w:style w:type="paragraph" w:customStyle="1" w:styleId="App3">
    <w:name w:val="App3"/>
    <w:basedOn w:val="Heading3"/>
    <w:next w:val="BodyText"/>
    <w:rsid w:val="00B16A5F"/>
    <w:pPr>
      <w:numPr>
        <w:ilvl w:val="2"/>
        <w:numId w:val="81"/>
      </w:numPr>
      <w:spacing w:line="240" w:lineRule="atLeast"/>
    </w:pPr>
    <w:rPr>
      <w:b/>
      <w:bCs w:val="0"/>
      <w:color w:val="828A8C"/>
      <w:sz w:val="28"/>
      <w:szCs w:val="36"/>
    </w:rPr>
  </w:style>
  <w:style w:type="paragraph" w:customStyle="1" w:styleId="App4">
    <w:name w:val="App4"/>
    <w:basedOn w:val="Heading4"/>
    <w:next w:val="BodyText"/>
    <w:rsid w:val="00B16A5F"/>
    <w:pPr>
      <w:numPr>
        <w:ilvl w:val="3"/>
        <w:numId w:val="81"/>
      </w:numPr>
      <w:spacing w:line="240" w:lineRule="atLeast"/>
    </w:pPr>
    <w:rPr>
      <w:bCs w:val="0"/>
      <w:kern w:val="32"/>
      <w:szCs w:val="26"/>
    </w:rPr>
  </w:style>
  <w:style w:type="paragraph" w:customStyle="1" w:styleId="AppendixHeading">
    <w:name w:val="AppendixHeading"/>
    <w:basedOn w:val="Normal"/>
    <w:next w:val="BodyText"/>
    <w:rsid w:val="00B16A5F"/>
    <w:pPr>
      <w:numPr>
        <w:numId w:val="81"/>
      </w:numPr>
      <w:spacing w:after="120"/>
    </w:pPr>
    <w:rPr>
      <w:rFonts w:ascii="Verdana" w:hAnsi="Verdana"/>
      <w:bCs/>
      <w:color w:val="000000" w:themeColor="text1"/>
      <w:szCs w:val="42"/>
    </w:rPr>
  </w:style>
  <w:style w:type="character" w:customStyle="1" w:styleId="Bold">
    <w:name w:val="Bold"/>
    <w:basedOn w:val="DefaultParagraphFont"/>
    <w:qFormat/>
    <w:rsid w:val="00B16A5F"/>
    <w:rPr>
      <w:rFonts w:cs="Times New Roman"/>
      <w:b/>
    </w:rPr>
  </w:style>
  <w:style w:type="paragraph" w:customStyle="1" w:styleId="FooterLandEven">
    <w:name w:val="FooterLandEven"/>
    <w:basedOn w:val="FooterEven"/>
    <w:next w:val="BodyText"/>
    <w:qFormat/>
    <w:rsid w:val="00B16A5F"/>
    <w:pPr>
      <w:tabs>
        <w:tab w:val="clear" w:pos="9072"/>
        <w:tab w:val="right" w:pos="14040"/>
      </w:tabs>
    </w:pPr>
    <w:rPr>
      <w:smallCaps w:val="0"/>
    </w:rPr>
  </w:style>
  <w:style w:type="paragraph" w:customStyle="1" w:styleId="FooterEven">
    <w:name w:val="FooterEven"/>
    <w:next w:val="BodyText"/>
    <w:qFormat/>
    <w:rsid w:val="00B16A5F"/>
    <w:pPr>
      <w:pBdr>
        <w:top w:val="single" w:sz="4" w:space="1" w:color="auto"/>
      </w:pBdr>
      <w:tabs>
        <w:tab w:val="right" w:pos="9072"/>
      </w:tabs>
      <w:spacing w:before="120" w:after="0" w:line="240" w:lineRule="atLeast"/>
      <w:ind w:left="-284"/>
      <w:contextualSpacing/>
    </w:pPr>
    <w:rPr>
      <w:rFonts w:ascii="Verdana" w:eastAsia="Times New Roman" w:hAnsi="Verdana" w:cs="Arial"/>
      <w:smallCaps/>
      <w:color w:val="000000" w:themeColor="text1"/>
      <w:sz w:val="17"/>
      <w:szCs w:val="20"/>
      <w:lang w:bidi="he-IL"/>
    </w:rPr>
  </w:style>
  <w:style w:type="paragraph" w:customStyle="1" w:styleId="FooterLandOdd">
    <w:name w:val="FooterLandOdd"/>
    <w:basedOn w:val="FooterOdd"/>
    <w:next w:val="BodyText"/>
    <w:qFormat/>
    <w:rsid w:val="00B16A5F"/>
    <w:pPr>
      <w:tabs>
        <w:tab w:val="clear" w:pos="9089"/>
        <w:tab w:val="right" w:pos="14040"/>
      </w:tabs>
    </w:pPr>
    <w:rPr>
      <w:noProof/>
    </w:rPr>
  </w:style>
  <w:style w:type="table" w:customStyle="1" w:styleId="DHTable">
    <w:name w:val="DH Table"/>
    <w:basedOn w:val="BasicTable"/>
    <w:uiPriority w:val="99"/>
    <w:qFormat/>
    <w:rsid w:val="00B16A5F"/>
    <w:rPr>
      <w:sz w:val="20"/>
    </w:rPr>
    <w:tblPr>
      <w:tblInd w:w="964"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0" w:type="dxa"/>
        <w:left w:w="115" w:type="dxa"/>
        <w:bottom w:w="0" w:type="dxa"/>
        <w:right w:w="115" w:type="dxa"/>
      </w:tblCellMar>
    </w:tblPr>
    <w:tblStylePr w:type="firstRow">
      <w:rPr>
        <w:rFonts w:cstheme="minorBidi"/>
      </w:rPr>
      <w:tblPr/>
      <w:trPr>
        <w:tblHeader/>
      </w:trPr>
      <w:tcPr>
        <w:tcBorders>
          <w:top w:val="single" w:sz="2" w:space="0" w:color="auto"/>
          <w:left w:val="single" w:sz="2" w:space="0" w:color="auto"/>
          <w:bottom w:val="single" w:sz="2" w:space="0" w:color="auto"/>
          <w:right w:val="single" w:sz="2" w:space="0" w:color="auto"/>
          <w:insideH w:val="nil"/>
          <w:insideV w:val="single" w:sz="2" w:space="0" w:color="auto"/>
          <w:tl2br w:val="nil"/>
          <w:tr2bl w:val="nil"/>
        </w:tcBorders>
        <w:shd w:val="clear" w:color="auto" w:fill="D9D9D9" w:themeFill="background1" w:themeFillShade="D9"/>
      </w:tcPr>
    </w:tblStylePr>
    <w:tblStylePr w:type="firstCol">
      <w:rPr>
        <w:rFonts w:cstheme="minorBidi"/>
      </w:rPr>
      <w:tblPr/>
      <w:tcPr>
        <w:tcBorders>
          <w:top w:val="single" w:sz="2" w:space="0" w:color="auto"/>
          <w:left w:val="single" w:sz="2" w:space="0" w:color="auto"/>
          <w:bottom w:val="single" w:sz="2" w:space="0" w:color="auto"/>
          <w:right w:val="single" w:sz="2" w:space="0" w:color="auto"/>
          <w:insideH w:val="nil"/>
          <w:insideV w:val="nil"/>
          <w:tl2br w:val="nil"/>
          <w:tr2bl w:val="nil"/>
        </w:tcBorders>
        <w:shd w:val="clear" w:color="auto" w:fill="D9D9D9" w:themeFill="background1" w:themeFillShade="D9"/>
      </w:tcPr>
    </w:tblStylePr>
  </w:style>
  <w:style w:type="character" w:customStyle="1" w:styleId="Italic">
    <w:name w:val="Italic"/>
    <w:semiHidden/>
    <w:rsid w:val="009428D3"/>
    <w:rPr>
      <w:i/>
    </w:rPr>
  </w:style>
  <w:style w:type="paragraph" w:customStyle="1" w:styleId="HeaderLandOdd">
    <w:name w:val="HeaderLandOdd"/>
    <w:basedOn w:val="HeaderOdd"/>
    <w:qFormat/>
    <w:rsid w:val="00B16A5F"/>
    <w:pPr>
      <w:tabs>
        <w:tab w:val="clear" w:pos="9089"/>
        <w:tab w:val="right" w:pos="14846"/>
      </w:tabs>
    </w:pPr>
  </w:style>
  <w:style w:type="paragraph" w:customStyle="1" w:styleId="HeaderLandEven">
    <w:name w:val="HeaderLandEven"/>
    <w:basedOn w:val="HeaderEven"/>
    <w:qFormat/>
    <w:rsid w:val="00B16A5F"/>
    <w:pPr>
      <w:tabs>
        <w:tab w:val="clear" w:pos="9090"/>
        <w:tab w:val="right" w:pos="14844"/>
      </w:tabs>
    </w:pPr>
  </w:style>
  <w:style w:type="paragraph" w:customStyle="1" w:styleId="GlossaryItem">
    <w:name w:val="Glossary Item"/>
    <w:basedOn w:val="Normal"/>
    <w:link w:val="GlossaryItemChar"/>
    <w:qFormat/>
    <w:rsid w:val="00B16A5F"/>
    <w:rPr>
      <w:b/>
      <w:bCs/>
    </w:rPr>
  </w:style>
  <w:style w:type="character" w:customStyle="1" w:styleId="GlossaryItemChar">
    <w:name w:val="Glossary Item Char"/>
    <w:basedOn w:val="BodyTextChar"/>
    <w:link w:val="GlossaryItem"/>
    <w:rsid w:val="00B16A5F"/>
    <w:rPr>
      <w:rFonts w:ascii="Arial" w:eastAsia="Times New Roman" w:hAnsi="Arial" w:cs="Arial"/>
      <w:b/>
      <w:bCs/>
      <w:color w:val="666560"/>
      <w:sz w:val="20"/>
      <w:szCs w:val="20"/>
      <w:lang w:val="en-AU"/>
    </w:rPr>
  </w:style>
  <w:style w:type="paragraph" w:customStyle="1" w:styleId="Subheading">
    <w:name w:val="Subheading"/>
    <w:basedOn w:val="Normal"/>
    <w:next w:val="BodyText"/>
    <w:qFormat/>
    <w:rsid w:val="00B16A5F"/>
    <w:rPr>
      <w:b/>
      <w:bCs/>
    </w:rPr>
  </w:style>
  <w:style w:type="character" w:customStyle="1" w:styleId="Parameter">
    <w:name w:val="Parameter"/>
    <w:basedOn w:val="Bold"/>
    <w:uiPriority w:val="1"/>
    <w:qFormat/>
    <w:rsid w:val="00B16A5F"/>
    <w:rPr>
      <w:rFonts w:ascii="Courier New" w:hAnsi="Courier New" w:cs="Times New Roman"/>
      <w:b/>
      <w:i/>
      <w:color w:val="auto"/>
    </w:rPr>
  </w:style>
  <w:style w:type="paragraph" w:customStyle="1" w:styleId="TableNote">
    <w:name w:val="Table Note"/>
    <w:uiPriority w:val="99"/>
    <w:rsid w:val="00B16A5F"/>
    <w:pPr>
      <w:widowControl w:val="0"/>
      <w:shd w:val="clear" w:color="auto" w:fill="D9D9D9" w:themeFill="background1" w:themeFillShade="D9"/>
      <w:autoSpaceDE w:val="0"/>
      <w:autoSpaceDN w:val="0"/>
      <w:adjustRightInd w:val="0"/>
      <w:spacing w:before="60" w:after="60" w:line="160" w:lineRule="atLeast"/>
      <w:ind w:left="720" w:hanging="720"/>
    </w:pPr>
    <w:rPr>
      <w:rFonts w:ascii="Times New Roman" w:eastAsiaTheme="minorEastAsia" w:hAnsi="Times New Roman"/>
      <w:color w:val="000000"/>
      <w:sz w:val="18"/>
      <w:lang w:bidi="he-IL"/>
    </w:rPr>
  </w:style>
  <w:style w:type="paragraph" w:customStyle="1" w:styleId="TemplateGuidelines">
    <w:name w:val="Template Guidelines"/>
    <w:basedOn w:val="Normal"/>
    <w:next w:val="BodyText"/>
    <w:qFormat/>
    <w:rsid w:val="00B16A5F"/>
    <w:rPr>
      <w:i/>
      <w:iCs/>
      <w:color w:val="FF0000"/>
    </w:rPr>
  </w:style>
  <w:style w:type="paragraph" w:customStyle="1" w:styleId="TGTableText">
    <w:name w:val="TGTableText"/>
    <w:basedOn w:val="Normal"/>
    <w:qFormat/>
    <w:rsid w:val="00B16A5F"/>
    <w:rPr>
      <w:i/>
      <w:iCs/>
      <w:color w:val="FF0000"/>
    </w:rPr>
  </w:style>
  <w:style w:type="paragraph" w:customStyle="1" w:styleId="TGBullets">
    <w:name w:val="TGBullets"/>
    <w:basedOn w:val="TemplateGuidelines"/>
    <w:qFormat/>
    <w:rsid w:val="00B16A5F"/>
    <w:pPr>
      <w:numPr>
        <w:numId w:val="82"/>
      </w:numPr>
    </w:pPr>
  </w:style>
  <w:style w:type="paragraph" w:customStyle="1" w:styleId="TableStep">
    <w:name w:val="TableStep"/>
    <w:basedOn w:val="Normal"/>
    <w:rsid w:val="00B16A5F"/>
    <w:pPr>
      <w:numPr>
        <w:numId w:val="83"/>
      </w:numPr>
    </w:pPr>
    <w:rPr>
      <w:lang w:val="en-NZ"/>
    </w:rPr>
  </w:style>
  <w:style w:type="paragraph" w:customStyle="1" w:styleId="TableSubHeading">
    <w:name w:val="TableSubHeading"/>
    <w:basedOn w:val="Normal"/>
    <w:qFormat/>
    <w:rsid w:val="00B16A5F"/>
    <w:pPr>
      <w:jc w:val="both"/>
    </w:pPr>
    <w:rPr>
      <w:b/>
    </w:rPr>
  </w:style>
  <w:style w:type="character" w:customStyle="1" w:styleId="underline">
    <w:name w:val="underline"/>
    <w:basedOn w:val="DefaultParagraphFont"/>
    <w:qFormat/>
    <w:rsid w:val="00B16A5F"/>
    <w:rPr>
      <w:u w:val="single"/>
    </w:rPr>
  </w:style>
  <w:style w:type="paragraph" w:customStyle="1" w:styleId="CoverCopyright">
    <w:name w:val="CoverCopyright"/>
    <w:basedOn w:val="Copyright"/>
    <w:qFormat/>
    <w:rsid w:val="00B16A5F"/>
    <w:pPr>
      <w:pBdr>
        <w:top w:val="single" w:sz="4" w:space="1" w:color="auto"/>
        <w:left w:val="single" w:sz="4" w:space="4" w:color="auto"/>
        <w:bottom w:val="single" w:sz="4" w:space="1" w:color="auto"/>
        <w:right w:val="single" w:sz="4" w:space="4" w:color="auto"/>
      </w:pBdr>
      <w:spacing w:after="120"/>
    </w:pPr>
    <w:rPr>
      <w:color w:val="666560"/>
      <w:szCs w:val="20"/>
    </w:rPr>
  </w:style>
  <w:style w:type="table" w:styleId="LightList-Accent5">
    <w:name w:val="Light List Accent 5"/>
    <w:basedOn w:val="TableNormal"/>
    <w:uiPriority w:val="61"/>
    <w:rsid w:val="00B16A5F"/>
    <w:pPr>
      <w:spacing w:after="0" w:line="240" w:lineRule="auto"/>
    </w:pPr>
    <w:rPr>
      <w:rFonts w:ascii="Verdana" w:hAnsi="Verdana" w:cs="Tahoma"/>
      <w:sz w:val="20"/>
      <w:szCs w:val="20"/>
      <w:lang w:bidi="he-I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BoldItalic">
    <w:name w:val="Bold Italic"/>
    <w:qFormat/>
    <w:rsid w:val="00B16A5F"/>
    <w:rPr>
      <w:b/>
      <w:i/>
    </w:rPr>
  </w:style>
  <w:style w:type="character" w:styleId="PlaceholderText">
    <w:name w:val="Placeholder Text"/>
    <w:basedOn w:val="DefaultParagraphFont"/>
    <w:uiPriority w:val="99"/>
    <w:semiHidden/>
    <w:rsid w:val="00B16A5F"/>
    <w:rPr>
      <w:color w:val="808080"/>
    </w:rPr>
  </w:style>
  <w:style w:type="character" w:styleId="FootnoteReference">
    <w:name w:val="footnote reference"/>
    <w:semiHidden/>
    <w:rsid w:val="009428D3"/>
    <w:rPr>
      <w:position w:val="6"/>
      <w:sz w:val="16"/>
    </w:rPr>
  </w:style>
  <w:style w:type="character" w:styleId="EndnoteReference">
    <w:name w:val="endnote reference"/>
    <w:basedOn w:val="DefaultParagraphFont"/>
    <w:uiPriority w:val="99"/>
    <w:semiHidden/>
    <w:rsid w:val="00B16A5F"/>
    <w:rPr>
      <w:vertAlign w:val="superscript"/>
    </w:rPr>
  </w:style>
  <w:style w:type="paragraph" w:customStyle="1" w:styleId="CodeBlock2">
    <w:name w:val="Code Block 2"/>
    <w:basedOn w:val="CodeList"/>
    <w:qFormat/>
    <w:rsid w:val="009428D3"/>
    <w:pPr>
      <w:ind w:left="1418"/>
    </w:pPr>
  </w:style>
  <w:style w:type="paragraph" w:customStyle="1" w:styleId="CodeBlock3">
    <w:name w:val="Code Block 3"/>
    <w:basedOn w:val="CodeBlock2"/>
    <w:qFormat/>
    <w:rsid w:val="009428D3"/>
    <w:pPr>
      <w:ind w:left="1701"/>
    </w:pPr>
  </w:style>
  <w:style w:type="paragraph" w:customStyle="1" w:styleId="ListRoman">
    <w:name w:val="List Roman"/>
    <w:basedOn w:val="Normal"/>
    <w:qFormat/>
    <w:rsid w:val="00B16A5F"/>
    <w:pPr>
      <w:numPr>
        <w:numId w:val="88"/>
      </w:numPr>
    </w:pPr>
  </w:style>
  <w:style w:type="paragraph" w:customStyle="1" w:styleId="ListRoman2">
    <w:name w:val="List Roman 2"/>
    <w:basedOn w:val="Normal"/>
    <w:qFormat/>
    <w:rsid w:val="00B16A5F"/>
    <w:pPr>
      <w:numPr>
        <w:numId w:val="84"/>
      </w:numPr>
    </w:pPr>
  </w:style>
  <w:style w:type="paragraph" w:customStyle="1" w:styleId="ListRoman3">
    <w:name w:val="List Roman 3"/>
    <w:basedOn w:val="Normal"/>
    <w:qFormat/>
    <w:rsid w:val="00B16A5F"/>
    <w:pPr>
      <w:numPr>
        <w:numId w:val="78"/>
      </w:numPr>
    </w:pPr>
  </w:style>
  <w:style w:type="paragraph" w:customStyle="1" w:styleId="TGList">
    <w:name w:val="TGList"/>
    <w:basedOn w:val="TemplateGuidelines"/>
    <w:qFormat/>
    <w:rsid w:val="00B16A5F"/>
    <w:pPr>
      <w:numPr>
        <w:numId w:val="85"/>
      </w:numPr>
    </w:pPr>
  </w:style>
  <w:style w:type="character" w:customStyle="1" w:styleId="EditorialComments">
    <w:name w:val="Editorial Comments"/>
    <w:rsid w:val="00B16A5F"/>
    <w:rPr>
      <w:b/>
      <w:color w:val="FF0066"/>
    </w:rPr>
  </w:style>
  <w:style w:type="paragraph" w:customStyle="1" w:styleId="NoticeContinue">
    <w:name w:val="Notice Continue"/>
    <w:basedOn w:val="Notice"/>
    <w:qFormat/>
    <w:rsid w:val="00B16A5F"/>
    <w:pPr>
      <w:ind w:left="-284"/>
    </w:pPr>
  </w:style>
  <w:style w:type="table" w:customStyle="1" w:styleId="WideBasicTable">
    <w:name w:val="Wide Basic Table"/>
    <w:basedOn w:val="TableNormal"/>
    <w:uiPriority w:val="99"/>
    <w:qFormat/>
    <w:rsid w:val="009428D3"/>
    <w:pPr>
      <w:spacing w:after="0" w:line="240" w:lineRule="auto"/>
    </w:pPr>
    <w:rPr>
      <w:rFonts w:ascii="Verdana" w:eastAsia="Times New Roman" w:hAnsi="Verdana" w:cs="Tahoma"/>
      <w:sz w:val="18"/>
      <w:szCs w:val="20"/>
      <w:lang w:bidi="he-IL"/>
    </w:rPr>
    <w:tblPr>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15" w:type="dxa"/>
        <w:bottom w:w="0" w:type="dxa"/>
        <w:right w:w="115" w:type="dxa"/>
      </w:tblCellMar>
    </w:tblPr>
    <w:tblStylePr w:type="firstRow">
      <w:rPr>
        <w:rFonts w:cs="Arial"/>
      </w:rPr>
      <w:tblPr/>
      <w:trPr>
        <w:tblHeader/>
      </w:trPr>
      <w:tcPr>
        <w:tcBorders>
          <w:top w:val="single" w:sz="2" w:space="0" w:color="auto"/>
          <w:left w:val="single" w:sz="2" w:space="0" w:color="auto"/>
          <w:bottom w:val="single" w:sz="2" w:space="0" w:color="auto"/>
          <w:right w:val="single" w:sz="2" w:space="0" w:color="auto"/>
          <w:insideH w:val="nil"/>
          <w:insideV w:val="single" w:sz="2" w:space="0" w:color="auto"/>
          <w:tl2br w:val="nil"/>
          <w:tr2bl w:val="nil"/>
        </w:tcBorders>
        <w:shd w:val="clear" w:color="auto" w:fill="D9D9D9"/>
      </w:tcPr>
    </w:tblStylePr>
  </w:style>
  <w:style w:type="paragraph" w:customStyle="1" w:styleId="ProcedureHeading">
    <w:name w:val="Procedure Heading"/>
    <w:autoRedefine/>
    <w:qFormat/>
    <w:rsid w:val="00B16A5F"/>
    <w:pPr>
      <w:keepNext/>
      <w:numPr>
        <w:numId w:val="79"/>
      </w:numPr>
      <w:spacing w:before="120" w:after="120" w:line="240" w:lineRule="auto"/>
      <w:ind w:left="1135" w:hanging="284"/>
    </w:pPr>
    <w:rPr>
      <w:rFonts w:ascii="Times New Roman" w:eastAsiaTheme="majorEastAsia" w:hAnsi="Times New Roman" w:cs="Arial"/>
      <w:b/>
      <w:i/>
      <w:color w:val="000000" w:themeColor="text1"/>
      <w:szCs w:val="20"/>
      <w:lang w:bidi="he-IL"/>
    </w:rPr>
  </w:style>
  <w:style w:type="paragraph" w:customStyle="1" w:styleId="Step">
    <w:name w:val="Step"/>
    <w:basedOn w:val="Normal"/>
    <w:rsid w:val="009428D3"/>
    <w:pPr>
      <w:numPr>
        <w:numId w:val="86"/>
      </w:numPr>
    </w:pPr>
  </w:style>
  <w:style w:type="paragraph" w:customStyle="1" w:styleId="Issue">
    <w:name w:val="Issue"/>
    <w:qFormat/>
    <w:rsid w:val="00B16A5F"/>
    <w:pPr>
      <w:numPr>
        <w:numId w:val="87"/>
      </w:numPr>
    </w:pPr>
    <w:rPr>
      <w:rFonts w:asciiTheme="majorBidi" w:eastAsia="Times New Roman" w:hAnsiTheme="majorBidi" w:cs="Arial"/>
      <w:color w:val="000000" w:themeColor="text1"/>
      <w:szCs w:val="20"/>
      <w:lang w:bidi="he-IL"/>
    </w:rPr>
  </w:style>
  <w:style w:type="table" w:customStyle="1" w:styleId="TableCentered">
    <w:name w:val="Table Centered"/>
    <w:basedOn w:val="BasicTable"/>
    <w:uiPriority w:val="99"/>
    <w:qFormat/>
    <w:rsid w:val="00B16A5F"/>
    <w:pPr>
      <w:jc w:val="center"/>
    </w:pPr>
    <w:rPr>
      <w:rFonts w:ascii="Times New Roman" w:hAnsi="Times New Roman"/>
    </w:rPr>
    <w:tblPr>
      <w:tblInd w:w="9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15" w:type="dxa"/>
        <w:bottom w:w="0" w:type="dxa"/>
        <w:right w:w="115" w:type="dxa"/>
      </w:tblCellMar>
    </w:tblPr>
    <w:tblStylePr w:type="firstRow">
      <w:rPr>
        <w:rFonts w:ascii="Times New Roman" w:hAnsi="Times New Roman" w:cstheme="minorBidi"/>
        <w:b/>
        <w:sz w:val="18"/>
      </w:rPr>
      <w:tblPr/>
      <w:trPr>
        <w:tblHeader/>
      </w:trPr>
      <w:tcPr>
        <w:tcBorders>
          <w:top w:val="single" w:sz="2" w:space="0" w:color="auto"/>
          <w:left w:val="single" w:sz="2" w:space="0" w:color="auto"/>
          <w:bottom w:val="single" w:sz="2" w:space="0" w:color="auto"/>
          <w:right w:val="single" w:sz="2" w:space="0" w:color="auto"/>
          <w:insideH w:val="nil"/>
          <w:insideV w:val="single" w:sz="2" w:space="0" w:color="auto"/>
          <w:tl2br w:val="nil"/>
          <w:tr2bl w:val="nil"/>
        </w:tcBorders>
        <w:shd w:val="clear" w:color="auto" w:fill="D9D9D9" w:themeFill="background1" w:themeFillShade="D9"/>
      </w:tcPr>
    </w:tblStylePr>
  </w:style>
  <w:style w:type="paragraph" w:customStyle="1" w:styleId="HeaderLeft">
    <w:name w:val="HeaderLeft"/>
    <w:qFormat/>
    <w:rsid w:val="00B16A5F"/>
    <w:pPr>
      <w:spacing w:before="240" w:after="0"/>
    </w:pPr>
    <w:rPr>
      <w:rFonts w:ascii="Arial" w:eastAsia="Times New Roman" w:hAnsi="Arial" w:cs="Tahoma"/>
      <w:iCs/>
      <w:sz w:val="18"/>
      <w:szCs w:val="20"/>
      <w:lang w:bidi="he-IL"/>
    </w:rPr>
  </w:style>
  <w:style w:type="paragraph" w:customStyle="1" w:styleId="HeaderRight">
    <w:name w:val="HeaderRight"/>
    <w:basedOn w:val="HeaderLeft"/>
    <w:qFormat/>
    <w:rsid w:val="00B16A5F"/>
    <w:pPr>
      <w:jc w:val="right"/>
    </w:pPr>
  </w:style>
  <w:style w:type="paragraph" w:customStyle="1" w:styleId="FooterLeft">
    <w:name w:val="FooterLeft"/>
    <w:basedOn w:val="Footer"/>
    <w:qFormat/>
    <w:rsid w:val="00B16A5F"/>
    <w:rPr>
      <w:smallCaps/>
    </w:rPr>
  </w:style>
  <w:style w:type="paragraph" w:customStyle="1" w:styleId="FooterRight">
    <w:name w:val="FooterRight"/>
    <w:basedOn w:val="FooterLeft"/>
    <w:qFormat/>
    <w:rsid w:val="00B16A5F"/>
    <w:pPr>
      <w:jc w:val="right"/>
    </w:pPr>
  </w:style>
  <w:style w:type="paragraph" w:customStyle="1" w:styleId="FooterCentered">
    <w:name w:val="Footer Centered"/>
    <w:basedOn w:val="FooterLeft"/>
    <w:qFormat/>
    <w:rsid w:val="00B16A5F"/>
    <w:pPr>
      <w:spacing w:before="240" w:after="120"/>
      <w:jc w:val="center"/>
    </w:pPr>
  </w:style>
  <w:style w:type="paragraph" w:customStyle="1" w:styleId="Address">
    <w:name w:val="Address"/>
    <w:basedOn w:val="Normal"/>
    <w:qFormat/>
    <w:rsid w:val="00B16A5F"/>
    <w:pPr>
      <w:spacing w:after="60"/>
    </w:pPr>
  </w:style>
  <w:style w:type="paragraph" w:customStyle="1" w:styleId="PrefaceHeading2">
    <w:name w:val="PrefaceHeading 2"/>
    <w:basedOn w:val="PrefaceHeading"/>
    <w:next w:val="BodyText"/>
    <w:qFormat/>
    <w:rsid w:val="00B16A5F"/>
    <w:rPr>
      <w:sz w:val="28"/>
    </w:rPr>
  </w:style>
  <w:style w:type="paragraph" w:customStyle="1" w:styleId="FooterNum">
    <w:name w:val="FooterNum"/>
    <w:basedOn w:val="FooterLeft"/>
    <w:semiHidden/>
    <w:qFormat/>
    <w:rsid w:val="00B16A5F"/>
    <w:pPr>
      <w:jc w:val="center"/>
    </w:pPr>
  </w:style>
  <w:style w:type="paragraph" w:customStyle="1" w:styleId="PrefaceHeading3">
    <w:name w:val="PrefaceHeading 3"/>
    <w:basedOn w:val="PrefaceHeading2"/>
    <w:next w:val="BodyText"/>
    <w:qFormat/>
    <w:rsid w:val="00B16A5F"/>
    <w:rPr>
      <w:sz w:val="24"/>
    </w:rPr>
  </w:style>
  <w:style w:type="character" w:customStyle="1" w:styleId="NoteHeader">
    <w:name w:val="NoteHeader"/>
    <w:basedOn w:val="DefaultParagraphFont"/>
    <w:rsid w:val="00B16A5F"/>
    <w:rPr>
      <w:rFonts w:ascii="Verdana" w:hAnsi="Verdana"/>
      <w:b/>
      <w:smallCaps/>
      <w:color w:val="004765"/>
      <w:sz w:val="20"/>
    </w:rPr>
  </w:style>
  <w:style w:type="paragraph" w:customStyle="1" w:styleId="CoverLogo0">
    <w:name w:val="CoverLogo"/>
    <w:rsid w:val="00B16A5F"/>
    <w:pPr>
      <w:tabs>
        <w:tab w:val="center" w:pos="4153"/>
        <w:tab w:val="right" w:pos="9086"/>
      </w:tabs>
      <w:spacing w:after="0" w:line="240" w:lineRule="auto"/>
      <w:ind w:left="-567"/>
    </w:pPr>
    <w:rPr>
      <w:rFonts w:ascii="Times New Roman" w:eastAsia="Times New Roman" w:hAnsi="Times New Roman" w:cs="FbReforma Medium"/>
      <w:b/>
      <w:smallCaps/>
      <w:color w:val="000000" w:themeColor="text1"/>
      <w:sz w:val="4"/>
      <w:szCs w:val="20"/>
      <w:lang w:bidi="he-IL"/>
    </w:rPr>
  </w:style>
  <w:style w:type="paragraph" w:customStyle="1" w:styleId="TCChapter">
    <w:name w:val="TCChapter"/>
    <w:rsid w:val="00B16A5F"/>
    <w:pPr>
      <w:spacing w:line="240" w:lineRule="atLeast"/>
    </w:pPr>
    <w:rPr>
      <w:rFonts w:ascii="Verdana" w:eastAsia="Times New Roman" w:hAnsi="Verdana" w:cs="Tahoma"/>
      <w:sz w:val="20"/>
      <w:szCs w:val="20"/>
      <w:lang w:bidi="he-IL"/>
    </w:rPr>
  </w:style>
  <w:style w:type="paragraph" w:customStyle="1" w:styleId="FunctionName0">
    <w:name w:val="FunctionName"/>
    <w:autoRedefine/>
    <w:qFormat/>
    <w:rsid w:val="00B16A5F"/>
    <w:pPr>
      <w:keepNext/>
      <w:spacing w:before="120" w:after="60" w:line="240" w:lineRule="auto"/>
    </w:pPr>
    <w:rPr>
      <w:rFonts w:ascii="Tahoma" w:eastAsia="Times New Roman" w:hAnsi="Tahoma" w:cs="Times New Roman"/>
      <w:b/>
      <w:color w:val="0070C0"/>
      <w:sz w:val="20"/>
      <w:szCs w:val="20"/>
      <w:lang w:val="en-GB"/>
    </w:rPr>
  </w:style>
  <w:style w:type="paragraph" w:customStyle="1" w:styleId="Braces">
    <w:name w:val="Braces"/>
    <w:basedOn w:val="Normal"/>
    <w:link w:val="BracesChar"/>
    <w:rsid w:val="00B16A5F"/>
  </w:style>
  <w:style w:type="character" w:customStyle="1" w:styleId="BracesChar">
    <w:name w:val="Braces Char"/>
    <w:basedOn w:val="BodyTextChar"/>
    <w:link w:val="Braces"/>
    <w:rsid w:val="00B16A5F"/>
    <w:rPr>
      <w:rFonts w:ascii="Arial" w:eastAsia="Times New Roman" w:hAnsi="Arial" w:cs="Arial"/>
      <w:color w:val="666560"/>
      <w:sz w:val="20"/>
      <w:szCs w:val="20"/>
      <w:lang w:val="en-AU"/>
    </w:rPr>
  </w:style>
  <w:style w:type="character" w:customStyle="1" w:styleId="start-tag">
    <w:name w:val="start-tag"/>
    <w:basedOn w:val="DefaultParagraphFont"/>
    <w:rsid w:val="00B16A5F"/>
  </w:style>
  <w:style w:type="character" w:customStyle="1" w:styleId="attribute-name">
    <w:name w:val="attribute-name"/>
    <w:basedOn w:val="DefaultParagraphFont"/>
    <w:rsid w:val="00B16A5F"/>
  </w:style>
  <w:style w:type="character" w:customStyle="1" w:styleId="attribute-value">
    <w:name w:val="attribute-value"/>
    <w:basedOn w:val="DefaultParagraphFont"/>
    <w:rsid w:val="00B16A5F"/>
  </w:style>
  <w:style w:type="character" w:customStyle="1" w:styleId="end-tag">
    <w:name w:val="end-tag"/>
    <w:basedOn w:val="DefaultParagraphFont"/>
    <w:rsid w:val="00B16A5F"/>
  </w:style>
  <w:style w:type="paragraph" w:customStyle="1" w:styleId="Listcontdz">
    <w:name w:val="List_cont_dz"/>
    <w:basedOn w:val="Normal"/>
    <w:link w:val="ListcontdzChar"/>
    <w:qFormat/>
    <w:rsid w:val="00B16A5F"/>
    <w:pPr>
      <w:spacing w:after="200" w:line="276" w:lineRule="auto"/>
      <w:ind w:left="720"/>
    </w:pPr>
    <w:rPr>
      <w:rFonts w:ascii="Calibri" w:hAnsi="Calibri"/>
      <w:szCs w:val="22"/>
      <w:lang w:bidi="he-IL"/>
    </w:rPr>
  </w:style>
  <w:style w:type="character" w:customStyle="1" w:styleId="ListcontdzChar">
    <w:name w:val="List_cont_dz Char"/>
    <w:basedOn w:val="DefaultParagraphFont"/>
    <w:link w:val="Listcontdz"/>
    <w:rsid w:val="00B16A5F"/>
    <w:rPr>
      <w:rFonts w:ascii="Calibri" w:eastAsia="Times New Roman" w:hAnsi="Calibri" w:cs="Arial"/>
      <w:color w:val="666560"/>
      <w:sz w:val="20"/>
      <w:lang w:val="en-AU" w:bidi="he-IL"/>
    </w:rPr>
  </w:style>
  <w:style w:type="character" w:customStyle="1" w:styleId="Heading2Char2">
    <w:name w:val="Heading 2 Char2"/>
    <w:basedOn w:val="DefaultParagraphFont"/>
    <w:semiHidden/>
    <w:rsid w:val="00F8080C"/>
    <w:rPr>
      <w:rFonts w:asciiTheme="majorHAnsi" w:eastAsiaTheme="majorEastAsia" w:hAnsiTheme="majorHAnsi" w:cstheme="majorBidi"/>
      <w:b/>
      <w:bCs/>
      <w:color w:val="4F81BD" w:themeColor="accent1"/>
      <w:sz w:val="26"/>
      <w:szCs w:val="26"/>
      <w:lang w:val="en-AU"/>
    </w:rPr>
  </w:style>
  <w:style w:type="paragraph" w:styleId="ListBullet2">
    <w:name w:val="List Bullet 2"/>
    <w:basedOn w:val="Normal"/>
    <w:qFormat/>
    <w:rsid w:val="009428D3"/>
    <w:pPr>
      <w:numPr>
        <w:numId w:val="135"/>
      </w:numPr>
      <w:spacing w:after="120"/>
    </w:pPr>
    <w:rPr>
      <w:szCs w:val="22"/>
    </w:rPr>
  </w:style>
  <w:style w:type="character" w:customStyle="1" w:styleId="locality">
    <w:name w:val="locality"/>
    <w:basedOn w:val="DefaultParagraphFont"/>
    <w:rsid w:val="00B16A5F"/>
  </w:style>
  <w:style w:type="paragraph" w:customStyle="1" w:styleId="ListNumber2">
    <w:name w:val="List Number2"/>
    <w:basedOn w:val="ListNumber"/>
    <w:qFormat/>
    <w:rsid w:val="00B16A5F"/>
    <w:pPr>
      <w:numPr>
        <w:numId w:val="0"/>
      </w:numPr>
      <w:ind w:left="1080" w:hanging="360"/>
    </w:pPr>
  </w:style>
  <w:style w:type="paragraph" w:customStyle="1" w:styleId="PictureFrame">
    <w:name w:val="Picture Frame"/>
    <w:basedOn w:val="ListContinue"/>
    <w:rsid w:val="00B16A5F"/>
    <w:pPr>
      <w:framePr w:wrap="around" w:vAnchor="text" w:hAnchor="text" w:xAlign="center" w:y="1"/>
    </w:pPr>
  </w:style>
  <w:style w:type="paragraph" w:customStyle="1" w:styleId="ListBulletContinue">
    <w:name w:val="List Bullet Continue"/>
    <w:basedOn w:val="ListContinue"/>
    <w:qFormat/>
    <w:rsid w:val="009428D3"/>
    <w:pPr>
      <w:ind w:left="754"/>
    </w:pPr>
  </w:style>
  <w:style w:type="paragraph" w:customStyle="1" w:styleId="CharacterStyleMonospace">
    <w:name w:val="Character Style Monospace"/>
    <w:basedOn w:val="Normal"/>
    <w:qFormat/>
    <w:rsid w:val="009428D3"/>
    <w:rPr>
      <w:rFonts w:ascii="Courier New" w:hAnsi="Courier New" w:cs="Courier New"/>
      <w:sz w:val="18"/>
      <w:szCs w:val="18"/>
      <w:lang w:bidi="he-IL"/>
    </w:rPr>
  </w:style>
  <w:style w:type="character" w:customStyle="1" w:styleId="postal-code">
    <w:name w:val="postal-code"/>
    <w:basedOn w:val="DefaultParagraphFont"/>
    <w:rsid w:val="00B16A5F"/>
  </w:style>
  <w:style w:type="character" w:customStyle="1" w:styleId="plus">
    <w:name w:val="plus"/>
    <w:basedOn w:val="DefaultParagraphFont"/>
    <w:rsid w:val="00B16A5F"/>
  </w:style>
  <w:style w:type="paragraph" w:customStyle="1" w:styleId="TableHeading">
    <w:name w:val="Table Heading"/>
    <w:basedOn w:val="TableHeadingCenter"/>
    <w:autoRedefine/>
    <w:qFormat/>
    <w:rsid w:val="009428D3"/>
    <w:pPr>
      <w:jc w:val="left"/>
    </w:pPr>
  </w:style>
  <w:style w:type="paragraph" w:customStyle="1" w:styleId="CodeText">
    <w:name w:val="CodeText"/>
    <w:basedOn w:val="ListBullet2"/>
    <w:qFormat/>
    <w:rsid w:val="00B16A5F"/>
    <w:pPr>
      <w:numPr>
        <w:numId w:val="0"/>
      </w:numPr>
    </w:pPr>
    <w:rPr>
      <w:rFonts w:ascii="Courier New" w:hAnsi="Courier New" w:cs="Courier New"/>
      <w:sz w:val="18"/>
      <w:szCs w:val="18"/>
    </w:rPr>
  </w:style>
  <w:style w:type="character" w:customStyle="1" w:styleId="Heading4Char1">
    <w:name w:val="Heading 4 Char1"/>
    <w:basedOn w:val="DefaultParagraphFont"/>
    <w:semiHidden/>
    <w:rsid w:val="00345848"/>
    <w:rPr>
      <w:rFonts w:asciiTheme="majorHAnsi" w:eastAsiaTheme="majorEastAsia" w:hAnsiTheme="majorHAnsi" w:cstheme="majorBidi"/>
      <w:b/>
      <w:bCs/>
      <w:i/>
      <w:iCs/>
      <w:color w:val="4F81BD" w:themeColor="accent1"/>
      <w:sz w:val="20"/>
      <w:szCs w:val="20"/>
      <w:lang w:val="en-AU"/>
    </w:rPr>
  </w:style>
  <w:style w:type="character" w:customStyle="1" w:styleId="BodyTextChar1">
    <w:name w:val="Body Text Char1"/>
    <w:basedOn w:val="DefaultParagraphFont"/>
    <w:rsid w:val="00B16A5F"/>
    <w:rPr>
      <w:rFonts w:ascii="Verdana" w:eastAsia="Times New Roman" w:hAnsi="Verdana" w:cs="Times New Roman"/>
      <w:sz w:val="20"/>
      <w:szCs w:val="20"/>
    </w:rPr>
  </w:style>
  <w:style w:type="paragraph" w:styleId="BodyText3">
    <w:name w:val="Body Text 3"/>
    <w:basedOn w:val="Normal"/>
    <w:link w:val="BodyText3Char"/>
    <w:uiPriority w:val="99"/>
    <w:unhideWhenUsed/>
    <w:rsid w:val="00B16A5F"/>
    <w:pPr>
      <w:spacing w:after="120"/>
    </w:pPr>
    <w:rPr>
      <w:sz w:val="16"/>
      <w:szCs w:val="16"/>
    </w:rPr>
  </w:style>
  <w:style w:type="character" w:customStyle="1" w:styleId="BodyText3Char">
    <w:name w:val="Body Text 3 Char"/>
    <w:basedOn w:val="DefaultParagraphFont"/>
    <w:link w:val="BodyText3"/>
    <w:uiPriority w:val="99"/>
    <w:rsid w:val="00B16A5F"/>
    <w:rPr>
      <w:rFonts w:ascii="Arial" w:eastAsia="Times New Roman" w:hAnsi="Arial" w:cs="Arial"/>
      <w:color w:val="666560"/>
      <w:sz w:val="16"/>
      <w:szCs w:val="16"/>
      <w:lang w:val="en-AU"/>
    </w:rPr>
  </w:style>
  <w:style w:type="paragraph" w:customStyle="1" w:styleId="BodyTextKWN">
    <w:name w:val="Body Text KWN"/>
    <w:basedOn w:val="Normal"/>
    <w:qFormat/>
    <w:rsid w:val="00B16A5F"/>
    <w:rPr>
      <w:lang w:val="en-GB"/>
    </w:rPr>
  </w:style>
  <w:style w:type="paragraph" w:customStyle="1" w:styleId="Style1">
    <w:name w:val="Style1"/>
    <w:basedOn w:val="Normal"/>
    <w:link w:val="Style1Char"/>
    <w:autoRedefine/>
    <w:qFormat/>
    <w:rsid w:val="00B16A5F"/>
    <w:pPr>
      <w:spacing w:after="200"/>
    </w:pPr>
    <w:rPr>
      <w:rFonts w:ascii="Calibri" w:hAnsi="Calibri"/>
      <w:b/>
      <w:bCs/>
      <w:sz w:val="24"/>
      <w:szCs w:val="24"/>
      <w:lang w:bidi="he-IL"/>
    </w:rPr>
  </w:style>
  <w:style w:type="character" w:customStyle="1" w:styleId="Style1Char">
    <w:name w:val="Style1 Char"/>
    <w:basedOn w:val="DefaultParagraphFont"/>
    <w:link w:val="Style1"/>
    <w:rsid w:val="00B16A5F"/>
    <w:rPr>
      <w:rFonts w:ascii="Calibri" w:eastAsia="Times New Roman" w:hAnsi="Calibri" w:cs="Arial"/>
      <w:b/>
      <w:bCs/>
      <w:color w:val="666560"/>
      <w:sz w:val="24"/>
      <w:szCs w:val="24"/>
      <w:lang w:val="en-AU" w:bidi="he-IL"/>
    </w:rPr>
  </w:style>
  <w:style w:type="paragraph" w:customStyle="1" w:styleId="CodeList">
    <w:name w:val="Code List"/>
    <w:basedOn w:val="Normal"/>
    <w:qFormat/>
    <w:rsid w:val="009428D3"/>
    <w:pPr>
      <w:shd w:val="clear" w:color="auto" w:fill="F2F2F2"/>
      <w:spacing w:after="120"/>
      <w:ind w:left="1038" w:right="113" w:hanging="284"/>
      <w:contextualSpacing/>
    </w:pPr>
    <w:rPr>
      <w:rFonts w:ascii="Courier New" w:hAnsi="Courier New" w:cs="Courier New"/>
      <w:sz w:val="18"/>
      <w:szCs w:val="18"/>
    </w:rPr>
  </w:style>
  <w:style w:type="paragraph" w:customStyle="1" w:styleId="BodySmallRight">
    <w:name w:val="Body Small Right"/>
    <w:basedOn w:val="Normal"/>
    <w:rsid w:val="00B16A5F"/>
    <w:pPr>
      <w:ind w:left="1021"/>
      <w:jc w:val="right"/>
    </w:pPr>
    <w:rPr>
      <w:sz w:val="18"/>
      <w:szCs w:val="18"/>
    </w:rPr>
  </w:style>
  <w:style w:type="paragraph" w:customStyle="1" w:styleId="BodyTextCenter">
    <w:name w:val="Body Text Center"/>
    <w:qFormat/>
    <w:rsid w:val="00B16A5F"/>
    <w:pPr>
      <w:keepNext/>
      <w:spacing w:after="0" w:line="240" w:lineRule="auto"/>
      <w:jc w:val="center"/>
    </w:pPr>
    <w:rPr>
      <w:rFonts w:ascii="Verdana" w:eastAsia="Times New Roman" w:hAnsi="Verdana" w:cs="Times New Roman"/>
      <w:sz w:val="20"/>
    </w:rPr>
  </w:style>
  <w:style w:type="character" w:customStyle="1" w:styleId="skypepnhcontainer">
    <w:name w:val="skype_pnh_container"/>
    <w:basedOn w:val="DefaultParagraphFont"/>
    <w:rsid w:val="00B16A5F"/>
  </w:style>
  <w:style w:type="character" w:customStyle="1" w:styleId="skypepnhleftspan">
    <w:name w:val="skype_pnh_left_span"/>
    <w:basedOn w:val="DefaultParagraphFont"/>
    <w:rsid w:val="00B16A5F"/>
  </w:style>
  <w:style w:type="character" w:customStyle="1" w:styleId="skypepnhdropartspan">
    <w:name w:val="skype_pnh_dropart_span"/>
    <w:basedOn w:val="DefaultParagraphFont"/>
    <w:rsid w:val="00B16A5F"/>
  </w:style>
  <w:style w:type="character" w:customStyle="1" w:styleId="skypepnhdropartflagspan">
    <w:name w:val="skype_pnh_dropart_flag_span"/>
    <w:basedOn w:val="DefaultParagraphFont"/>
    <w:rsid w:val="00B16A5F"/>
  </w:style>
  <w:style w:type="character" w:customStyle="1" w:styleId="skypepnhtextspan">
    <w:name w:val="skype_pnh_text_span"/>
    <w:basedOn w:val="DefaultParagraphFont"/>
    <w:rsid w:val="00B16A5F"/>
  </w:style>
  <w:style w:type="character" w:customStyle="1" w:styleId="skypepnhrightspan">
    <w:name w:val="skype_pnh_right_span"/>
    <w:basedOn w:val="DefaultParagraphFont"/>
    <w:rsid w:val="00B16A5F"/>
  </w:style>
  <w:style w:type="paragraph" w:customStyle="1" w:styleId="FigureList">
    <w:name w:val="FigureList"/>
    <w:basedOn w:val="Figure"/>
    <w:next w:val="Normal"/>
    <w:qFormat/>
    <w:rsid w:val="009428D3"/>
    <w:pPr>
      <w:spacing w:before="120" w:after="120"/>
      <w:ind w:left="754"/>
    </w:pPr>
  </w:style>
  <w:style w:type="character" w:customStyle="1" w:styleId="d2hlistmarker">
    <w:name w:val="_d2hlistmarker_"/>
    <w:basedOn w:val="DefaultParagraphFont"/>
    <w:rsid w:val="0093113C"/>
  </w:style>
  <w:style w:type="character" w:customStyle="1" w:styleId="bodytextchar0">
    <w:name w:val="bodytextchar"/>
    <w:basedOn w:val="DefaultParagraphFont"/>
    <w:rsid w:val="00DD4697"/>
  </w:style>
  <w:style w:type="character" w:customStyle="1" w:styleId="procedurechar0">
    <w:name w:val="procedurechar"/>
    <w:basedOn w:val="DefaultParagraphFont"/>
    <w:rsid w:val="00DD4697"/>
  </w:style>
  <w:style w:type="character" w:customStyle="1" w:styleId="Heading2Char1">
    <w:name w:val="Heading 2 Char1"/>
    <w:basedOn w:val="DefaultParagraphFont"/>
    <w:semiHidden/>
    <w:rsid w:val="00A27F3B"/>
    <w:rPr>
      <w:rFonts w:asciiTheme="majorHAnsi" w:eastAsiaTheme="majorEastAsia" w:hAnsiTheme="majorHAnsi" w:cstheme="majorBidi"/>
      <w:b/>
      <w:bCs/>
      <w:color w:val="4F81BD" w:themeColor="accent1"/>
      <w:sz w:val="26"/>
      <w:szCs w:val="26"/>
      <w:lang w:val="en-AU"/>
    </w:rPr>
  </w:style>
  <w:style w:type="character" w:customStyle="1" w:styleId="Heading2Char3">
    <w:name w:val="Heading 2 Char3"/>
    <w:basedOn w:val="DefaultParagraphFont"/>
    <w:semiHidden/>
    <w:rsid w:val="00F573B7"/>
    <w:rPr>
      <w:rFonts w:asciiTheme="majorHAnsi" w:eastAsiaTheme="majorEastAsia" w:hAnsiTheme="majorHAnsi" w:cstheme="majorBidi"/>
      <w:b/>
      <w:bCs/>
      <w:color w:val="4F81BD" w:themeColor="accent1"/>
      <w:sz w:val="26"/>
      <w:szCs w:val="26"/>
      <w:lang w:val="en-AU"/>
    </w:rPr>
  </w:style>
  <w:style w:type="paragraph" w:customStyle="1" w:styleId="Procedure">
    <w:name w:val="Procedure"/>
    <w:basedOn w:val="Normal"/>
    <w:next w:val="ListNumber"/>
    <w:link w:val="ProcedureChar"/>
    <w:autoRedefine/>
    <w:qFormat/>
    <w:rsid w:val="009428D3"/>
    <w:pPr>
      <w:keepNext/>
      <w:numPr>
        <w:numId w:val="141"/>
      </w:numPr>
      <w:spacing w:before="240" w:after="240"/>
      <w:pPrChange w:id="0" w:author="Debbie Zioni" w:date="2012-08-15T20:03:00Z">
        <w:pPr>
          <w:widowControl w:val="0"/>
          <w:numPr>
            <w:numId w:val="141"/>
          </w:numPr>
          <w:spacing w:before="240" w:after="240"/>
          <w:ind w:left="720" w:hanging="360"/>
        </w:pPr>
      </w:pPrChange>
    </w:pPr>
    <w:rPr>
      <w:b/>
      <w:sz w:val="24"/>
      <w:szCs w:val="24"/>
      <w:rPrChange w:id="0" w:author="Debbie Zioni" w:date="2012-08-15T20:03:00Z">
        <w:rPr>
          <w:rFonts w:ascii="Arial" w:hAnsi="Arial" w:cs="Arial"/>
          <w:b/>
          <w:color w:val="666560"/>
          <w:sz w:val="24"/>
          <w:szCs w:val="24"/>
          <w:lang w:val="en-AU" w:eastAsia="en-US" w:bidi="ar-SA"/>
        </w:rPr>
      </w:rPrChange>
    </w:rPr>
  </w:style>
  <w:style w:type="paragraph" w:styleId="ListNumber20">
    <w:name w:val="List Number 2"/>
    <w:basedOn w:val="Normal"/>
    <w:rsid w:val="003D0E53"/>
    <w:pPr>
      <w:numPr>
        <w:numId w:val="234"/>
      </w:numPr>
    </w:pPr>
  </w:style>
  <w:style w:type="character" w:styleId="IntenseReference">
    <w:name w:val="Intense Reference"/>
    <w:uiPriority w:val="32"/>
    <w:qFormat/>
    <w:rsid w:val="009428D3"/>
    <w:rPr>
      <w:b/>
      <w:bCs/>
      <w:smallCaps/>
      <w:color w:val="C0504D"/>
      <w:spacing w:val="5"/>
      <w:u w:val="single"/>
    </w:rPr>
  </w:style>
  <w:style w:type="paragraph" w:customStyle="1" w:styleId="Definition">
    <w:name w:val="Definition"/>
    <w:basedOn w:val="BodyText"/>
    <w:rsid w:val="009428D3"/>
    <w:pPr>
      <w:spacing w:before="115"/>
    </w:pPr>
  </w:style>
  <w:style w:type="paragraph" w:customStyle="1" w:styleId="BodyTextTable">
    <w:name w:val="Body Text Table"/>
    <w:basedOn w:val="BodyText"/>
    <w:rsid w:val="009428D3"/>
  </w:style>
  <w:style w:type="paragraph" w:customStyle="1" w:styleId="BodyTable">
    <w:name w:val="BodyTable"/>
    <w:basedOn w:val="Normal"/>
    <w:rsid w:val="009428D3"/>
    <w:pPr>
      <w:spacing w:before="115"/>
    </w:pPr>
  </w:style>
  <w:style w:type="paragraph" w:customStyle="1" w:styleId="ByLine0">
    <w:name w:val="ByLine"/>
    <w:basedOn w:val="Title"/>
    <w:rsid w:val="009428D3"/>
    <w:rPr>
      <w:sz w:val="28"/>
    </w:rPr>
  </w:style>
  <w:style w:type="paragraph" w:customStyle="1" w:styleId="CodeBase">
    <w:name w:val="Code Base"/>
    <w:basedOn w:val="BodyText"/>
    <w:rsid w:val="009428D3"/>
    <w:rPr>
      <w:rFonts w:ascii="Courier New" w:hAnsi="Courier New"/>
    </w:rPr>
  </w:style>
  <w:style w:type="paragraph" w:customStyle="1" w:styleId="CodeExplained">
    <w:name w:val="CodeExplained"/>
    <w:basedOn w:val="CodeBase"/>
    <w:rsid w:val="009428D3"/>
    <w:pPr>
      <w:spacing w:after="40"/>
      <w:ind w:left="720"/>
    </w:pPr>
  </w:style>
  <w:style w:type="character" w:customStyle="1" w:styleId="D2HNoGloss">
    <w:name w:val="D2HNoGloss"/>
    <w:rsid w:val="009428D3"/>
  </w:style>
  <w:style w:type="paragraph" w:customStyle="1" w:styleId="FiguresTable">
    <w:name w:val="Figures Table"/>
    <w:basedOn w:val="Figures"/>
    <w:rsid w:val="009428D3"/>
  </w:style>
  <w:style w:type="paragraph" w:customStyle="1" w:styleId="HeaderBase">
    <w:name w:val="Header Base"/>
    <w:basedOn w:val="Normal"/>
    <w:rsid w:val="009428D3"/>
  </w:style>
  <w:style w:type="paragraph" w:customStyle="1" w:styleId="footereven0">
    <w:name w:val="footer even"/>
    <w:basedOn w:val="Footer"/>
    <w:rsid w:val="009428D3"/>
  </w:style>
  <w:style w:type="paragraph" w:customStyle="1" w:styleId="footerodd0">
    <w:name w:val="footer odd"/>
    <w:basedOn w:val="Footer"/>
    <w:rsid w:val="009428D3"/>
  </w:style>
  <w:style w:type="paragraph" w:customStyle="1" w:styleId="headereven0">
    <w:name w:val="header even"/>
    <w:basedOn w:val="Header"/>
    <w:rsid w:val="009428D3"/>
  </w:style>
  <w:style w:type="paragraph" w:customStyle="1" w:styleId="headerodd0">
    <w:name w:val="header odd"/>
    <w:basedOn w:val="Header"/>
    <w:rsid w:val="009428D3"/>
  </w:style>
  <w:style w:type="paragraph" w:customStyle="1" w:styleId="IndexBase">
    <w:name w:val="Index Base"/>
    <w:basedOn w:val="Normal"/>
    <w:rsid w:val="009428D3"/>
  </w:style>
  <w:style w:type="paragraph" w:customStyle="1" w:styleId="Jump">
    <w:name w:val="Jump"/>
    <w:basedOn w:val="JumpBase"/>
    <w:rsid w:val="009428D3"/>
  </w:style>
  <w:style w:type="paragraph" w:customStyle="1" w:styleId="RelatedHead">
    <w:name w:val="RelatedHead"/>
    <w:basedOn w:val="HeadingBase"/>
    <w:next w:val="Jump"/>
    <w:rsid w:val="009428D3"/>
    <w:pPr>
      <w:spacing w:before="180" w:after="20"/>
    </w:pPr>
    <w:rPr>
      <w:color w:val="0000FF"/>
      <w:sz w:val="22"/>
    </w:rPr>
  </w:style>
  <w:style w:type="character" w:customStyle="1" w:styleId="C1HGroup">
    <w:name w:val="C1H Group"/>
    <w:basedOn w:val="DefaultParagraphFont"/>
    <w:rsid w:val="009428D3"/>
  </w:style>
  <w:style w:type="paragraph" w:customStyle="1" w:styleId="ListTable">
    <w:name w:val="List Table"/>
    <w:basedOn w:val="List"/>
    <w:rsid w:val="009428D3"/>
    <w:pPr>
      <w:tabs>
        <w:tab w:val="left" w:pos="720"/>
      </w:tabs>
    </w:pPr>
  </w:style>
  <w:style w:type="paragraph" w:customStyle="1" w:styleId="List2Table">
    <w:name w:val="List 2 Table"/>
    <w:basedOn w:val="List2"/>
    <w:rsid w:val="009428D3"/>
  </w:style>
  <w:style w:type="paragraph" w:customStyle="1" w:styleId="Source">
    <w:name w:val="Source"/>
    <w:basedOn w:val="CodeBase"/>
    <w:rsid w:val="009428D3"/>
    <w:pPr>
      <w:keepLines/>
      <w:tabs>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s>
      <w:spacing w:before="0"/>
      <w:ind w:left="720"/>
    </w:pPr>
  </w:style>
  <w:style w:type="paragraph" w:customStyle="1" w:styleId="SourceTop">
    <w:name w:val="SourceTop"/>
    <w:basedOn w:val="Source"/>
    <w:rsid w:val="009428D3"/>
    <w:pPr>
      <w:spacing w:before="115"/>
    </w:pPr>
  </w:style>
  <w:style w:type="paragraph" w:customStyle="1" w:styleId="TableBorder">
    <w:name w:val="TableBorder"/>
    <w:basedOn w:val="BodyText"/>
    <w:next w:val="Normal"/>
    <w:rsid w:val="009428D3"/>
    <w:pPr>
      <w:spacing w:before="0" w:line="20" w:lineRule="exact"/>
    </w:pPr>
  </w:style>
  <w:style w:type="paragraph" w:customStyle="1" w:styleId="TableHeading0">
    <w:name w:val="TableHeading"/>
    <w:basedOn w:val="HeadingBase"/>
    <w:rsid w:val="009428D3"/>
    <w:pPr>
      <w:spacing w:before="60"/>
      <w:ind w:left="72" w:right="72"/>
    </w:pPr>
  </w:style>
  <w:style w:type="paragraph" w:customStyle="1" w:styleId="TableText0">
    <w:name w:val="TableText"/>
    <w:basedOn w:val="BodyText"/>
    <w:rsid w:val="009428D3"/>
    <w:pPr>
      <w:spacing w:before="40" w:after="40"/>
      <w:ind w:left="72" w:right="72"/>
    </w:pPr>
    <w:rPr>
      <w:sz w:val="18"/>
    </w:rPr>
  </w:style>
  <w:style w:type="character" w:customStyle="1" w:styleId="C1HGroupInvisible">
    <w:name w:val="C1H Group Invisible"/>
    <w:rsid w:val="009428D3"/>
    <w:rPr>
      <w:vanish/>
    </w:rPr>
  </w:style>
  <w:style w:type="paragraph" w:customStyle="1" w:styleId="C1HBullet">
    <w:name w:val="C1H Bullet"/>
    <w:basedOn w:val="BodyText"/>
    <w:rsid w:val="009428D3"/>
    <w:pPr>
      <w:numPr>
        <w:numId w:val="240"/>
      </w:numPr>
    </w:pPr>
  </w:style>
  <w:style w:type="paragraph" w:customStyle="1" w:styleId="C1HBullet2">
    <w:name w:val="C1H Bullet 2"/>
    <w:basedOn w:val="BodyText"/>
    <w:rsid w:val="009428D3"/>
    <w:pPr>
      <w:numPr>
        <w:numId w:val="241"/>
      </w:numPr>
    </w:pPr>
  </w:style>
  <w:style w:type="paragraph" w:customStyle="1" w:styleId="C1HBullet2A">
    <w:name w:val="C1H Bullet 2A"/>
    <w:basedOn w:val="BodyText"/>
    <w:rsid w:val="009428D3"/>
    <w:pPr>
      <w:numPr>
        <w:numId w:val="242"/>
      </w:numPr>
    </w:pPr>
  </w:style>
  <w:style w:type="paragraph" w:customStyle="1" w:styleId="C1HNumber">
    <w:name w:val="C1H Number"/>
    <w:basedOn w:val="BodyText"/>
    <w:rsid w:val="009428D3"/>
    <w:pPr>
      <w:numPr>
        <w:numId w:val="243"/>
      </w:numPr>
    </w:pPr>
  </w:style>
  <w:style w:type="paragraph" w:customStyle="1" w:styleId="C1HNumber2">
    <w:name w:val="C1H Number 2"/>
    <w:basedOn w:val="BodyText"/>
    <w:rsid w:val="009428D3"/>
    <w:pPr>
      <w:numPr>
        <w:numId w:val="244"/>
      </w:numPr>
    </w:pPr>
  </w:style>
  <w:style w:type="paragraph" w:customStyle="1" w:styleId="C1HContinue">
    <w:name w:val="C1H Continue"/>
    <w:basedOn w:val="BodyText"/>
    <w:rsid w:val="009428D3"/>
    <w:pPr>
      <w:ind w:left="720"/>
    </w:pPr>
  </w:style>
  <w:style w:type="paragraph" w:customStyle="1" w:styleId="C1HContinue2">
    <w:name w:val="C1H Continue 2"/>
    <w:basedOn w:val="BodyText"/>
    <w:rsid w:val="009428D3"/>
    <w:pPr>
      <w:ind w:left="1080"/>
    </w:pPr>
  </w:style>
  <w:style w:type="character" w:customStyle="1" w:styleId="C1HJump">
    <w:name w:val="C1H Jump"/>
    <w:basedOn w:val="DefaultParagraphFont"/>
    <w:rsid w:val="009428D3"/>
  </w:style>
  <w:style w:type="character" w:customStyle="1" w:styleId="C1HPopup">
    <w:name w:val="C1H Popup"/>
    <w:basedOn w:val="DefaultParagraphFont"/>
    <w:rsid w:val="009428D3"/>
  </w:style>
  <w:style w:type="character" w:customStyle="1" w:styleId="C1HIndex">
    <w:name w:val="C1H Index"/>
    <w:basedOn w:val="DefaultParagraphFont"/>
    <w:rsid w:val="009428D3"/>
  </w:style>
  <w:style w:type="character" w:customStyle="1" w:styleId="C1HIndexInvisible">
    <w:name w:val="C1H Index Invisible"/>
    <w:rsid w:val="009428D3"/>
    <w:rPr>
      <w:vanish/>
    </w:rPr>
  </w:style>
  <w:style w:type="paragraph" w:customStyle="1" w:styleId="MidTopic">
    <w:name w:val="MidTopic"/>
    <w:basedOn w:val="Heading3"/>
    <w:next w:val="BodyText"/>
    <w:rsid w:val="009428D3"/>
    <w:pPr>
      <w:outlineLvl w:val="9"/>
    </w:pPr>
  </w:style>
  <w:style w:type="paragraph" w:customStyle="1" w:styleId="WhatsThis">
    <w:name w:val="WhatsThis"/>
    <w:basedOn w:val="Heading3"/>
    <w:next w:val="C1HPopupTopicText"/>
    <w:rsid w:val="009428D3"/>
    <w:pPr>
      <w:outlineLvl w:val="9"/>
    </w:pPr>
  </w:style>
  <w:style w:type="character" w:customStyle="1" w:styleId="C1HKeywordLink">
    <w:name w:val="C1H Keyword Link"/>
    <w:basedOn w:val="DefaultParagraphFont"/>
    <w:rsid w:val="009428D3"/>
  </w:style>
  <w:style w:type="character" w:customStyle="1" w:styleId="C1HGroupLink">
    <w:name w:val="C1H Group Link"/>
    <w:basedOn w:val="DefaultParagraphFont"/>
    <w:rsid w:val="009428D3"/>
  </w:style>
  <w:style w:type="character" w:customStyle="1" w:styleId="C1HLinkTag">
    <w:name w:val="C1H Link Tag"/>
    <w:basedOn w:val="DefaultParagraphFont"/>
    <w:rsid w:val="009428D3"/>
  </w:style>
  <w:style w:type="character" w:customStyle="1" w:styleId="C1HLinkTagInvisible">
    <w:name w:val="C1H Link Tag Invisible"/>
    <w:rsid w:val="009428D3"/>
    <w:rPr>
      <w:vanish/>
    </w:rPr>
  </w:style>
  <w:style w:type="character" w:customStyle="1" w:styleId="C1HContextID">
    <w:name w:val="C1H Context ID"/>
    <w:rsid w:val="009428D3"/>
    <w:rPr>
      <w:vanish/>
    </w:rPr>
  </w:style>
  <w:style w:type="character" w:customStyle="1" w:styleId="C1HConditional">
    <w:name w:val="C1H Conditional"/>
    <w:basedOn w:val="DefaultParagraphFont"/>
    <w:rsid w:val="009428D3"/>
  </w:style>
  <w:style w:type="character" w:customStyle="1" w:styleId="C1HOnline">
    <w:name w:val="C1H Online"/>
    <w:basedOn w:val="DefaultParagraphFont"/>
    <w:rsid w:val="009428D3"/>
  </w:style>
  <w:style w:type="character" w:customStyle="1" w:styleId="C1HManual">
    <w:name w:val="C1H Manual"/>
    <w:basedOn w:val="DefaultParagraphFont"/>
    <w:rsid w:val="009428D3"/>
  </w:style>
  <w:style w:type="paragraph" w:customStyle="1" w:styleId="C1HPopupTopicText">
    <w:name w:val="C1H Popup Topic Text"/>
    <w:basedOn w:val="BodyText"/>
    <w:rsid w:val="009428D3"/>
    <w:rPr>
      <w:rFonts w:ascii="Tahoma" w:hAnsi="Tahoma"/>
      <w:sz w:val="16"/>
    </w:rPr>
  </w:style>
  <w:style w:type="character" w:customStyle="1" w:styleId="C1HContentsTitle">
    <w:name w:val="C1H Contents Title"/>
    <w:basedOn w:val="DefaultParagraphFont"/>
    <w:rsid w:val="009428D3"/>
  </w:style>
  <w:style w:type="character" w:customStyle="1" w:styleId="C1HTopicProperties">
    <w:name w:val="C1H Topic Properties"/>
    <w:rsid w:val="009428D3"/>
    <w:rPr>
      <w:vanish/>
    </w:rPr>
  </w:style>
  <w:style w:type="character" w:customStyle="1" w:styleId="C1HInlineExpand">
    <w:name w:val="C1H Inline Expand"/>
    <w:basedOn w:val="DefaultParagraphFont"/>
    <w:rsid w:val="009428D3"/>
  </w:style>
  <w:style w:type="character" w:customStyle="1" w:styleId="C1HInlinePopup">
    <w:name w:val="C1H Inline Popup"/>
    <w:basedOn w:val="C1HInlineExpand"/>
    <w:rsid w:val="009428D3"/>
  </w:style>
  <w:style w:type="character" w:customStyle="1" w:styleId="C1HExpandText">
    <w:name w:val="C1H Expand Text"/>
    <w:rsid w:val="009428D3"/>
    <w:rPr>
      <w:i/>
    </w:rPr>
  </w:style>
  <w:style w:type="character" w:customStyle="1" w:styleId="C1HPopupText">
    <w:name w:val="C1H Popup Text"/>
    <w:rsid w:val="009428D3"/>
    <w:rPr>
      <w:rFonts w:ascii="Tahoma" w:hAnsi="Tahoma"/>
      <w:sz w:val="16"/>
      <w:szCs w:val="16"/>
    </w:rPr>
  </w:style>
  <w:style w:type="character" w:customStyle="1" w:styleId="C1HInlineDropdown">
    <w:name w:val="C1H Inline Dropdown"/>
    <w:basedOn w:val="C1HInlineExpand"/>
    <w:rsid w:val="009428D3"/>
  </w:style>
  <w:style w:type="character" w:customStyle="1" w:styleId="C1HDropdownText">
    <w:name w:val="C1H Dropdown Text"/>
    <w:basedOn w:val="DefaultParagraphFont"/>
    <w:rsid w:val="009428D3"/>
  </w:style>
  <w:style w:type="paragraph" w:customStyle="1" w:styleId="GlossaryHeadingnoautolinks">
    <w:name w:val="Glossary Heading (no auto links)"/>
    <w:basedOn w:val="GlossaryHeading"/>
    <w:next w:val="C1HPopupTopicText"/>
    <w:rsid w:val="009428D3"/>
  </w:style>
  <w:style w:type="character" w:customStyle="1" w:styleId="C1HVariable">
    <w:name w:val="C1H Variable"/>
    <w:rsid w:val="003D0E53"/>
    <w:rPr>
      <w:i/>
      <w:color w:val="993300"/>
    </w:rPr>
  </w:style>
  <w:style w:type="paragraph" w:customStyle="1" w:styleId="C1SectionCollapsed">
    <w:name w:val="C1 Section Collapsed"/>
    <w:basedOn w:val="Heading4"/>
    <w:next w:val="BodyText"/>
    <w:rsid w:val="009428D3"/>
    <w:pPr>
      <w:outlineLvl w:val="9"/>
    </w:pPr>
  </w:style>
  <w:style w:type="paragraph" w:customStyle="1" w:styleId="C1SectionExpanded">
    <w:name w:val="C1 Section Expanded"/>
    <w:basedOn w:val="Heading4"/>
    <w:next w:val="BodyText"/>
    <w:rsid w:val="009428D3"/>
    <w:pPr>
      <w:outlineLvl w:val="9"/>
    </w:pPr>
  </w:style>
  <w:style w:type="paragraph" w:customStyle="1" w:styleId="C1SectionEnd">
    <w:name w:val="C1 Section End"/>
    <w:basedOn w:val="BodyText"/>
    <w:next w:val="BodyText"/>
    <w:rsid w:val="009428D3"/>
  </w:style>
  <w:style w:type="paragraph" w:customStyle="1" w:styleId="CaptionTable">
    <w:name w:val="CaptionTable"/>
    <w:basedOn w:val="Caption"/>
    <w:rsid w:val="009428D3"/>
  </w:style>
  <w:style w:type="paragraph" w:customStyle="1" w:styleId="GlossaryTerm">
    <w:name w:val="GlossaryTerm"/>
    <w:basedOn w:val="BodyText"/>
    <w:rsid w:val="009428D3"/>
    <w:pPr>
      <w:spacing w:before="40" w:after="40"/>
    </w:pPr>
    <w:rPr>
      <w:sz w:val="22"/>
    </w:rPr>
  </w:style>
  <w:style w:type="paragraph" w:customStyle="1" w:styleId="JumpBase">
    <w:name w:val="Jump Base"/>
    <w:basedOn w:val="BodyText"/>
    <w:rsid w:val="009428D3"/>
    <w:pPr>
      <w:spacing w:before="0" w:after="60"/>
    </w:pPr>
  </w:style>
  <w:style w:type="paragraph" w:customStyle="1" w:styleId="JumpfromContents">
    <w:name w:val="Jump from Contents"/>
    <w:basedOn w:val="JumpBase"/>
    <w:rsid w:val="009428D3"/>
    <w:pPr>
      <w:spacing w:before="20"/>
    </w:pPr>
    <w:rPr>
      <w:b/>
      <w:sz w:val="22"/>
    </w:rPr>
  </w:style>
  <w:style w:type="paragraph" w:customStyle="1" w:styleId="JumpfromList">
    <w:name w:val="Jump from List"/>
    <w:basedOn w:val="JumpBase"/>
    <w:rsid w:val="009428D3"/>
  </w:style>
  <w:style w:type="paragraph" w:customStyle="1" w:styleId="KeywordLink">
    <w:name w:val="Keyword Link"/>
    <w:basedOn w:val="RelatedHead"/>
    <w:rsid w:val="009428D3"/>
    <w:pPr>
      <w:pBdr>
        <w:top w:val="single" w:sz="6" w:space="1" w:color="auto"/>
      </w:pBdr>
    </w:pPr>
  </w:style>
  <w:style w:type="character" w:customStyle="1" w:styleId="HTML">
    <w:name w:val="HTML"/>
    <w:rsid w:val="009428D3"/>
    <w:rPr>
      <w:color w:val="008000"/>
    </w:rPr>
  </w:style>
  <w:style w:type="paragraph" w:customStyle="1" w:styleId="C1HSectionExpanded">
    <w:name w:val="C1H Section Expanded"/>
    <w:basedOn w:val="Heading4"/>
    <w:next w:val="BodyText"/>
    <w:rsid w:val="009428D3"/>
  </w:style>
  <w:style w:type="paragraph" w:customStyle="1" w:styleId="C1HSectionCollapsed">
    <w:name w:val="C1H Section Collapsed"/>
    <w:basedOn w:val="Heading4"/>
    <w:next w:val="BodyText"/>
    <w:rsid w:val="009428D3"/>
  </w:style>
  <w:style w:type="paragraph" w:customStyle="1" w:styleId="C1HSectionEnd">
    <w:name w:val="C1H Section End"/>
    <w:basedOn w:val="Heading4"/>
    <w:next w:val="BodyText"/>
    <w:rsid w:val="009428D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lsdException w:name="index 2" w:uiPriority="0"/>
    <w:lsdException w:name="index 3" w:uiPriority="0"/>
    <w:lsdException w:name="toc 1" w:uiPriority="39"/>
    <w:lsdException w:name="toc 2" w:uiPriority="39"/>
    <w:lsdException w:name="toc 3" w:uiPriority="39"/>
    <w:lsdException w:name="toc 4" w:uiPriority="0"/>
    <w:lsdException w:name="toc 5" w:uiPriority="39"/>
    <w:lsdException w:name="toc 6" w:uiPriority="39"/>
    <w:lsdException w:name="toc 7" w:uiPriority="39"/>
    <w:lsdException w:name="toc 8" w:uiPriority="39"/>
    <w:lsdException w:name="toc 9" w:uiPriority="39"/>
    <w:lsdException w:name="footnote text" w:uiPriority="0"/>
    <w:lsdException w:name="footer" w:uiPriority="0"/>
    <w:lsdException w:name="index heading" w:uiPriority="0"/>
    <w:lsdException w:name="caption" w:uiPriority="0" w:qFormat="1"/>
    <w:lsdException w:name="table of figures" w:uiPriority="0"/>
    <w:lsdException w:name="footnote reference" w:uiPriority="0"/>
    <w:lsdException w:name="page number" w:uiPriority="0"/>
    <w:lsdException w:name="List" w:uiPriority="0"/>
    <w:lsdException w:name="List Bullet" w:uiPriority="0" w:qFormat="1"/>
    <w:lsdException w:name="List Number" w:uiPriority="0" w:qFormat="1"/>
    <w:lsdException w:name="List 2" w:uiPriority="0"/>
    <w:lsdException w:name="List 3" w:uiPriority="0"/>
    <w:lsdException w:name="List 5" w:uiPriority="0"/>
    <w:lsdException w:name="List Bullet 2" w:uiPriority="0" w:qFormat="1"/>
    <w:lsdException w:name="List Bullet 3" w:uiPriority="0"/>
    <w:lsdException w:name="List Bullet 4" w:uiPriority="0"/>
    <w:lsdException w:name="List Bullet 5" w:uiPriority="0"/>
    <w:lsdException w:name="List Number 2" w:uiPriority="0" w:qFormat="1"/>
    <w:lsdException w:name="List Number 3" w:uiPriority="0"/>
    <w:lsdException w:name="List Number 4" w:uiPriority="0"/>
    <w:lsdException w:name="List Number 5" w:uiPriority="0"/>
    <w:lsdException w:name="Title" w:semiHidden="0" w:uiPriority="0" w:unhideWhenUsed="0" w:qFormat="1"/>
    <w:lsdException w:name="Default Paragraph Font" w:uiPriority="1"/>
    <w:lsdException w:name="Body Text" w:uiPriority="0" w:qFormat="1"/>
    <w:lsdException w:name="Body Text Indent" w:uiPriority="0"/>
    <w:lsdException w:name="List Continue" w:uiPriority="0" w:qFormat="1"/>
    <w:lsdException w:name="List Continue 2" w:uiPriority="0" w:qFormat="1"/>
    <w:lsdException w:name="List Continue 3" w:uiPriority="0"/>
    <w:lsdException w:name="List Continue 4" w:uiPriority="0"/>
    <w:lsdException w:name="List Continue 5" w:uiPriority="0"/>
    <w:lsdException w:name="Subtitle" w:semiHidden="0" w:uiPriority="11" w:unhideWhenUsed="0" w:qFormat="1"/>
    <w:lsdException w:name="Body Text First Indent" w:uiPriority="0"/>
    <w:lsdException w:name="Block Text" w:uiPriority="0"/>
    <w:lsdException w:name="Hyperlink"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28D3"/>
    <w:pPr>
      <w:widowControl w:val="0"/>
      <w:spacing w:before="120" w:after="0" w:line="240" w:lineRule="auto"/>
    </w:pPr>
    <w:rPr>
      <w:rFonts w:ascii="Arial" w:eastAsia="Times New Roman" w:hAnsi="Arial" w:cs="Arial"/>
      <w:color w:val="666560"/>
      <w:sz w:val="20"/>
      <w:szCs w:val="20"/>
      <w:lang w:val="en-AU"/>
    </w:rPr>
  </w:style>
  <w:style w:type="paragraph" w:styleId="Heading1">
    <w:name w:val="heading 1"/>
    <w:basedOn w:val="Normal"/>
    <w:next w:val="BodyText"/>
    <w:link w:val="Heading1Char"/>
    <w:autoRedefine/>
    <w:uiPriority w:val="9"/>
    <w:qFormat/>
    <w:rsid w:val="009428D3"/>
    <w:pPr>
      <w:spacing w:before="480" w:after="240"/>
      <w:outlineLvl w:val="0"/>
    </w:pPr>
    <w:rPr>
      <w:rFonts w:ascii="Arial Bold" w:hAnsi="Arial Bold"/>
      <w:b/>
      <w:color w:val="484848"/>
      <w:sz w:val="44"/>
    </w:rPr>
  </w:style>
  <w:style w:type="paragraph" w:styleId="Heading2">
    <w:name w:val="heading 2"/>
    <w:basedOn w:val="Normal"/>
    <w:next w:val="BodyText"/>
    <w:link w:val="Heading2Char"/>
    <w:autoRedefine/>
    <w:qFormat/>
    <w:rsid w:val="009428D3"/>
    <w:pPr>
      <w:spacing w:before="360" w:after="240"/>
      <w:outlineLvl w:val="1"/>
    </w:pPr>
    <w:rPr>
      <w:rFonts w:ascii="Arial Bold" w:hAnsi="Arial Bold"/>
      <w:b/>
      <w:color w:val="484848"/>
      <w:sz w:val="36"/>
      <w:szCs w:val="36"/>
    </w:rPr>
  </w:style>
  <w:style w:type="paragraph" w:styleId="Heading3">
    <w:name w:val="heading 3"/>
    <w:basedOn w:val="Heading2"/>
    <w:next w:val="Normal"/>
    <w:link w:val="Heading3Char"/>
    <w:uiPriority w:val="9"/>
    <w:unhideWhenUsed/>
    <w:qFormat/>
    <w:rsid w:val="009428D3"/>
    <w:pPr>
      <w:outlineLvl w:val="2"/>
    </w:pPr>
    <w:rPr>
      <w:b w:val="0"/>
      <w:bCs/>
      <w:color w:val="666560"/>
      <w:sz w:val="30"/>
      <w:szCs w:val="40"/>
    </w:rPr>
  </w:style>
  <w:style w:type="paragraph" w:styleId="Heading4">
    <w:name w:val="heading 4"/>
    <w:basedOn w:val="Heading3"/>
    <w:next w:val="BodyText"/>
    <w:link w:val="Heading4Char"/>
    <w:unhideWhenUsed/>
    <w:qFormat/>
    <w:rsid w:val="009428D3"/>
    <w:pPr>
      <w:outlineLvl w:val="3"/>
    </w:pPr>
    <w:rPr>
      <w:sz w:val="26"/>
      <w:szCs w:val="32"/>
    </w:rPr>
  </w:style>
  <w:style w:type="paragraph" w:styleId="Heading5">
    <w:name w:val="heading 5"/>
    <w:basedOn w:val="HeadingBase"/>
    <w:next w:val="Normal"/>
    <w:link w:val="Heading5Char"/>
    <w:rsid w:val="009428D3"/>
    <w:pPr>
      <w:spacing w:before="80"/>
      <w:outlineLvl w:val="4"/>
    </w:pPr>
    <w:rPr>
      <w:sz w:val="22"/>
    </w:rPr>
  </w:style>
  <w:style w:type="paragraph" w:styleId="Heading6">
    <w:name w:val="heading 6"/>
    <w:basedOn w:val="HeadingBase"/>
    <w:next w:val="Normal"/>
    <w:link w:val="Heading6Char"/>
    <w:rsid w:val="009428D3"/>
    <w:pPr>
      <w:spacing w:before="60"/>
      <w:outlineLvl w:val="5"/>
    </w:pPr>
    <w:rPr>
      <w:rFonts w:ascii="Palatino Linotype" w:hAnsi="Palatino Linotype"/>
      <w:sz w:val="22"/>
    </w:rPr>
  </w:style>
  <w:style w:type="paragraph" w:styleId="Heading7">
    <w:name w:val="heading 7"/>
    <w:basedOn w:val="Normal"/>
    <w:next w:val="Normal"/>
    <w:link w:val="Heading7Char"/>
    <w:rsid w:val="009428D3"/>
    <w:pPr>
      <w:ind w:left="720"/>
      <w:outlineLvl w:val="6"/>
    </w:pPr>
    <w:rPr>
      <w:i/>
    </w:rPr>
  </w:style>
  <w:style w:type="paragraph" w:styleId="Heading8">
    <w:name w:val="heading 8"/>
    <w:basedOn w:val="Normal"/>
    <w:next w:val="Normal"/>
    <w:link w:val="Heading8Char"/>
    <w:rsid w:val="009428D3"/>
    <w:pPr>
      <w:ind w:left="720"/>
      <w:outlineLvl w:val="7"/>
    </w:pPr>
    <w:rPr>
      <w:i/>
    </w:rPr>
  </w:style>
  <w:style w:type="paragraph" w:styleId="Heading9">
    <w:name w:val="heading 9"/>
    <w:basedOn w:val="Normal"/>
    <w:next w:val="Normal"/>
    <w:link w:val="Heading9Char"/>
    <w:rsid w:val="009428D3"/>
    <w:pPr>
      <w:framePr w:w="9639" w:vSpace="181" w:wrap="around" w:vAnchor="text" w:hAnchor="margin" w:y="228" w:anchorLock="1"/>
      <w:pBdr>
        <w:top w:val="single" w:sz="36" w:space="6" w:color="F50002"/>
      </w:pBdr>
      <w:spacing w:after="240"/>
      <w:outlineLvl w:val="8"/>
    </w:pPr>
    <w:rPr>
      <w:rFonts w:ascii="Arial Bold" w:hAnsi="Arial Bold"/>
      <w:b/>
      <w:color w:val="08215C"/>
      <w:sz w:val="48"/>
    </w:rPr>
  </w:style>
  <w:style w:type="character" w:default="1" w:styleId="DefaultParagraphFont">
    <w:name w:val="Default Paragraph Font"/>
    <w:uiPriority w:val="1"/>
    <w:semiHidden/>
    <w:unhideWhenUsed/>
    <w:rsid w:val="009428D3"/>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9428D3"/>
  </w:style>
  <w:style w:type="paragraph" w:styleId="BodyText">
    <w:name w:val="Body Text"/>
    <w:basedOn w:val="NormalWeb"/>
    <w:link w:val="BodyTextChar"/>
    <w:qFormat/>
    <w:rsid w:val="009428D3"/>
  </w:style>
  <w:style w:type="paragraph" w:styleId="NormalWeb">
    <w:name w:val="Normal (Web)"/>
    <w:basedOn w:val="Normal"/>
    <w:uiPriority w:val="99"/>
    <w:unhideWhenUsed/>
    <w:rsid w:val="009428D3"/>
  </w:style>
  <w:style w:type="character" w:customStyle="1" w:styleId="BodyTextChar">
    <w:name w:val="Body Text Char"/>
    <w:link w:val="BodyText"/>
    <w:rsid w:val="009428D3"/>
    <w:rPr>
      <w:rFonts w:ascii="Arial" w:eastAsia="Times New Roman" w:hAnsi="Arial" w:cs="Arial"/>
      <w:color w:val="666560"/>
      <w:sz w:val="20"/>
      <w:szCs w:val="20"/>
      <w:lang w:val="en-AU"/>
    </w:rPr>
  </w:style>
  <w:style w:type="character" w:customStyle="1" w:styleId="Heading1Char">
    <w:name w:val="Heading 1 Char"/>
    <w:link w:val="Heading1"/>
    <w:uiPriority w:val="9"/>
    <w:rsid w:val="009428D3"/>
    <w:rPr>
      <w:rFonts w:ascii="Arial Bold" w:eastAsia="Times New Roman" w:hAnsi="Arial Bold" w:cs="Arial"/>
      <w:b/>
      <w:color w:val="484848"/>
      <w:sz w:val="44"/>
      <w:szCs w:val="20"/>
      <w:lang w:val="en-AU"/>
    </w:rPr>
  </w:style>
  <w:style w:type="character" w:customStyle="1" w:styleId="Heading2Char">
    <w:name w:val="Heading 2 Char"/>
    <w:link w:val="Heading2"/>
    <w:rsid w:val="009428D3"/>
    <w:rPr>
      <w:rFonts w:ascii="Arial Bold" w:eastAsia="Times New Roman" w:hAnsi="Arial Bold" w:cs="Arial"/>
      <w:b/>
      <w:color w:val="484848"/>
      <w:sz w:val="36"/>
      <w:szCs w:val="36"/>
      <w:lang w:val="en-AU"/>
    </w:rPr>
  </w:style>
  <w:style w:type="character" w:customStyle="1" w:styleId="Heading3Char">
    <w:name w:val="Heading 3 Char"/>
    <w:link w:val="Heading3"/>
    <w:uiPriority w:val="9"/>
    <w:rsid w:val="009428D3"/>
    <w:rPr>
      <w:rFonts w:ascii="Arial Bold" w:eastAsia="Times New Roman" w:hAnsi="Arial Bold" w:cs="Arial"/>
      <w:bCs/>
      <w:color w:val="666560"/>
      <w:sz w:val="30"/>
      <w:szCs w:val="40"/>
      <w:lang w:val="en-AU"/>
    </w:rPr>
  </w:style>
  <w:style w:type="character" w:customStyle="1" w:styleId="Heading4Char">
    <w:name w:val="Heading 4 Char"/>
    <w:link w:val="Heading4"/>
    <w:rsid w:val="009428D3"/>
    <w:rPr>
      <w:rFonts w:ascii="Arial Bold" w:eastAsia="Times New Roman" w:hAnsi="Arial Bold" w:cs="Arial"/>
      <w:bCs/>
      <w:color w:val="666560"/>
      <w:sz w:val="26"/>
      <w:szCs w:val="32"/>
      <w:lang w:val="en-AU"/>
    </w:rPr>
  </w:style>
  <w:style w:type="paragraph" w:customStyle="1" w:styleId="HeadingBase">
    <w:name w:val="Heading Base"/>
    <w:rsid w:val="009428D3"/>
    <w:pPr>
      <w:keepNext/>
      <w:spacing w:after="0" w:line="240" w:lineRule="auto"/>
    </w:pPr>
    <w:rPr>
      <w:rFonts w:ascii="Arial Bold" w:eastAsia="Times New Roman" w:hAnsi="Arial Bold" w:cs="Times New Roman"/>
      <w:b/>
      <w:color w:val="08215C"/>
      <w:sz w:val="24"/>
      <w:szCs w:val="20"/>
      <w:lang w:val="en-AU"/>
    </w:rPr>
  </w:style>
  <w:style w:type="character" w:customStyle="1" w:styleId="Heading5Char">
    <w:name w:val="Heading 5 Char"/>
    <w:link w:val="Heading5"/>
    <w:rsid w:val="009428D3"/>
    <w:rPr>
      <w:rFonts w:ascii="Arial Bold" w:eastAsia="Times New Roman" w:hAnsi="Arial Bold" w:cs="Times New Roman"/>
      <w:b/>
      <w:color w:val="08215C"/>
      <w:szCs w:val="20"/>
      <w:lang w:val="en-AU"/>
    </w:rPr>
  </w:style>
  <w:style w:type="character" w:customStyle="1" w:styleId="Heading6Char">
    <w:name w:val="Heading 6 Char"/>
    <w:link w:val="Heading6"/>
    <w:rsid w:val="009428D3"/>
    <w:rPr>
      <w:rFonts w:ascii="Palatino Linotype" w:eastAsia="Times New Roman" w:hAnsi="Palatino Linotype" w:cs="Times New Roman"/>
      <w:b/>
      <w:color w:val="08215C"/>
      <w:szCs w:val="20"/>
      <w:lang w:val="en-AU"/>
    </w:rPr>
  </w:style>
  <w:style w:type="character" w:customStyle="1" w:styleId="Heading7Char">
    <w:name w:val="Heading 7 Char"/>
    <w:link w:val="Heading7"/>
    <w:rsid w:val="009428D3"/>
    <w:rPr>
      <w:rFonts w:ascii="Arial" w:eastAsia="Times New Roman" w:hAnsi="Arial" w:cs="Arial"/>
      <w:i/>
      <w:color w:val="666560"/>
      <w:sz w:val="20"/>
      <w:szCs w:val="20"/>
      <w:lang w:val="en-AU"/>
    </w:rPr>
  </w:style>
  <w:style w:type="character" w:customStyle="1" w:styleId="Heading8Char">
    <w:name w:val="Heading 8 Char"/>
    <w:link w:val="Heading8"/>
    <w:rsid w:val="009428D3"/>
    <w:rPr>
      <w:rFonts w:ascii="Arial" w:eastAsia="Times New Roman" w:hAnsi="Arial" w:cs="Arial"/>
      <w:i/>
      <w:color w:val="666560"/>
      <w:sz w:val="20"/>
      <w:szCs w:val="20"/>
      <w:lang w:val="en-AU"/>
    </w:rPr>
  </w:style>
  <w:style w:type="character" w:customStyle="1" w:styleId="Heading9Char">
    <w:name w:val="Heading 9 Char"/>
    <w:link w:val="Heading9"/>
    <w:rsid w:val="009428D3"/>
    <w:rPr>
      <w:rFonts w:ascii="Arial Bold" w:eastAsia="Times New Roman" w:hAnsi="Arial Bold" w:cs="Arial"/>
      <w:b/>
      <w:color w:val="08215C"/>
      <w:sz w:val="48"/>
      <w:szCs w:val="20"/>
      <w:lang w:val="en-AU"/>
    </w:rPr>
  </w:style>
  <w:style w:type="character" w:customStyle="1" w:styleId="apple-converted-space">
    <w:name w:val="apple-converted-space"/>
    <w:basedOn w:val="DefaultParagraphFont"/>
    <w:rsid w:val="00B16A5F"/>
  </w:style>
  <w:style w:type="paragraph" w:styleId="ListNumber">
    <w:name w:val="List Number"/>
    <w:basedOn w:val="Normal"/>
    <w:qFormat/>
    <w:rsid w:val="009428D3"/>
    <w:pPr>
      <w:numPr>
        <w:numId w:val="1"/>
      </w:numPr>
      <w:spacing w:before="60" w:after="60"/>
    </w:pPr>
    <w:rPr>
      <w:szCs w:val="22"/>
    </w:rPr>
  </w:style>
  <w:style w:type="paragraph" w:styleId="List">
    <w:name w:val="List"/>
    <w:basedOn w:val="BodyText"/>
    <w:rsid w:val="009428D3"/>
    <w:pPr>
      <w:tabs>
        <w:tab w:val="left" w:pos="360"/>
      </w:tabs>
      <w:ind w:left="360" w:hanging="360"/>
    </w:pPr>
  </w:style>
  <w:style w:type="character" w:customStyle="1" w:styleId="ProcedureChar">
    <w:name w:val="Procedure Char"/>
    <w:link w:val="Procedure"/>
    <w:rsid w:val="009428D3"/>
    <w:rPr>
      <w:rFonts w:ascii="Arial" w:eastAsia="Times New Roman" w:hAnsi="Arial" w:cs="Arial"/>
      <w:b/>
      <w:color w:val="666560"/>
      <w:sz w:val="24"/>
      <w:szCs w:val="24"/>
      <w:lang w:val="en-AU"/>
    </w:rPr>
  </w:style>
  <w:style w:type="character" w:styleId="Strong">
    <w:name w:val="Strong"/>
    <w:uiPriority w:val="22"/>
    <w:rsid w:val="009428D3"/>
    <w:rPr>
      <w:b/>
      <w:bCs/>
    </w:rPr>
  </w:style>
  <w:style w:type="paragraph" w:styleId="ListParagraph">
    <w:name w:val="List Paragraph"/>
    <w:basedOn w:val="Normal"/>
    <w:link w:val="ListParagraphChar"/>
    <w:uiPriority w:val="34"/>
    <w:qFormat/>
    <w:rsid w:val="009428D3"/>
    <w:pPr>
      <w:ind w:left="720"/>
    </w:pPr>
  </w:style>
  <w:style w:type="character" w:customStyle="1" w:styleId="ListParagraphChar">
    <w:name w:val="List Paragraph Char"/>
    <w:basedOn w:val="DefaultParagraphFont"/>
    <w:link w:val="ListParagraph"/>
    <w:uiPriority w:val="34"/>
    <w:rsid w:val="00B16A5F"/>
    <w:rPr>
      <w:rFonts w:ascii="Arial" w:eastAsia="Times New Roman" w:hAnsi="Arial" w:cs="Arial"/>
      <w:color w:val="666560"/>
      <w:sz w:val="20"/>
      <w:szCs w:val="20"/>
      <w:lang w:val="en-AU"/>
    </w:rPr>
  </w:style>
  <w:style w:type="paragraph" w:styleId="BalloonText">
    <w:name w:val="Balloon Text"/>
    <w:basedOn w:val="Normal"/>
    <w:link w:val="BalloonTextChar"/>
    <w:uiPriority w:val="99"/>
    <w:unhideWhenUsed/>
    <w:rsid w:val="009428D3"/>
    <w:pPr>
      <w:spacing w:before="0"/>
    </w:pPr>
    <w:rPr>
      <w:rFonts w:ascii="Tahoma" w:hAnsi="Tahoma" w:cs="Tahoma"/>
      <w:sz w:val="16"/>
      <w:szCs w:val="16"/>
    </w:rPr>
  </w:style>
  <w:style w:type="character" w:customStyle="1" w:styleId="BalloonTextChar">
    <w:name w:val="Balloon Text Char"/>
    <w:link w:val="BalloonText"/>
    <w:uiPriority w:val="99"/>
    <w:rsid w:val="009428D3"/>
    <w:rPr>
      <w:rFonts w:ascii="Tahoma" w:eastAsia="Times New Roman" w:hAnsi="Tahoma" w:cs="Tahoma"/>
      <w:color w:val="666560"/>
      <w:sz w:val="16"/>
      <w:szCs w:val="16"/>
      <w:lang w:val="en-AU"/>
    </w:rPr>
  </w:style>
  <w:style w:type="paragraph" w:styleId="Title">
    <w:name w:val="Title"/>
    <w:basedOn w:val="Normal"/>
    <w:next w:val="Normal"/>
    <w:link w:val="TitleChar"/>
    <w:autoRedefine/>
    <w:rsid w:val="009428D3"/>
    <w:pPr>
      <w:spacing w:before="3720" w:after="120"/>
      <w:contextualSpacing/>
    </w:pPr>
    <w:rPr>
      <w:rFonts w:cs="Times New Roman"/>
      <w:b/>
      <w:color w:val="FFFFFF"/>
      <w:spacing w:val="5"/>
      <w:kern w:val="28"/>
      <w:sz w:val="52"/>
      <w:szCs w:val="44"/>
    </w:rPr>
  </w:style>
  <w:style w:type="character" w:customStyle="1" w:styleId="TitleChar">
    <w:name w:val="Title Char"/>
    <w:link w:val="Title"/>
    <w:rsid w:val="009428D3"/>
    <w:rPr>
      <w:rFonts w:ascii="Arial" w:eastAsia="Times New Roman" w:hAnsi="Arial" w:cs="Times New Roman"/>
      <w:b/>
      <w:color w:val="FFFFFF"/>
      <w:spacing w:val="5"/>
      <w:kern w:val="28"/>
      <w:sz w:val="52"/>
      <w:szCs w:val="44"/>
      <w:lang w:val="en-AU"/>
    </w:rPr>
  </w:style>
  <w:style w:type="paragraph" w:customStyle="1" w:styleId="Heading10">
    <w:name w:val="Heading1"/>
    <w:basedOn w:val="Normal"/>
    <w:link w:val="Heading1Char0"/>
    <w:rsid w:val="00B16A5F"/>
    <w:rPr>
      <w:rFonts w:ascii="Calibri" w:hAnsi="Calibri"/>
      <w:sz w:val="52"/>
    </w:rPr>
  </w:style>
  <w:style w:type="character" w:customStyle="1" w:styleId="Heading1Char0">
    <w:name w:val="Heading1 Char"/>
    <w:basedOn w:val="Heading1Char"/>
    <w:link w:val="Heading10"/>
    <w:rsid w:val="00B16A5F"/>
    <w:rPr>
      <w:rFonts w:ascii="Calibri" w:eastAsia="Times New Roman" w:hAnsi="Calibri" w:cs="Arial"/>
      <w:b w:val="0"/>
      <w:color w:val="666560"/>
      <w:sz w:val="52"/>
      <w:szCs w:val="20"/>
      <w:lang w:val="en-AU"/>
    </w:rPr>
  </w:style>
  <w:style w:type="paragraph" w:styleId="ListBullet">
    <w:name w:val="List Bullet"/>
    <w:basedOn w:val="ListNumber"/>
    <w:qFormat/>
    <w:rsid w:val="009428D3"/>
    <w:pPr>
      <w:numPr>
        <w:numId w:val="105"/>
      </w:numPr>
    </w:pPr>
  </w:style>
  <w:style w:type="paragraph" w:styleId="ListBullet4">
    <w:name w:val="List Bullet 4"/>
    <w:basedOn w:val="Normal"/>
    <w:rsid w:val="003D0E53"/>
    <w:pPr>
      <w:numPr>
        <w:numId w:val="2"/>
      </w:numPr>
    </w:pPr>
  </w:style>
  <w:style w:type="paragraph" w:styleId="List4">
    <w:name w:val="List 4"/>
    <w:basedOn w:val="Normal"/>
    <w:uiPriority w:val="99"/>
    <w:unhideWhenUsed/>
    <w:rsid w:val="00B16A5F"/>
    <w:pPr>
      <w:ind w:left="1440" w:hanging="360"/>
      <w:contextualSpacing/>
    </w:pPr>
  </w:style>
  <w:style w:type="paragraph" w:styleId="List2">
    <w:name w:val="List 2"/>
    <w:basedOn w:val="List"/>
    <w:rsid w:val="009428D3"/>
    <w:pPr>
      <w:tabs>
        <w:tab w:val="clear" w:pos="360"/>
        <w:tab w:val="left" w:pos="720"/>
      </w:tabs>
      <w:ind w:left="720"/>
    </w:pPr>
  </w:style>
  <w:style w:type="paragraph" w:customStyle="1" w:styleId="Note">
    <w:name w:val="Note"/>
    <w:basedOn w:val="BodyText"/>
    <w:qFormat/>
    <w:rsid w:val="009428D3"/>
    <w:pPr>
      <w:tabs>
        <w:tab w:val="left" w:pos="680"/>
      </w:tabs>
      <w:spacing w:before="40" w:after="40"/>
    </w:pPr>
  </w:style>
  <w:style w:type="character" w:customStyle="1" w:styleId="SpecialBold">
    <w:name w:val="Special Bold"/>
    <w:rsid w:val="009428D3"/>
    <w:rPr>
      <w:b/>
      <w:spacing w:val="0"/>
    </w:rPr>
  </w:style>
  <w:style w:type="character" w:styleId="Emphasis">
    <w:name w:val="Emphasis"/>
    <w:basedOn w:val="DefaultParagraphFont"/>
    <w:uiPriority w:val="20"/>
    <w:qFormat/>
    <w:rsid w:val="00B16A5F"/>
    <w:rPr>
      <w:i/>
      <w:iCs/>
    </w:rPr>
  </w:style>
  <w:style w:type="paragraph" w:customStyle="1" w:styleId="SuperHeading">
    <w:name w:val="SuperHeading"/>
    <w:basedOn w:val="Normal"/>
    <w:autoRedefine/>
    <w:rsid w:val="009428D3"/>
    <w:pPr>
      <w:spacing w:before="480"/>
      <w:jc w:val="right"/>
      <w:outlineLvl w:val="0"/>
    </w:pPr>
    <w:rPr>
      <w:caps/>
      <w:color w:val="00768B"/>
      <w:spacing w:val="40"/>
      <w:sz w:val="32"/>
    </w:rPr>
  </w:style>
  <w:style w:type="character" w:styleId="Hyperlink">
    <w:name w:val="Hyperlink"/>
    <w:uiPriority w:val="99"/>
    <w:qFormat/>
    <w:rsid w:val="009428D3"/>
    <w:rPr>
      <w:rFonts w:cs="Times New Roman"/>
      <w:color w:val="00B7FF"/>
      <w:u w:val="none"/>
    </w:rPr>
  </w:style>
  <w:style w:type="paragraph" w:styleId="CommentText">
    <w:name w:val="annotation text"/>
    <w:basedOn w:val="Normal"/>
    <w:link w:val="CommentTextChar"/>
    <w:uiPriority w:val="99"/>
    <w:unhideWhenUsed/>
    <w:rsid w:val="009428D3"/>
  </w:style>
  <w:style w:type="character" w:customStyle="1" w:styleId="CommentTextChar">
    <w:name w:val="Comment Text Char"/>
    <w:link w:val="CommentText"/>
    <w:uiPriority w:val="99"/>
    <w:rsid w:val="009428D3"/>
    <w:rPr>
      <w:rFonts w:ascii="Arial" w:eastAsia="Times New Roman" w:hAnsi="Arial" w:cs="Arial"/>
      <w:color w:val="666560"/>
      <w:sz w:val="20"/>
      <w:szCs w:val="20"/>
      <w:lang w:val="en-AU"/>
    </w:rPr>
  </w:style>
  <w:style w:type="character" w:styleId="CommentReference">
    <w:name w:val="annotation reference"/>
    <w:uiPriority w:val="99"/>
    <w:unhideWhenUsed/>
    <w:rsid w:val="009428D3"/>
    <w:rPr>
      <w:sz w:val="16"/>
      <w:szCs w:val="16"/>
    </w:rPr>
  </w:style>
  <w:style w:type="paragraph" w:styleId="CommentSubject">
    <w:name w:val="annotation subject"/>
    <w:basedOn w:val="CommentText"/>
    <w:next w:val="CommentText"/>
    <w:link w:val="CommentSubjectChar"/>
    <w:uiPriority w:val="99"/>
    <w:unhideWhenUsed/>
    <w:rsid w:val="009428D3"/>
    <w:rPr>
      <w:b/>
      <w:bCs/>
    </w:rPr>
  </w:style>
  <w:style w:type="character" w:customStyle="1" w:styleId="CommentSubjectChar">
    <w:name w:val="Comment Subject Char"/>
    <w:link w:val="CommentSubject"/>
    <w:uiPriority w:val="99"/>
    <w:rsid w:val="009428D3"/>
    <w:rPr>
      <w:rFonts w:ascii="Arial" w:eastAsia="Times New Roman" w:hAnsi="Arial" w:cs="Arial"/>
      <w:b/>
      <w:bCs/>
      <w:color w:val="666560"/>
      <w:sz w:val="20"/>
      <w:szCs w:val="20"/>
      <w:lang w:val="en-AU"/>
    </w:rPr>
  </w:style>
  <w:style w:type="paragraph" w:customStyle="1" w:styleId="AllowPageBreak">
    <w:name w:val="AllowPageBreak"/>
    <w:rsid w:val="00B16A5F"/>
    <w:pPr>
      <w:widowControl w:val="0"/>
      <w:spacing w:after="0" w:line="240" w:lineRule="auto"/>
    </w:pPr>
    <w:rPr>
      <w:rFonts w:ascii="Times New Roman" w:eastAsia="Times New Roman" w:hAnsi="Times New Roman" w:cs="Times New Roman"/>
      <w:noProof/>
      <w:sz w:val="2"/>
      <w:szCs w:val="20"/>
      <w:lang w:val="en-AU"/>
    </w:rPr>
  </w:style>
  <w:style w:type="paragraph" w:styleId="ListNumber3">
    <w:name w:val="List Number 3"/>
    <w:basedOn w:val="Normal"/>
    <w:rsid w:val="003D0E53"/>
    <w:pPr>
      <w:numPr>
        <w:numId w:val="140"/>
      </w:numPr>
    </w:pPr>
  </w:style>
  <w:style w:type="paragraph" w:customStyle="1" w:styleId="Listnumcontdz">
    <w:name w:val="Listnum_cont_dz"/>
    <w:basedOn w:val="ListParagraph"/>
    <w:link w:val="ListnumcontdzChar"/>
    <w:autoRedefine/>
    <w:qFormat/>
    <w:rsid w:val="00B16A5F"/>
    <w:pPr>
      <w:spacing w:after="200" w:line="276" w:lineRule="auto"/>
      <w:ind w:left="1440"/>
    </w:pPr>
    <w:rPr>
      <w:szCs w:val="24"/>
      <w:lang w:bidi="he-IL"/>
    </w:rPr>
  </w:style>
  <w:style w:type="character" w:customStyle="1" w:styleId="ListnumcontdzChar">
    <w:name w:val="Listnum_cont_dz Char"/>
    <w:basedOn w:val="ListParagraphChar"/>
    <w:link w:val="Listnumcontdz"/>
    <w:rsid w:val="00B16A5F"/>
    <w:rPr>
      <w:rFonts w:ascii="Arial" w:eastAsia="Times New Roman" w:hAnsi="Arial" w:cs="Arial"/>
      <w:color w:val="666560"/>
      <w:sz w:val="20"/>
      <w:szCs w:val="24"/>
      <w:lang w:val="en-AU" w:bidi="he-IL"/>
    </w:rPr>
  </w:style>
  <w:style w:type="character" w:customStyle="1" w:styleId="apple-style-span">
    <w:name w:val="apple-style-span"/>
    <w:basedOn w:val="DefaultParagraphFont"/>
    <w:rsid w:val="00B16A5F"/>
  </w:style>
  <w:style w:type="paragraph" w:styleId="List3">
    <w:name w:val="List 3"/>
    <w:basedOn w:val="Normal"/>
    <w:rsid w:val="00B16A5F"/>
    <w:pPr>
      <w:tabs>
        <w:tab w:val="left" w:pos="1021"/>
      </w:tabs>
      <w:spacing w:before="60" w:after="60"/>
      <w:ind w:left="1020" w:hanging="340"/>
    </w:pPr>
  </w:style>
  <w:style w:type="character" w:styleId="FollowedHyperlink">
    <w:name w:val="FollowedHyperlink"/>
    <w:uiPriority w:val="99"/>
    <w:unhideWhenUsed/>
    <w:rsid w:val="009428D3"/>
    <w:rPr>
      <w:color w:val="800080"/>
      <w:u w:val="single"/>
    </w:rPr>
  </w:style>
  <w:style w:type="paragraph" w:styleId="Revision">
    <w:name w:val="Revision"/>
    <w:hidden/>
    <w:uiPriority w:val="99"/>
    <w:semiHidden/>
    <w:rsid w:val="009D421E"/>
    <w:pPr>
      <w:spacing w:after="0" w:line="240" w:lineRule="auto"/>
    </w:pPr>
    <w:rPr>
      <w:rFonts w:ascii="Courier New" w:eastAsia="Times New Roman" w:hAnsi="Courier New" w:cs="Times New Roman"/>
      <w:szCs w:val="20"/>
    </w:rPr>
  </w:style>
  <w:style w:type="character" w:customStyle="1" w:styleId="street-address">
    <w:name w:val="street-address"/>
    <w:basedOn w:val="DefaultParagraphFont"/>
    <w:rsid w:val="00B16A5F"/>
  </w:style>
  <w:style w:type="table" w:styleId="MediumGrid3-Accent5">
    <w:name w:val="Medium Grid 3 Accent 5"/>
    <w:basedOn w:val="TableNormal"/>
    <w:uiPriority w:val="69"/>
    <w:rsid w:val="00B16A5F"/>
    <w:pPr>
      <w:spacing w:after="0" w:line="240" w:lineRule="auto"/>
    </w:pPr>
    <w:rPr>
      <w:rFonts w:ascii="Calibri" w:eastAsia="Calibri" w:hAnsi="Calibri" w:cs="Arial"/>
      <w:sz w:val="20"/>
      <w:szCs w:val="20"/>
      <w:lang w:bidi="he-IL"/>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character" w:customStyle="1" w:styleId="Monospace">
    <w:name w:val="Monospace"/>
    <w:rsid w:val="009428D3"/>
    <w:rPr>
      <w:rFonts w:ascii="Courier New" w:hAnsi="Courier New"/>
    </w:rPr>
  </w:style>
  <w:style w:type="paragraph" w:styleId="TOCHeading">
    <w:name w:val="TOC Heading"/>
    <w:basedOn w:val="Heading1"/>
    <w:next w:val="Normal"/>
    <w:uiPriority w:val="39"/>
    <w:unhideWhenUsed/>
    <w:rsid w:val="009428D3"/>
    <w:rPr>
      <w:rFonts w:ascii="Arial" w:hAnsi="Arial"/>
    </w:rPr>
  </w:style>
  <w:style w:type="paragraph" w:styleId="TOC1">
    <w:name w:val="toc 1"/>
    <w:basedOn w:val="Normal"/>
    <w:next w:val="Normal"/>
    <w:autoRedefine/>
    <w:uiPriority w:val="39"/>
    <w:unhideWhenUsed/>
    <w:rsid w:val="009428D3"/>
    <w:pPr>
      <w:spacing w:after="100"/>
    </w:pPr>
  </w:style>
  <w:style w:type="paragraph" w:styleId="TOC2">
    <w:name w:val="toc 2"/>
    <w:basedOn w:val="Normal"/>
    <w:next w:val="Normal"/>
    <w:uiPriority w:val="39"/>
    <w:rsid w:val="009428D3"/>
    <w:pPr>
      <w:spacing w:before="80"/>
      <w:ind w:left="340"/>
    </w:pPr>
  </w:style>
  <w:style w:type="paragraph" w:styleId="TOC3">
    <w:name w:val="toc 3"/>
    <w:basedOn w:val="TOC2"/>
    <w:next w:val="Normal"/>
    <w:uiPriority w:val="39"/>
    <w:rsid w:val="009428D3"/>
    <w:pPr>
      <w:ind w:left="680"/>
    </w:pPr>
    <w:rPr>
      <w:szCs w:val="22"/>
    </w:rPr>
  </w:style>
  <w:style w:type="paragraph" w:styleId="ListContinue">
    <w:name w:val="List Continue"/>
    <w:basedOn w:val="ListBullet"/>
    <w:link w:val="ListContinueChar"/>
    <w:autoRedefine/>
    <w:unhideWhenUsed/>
    <w:qFormat/>
    <w:rsid w:val="009428D3"/>
    <w:pPr>
      <w:numPr>
        <w:numId w:val="0"/>
      </w:numPr>
      <w:spacing w:after="0"/>
      <w:ind w:left="720"/>
      <w:contextualSpacing/>
    </w:pPr>
  </w:style>
  <w:style w:type="character" w:customStyle="1" w:styleId="ListContinueChar">
    <w:name w:val="List Continue Char"/>
    <w:link w:val="ListContinue"/>
    <w:rsid w:val="009428D3"/>
    <w:rPr>
      <w:rFonts w:ascii="Arial" w:eastAsia="Times New Roman" w:hAnsi="Arial" w:cs="Arial"/>
      <w:color w:val="666560"/>
      <w:sz w:val="20"/>
      <w:lang w:val="en-AU"/>
    </w:rPr>
  </w:style>
  <w:style w:type="paragraph" w:customStyle="1" w:styleId="Figure">
    <w:name w:val="Figure"/>
    <w:basedOn w:val="Normal"/>
    <w:next w:val="BodyText"/>
    <w:qFormat/>
    <w:rsid w:val="009428D3"/>
    <w:pPr>
      <w:spacing w:before="240"/>
    </w:pPr>
  </w:style>
  <w:style w:type="paragraph" w:customStyle="1" w:styleId="Listnumdz">
    <w:name w:val="Listnumdz"/>
    <w:basedOn w:val="ListParagraph"/>
    <w:link w:val="ListnumdzChar"/>
    <w:autoRedefine/>
    <w:qFormat/>
    <w:rsid w:val="00B16A5F"/>
    <w:pPr>
      <w:numPr>
        <w:numId w:val="21"/>
      </w:numPr>
      <w:spacing w:after="200" w:line="276" w:lineRule="auto"/>
    </w:pPr>
    <w:rPr>
      <w:rFonts w:ascii="Calibri" w:hAnsi="Calibri"/>
      <w:szCs w:val="24"/>
      <w:lang w:bidi="he-IL"/>
    </w:rPr>
  </w:style>
  <w:style w:type="character" w:customStyle="1" w:styleId="ListnumdzChar">
    <w:name w:val="Listnumdz Char"/>
    <w:basedOn w:val="DefaultParagraphFont"/>
    <w:link w:val="Listnumdz"/>
    <w:rsid w:val="00B16A5F"/>
    <w:rPr>
      <w:rFonts w:ascii="Calibri" w:eastAsia="Times New Roman" w:hAnsi="Calibri" w:cs="Arial"/>
      <w:color w:val="666560"/>
      <w:sz w:val="20"/>
      <w:szCs w:val="24"/>
      <w:lang w:val="en-AU" w:bidi="he-IL"/>
    </w:rPr>
  </w:style>
  <w:style w:type="table" w:styleId="TableGrid">
    <w:name w:val="Table Grid"/>
    <w:basedOn w:val="TableNormal"/>
    <w:uiPriority w:val="59"/>
    <w:rsid w:val="00B16A5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OCTitle">
    <w:name w:val="TOCTitle"/>
    <w:basedOn w:val="HeadingBase"/>
    <w:rsid w:val="009428D3"/>
    <w:pPr>
      <w:pBdr>
        <w:bottom w:val="single" w:sz="24" w:space="6" w:color="F50002"/>
      </w:pBdr>
      <w:spacing w:before="480" w:after="240"/>
    </w:pPr>
    <w:rPr>
      <w:sz w:val="48"/>
    </w:rPr>
  </w:style>
  <w:style w:type="paragraph" w:customStyle="1" w:styleId="Version">
    <w:name w:val="Version"/>
    <w:rsid w:val="009428D3"/>
    <w:pPr>
      <w:pBdr>
        <w:top w:val="single" w:sz="2" w:space="10" w:color="ACDDE8"/>
      </w:pBdr>
      <w:spacing w:before="360" w:after="120" w:line="240" w:lineRule="auto"/>
    </w:pPr>
    <w:rPr>
      <w:rFonts w:ascii="Calibri" w:eastAsia="Times New Roman" w:hAnsi="Calibri" w:cs="Calibri"/>
      <w:bCs/>
      <w:color w:val="ACDDE8"/>
      <w:sz w:val="32"/>
      <w:szCs w:val="200"/>
    </w:rPr>
  </w:style>
  <w:style w:type="paragraph" w:customStyle="1" w:styleId="MiniTOCTitle">
    <w:name w:val="MiniTOCTitle"/>
    <w:basedOn w:val="Normal"/>
    <w:rsid w:val="00B16A5F"/>
    <w:rPr>
      <w:noProof/>
    </w:rPr>
  </w:style>
  <w:style w:type="paragraph" w:customStyle="1" w:styleId="MiniTOCItem">
    <w:name w:val="MiniTOCItem"/>
    <w:basedOn w:val="ListBullet"/>
    <w:rsid w:val="00B16A5F"/>
    <w:pPr>
      <w:numPr>
        <w:numId w:val="0"/>
      </w:numPr>
      <w:tabs>
        <w:tab w:val="right" w:leader="dot" w:pos="8505"/>
      </w:tabs>
      <w:spacing w:before="0" w:after="0"/>
    </w:pPr>
  </w:style>
  <w:style w:type="character" w:customStyle="1" w:styleId="HotSpot">
    <w:name w:val="HotSpot"/>
    <w:rsid w:val="00B16A5F"/>
    <w:rPr>
      <w:color w:val="0070C0"/>
      <w:u w:val="none"/>
    </w:rPr>
  </w:style>
  <w:style w:type="paragraph" w:customStyle="1" w:styleId="HeadingProcedure">
    <w:name w:val="Heading Procedure"/>
    <w:basedOn w:val="HeadingBase"/>
    <w:next w:val="Normal"/>
    <w:rsid w:val="00B16A5F"/>
    <w:pPr>
      <w:pBdr>
        <w:bottom w:val="single" w:sz="6" w:space="1" w:color="08215C"/>
      </w:pBdr>
      <w:tabs>
        <w:tab w:val="left" w:pos="0"/>
      </w:tabs>
      <w:spacing w:before="120" w:after="60"/>
      <w:ind w:left="1021"/>
    </w:pPr>
    <w:rPr>
      <w:sz w:val="20"/>
    </w:rPr>
  </w:style>
  <w:style w:type="paragraph" w:customStyle="1" w:styleId="ListNote">
    <w:name w:val="List Note"/>
    <w:rsid w:val="00B16A5F"/>
    <w:pPr>
      <w:tabs>
        <w:tab w:val="left" w:pos="1021"/>
      </w:tabs>
      <w:spacing w:after="0" w:line="240" w:lineRule="auto"/>
    </w:pPr>
    <w:rPr>
      <w:rFonts w:ascii="Verdana" w:eastAsia="Times New Roman" w:hAnsi="Verdana" w:cs="Times New Roman"/>
      <w:sz w:val="20"/>
    </w:rPr>
  </w:style>
  <w:style w:type="paragraph" w:customStyle="1" w:styleId="TableListBullet">
    <w:name w:val="Table List Bullet"/>
    <w:basedOn w:val="TableBodyText"/>
    <w:autoRedefine/>
    <w:qFormat/>
    <w:rsid w:val="009428D3"/>
    <w:pPr>
      <w:numPr>
        <w:numId w:val="71"/>
      </w:numPr>
    </w:pPr>
  </w:style>
  <w:style w:type="paragraph" w:customStyle="1" w:styleId="TableBodyText">
    <w:name w:val="Table Body Text"/>
    <w:basedOn w:val="BodyText"/>
    <w:autoRedefine/>
    <w:qFormat/>
    <w:rsid w:val="009428D3"/>
  </w:style>
  <w:style w:type="paragraph" w:customStyle="1" w:styleId="TableListNumber">
    <w:name w:val="Table List Number"/>
    <w:basedOn w:val="TableBodyText"/>
    <w:qFormat/>
    <w:rsid w:val="009428D3"/>
    <w:pPr>
      <w:numPr>
        <w:numId w:val="72"/>
      </w:numPr>
    </w:pPr>
    <w:rPr>
      <w:szCs w:val="21"/>
    </w:rPr>
  </w:style>
  <w:style w:type="paragraph" w:styleId="ListBullet3">
    <w:name w:val="List Bullet 3"/>
    <w:basedOn w:val="Normal"/>
    <w:rsid w:val="003D0E53"/>
    <w:pPr>
      <w:numPr>
        <w:numId w:val="77"/>
      </w:numPr>
    </w:pPr>
  </w:style>
  <w:style w:type="character" w:customStyle="1" w:styleId="Superscript">
    <w:name w:val="Superscript"/>
    <w:basedOn w:val="DefaultParagraphFont"/>
    <w:rsid w:val="00B16A5F"/>
    <w:rPr>
      <w:vertAlign w:val="superscript"/>
    </w:rPr>
  </w:style>
  <w:style w:type="paragraph" w:customStyle="1" w:styleId="CopyrightText">
    <w:name w:val="Copyright Text"/>
    <w:next w:val="Copyright"/>
    <w:rsid w:val="00B16A5F"/>
    <w:pPr>
      <w:spacing w:before="120" w:after="0" w:line="240" w:lineRule="auto"/>
    </w:pPr>
    <w:rPr>
      <w:rFonts w:ascii="Arial" w:eastAsia="Times New Roman" w:hAnsi="Arial" w:cs="Times New Roman"/>
      <w:sz w:val="17"/>
    </w:rPr>
  </w:style>
  <w:style w:type="paragraph" w:customStyle="1" w:styleId="Copyright">
    <w:name w:val="Copyright"/>
    <w:basedOn w:val="Normal"/>
    <w:rsid w:val="009428D3"/>
    <w:rPr>
      <w:color w:val="7F7F7F"/>
      <w:sz w:val="16"/>
      <w:szCs w:val="16"/>
    </w:rPr>
  </w:style>
  <w:style w:type="paragraph" w:customStyle="1" w:styleId="CoverLogo">
    <w:name w:val="Cover Logo"/>
    <w:basedOn w:val="Normal"/>
    <w:rsid w:val="00B16A5F"/>
    <w:pPr>
      <w:spacing w:after="400"/>
    </w:pPr>
    <w:rPr>
      <w:rFonts w:ascii="Courier New" w:hAnsi="Courier New"/>
      <w:b/>
      <w:i/>
      <w:color w:val="FF0000"/>
      <w:sz w:val="56"/>
    </w:rPr>
  </w:style>
  <w:style w:type="paragraph" w:customStyle="1" w:styleId="ProductName">
    <w:name w:val="Product Name"/>
    <w:basedOn w:val="HeadingBase"/>
    <w:autoRedefine/>
    <w:rsid w:val="00B16A5F"/>
    <w:pPr>
      <w:spacing w:before="480" w:after="120"/>
    </w:pPr>
    <w:rPr>
      <w:color w:val="00768B"/>
      <w:sz w:val="48"/>
    </w:rPr>
  </w:style>
  <w:style w:type="paragraph" w:customStyle="1" w:styleId="BookName">
    <w:name w:val="Book Name"/>
    <w:basedOn w:val="ProductName"/>
    <w:rsid w:val="00B16A5F"/>
    <w:pPr>
      <w:spacing w:before="120"/>
    </w:pPr>
    <w:rPr>
      <w:rFonts w:ascii="Arial" w:hAnsi="Arial"/>
      <w:sz w:val="36"/>
    </w:rPr>
  </w:style>
  <w:style w:type="paragraph" w:customStyle="1" w:styleId="Release">
    <w:name w:val="Release"/>
    <w:basedOn w:val="HeadingBase"/>
    <w:autoRedefine/>
    <w:rsid w:val="00B16A5F"/>
    <w:pPr>
      <w:spacing w:before="480" w:after="120"/>
    </w:pPr>
    <w:rPr>
      <w:rFonts w:ascii="Arial" w:hAnsi="Arial"/>
      <w:color w:val="00768B"/>
      <w:sz w:val="28"/>
    </w:rPr>
  </w:style>
  <w:style w:type="paragraph" w:customStyle="1" w:styleId="IssueDate">
    <w:name w:val="Issue Date"/>
    <w:autoRedefine/>
    <w:rsid w:val="00B16A5F"/>
    <w:pPr>
      <w:spacing w:before="4400" w:after="120" w:line="240" w:lineRule="auto"/>
    </w:pPr>
    <w:rPr>
      <w:rFonts w:ascii="Arial Bold" w:eastAsia="Times New Roman" w:hAnsi="Arial Bold" w:cs="Times New Roman"/>
      <w:color w:val="00768B"/>
      <w:sz w:val="20"/>
      <w:szCs w:val="20"/>
      <w:lang w:val="en-AU"/>
    </w:rPr>
  </w:style>
  <w:style w:type="paragraph" w:customStyle="1" w:styleId="PartNumber">
    <w:name w:val="Part Number"/>
    <w:autoRedefine/>
    <w:rsid w:val="00B16A5F"/>
    <w:pPr>
      <w:spacing w:before="120" w:after="120" w:line="240" w:lineRule="auto"/>
    </w:pPr>
    <w:rPr>
      <w:rFonts w:ascii="Arial Bold" w:eastAsia="Times New Roman" w:hAnsi="Arial Bold" w:cs="Times New Roman"/>
      <w:color w:val="00768B"/>
      <w:sz w:val="20"/>
      <w:szCs w:val="20"/>
      <w:lang w:val="en-AU"/>
    </w:rPr>
  </w:style>
  <w:style w:type="paragraph" w:customStyle="1" w:styleId="TableCaption">
    <w:name w:val="Table Caption"/>
    <w:basedOn w:val="Caption"/>
    <w:rsid w:val="00B16A5F"/>
    <w:pPr>
      <w:spacing w:before="240" w:after="60"/>
    </w:pPr>
  </w:style>
  <w:style w:type="paragraph" w:styleId="Caption">
    <w:name w:val="caption"/>
    <w:basedOn w:val="Normal"/>
    <w:next w:val="Normal"/>
    <w:qFormat/>
    <w:rsid w:val="009428D3"/>
    <w:rPr>
      <w:color w:val="auto"/>
      <w:sz w:val="16"/>
    </w:rPr>
  </w:style>
  <w:style w:type="paragraph" w:customStyle="1" w:styleId="ListCode">
    <w:name w:val="List Code"/>
    <w:basedOn w:val="Normal"/>
    <w:link w:val="ListCodeChar"/>
    <w:qFormat/>
    <w:rsid w:val="009428D3"/>
    <w:pPr>
      <w:shd w:val="pct12" w:color="auto" w:fill="auto"/>
      <w:ind w:left="1361"/>
      <w:contextualSpacing/>
    </w:pPr>
    <w:rPr>
      <w:rFonts w:ascii="Consolas" w:hAnsi="Consolas" w:cs="Consolas"/>
      <w:sz w:val="21"/>
      <w:szCs w:val="21"/>
    </w:rPr>
  </w:style>
  <w:style w:type="paragraph" w:styleId="PlainText">
    <w:name w:val="Plain Text"/>
    <w:basedOn w:val="Normal"/>
    <w:link w:val="PlainTextChar"/>
    <w:uiPriority w:val="99"/>
    <w:unhideWhenUsed/>
    <w:rsid w:val="00B16A5F"/>
    <w:rPr>
      <w:rFonts w:ascii="Consolas" w:hAnsi="Consolas" w:cs="Consolas"/>
      <w:sz w:val="21"/>
      <w:szCs w:val="21"/>
    </w:rPr>
  </w:style>
  <w:style w:type="character" w:customStyle="1" w:styleId="PlainTextChar">
    <w:name w:val="Plain Text Char"/>
    <w:basedOn w:val="DefaultParagraphFont"/>
    <w:link w:val="PlainText"/>
    <w:uiPriority w:val="99"/>
    <w:rsid w:val="00B16A5F"/>
    <w:rPr>
      <w:rFonts w:ascii="Consolas" w:eastAsia="Times New Roman" w:hAnsi="Consolas" w:cs="Consolas"/>
      <w:color w:val="666560"/>
      <w:sz w:val="21"/>
      <w:szCs w:val="21"/>
      <w:lang w:val="en-AU"/>
    </w:rPr>
  </w:style>
  <w:style w:type="character" w:customStyle="1" w:styleId="ListCodeChar">
    <w:name w:val="List Code Char"/>
    <w:link w:val="ListCode"/>
    <w:rsid w:val="009428D3"/>
    <w:rPr>
      <w:rFonts w:ascii="Consolas" w:eastAsia="Times New Roman" w:hAnsi="Consolas" w:cs="Consolas"/>
      <w:color w:val="666560"/>
      <w:sz w:val="21"/>
      <w:szCs w:val="21"/>
      <w:shd w:val="pct12" w:color="auto" w:fill="auto"/>
      <w:lang w:val="en-AU"/>
    </w:rPr>
  </w:style>
  <w:style w:type="paragraph" w:customStyle="1" w:styleId="TableCode">
    <w:name w:val="Table Code"/>
    <w:basedOn w:val="Normal"/>
    <w:autoRedefine/>
    <w:qFormat/>
    <w:rsid w:val="009428D3"/>
    <w:pPr>
      <w:shd w:val="clear" w:color="auto" w:fill="F2F2F2"/>
      <w:spacing w:after="120"/>
      <w:ind w:left="176" w:right="113"/>
      <w:contextualSpacing/>
    </w:pPr>
    <w:rPr>
      <w:rFonts w:ascii="Courier New" w:hAnsi="Courier New" w:cs="Courier New"/>
      <w:sz w:val="18"/>
      <w:szCs w:val="18"/>
    </w:rPr>
  </w:style>
  <w:style w:type="paragraph" w:customStyle="1" w:styleId="CodeBoxWide">
    <w:name w:val="Code Box Wide"/>
    <w:basedOn w:val="PlainText"/>
    <w:qFormat/>
    <w:rsid w:val="00B16A5F"/>
    <w:pPr>
      <w:shd w:val="clear" w:color="auto" w:fill="F2F2F2"/>
      <w:spacing w:after="120"/>
      <w:ind w:left="397" w:right="113" w:hanging="284"/>
      <w:contextualSpacing/>
    </w:pPr>
    <w:rPr>
      <w:rFonts w:ascii="Courier New" w:hAnsi="Courier New" w:cs="Courier New"/>
      <w:sz w:val="18"/>
      <w:szCs w:val="18"/>
    </w:rPr>
  </w:style>
  <w:style w:type="paragraph" w:customStyle="1" w:styleId="Codebox">
    <w:name w:val="Code box"/>
    <w:basedOn w:val="Normal"/>
    <w:rsid w:val="00535498"/>
    <w:pPr>
      <w:shd w:val="clear" w:color="auto" w:fill="E2E9EA"/>
      <w:ind w:left="1021"/>
      <w:contextualSpacing/>
    </w:pPr>
    <w:rPr>
      <w:rFonts w:ascii="Courier New" w:hAnsi="Courier New"/>
      <w:sz w:val="18"/>
    </w:rPr>
  </w:style>
  <w:style w:type="paragraph" w:customStyle="1" w:styleId="TableHeadingCentered">
    <w:name w:val="Table Heading Centered"/>
    <w:basedOn w:val="Normal"/>
    <w:qFormat/>
    <w:rsid w:val="00B16A5F"/>
    <w:pPr>
      <w:jc w:val="center"/>
    </w:pPr>
  </w:style>
  <w:style w:type="paragraph" w:customStyle="1" w:styleId="TableBodyTextCentered">
    <w:name w:val="Table Body Text Centered"/>
    <w:basedOn w:val="TableBodyText"/>
    <w:qFormat/>
    <w:rsid w:val="009428D3"/>
    <w:pPr>
      <w:jc w:val="center"/>
    </w:pPr>
  </w:style>
  <w:style w:type="paragraph" w:customStyle="1" w:styleId="Desc">
    <w:name w:val="Desc"/>
    <w:basedOn w:val="Normal"/>
    <w:qFormat/>
    <w:rsid w:val="00B16A5F"/>
    <w:pPr>
      <w:ind w:left="2495" w:hanging="1474"/>
    </w:pPr>
  </w:style>
  <w:style w:type="paragraph" w:customStyle="1" w:styleId="Syntax">
    <w:name w:val="Syntax"/>
    <w:basedOn w:val="Desc"/>
    <w:qFormat/>
    <w:rsid w:val="00B16A5F"/>
  </w:style>
  <w:style w:type="paragraph" w:customStyle="1" w:styleId="CLIHeading">
    <w:name w:val="CLI Heading"/>
    <w:qFormat/>
    <w:rsid w:val="00B16A5F"/>
    <w:pPr>
      <w:keepNext/>
      <w:spacing w:before="120" w:after="60" w:line="240" w:lineRule="auto"/>
      <w:ind w:left="1021"/>
    </w:pPr>
    <w:rPr>
      <w:rFonts w:ascii="Tahoma" w:eastAsia="Times New Roman" w:hAnsi="Tahoma" w:cs="Times New Roman"/>
      <w:b/>
      <w:color w:val="0070C0"/>
      <w:sz w:val="20"/>
      <w:szCs w:val="20"/>
      <w:lang w:val="en-GB"/>
    </w:rPr>
  </w:style>
  <w:style w:type="paragraph" w:customStyle="1" w:styleId="Banner">
    <w:name w:val="Banner"/>
    <w:qFormat/>
    <w:rsid w:val="00B16A5F"/>
    <w:pPr>
      <w:spacing w:after="120" w:line="240" w:lineRule="auto"/>
      <w:ind w:left="-1134"/>
    </w:pPr>
    <w:rPr>
      <w:rFonts w:ascii="Courier New" w:eastAsia="Times New Roman" w:hAnsi="Courier New" w:cs="Times New Roman"/>
      <w:color w:val="FF0000"/>
      <w:sz w:val="56"/>
    </w:rPr>
  </w:style>
  <w:style w:type="paragraph" w:customStyle="1" w:styleId="TOCBase">
    <w:name w:val="TOC Base"/>
    <w:rsid w:val="009428D3"/>
    <w:pPr>
      <w:spacing w:after="0" w:line="240" w:lineRule="auto"/>
    </w:pPr>
    <w:rPr>
      <w:rFonts w:ascii="Verdana" w:eastAsia="Times New Roman" w:hAnsi="Verdana" w:cs="Times New Roman"/>
      <w:noProof/>
      <w:sz w:val="20"/>
      <w:szCs w:val="20"/>
      <w:lang w:val="en-AU"/>
    </w:rPr>
  </w:style>
  <w:style w:type="paragraph" w:styleId="Footer">
    <w:name w:val="footer"/>
    <w:basedOn w:val="Normal"/>
    <w:link w:val="FooterChar"/>
    <w:autoRedefine/>
    <w:rsid w:val="009428D3"/>
    <w:pPr>
      <w:keepNext/>
      <w:keepLines/>
      <w:widowControl/>
      <w:pBdr>
        <w:top w:val="single" w:sz="8" w:space="1" w:color="BFBFBF"/>
      </w:pBdr>
      <w:tabs>
        <w:tab w:val="right" w:pos="9072"/>
      </w:tabs>
    </w:pPr>
    <w:rPr>
      <w:noProof/>
      <w:color w:val="00768B"/>
      <w:sz w:val="18"/>
      <w:szCs w:val="22"/>
    </w:rPr>
  </w:style>
  <w:style w:type="character" w:customStyle="1" w:styleId="FooterChar">
    <w:name w:val="Footer Char"/>
    <w:link w:val="Footer"/>
    <w:rsid w:val="009428D3"/>
    <w:rPr>
      <w:rFonts w:ascii="Arial" w:eastAsia="Times New Roman" w:hAnsi="Arial" w:cs="Arial"/>
      <w:noProof/>
      <w:color w:val="00768B"/>
      <w:sz w:val="18"/>
      <w:lang w:val="en-AU"/>
    </w:rPr>
  </w:style>
  <w:style w:type="paragraph" w:customStyle="1" w:styleId="Figures">
    <w:name w:val="Figures"/>
    <w:basedOn w:val="BodyText"/>
    <w:next w:val="Caption"/>
    <w:rsid w:val="009428D3"/>
    <w:pPr>
      <w:tabs>
        <w:tab w:val="left" w:pos="360"/>
        <w:tab w:val="left" w:pos="720"/>
      </w:tabs>
      <w:spacing w:before="60" w:after="60"/>
    </w:pPr>
  </w:style>
  <w:style w:type="paragraph" w:customStyle="1" w:styleId="SuperTitle">
    <w:name w:val="SuperTitle"/>
    <w:basedOn w:val="Title"/>
    <w:rsid w:val="009428D3"/>
  </w:style>
  <w:style w:type="paragraph" w:styleId="Index1">
    <w:name w:val="index 1"/>
    <w:basedOn w:val="IndexBase"/>
    <w:next w:val="Normal"/>
    <w:autoRedefine/>
    <w:rsid w:val="009428D3"/>
  </w:style>
  <w:style w:type="paragraph" w:styleId="IndexHeading">
    <w:name w:val="index heading"/>
    <w:basedOn w:val="HeadingBase"/>
    <w:next w:val="Index1"/>
    <w:rsid w:val="009428D3"/>
    <w:pPr>
      <w:spacing w:before="302" w:after="122"/>
    </w:pPr>
    <w:rPr>
      <w:sz w:val="22"/>
    </w:rPr>
  </w:style>
  <w:style w:type="paragraph" w:styleId="Header">
    <w:name w:val="header"/>
    <w:basedOn w:val="Normal"/>
    <w:link w:val="HeaderChar"/>
    <w:uiPriority w:val="99"/>
    <w:unhideWhenUsed/>
    <w:rsid w:val="009428D3"/>
    <w:pPr>
      <w:tabs>
        <w:tab w:val="center" w:pos="4680"/>
        <w:tab w:val="right" w:pos="9360"/>
      </w:tabs>
      <w:spacing w:before="0"/>
    </w:pPr>
  </w:style>
  <w:style w:type="character" w:customStyle="1" w:styleId="HeaderChar">
    <w:name w:val="Header Char"/>
    <w:link w:val="Header"/>
    <w:uiPriority w:val="99"/>
    <w:rsid w:val="009428D3"/>
    <w:rPr>
      <w:rFonts w:ascii="Arial" w:eastAsia="Times New Roman" w:hAnsi="Arial" w:cs="Arial"/>
      <w:color w:val="666560"/>
      <w:sz w:val="20"/>
      <w:szCs w:val="20"/>
      <w:lang w:val="en-AU"/>
    </w:rPr>
  </w:style>
  <w:style w:type="paragraph" w:customStyle="1" w:styleId="Chapter">
    <w:name w:val="Chapter"/>
    <w:basedOn w:val="Normal"/>
    <w:rsid w:val="00B16A5F"/>
    <w:pPr>
      <w:spacing w:before="240"/>
    </w:pPr>
    <w:rPr>
      <w:rFonts w:ascii="Times New Roman" w:hAnsi="Times New Roman"/>
      <w:smallCaps/>
      <w:spacing w:val="80"/>
      <w:sz w:val="28"/>
    </w:rPr>
  </w:style>
  <w:style w:type="paragraph" w:customStyle="1" w:styleId="InChapter">
    <w:name w:val="InChapter"/>
    <w:basedOn w:val="Heading3"/>
    <w:rsid w:val="00B16A5F"/>
    <w:pPr>
      <w:outlineLvl w:val="9"/>
    </w:pPr>
    <w:rPr>
      <w:b/>
      <w:bCs w:val="0"/>
      <w:noProof/>
      <w:color w:val="828A8C"/>
      <w:sz w:val="28"/>
      <w:szCs w:val="36"/>
    </w:rPr>
  </w:style>
  <w:style w:type="paragraph" w:styleId="Index2">
    <w:name w:val="index 2"/>
    <w:basedOn w:val="IndexBase"/>
    <w:next w:val="Normal"/>
    <w:autoRedefine/>
    <w:rsid w:val="009428D3"/>
    <w:pPr>
      <w:ind w:left="360"/>
    </w:pPr>
  </w:style>
  <w:style w:type="paragraph" w:customStyle="1" w:styleId="Byline">
    <w:name w:val="Byline"/>
    <w:basedOn w:val="Title"/>
    <w:rsid w:val="00B16A5F"/>
    <w:pPr>
      <w:spacing w:after="240"/>
    </w:pPr>
    <w:rPr>
      <w:b w:val="0"/>
      <w:color w:val="00768B"/>
      <w:sz w:val="28"/>
      <w:szCs w:val="28"/>
    </w:rPr>
  </w:style>
  <w:style w:type="paragraph" w:customStyle="1" w:styleId="Drawings">
    <w:name w:val="Drawings"/>
    <w:basedOn w:val="Figures"/>
    <w:rsid w:val="00B16A5F"/>
    <w:pPr>
      <w:ind w:left="-1418"/>
      <w:jc w:val="right"/>
    </w:pPr>
  </w:style>
  <w:style w:type="paragraph" w:customStyle="1" w:styleId="TOFTitle">
    <w:name w:val="TOFTitle"/>
    <w:basedOn w:val="TOCTitle"/>
    <w:rsid w:val="009428D3"/>
  </w:style>
  <w:style w:type="paragraph" w:styleId="TableofFigures">
    <w:name w:val="table of figures"/>
    <w:basedOn w:val="Normal"/>
    <w:next w:val="Normal"/>
    <w:rsid w:val="00B16A5F"/>
    <w:pPr>
      <w:tabs>
        <w:tab w:val="right" w:leader="dot" w:pos="9072"/>
      </w:tabs>
      <w:ind w:left="970" w:hanging="403"/>
    </w:pPr>
    <w:rPr>
      <w:rFonts w:ascii="Times New Roman" w:hAnsi="Times New Roman"/>
      <w:b/>
    </w:rPr>
  </w:style>
  <w:style w:type="character" w:customStyle="1" w:styleId="WingdingSymbols">
    <w:name w:val="Wingding Symbols"/>
    <w:rsid w:val="009428D3"/>
    <w:rPr>
      <w:rFonts w:ascii="Wingdings" w:hAnsi="Wingdings"/>
    </w:rPr>
  </w:style>
  <w:style w:type="paragraph" w:styleId="Index3">
    <w:name w:val="index 3"/>
    <w:basedOn w:val="IndexBase"/>
    <w:next w:val="Normal"/>
    <w:autoRedefine/>
    <w:rsid w:val="009428D3"/>
    <w:pPr>
      <w:ind w:left="720"/>
    </w:pPr>
  </w:style>
  <w:style w:type="paragraph" w:customStyle="1" w:styleId="MarginNote">
    <w:name w:val="Margin Note"/>
    <w:basedOn w:val="BodyText"/>
    <w:rsid w:val="009428D3"/>
    <w:pPr>
      <w:spacing w:before="60" w:after="60"/>
    </w:pPr>
    <w:rPr>
      <w:i/>
    </w:rPr>
  </w:style>
  <w:style w:type="paragraph" w:styleId="Subtitle">
    <w:name w:val="Subtitle"/>
    <w:basedOn w:val="Normal"/>
    <w:link w:val="SubtitleChar"/>
    <w:autoRedefine/>
    <w:uiPriority w:val="11"/>
    <w:qFormat/>
    <w:rsid w:val="00B16A5F"/>
    <w:pPr>
      <w:tabs>
        <w:tab w:val="left" w:pos="7230"/>
      </w:tabs>
      <w:spacing w:before="60" w:after="60"/>
      <w:ind w:left="864"/>
    </w:pPr>
    <w:rPr>
      <w:rFonts w:ascii="Trebuchet MS" w:hAnsi="Trebuchet MS"/>
      <w:b/>
      <w:sz w:val="22"/>
      <w:lang w:val="en-US"/>
    </w:rPr>
  </w:style>
  <w:style w:type="character" w:customStyle="1" w:styleId="SubtitleChar">
    <w:name w:val="Subtitle Char"/>
    <w:basedOn w:val="DefaultParagraphFont"/>
    <w:link w:val="Subtitle"/>
    <w:uiPriority w:val="11"/>
    <w:rsid w:val="00B16A5F"/>
    <w:rPr>
      <w:rFonts w:ascii="Trebuchet MS" w:eastAsia="Times New Roman" w:hAnsi="Trebuchet MS" w:cs="Arial"/>
      <w:b/>
      <w:color w:val="666560"/>
      <w:szCs w:val="20"/>
    </w:rPr>
  </w:style>
  <w:style w:type="paragraph" w:customStyle="1" w:styleId="GlossaryHeading">
    <w:name w:val="Glossary Heading"/>
    <w:basedOn w:val="HeadingBase"/>
    <w:next w:val="C1HPopupTopicText"/>
    <w:rsid w:val="009428D3"/>
    <w:pPr>
      <w:spacing w:before="120"/>
      <w:outlineLvl w:val="4"/>
    </w:pPr>
  </w:style>
  <w:style w:type="paragraph" w:customStyle="1" w:styleId="Warning">
    <w:name w:val="Warning"/>
    <w:basedOn w:val="Normal"/>
    <w:rsid w:val="00B16A5F"/>
    <w:pPr>
      <w:pBdr>
        <w:top w:val="double" w:sz="4" w:space="6" w:color="auto"/>
        <w:bottom w:val="double" w:sz="4" w:space="6" w:color="auto"/>
      </w:pBdr>
      <w:tabs>
        <w:tab w:val="left" w:pos="992"/>
      </w:tabs>
      <w:ind w:left="119" w:right="119"/>
    </w:pPr>
  </w:style>
  <w:style w:type="paragraph" w:customStyle="1" w:styleId="MarginIcons">
    <w:name w:val="Margin Icons"/>
    <w:basedOn w:val="Normal"/>
    <w:rsid w:val="00B16A5F"/>
    <w:pPr>
      <w:framePr w:w="1134" w:wrap="around" w:vAnchor="text" w:hAnchor="page" w:x="1419" w:y="455" w:anchorLock="1"/>
      <w:spacing w:before="60" w:after="60"/>
      <w:jc w:val="right"/>
    </w:pPr>
    <w:rPr>
      <w:rFonts w:ascii="Trebuchet MS" w:hAnsi="Trebuchet MS"/>
      <w:b/>
    </w:rPr>
  </w:style>
  <w:style w:type="paragraph" w:customStyle="1" w:styleId="NoteBullet">
    <w:name w:val="Note Bullet"/>
    <w:basedOn w:val="Note"/>
    <w:rsid w:val="009428D3"/>
    <w:pPr>
      <w:numPr>
        <w:numId w:val="19"/>
      </w:numPr>
      <w:tabs>
        <w:tab w:val="clear" w:pos="680"/>
      </w:tabs>
      <w:spacing w:before="60" w:after="60"/>
    </w:pPr>
  </w:style>
  <w:style w:type="paragraph" w:customStyle="1" w:styleId="SubHeading2">
    <w:name w:val="SubHeading2"/>
    <w:basedOn w:val="HeadingBase"/>
    <w:rsid w:val="00B16A5F"/>
    <w:pPr>
      <w:spacing w:before="240" w:after="60"/>
    </w:pPr>
    <w:rPr>
      <w:sz w:val="20"/>
    </w:rPr>
  </w:style>
  <w:style w:type="paragraph" w:customStyle="1" w:styleId="SubHeading1">
    <w:name w:val="SubHeading1"/>
    <w:basedOn w:val="HeadingBase"/>
    <w:rsid w:val="00B16A5F"/>
    <w:pPr>
      <w:spacing w:before="240" w:after="60"/>
    </w:pPr>
    <w:rPr>
      <w:sz w:val="22"/>
    </w:rPr>
  </w:style>
  <w:style w:type="paragraph" w:customStyle="1" w:styleId="SideHeading">
    <w:name w:val="Side Heading"/>
    <w:basedOn w:val="HeadingBase"/>
    <w:rsid w:val="00B16A5F"/>
    <w:pPr>
      <w:framePr w:w="2268" w:h="567" w:hSpace="181" w:vSpace="181" w:wrap="around" w:vAnchor="text" w:hAnchor="page" w:x="1419" w:y="370" w:anchorLock="1"/>
    </w:pPr>
    <w:rPr>
      <w:sz w:val="22"/>
    </w:rPr>
  </w:style>
  <w:style w:type="character" w:customStyle="1" w:styleId="MenuOption">
    <w:name w:val="Menu Option"/>
    <w:basedOn w:val="DefaultParagraphFont"/>
    <w:rsid w:val="00B16A5F"/>
    <w:rPr>
      <w:b/>
      <w:smallCaps/>
    </w:rPr>
  </w:style>
  <w:style w:type="paragraph" w:styleId="TOC4">
    <w:name w:val="toc 4"/>
    <w:basedOn w:val="TOC3"/>
    <w:next w:val="Normal"/>
    <w:autoRedefine/>
    <w:rsid w:val="009428D3"/>
    <w:pPr>
      <w:ind w:left="2160" w:right="720"/>
    </w:pPr>
  </w:style>
  <w:style w:type="paragraph" w:customStyle="1" w:styleId="ListAlpha">
    <w:name w:val="List Alpha"/>
    <w:basedOn w:val="List"/>
    <w:rsid w:val="00B16A5F"/>
    <w:pPr>
      <w:numPr>
        <w:numId w:val="17"/>
      </w:numPr>
      <w:tabs>
        <w:tab w:val="clear" w:pos="1361"/>
      </w:tabs>
      <w:ind w:hanging="340"/>
    </w:pPr>
  </w:style>
  <w:style w:type="paragraph" w:customStyle="1" w:styleId="ListAlpha2">
    <w:name w:val="List Alpha 2"/>
    <w:basedOn w:val="List2"/>
    <w:rsid w:val="00B16A5F"/>
    <w:pPr>
      <w:numPr>
        <w:numId w:val="18"/>
      </w:numPr>
      <w:tabs>
        <w:tab w:val="clear" w:pos="1701"/>
      </w:tabs>
    </w:pPr>
  </w:style>
  <w:style w:type="paragraph" w:styleId="List5">
    <w:name w:val="List 5"/>
    <w:basedOn w:val="Normal"/>
    <w:rsid w:val="00B16A5F"/>
    <w:pPr>
      <w:tabs>
        <w:tab w:val="left" w:pos="1701"/>
      </w:tabs>
      <w:spacing w:before="60" w:after="60"/>
      <w:ind w:left="1701" w:hanging="340"/>
    </w:pPr>
  </w:style>
  <w:style w:type="paragraph" w:styleId="ListBullet5">
    <w:name w:val="List Bullet 5"/>
    <w:basedOn w:val="Normal"/>
    <w:rsid w:val="003D0E53"/>
    <w:pPr>
      <w:numPr>
        <w:numId w:val="237"/>
      </w:numPr>
    </w:pPr>
  </w:style>
  <w:style w:type="paragraph" w:styleId="ListContinue3">
    <w:name w:val="List Continue 3"/>
    <w:basedOn w:val="List3"/>
    <w:rsid w:val="00B16A5F"/>
    <w:pPr>
      <w:ind w:left="2041" w:firstLine="0"/>
    </w:pPr>
  </w:style>
  <w:style w:type="paragraph" w:styleId="ListContinue4">
    <w:name w:val="List Continue 4"/>
    <w:basedOn w:val="List4"/>
    <w:rsid w:val="00B16A5F"/>
    <w:pPr>
      <w:ind w:firstLine="0"/>
    </w:pPr>
  </w:style>
  <w:style w:type="paragraph" w:styleId="ListContinue5">
    <w:name w:val="List Continue 5"/>
    <w:basedOn w:val="List5"/>
    <w:rsid w:val="00B16A5F"/>
    <w:pPr>
      <w:ind w:firstLine="0"/>
    </w:pPr>
  </w:style>
  <w:style w:type="paragraph" w:styleId="ListNumber4">
    <w:name w:val="List Number 4"/>
    <w:basedOn w:val="Normal"/>
    <w:rsid w:val="003D0E53"/>
    <w:pPr>
      <w:numPr>
        <w:numId w:val="238"/>
      </w:numPr>
    </w:pPr>
  </w:style>
  <w:style w:type="paragraph" w:styleId="ListNumber5">
    <w:name w:val="List Number 5"/>
    <w:basedOn w:val="Normal"/>
    <w:rsid w:val="003D0E53"/>
    <w:pPr>
      <w:numPr>
        <w:numId w:val="239"/>
      </w:numPr>
    </w:pPr>
  </w:style>
  <w:style w:type="paragraph" w:styleId="BlockText">
    <w:name w:val="Block Text"/>
    <w:basedOn w:val="Normal"/>
    <w:rsid w:val="00B16A5F"/>
    <w:pPr>
      <w:spacing w:after="120"/>
      <w:ind w:left="1440" w:right="1440"/>
    </w:pPr>
  </w:style>
  <w:style w:type="character" w:customStyle="1" w:styleId="Subscript">
    <w:name w:val="Subscript"/>
    <w:basedOn w:val="DefaultParagraphFont"/>
    <w:rsid w:val="00B16A5F"/>
    <w:rPr>
      <w:vertAlign w:val="subscript"/>
    </w:rPr>
  </w:style>
  <w:style w:type="character" w:customStyle="1" w:styleId="Symbols">
    <w:name w:val="Symbols"/>
    <w:basedOn w:val="DefaultParagraphFont"/>
    <w:rsid w:val="00B16A5F"/>
    <w:rPr>
      <w:rFonts w:ascii="Symbol" w:hAnsi="Symbol"/>
    </w:rPr>
  </w:style>
  <w:style w:type="character" w:customStyle="1" w:styleId="MenuOptions">
    <w:name w:val="Menu Options"/>
    <w:basedOn w:val="DefaultParagraphFont"/>
    <w:rsid w:val="00B16A5F"/>
    <w:rPr>
      <w:rFonts w:ascii="Arial Narrow" w:hAnsi="Arial Narrow"/>
      <w:smallCaps/>
    </w:rPr>
  </w:style>
  <w:style w:type="character" w:customStyle="1" w:styleId="Buttons">
    <w:name w:val="Buttons"/>
    <w:basedOn w:val="DefaultParagraphFont"/>
    <w:rsid w:val="00B16A5F"/>
    <w:rPr>
      <w:b/>
    </w:rPr>
  </w:style>
  <w:style w:type="character" w:customStyle="1" w:styleId="Underlined">
    <w:name w:val="Underlined"/>
    <w:basedOn w:val="DefaultParagraphFont"/>
    <w:rsid w:val="00B16A5F"/>
    <w:rPr>
      <w:u w:val="single"/>
    </w:rPr>
  </w:style>
  <w:style w:type="paragraph" w:customStyle="1" w:styleId="TableBodyTextRight">
    <w:name w:val="Table Body Text Right"/>
    <w:basedOn w:val="Normal"/>
    <w:rsid w:val="00B16A5F"/>
    <w:pPr>
      <w:autoSpaceDE w:val="0"/>
      <w:autoSpaceDN w:val="0"/>
      <w:adjustRightInd w:val="0"/>
      <w:jc w:val="right"/>
    </w:pPr>
    <w:rPr>
      <w:szCs w:val="18"/>
    </w:rPr>
  </w:style>
  <w:style w:type="paragraph" w:customStyle="1" w:styleId="MarginEdition">
    <w:name w:val="Margin Edition"/>
    <w:basedOn w:val="MarginNote"/>
    <w:rsid w:val="00B16A5F"/>
    <w:pPr>
      <w:spacing w:before="0"/>
    </w:pPr>
    <w:rPr>
      <w:rFonts w:ascii="Arial Black" w:hAnsi="Arial Black"/>
      <w:color w:val="999999"/>
    </w:rPr>
  </w:style>
  <w:style w:type="paragraph" w:customStyle="1" w:styleId="Spacer">
    <w:name w:val="Spacer"/>
    <w:basedOn w:val="Normal"/>
    <w:rsid w:val="00B16A5F"/>
    <w:rPr>
      <w:sz w:val="2"/>
      <w:szCs w:val="2"/>
    </w:rPr>
  </w:style>
  <w:style w:type="character" w:customStyle="1" w:styleId="Small">
    <w:name w:val="Small"/>
    <w:basedOn w:val="DefaultParagraphFont"/>
    <w:rsid w:val="00B16A5F"/>
    <w:rPr>
      <w:sz w:val="16"/>
    </w:rPr>
  </w:style>
  <w:style w:type="paragraph" w:customStyle="1" w:styleId="WideTable">
    <w:name w:val="Wide Table"/>
    <w:basedOn w:val="Normal"/>
    <w:rsid w:val="00B16A5F"/>
    <w:pPr>
      <w:ind w:left="-1418"/>
    </w:pPr>
    <w:rPr>
      <w:sz w:val="2"/>
      <w:szCs w:val="2"/>
    </w:rPr>
  </w:style>
  <w:style w:type="character" w:styleId="PageNumber">
    <w:name w:val="page number"/>
    <w:basedOn w:val="DefaultParagraphFont"/>
    <w:rsid w:val="00B16A5F"/>
  </w:style>
  <w:style w:type="paragraph" w:styleId="Quote">
    <w:name w:val="Quote"/>
    <w:basedOn w:val="Normal"/>
    <w:next w:val="Normal"/>
    <w:link w:val="QuoteChar"/>
    <w:uiPriority w:val="29"/>
    <w:qFormat/>
    <w:rsid w:val="00B16A5F"/>
    <w:rPr>
      <w:i/>
      <w:iCs/>
      <w:color w:val="000000" w:themeColor="text1"/>
    </w:rPr>
  </w:style>
  <w:style w:type="character" w:customStyle="1" w:styleId="QuoteChar">
    <w:name w:val="Quote Char"/>
    <w:basedOn w:val="DefaultParagraphFont"/>
    <w:link w:val="Quote"/>
    <w:uiPriority w:val="29"/>
    <w:rsid w:val="00B16A5F"/>
    <w:rPr>
      <w:rFonts w:ascii="Arial" w:eastAsia="Times New Roman" w:hAnsi="Arial" w:cs="Arial"/>
      <w:i/>
      <w:iCs/>
      <w:color w:val="000000" w:themeColor="text1"/>
      <w:sz w:val="20"/>
      <w:szCs w:val="20"/>
      <w:lang w:val="en-AU"/>
    </w:rPr>
  </w:style>
  <w:style w:type="paragraph" w:customStyle="1" w:styleId="ForcePageBreak">
    <w:name w:val="ForcePageBreak"/>
    <w:basedOn w:val="AllowPageBreak"/>
    <w:rsid w:val="00B16A5F"/>
    <w:pPr>
      <w:pageBreakBefore/>
    </w:pPr>
  </w:style>
  <w:style w:type="paragraph" w:customStyle="1" w:styleId="NotetoReviewer">
    <w:name w:val="Note to Reviewer"/>
    <w:basedOn w:val="Normal"/>
    <w:rsid w:val="00B16A5F"/>
    <w:rPr>
      <w:b/>
      <w:i/>
      <w:color w:val="7030A0"/>
      <w:sz w:val="24"/>
    </w:rPr>
  </w:style>
  <w:style w:type="paragraph" w:customStyle="1" w:styleId="NotetoAuthor">
    <w:name w:val="Note to Author"/>
    <w:basedOn w:val="NotetoReviewer"/>
    <w:rsid w:val="00B16A5F"/>
    <w:rPr>
      <w:color w:val="F50002"/>
    </w:rPr>
  </w:style>
  <w:style w:type="paragraph" w:customStyle="1" w:styleId="Code">
    <w:name w:val="Code"/>
    <w:basedOn w:val="Normal"/>
    <w:qFormat/>
    <w:rsid w:val="009428D3"/>
    <w:pPr>
      <w:shd w:val="clear" w:color="auto" w:fill="F2F2F2"/>
      <w:spacing w:after="120"/>
      <w:ind w:left="284" w:right="113" w:hanging="284"/>
      <w:contextualSpacing/>
    </w:pPr>
    <w:rPr>
      <w:rFonts w:ascii="Courier New" w:hAnsi="Courier New" w:cs="Courier New"/>
      <w:sz w:val="18"/>
      <w:szCs w:val="18"/>
    </w:rPr>
  </w:style>
  <w:style w:type="paragraph" w:customStyle="1" w:styleId="codespacer">
    <w:name w:val="code_spacer"/>
    <w:basedOn w:val="Normal"/>
    <w:rsid w:val="009428D3"/>
    <w:rPr>
      <w:sz w:val="18"/>
    </w:rPr>
  </w:style>
  <w:style w:type="paragraph" w:customStyle="1" w:styleId="FooterAboveLine">
    <w:name w:val="FooterAboveLine"/>
    <w:basedOn w:val="Footer"/>
    <w:qFormat/>
    <w:rsid w:val="00B16A5F"/>
    <w:pPr>
      <w:pBdr>
        <w:top w:val="none" w:sz="0" w:space="0" w:color="auto"/>
      </w:pBdr>
      <w:jc w:val="right"/>
    </w:pPr>
  </w:style>
  <w:style w:type="paragraph" w:styleId="TOC5">
    <w:name w:val="toc 5"/>
    <w:basedOn w:val="Normal"/>
    <w:next w:val="Normal"/>
    <w:autoRedefine/>
    <w:uiPriority w:val="39"/>
    <w:unhideWhenUsed/>
    <w:rsid w:val="00B16A5F"/>
    <w:pPr>
      <w:spacing w:after="100" w:line="276" w:lineRule="auto"/>
      <w:ind w:left="880"/>
    </w:pPr>
    <w:rPr>
      <w:rFonts w:ascii="Calibri" w:hAnsi="Calibri"/>
      <w:szCs w:val="22"/>
    </w:rPr>
  </w:style>
  <w:style w:type="paragraph" w:styleId="TOC6">
    <w:name w:val="toc 6"/>
    <w:basedOn w:val="Normal"/>
    <w:next w:val="Normal"/>
    <w:autoRedefine/>
    <w:uiPriority w:val="39"/>
    <w:unhideWhenUsed/>
    <w:rsid w:val="00B16A5F"/>
    <w:pPr>
      <w:spacing w:after="100" w:line="276" w:lineRule="auto"/>
      <w:ind w:left="1100"/>
    </w:pPr>
    <w:rPr>
      <w:rFonts w:ascii="Calibri" w:hAnsi="Calibri"/>
      <w:szCs w:val="22"/>
    </w:rPr>
  </w:style>
  <w:style w:type="paragraph" w:styleId="TOC7">
    <w:name w:val="toc 7"/>
    <w:basedOn w:val="Normal"/>
    <w:next w:val="Normal"/>
    <w:autoRedefine/>
    <w:uiPriority w:val="39"/>
    <w:unhideWhenUsed/>
    <w:rsid w:val="00B16A5F"/>
    <w:pPr>
      <w:spacing w:after="100" w:line="276" w:lineRule="auto"/>
      <w:ind w:left="1320"/>
    </w:pPr>
    <w:rPr>
      <w:rFonts w:ascii="Calibri" w:hAnsi="Calibri"/>
      <w:szCs w:val="22"/>
    </w:rPr>
  </w:style>
  <w:style w:type="paragraph" w:styleId="TOC8">
    <w:name w:val="toc 8"/>
    <w:basedOn w:val="Normal"/>
    <w:next w:val="Normal"/>
    <w:autoRedefine/>
    <w:uiPriority w:val="39"/>
    <w:unhideWhenUsed/>
    <w:rsid w:val="00B16A5F"/>
    <w:pPr>
      <w:spacing w:after="100" w:line="276" w:lineRule="auto"/>
      <w:ind w:left="1540"/>
    </w:pPr>
    <w:rPr>
      <w:rFonts w:ascii="Calibri" w:hAnsi="Calibri"/>
      <w:szCs w:val="22"/>
    </w:rPr>
  </w:style>
  <w:style w:type="paragraph" w:styleId="TOC9">
    <w:name w:val="toc 9"/>
    <w:basedOn w:val="Normal"/>
    <w:next w:val="Normal"/>
    <w:autoRedefine/>
    <w:uiPriority w:val="39"/>
    <w:unhideWhenUsed/>
    <w:rsid w:val="00B16A5F"/>
    <w:pPr>
      <w:spacing w:after="100" w:line="276" w:lineRule="auto"/>
      <w:ind w:left="1760"/>
    </w:pPr>
    <w:rPr>
      <w:rFonts w:ascii="Calibri" w:hAnsi="Calibri"/>
      <w:szCs w:val="22"/>
    </w:rPr>
  </w:style>
  <w:style w:type="paragraph" w:styleId="Bibliography">
    <w:name w:val="Bibliography"/>
    <w:basedOn w:val="Normal"/>
    <w:next w:val="Normal"/>
    <w:uiPriority w:val="37"/>
    <w:semiHidden/>
    <w:unhideWhenUsed/>
    <w:rsid w:val="00B16A5F"/>
  </w:style>
  <w:style w:type="paragraph" w:styleId="BodyText2">
    <w:name w:val="Body Text 2"/>
    <w:basedOn w:val="Normal"/>
    <w:link w:val="BodyText2Char"/>
    <w:uiPriority w:val="99"/>
    <w:semiHidden/>
    <w:unhideWhenUsed/>
    <w:rsid w:val="00B16A5F"/>
    <w:pPr>
      <w:spacing w:after="120" w:line="480" w:lineRule="auto"/>
    </w:pPr>
  </w:style>
  <w:style w:type="character" w:customStyle="1" w:styleId="BodyText2Char">
    <w:name w:val="Body Text 2 Char"/>
    <w:basedOn w:val="DefaultParagraphFont"/>
    <w:link w:val="BodyText2"/>
    <w:uiPriority w:val="99"/>
    <w:semiHidden/>
    <w:rsid w:val="00B16A5F"/>
    <w:rPr>
      <w:rFonts w:ascii="Arial" w:eastAsia="Times New Roman" w:hAnsi="Arial" w:cs="Arial"/>
      <w:color w:val="666560"/>
      <w:sz w:val="20"/>
      <w:szCs w:val="20"/>
      <w:lang w:val="en-AU"/>
    </w:rPr>
  </w:style>
  <w:style w:type="paragraph" w:styleId="BodyTextFirstIndent">
    <w:name w:val="Body Text First Indent"/>
    <w:basedOn w:val="BodyText"/>
    <w:link w:val="BodyTextFirstIndentChar"/>
    <w:rsid w:val="009428D3"/>
    <w:pPr>
      <w:spacing w:before="0" w:after="120"/>
      <w:ind w:firstLine="210"/>
    </w:pPr>
  </w:style>
  <w:style w:type="character" w:customStyle="1" w:styleId="BodyTextFirstIndentChar">
    <w:name w:val="Body Text First Indent Char"/>
    <w:basedOn w:val="BodyTextChar"/>
    <w:link w:val="BodyTextFirstIndent"/>
    <w:rsid w:val="00B16A5F"/>
    <w:rPr>
      <w:rFonts w:ascii="Arial" w:eastAsia="Times New Roman" w:hAnsi="Arial" w:cs="Arial"/>
      <w:color w:val="666560"/>
      <w:sz w:val="20"/>
      <w:szCs w:val="20"/>
      <w:lang w:val="en-AU"/>
    </w:rPr>
  </w:style>
  <w:style w:type="paragraph" w:styleId="BodyTextIndent">
    <w:name w:val="Body Text Indent"/>
    <w:basedOn w:val="Normal"/>
    <w:link w:val="BodyTextIndentChar"/>
    <w:rsid w:val="009428D3"/>
    <w:pPr>
      <w:spacing w:after="120"/>
      <w:ind w:left="283"/>
    </w:pPr>
  </w:style>
  <w:style w:type="character" w:customStyle="1" w:styleId="BodyTextIndentChar">
    <w:name w:val="Body Text Indent Char"/>
    <w:basedOn w:val="DefaultParagraphFont"/>
    <w:link w:val="BodyTextIndent"/>
    <w:rsid w:val="00B16A5F"/>
    <w:rPr>
      <w:rFonts w:ascii="Arial" w:eastAsia="Times New Roman" w:hAnsi="Arial" w:cs="Arial"/>
      <w:color w:val="666560"/>
      <w:sz w:val="20"/>
      <w:szCs w:val="20"/>
      <w:lang w:val="en-AU"/>
    </w:rPr>
  </w:style>
  <w:style w:type="paragraph" w:styleId="BodyTextFirstIndent2">
    <w:name w:val="Body Text First Indent 2"/>
    <w:basedOn w:val="BodyTextIndent"/>
    <w:link w:val="BodyTextFirstIndent2Char"/>
    <w:uiPriority w:val="99"/>
    <w:semiHidden/>
    <w:unhideWhenUsed/>
    <w:rsid w:val="00B16A5F"/>
    <w:pPr>
      <w:spacing w:after="0"/>
      <w:ind w:firstLine="360"/>
    </w:pPr>
  </w:style>
  <w:style w:type="character" w:customStyle="1" w:styleId="BodyTextFirstIndent2Char">
    <w:name w:val="Body Text First Indent 2 Char"/>
    <w:basedOn w:val="BodyTextIndentChar"/>
    <w:link w:val="BodyTextFirstIndent2"/>
    <w:uiPriority w:val="99"/>
    <w:semiHidden/>
    <w:rsid w:val="00B16A5F"/>
    <w:rPr>
      <w:rFonts w:ascii="Arial" w:eastAsia="Times New Roman" w:hAnsi="Arial" w:cs="Arial"/>
      <w:color w:val="666560"/>
      <w:sz w:val="20"/>
      <w:szCs w:val="20"/>
      <w:lang w:val="en-AU"/>
    </w:rPr>
  </w:style>
  <w:style w:type="paragraph" w:styleId="BodyTextIndent2">
    <w:name w:val="Body Text Indent 2"/>
    <w:basedOn w:val="Normal"/>
    <w:link w:val="BodyTextIndent2Char"/>
    <w:uiPriority w:val="99"/>
    <w:semiHidden/>
    <w:unhideWhenUsed/>
    <w:rsid w:val="00B16A5F"/>
    <w:pPr>
      <w:spacing w:after="120" w:line="480" w:lineRule="auto"/>
      <w:ind w:left="360"/>
    </w:pPr>
  </w:style>
  <w:style w:type="character" w:customStyle="1" w:styleId="BodyTextIndent2Char">
    <w:name w:val="Body Text Indent 2 Char"/>
    <w:basedOn w:val="DefaultParagraphFont"/>
    <w:link w:val="BodyTextIndent2"/>
    <w:uiPriority w:val="99"/>
    <w:semiHidden/>
    <w:rsid w:val="00B16A5F"/>
    <w:rPr>
      <w:rFonts w:ascii="Arial" w:eastAsia="Times New Roman" w:hAnsi="Arial" w:cs="Arial"/>
      <w:color w:val="666560"/>
      <w:sz w:val="20"/>
      <w:szCs w:val="20"/>
      <w:lang w:val="en-AU"/>
    </w:rPr>
  </w:style>
  <w:style w:type="paragraph" w:styleId="BodyTextIndent3">
    <w:name w:val="Body Text Indent 3"/>
    <w:basedOn w:val="Normal"/>
    <w:link w:val="BodyTextIndent3Char"/>
    <w:uiPriority w:val="99"/>
    <w:semiHidden/>
    <w:unhideWhenUsed/>
    <w:rsid w:val="00B16A5F"/>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16A5F"/>
    <w:rPr>
      <w:rFonts w:ascii="Arial" w:eastAsia="Times New Roman" w:hAnsi="Arial" w:cs="Arial"/>
      <w:color w:val="666560"/>
      <w:sz w:val="16"/>
      <w:szCs w:val="16"/>
      <w:lang w:val="en-AU"/>
    </w:rPr>
  </w:style>
  <w:style w:type="paragraph" w:styleId="Closing">
    <w:name w:val="Closing"/>
    <w:basedOn w:val="Normal"/>
    <w:link w:val="ClosingChar"/>
    <w:uiPriority w:val="99"/>
    <w:semiHidden/>
    <w:unhideWhenUsed/>
    <w:rsid w:val="00B16A5F"/>
    <w:pPr>
      <w:ind w:left="4320"/>
    </w:pPr>
  </w:style>
  <w:style w:type="character" w:customStyle="1" w:styleId="ClosingChar">
    <w:name w:val="Closing Char"/>
    <w:basedOn w:val="DefaultParagraphFont"/>
    <w:link w:val="Closing"/>
    <w:uiPriority w:val="99"/>
    <w:semiHidden/>
    <w:rsid w:val="00B16A5F"/>
    <w:rPr>
      <w:rFonts w:ascii="Arial" w:eastAsia="Times New Roman" w:hAnsi="Arial" w:cs="Arial"/>
      <w:color w:val="666560"/>
      <w:sz w:val="20"/>
      <w:szCs w:val="20"/>
      <w:lang w:val="en-AU"/>
    </w:rPr>
  </w:style>
  <w:style w:type="paragraph" w:styleId="Date">
    <w:name w:val="Date"/>
    <w:basedOn w:val="Normal"/>
    <w:next w:val="Normal"/>
    <w:link w:val="DateChar"/>
    <w:uiPriority w:val="99"/>
    <w:semiHidden/>
    <w:unhideWhenUsed/>
    <w:rsid w:val="00B16A5F"/>
  </w:style>
  <w:style w:type="character" w:customStyle="1" w:styleId="DateChar">
    <w:name w:val="Date Char"/>
    <w:basedOn w:val="DefaultParagraphFont"/>
    <w:link w:val="Date"/>
    <w:uiPriority w:val="99"/>
    <w:semiHidden/>
    <w:rsid w:val="00B16A5F"/>
    <w:rPr>
      <w:rFonts w:ascii="Arial" w:eastAsia="Times New Roman" w:hAnsi="Arial" w:cs="Arial"/>
      <w:color w:val="666560"/>
      <w:sz w:val="20"/>
      <w:szCs w:val="20"/>
      <w:lang w:val="en-AU"/>
    </w:rPr>
  </w:style>
  <w:style w:type="paragraph" w:styleId="DocumentMap">
    <w:name w:val="Document Map"/>
    <w:basedOn w:val="Normal"/>
    <w:link w:val="DocumentMapChar"/>
    <w:uiPriority w:val="99"/>
    <w:semiHidden/>
    <w:unhideWhenUsed/>
    <w:rsid w:val="00B16A5F"/>
    <w:rPr>
      <w:rFonts w:ascii="Tahoma" w:hAnsi="Tahoma" w:cs="Tahoma"/>
      <w:sz w:val="16"/>
      <w:szCs w:val="16"/>
    </w:rPr>
  </w:style>
  <w:style w:type="character" w:customStyle="1" w:styleId="DocumentMapChar">
    <w:name w:val="Document Map Char"/>
    <w:basedOn w:val="DefaultParagraphFont"/>
    <w:link w:val="DocumentMap"/>
    <w:uiPriority w:val="99"/>
    <w:semiHidden/>
    <w:rsid w:val="00B16A5F"/>
    <w:rPr>
      <w:rFonts w:ascii="Tahoma" w:eastAsia="Times New Roman" w:hAnsi="Tahoma" w:cs="Tahoma"/>
      <w:color w:val="666560"/>
      <w:sz w:val="16"/>
      <w:szCs w:val="16"/>
      <w:lang w:val="en-AU"/>
    </w:rPr>
  </w:style>
  <w:style w:type="paragraph" w:styleId="E-mailSignature">
    <w:name w:val="E-mail Signature"/>
    <w:basedOn w:val="Normal"/>
    <w:link w:val="E-mailSignatureChar"/>
    <w:uiPriority w:val="99"/>
    <w:semiHidden/>
    <w:unhideWhenUsed/>
    <w:rsid w:val="00B16A5F"/>
  </w:style>
  <w:style w:type="character" w:customStyle="1" w:styleId="E-mailSignatureChar">
    <w:name w:val="E-mail Signature Char"/>
    <w:basedOn w:val="DefaultParagraphFont"/>
    <w:link w:val="E-mailSignature"/>
    <w:uiPriority w:val="99"/>
    <w:semiHidden/>
    <w:rsid w:val="00B16A5F"/>
    <w:rPr>
      <w:rFonts w:ascii="Arial" w:eastAsia="Times New Roman" w:hAnsi="Arial" w:cs="Arial"/>
      <w:color w:val="666560"/>
      <w:sz w:val="20"/>
      <w:szCs w:val="20"/>
      <w:lang w:val="en-AU"/>
    </w:rPr>
  </w:style>
  <w:style w:type="paragraph" w:styleId="EndnoteText">
    <w:name w:val="endnote text"/>
    <w:basedOn w:val="Normal"/>
    <w:link w:val="EndnoteTextChar"/>
    <w:uiPriority w:val="99"/>
    <w:semiHidden/>
    <w:unhideWhenUsed/>
    <w:rsid w:val="00B16A5F"/>
  </w:style>
  <w:style w:type="character" w:customStyle="1" w:styleId="EndnoteTextChar">
    <w:name w:val="Endnote Text Char"/>
    <w:basedOn w:val="DefaultParagraphFont"/>
    <w:link w:val="EndnoteText"/>
    <w:uiPriority w:val="99"/>
    <w:semiHidden/>
    <w:rsid w:val="00B16A5F"/>
    <w:rPr>
      <w:rFonts w:ascii="Arial" w:eastAsia="Times New Roman" w:hAnsi="Arial" w:cs="Arial"/>
      <w:color w:val="666560"/>
      <w:sz w:val="20"/>
      <w:szCs w:val="20"/>
      <w:lang w:val="en-AU"/>
    </w:rPr>
  </w:style>
  <w:style w:type="paragraph" w:styleId="EnvelopeAddress">
    <w:name w:val="envelope address"/>
    <w:basedOn w:val="Normal"/>
    <w:uiPriority w:val="99"/>
    <w:semiHidden/>
    <w:unhideWhenUsed/>
    <w:rsid w:val="00B16A5F"/>
    <w:pPr>
      <w:framePr w:w="7920" w:h="1980" w:hRule="exact" w:hSpace="180" w:wrap="auto" w:hAnchor="page" w:xAlign="center" w:yAlign="bottom"/>
      <w:ind w:left="2880"/>
    </w:pPr>
    <w:rPr>
      <w:rFonts w:ascii="Cambria" w:hAnsi="Cambria"/>
      <w:sz w:val="24"/>
      <w:szCs w:val="24"/>
    </w:rPr>
  </w:style>
  <w:style w:type="paragraph" w:styleId="EnvelopeReturn">
    <w:name w:val="envelope return"/>
    <w:basedOn w:val="Normal"/>
    <w:uiPriority w:val="99"/>
    <w:semiHidden/>
    <w:unhideWhenUsed/>
    <w:rsid w:val="00B16A5F"/>
    <w:rPr>
      <w:rFonts w:ascii="Cambria" w:hAnsi="Cambria"/>
    </w:rPr>
  </w:style>
  <w:style w:type="paragraph" w:styleId="FootnoteText">
    <w:name w:val="footnote text"/>
    <w:basedOn w:val="Normal"/>
    <w:link w:val="FootnoteTextChar"/>
    <w:semiHidden/>
    <w:rsid w:val="009428D3"/>
    <w:rPr>
      <w:b/>
    </w:rPr>
  </w:style>
  <w:style w:type="character" w:customStyle="1" w:styleId="FootnoteTextChar">
    <w:name w:val="Footnote Text Char"/>
    <w:basedOn w:val="DefaultParagraphFont"/>
    <w:link w:val="FootnoteText"/>
    <w:semiHidden/>
    <w:rsid w:val="00B16A5F"/>
    <w:rPr>
      <w:rFonts w:ascii="Arial" w:eastAsia="Times New Roman" w:hAnsi="Arial" w:cs="Arial"/>
      <w:b/>
      <w:color w:val="666560"/>
      <w:sz w:val="20"/>
      <w:szCs w:val="20"/>
      <w:lang w:val="en-AU"/>
    </w:rPr>
  </w:style>
  <w:style w:type="paragraph" w:styleId="HTMLAddress">
    <w:name w:val="HTML Address"/>
    <w:basedOn w:val="Normal"/>
    <w:link w:val="HTMLAddressChar"/>
    <w:uiPriority w:val="99"/>
    <w:semiHidden/>
    <w:unhideWhenUsed/>
    <w:rsid w:val="00B16A5F"/>
    <w:rPr>
      <w:i/>
      <w:iCs/>
    </w:rPr>
  </w:style>
  <w:style w:type="character" w:customStyle="1" w:styleId="HTMLAddressChar">
    <w:name w:val="HTML Address Char"/>
    <w:basedOn w:val="DefaultParagraphFont"/>
    <w:link w:val="HTMLAddress"/>
    <w:uiPriority w:val="99"/>
    <w:semiHidden/>
    <w:rsid w:val="00B16A5F"/>
    <w:rPr>
      <w:rFonts w:ascii="Arial" w:eastAsia="Times New Roman" w:hAnsi="Arial" w:cs="Arial"/>
      <w:i/>
      <w:iCs/>
      <w:color w:val="666560"/>
      <w:sz w:val="20"/>
      <w:szCs w:val="20"/>
      <w:lang w:val="en-AU"/>
    </w:rPr>
  </w:style>
  <w:style w:type="paragraph" w:styleId="HTMLPreformatted">
    <w:name w:val="HTML Preformatted"/>
    <w:basedOn w:val="Normal"/>
    <w:link w:val="HTMLPreformattedChar"/>
    <w:uiPriority w:val="99"/>
    <w:semiHidden/>
    <w:unhideWhenUsed/>
    <w:rsid w:val="00B16A5F"/>
    <w:rPr>
      <w:rFonts w:ascii="Consolas" w:hAnsi="Consolas"/>
    </w:rPr>
  </w:style>
  <w:style w:type="character" w:customStyle="1" w:styleId="HTMLPreformattedChar">
    <w:name w:val="HTML Preformatted Char"/>
    <w:basedOn w:val="DefaultParagraphFont"/>
    <w:link w:val="HTMLPreformatted"/>
    <w:uiPriority w:val="99"/>
    <w:semiHidden/>
    <w:rsid w:val="00B16A5F"/>
    <w:rPr>
      <w:rFonts w:ascii="Consolas" w:eastAsia="Times New Roman" w:hAnsi="Consolas" w:cs="Arial"/>
      <w:color w:val="666560"/>
      <w:sz w:val="20"/>
      <w:szCs w:val="20"/>
      <w:lang w:val="en-AU"/>
    </w:rPr>
  </w:style>
  <w:style w:type="paragraph" w:styleId="Index4">
    <w:name w:val="index 4"/>
    <w:basedOn w:val="Normal"/>
    <w:next w:val="Normal"/>
    <w:autoRedefine/>
    <w:uiPriority w:val="99"/>
    <w:unhideWhenUsed/>
    <w:rsid w:val="009428D3"/>
    <w:pPr>
      <w:ind w:left="880" w:hanging="220"/>
    </w:pPr>
  </w:style>
  <w:style w:type="paragraph" w:styleId="Index5">
    <w:name w:val="index 5"/>
    <w:basedOn w:val="Normal"/>
    <w:next w:val="Normal"/>
    <w:autoRedefine/>
    <w:uiPriority w:val="99"/>
    <w:unhideWhenUsed/>
    <w:rsid w:val="009428D3"/>
    <w:pPr>
      <w:ind w:left="1100" w:hanging="220"/>
    </w:pPr>
  </w:style>
  <w:style w:type="paragraph" w:styleId="Index6">
    <w:name w:val="index 6"/>
    <w:basedOn w:val="Normal"/>
    <w:next w:val="Normal"/>
    <w:autoRedefine/>
    <w:uiPriority w:val="99"/>
    <w:unhideWhenUsed/>
    <w:rsid w:val="009428D3"/>
    <w:pPr>
      <w:ind w:left="1320" w:hanging="220"/>
    </w:pPr>
  </w:style>
  <w:style w:type="paragraph" w:styleId="Index7">
    <w:name w:val="index 7"/>
    <w:basedOn w:val="Normal"/>
    <w:next w:val="Normal"/>
    <w:autoRedefine/>
    <w:uiPriority w:val="99"/>
    <w:unhideWhenUsed/>
    <w:rsid w:val="009428D3"/>
    <w:pPr>
      <w:ind w:left="1540" w:hanging="220"/>
    </w:pPr>
  </w:style>
  <w:style w:type="paragraph" w:styleId="Index8">
    <w:name w:val="index 8"/>
    <w:basedOn w:val="Normal"/>
    <w:next w:val="Normal"/>
    <w:autoRedefine/>
    <w:uiPriority w:val="99"/>
    <w:unhideWhenUsed/>
    <w:rsid w:val="009428D3"/>
    <w:pPr>
      <w:ind w:left="1760" w:hanging="220"/>
    </w:pPr>
  </w:style>
  <w:style w:type="paragraph" w:styleId="Index9">
    <w:name w:val="index 9"/>
    <w:basedOn w:val="Normal"/>
    <w:next w:val="Normal"/>
    <w:autoRedefine/>
    <w:uiPriority w:val="99"/>
    <w:unhideWhenUsed/>
    <w:rsid w:val="009428D3"/>
    <w:pPr>
      <w:ind w:left="1980" w:hanging="220"/>
    </w:pPr>
  </w:style>
  <w:style w:type="paragraph" w:styleId="IntenseQuote">
    <w:name w:val="Intense Quote"/>
    <w:basedOn w:val="Normal"/>
    <w:next w:val="Normal"/>
    <w:link w:val="IntenseQuoteChar"/>
    <w:uiPriority w:val="30"/>
    <w:qFormat/>
    <w:rsid w:val="00B16A5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16A5F"/>
    <w:rPr>
      <w:rFonts w:ascii="Arial" w:eastAsia="Times New Roman" w:hAnsi="Arial" w:cs="Arial"/>
      <w:b/>
      <w:bCs/>
      <w:i/>
      <w:iCs/>
      <w:color w:val="4F81BD" w:themeColor="accent1"/>
      <w:sz w:val="20"/>
      <w:szCs w:val="20"/>
      <w:lang w:val="en-AU"/>
    </w:rPr>
  </w:style>
  <w:style w:type="paragraph" w:styleId="MacroText">
    <w:name w:val="macro"/>
    <w:link w:val="MacroTextChar"/>
    <w:uiPriority w:val="99"/>
    <w:semiHidden/>
    <w:unhideWhenUsed/>
    <w:rsid w:val="00B16A5F"/>
    <w:pPr>
      <w:keepNext/>
      <w:keepLines/>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eastAsia="Times New Roman" w:hAnsi="Consolas" w:cs="Times New Roman"/>
      <w:sz w:val="20"/>
      <w:szCs w:val="20"/>
    </w:rPr>
  </w:style>
  <w:style w:type="character" w:customStyle="1" w:styleId="MacroTextChar">
    <w:name w:val="Macro Text Char"/>
    <w:basedOn w:val="DefaultParagraphFont"/>
    <w:link w:val="MacroText"/>
    <w:uiPriority w:val="99"/>
    <w:semiHidden/>
    <w:rsid w:val="00B16A5F"/>
    <w:rPr>
      <w:rFonts w:ascii="Consolas" w:eastAsia="Times New Roman" w:hAnsi="Consolas" w:cs="Times New Roman"/>
      <w:sz w:val="20"/>
      <w:szCs w:val="20"/>
    </w:rPr>
  </w:style>
  <w:style w:type="paragraph" w:styleId="MessageHeader">
    <w:name w:val="Message Header"/>
    <w:basedOn w:val="Normal"/>
    <w:link w:val="MessageHeaderChar"/>
    <w:uiPriority w:val="99"/>
    <w:semiHidden/>
    <w:unhideWhenUsed/>
    <w:rsid w:val="00B16A5F"/>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sz w:val="24"/>
      <w:szCs w:val="24"/>
    </w:rPr>
  </w:style>
  <w:style w:type="character" w:customStyle="1" w:styleId="MessageHeaderChar">
    <w:name w:val="Message Header Char"/>
    <w:basedOn w:val="DefaultParagraphFont"/>
    <w:link w:val="MessageHeader"/>
    <w:uiPriority w:val="99"/>
    <w:semiHidden/>
    <w:rsid w:val="00B16A5F"/>
    <w:rPr>
      <w:rFonts w:ascii="Cambria" w:eastAsia="Times New Roman" w:hAnsi="Cambria" w:cs="Arial"/>
      <w:color w:val="666560"/>
      <w:sz w:val="24"/>
      <w:szCs w:val="24"/>
      <w:shd w:val="pct20" w:color="auto" w:fill="auto"/>
      <w:lang w:val="en-AU"/>
    </w:rPr>
  </w:style>
  <w:style w:type="paragraph" w:styleId="NoSpacing">
    <w:name w:val="No Spacing"/>
    <w:uiPriority w:val="1"/>
    <w:qFormat/>
    <w:rsid w:val="00B16A5F"/>
    <w:pPr>
      <w:keepNext/>
      <w:keepLines/>
      <w:spacing w:after="0" w:line="240" w:lineRule="auto"/>
    </w:pPr>
    <w:rPr>
      <w:rFonts w:ascii="Courier New" w:eastAsia="Times New Roman" w:hAnsi="Courier New" w:cs="Times New Roman"/>
      <w:szCs w:val="20"/>
    </w:rPr>
  </w:style>
  <w:style w:type="paragraph" w:styleId="NormalIndent">
    <w:name w:val="Normal Indent"/>
    <w:basedOn w:val="Normal"/>
    <w:uiPriority w:val="99"/>
    <w:unhideWhenUsed/>
    <w:rsid w:val="009428D3"/>
    <w:pPr>
      <w:ind w:left="720"/>
    </w:pPr>
  </w:style>
  <w:style w:type="paragraph" w:styleId="NoteHeading">
    <w:name w:val="Note Heading"/>
    <w:basedOn w:val="Normal"/>
    <w:next w:val="Normal"/>
    <w:link w:val="NoteHeadingChar"/>
    <w:uiPriority w:val="99"/>
    <w:semiHidden/>
    <w:unhideWhenUsed/>
    <w:rsid w:val="00B16A5F"/>
  </w:style>
  <w:style w:type="character" w:customStyle="1" w:styleId="NoteHeadingChar">
    <w:name w:val="Note Heading Char"/>
    <w:basedOn w:val="DefaultParagraphFont"/>
    <w:link w:val="NoteHeading"/>
    <w:uiPriority w:val="99"/>
    <w:semiHidden/>
    <w:rsid w:val="00B16A5F"/>
    <w:rPr>
      <w:rFonts w:ascii="Arial" w:eastAsia="Times New Roman" w:hAnsi="Arial" w:cs="Arial"/>
      <w:color w:val="666560"/>
      <w:sz w:val="20"/>
      <w:szCs w:val="20"/>
      <w:lang w:val="en-AU"/>
    </w:rPr>
  </w:style>
  <w:style w:type="paragraph" w:styleId="Salutation">
    <w:name w:val="Salutation"/>
    <w:basedOn w:val="Normal"/>
    <w:next w:val="Normal"/>
    <w:link w:val="SalutationChar"/>
    <w:uiPriority w:val="99"/>
    <w:semiHidden/>
    <w:unhideWhenUsed/>
    <w:rsid w:val="00B16A5F"/>
  </w:style>
  <w:style w:type="character" w:customStyle="1" w:styleId="SalutationChar">
    <w:name w:val="Salutation Char"/>
    <w:basedOn w:val="DefaultParagraphFont"/>
    <w:link w:val="Salutation"/>
    <w:uiPriority w:val="99"/>
    <w:semiHidden/>
    <w:rsid w:val="00B16A5F"/>
    <w:rPr>
      <w:rFonts w:ascii="Arial" w:eastAsia="Times New Roman" w:hAnsi="Arial" w:cs="Arial"/>
      <w:color w:val="666560"/>
      <w:sz w:val="20"/>
      <w:szCs w:val="20"/>
      <w:lang w:val="en-AU"/>
    </w:rPr>
  </w:style>
  <w:style w:type="paragraph" w:styleId="Signature">
    <w:name w:val="Signature"/>
    <w:basedOn w:val="Normal"/>
    <w:link w:val="SignatureChar"/>
    <w:uiPriority w:val="99"/>
    <w:semiHidden/>
    <w:unhideWhenUsed/>
    <w:rsid w:val="00B16A5F"/>
    <w:pPr>
      <w:ind w:left="4320"/>
    </w:pPr>
  </w:style>
  <w:style w:type="character" w:customStyle="1" w:styleId="SignatureChar">
    <w:name w:val="Signature Char"/>
    <w:basedOn w:val="DefaultParagraphFont"/>
    <w:link w:val="Signature"/>
    <w:uiPriority w:val="99"/>
    <w:semiHidden/>
    <w:rsid w:val="00B16A5F"/>
    <w:rPr>
      <w:rFonts w:ascii="Arial" w:eastAsia="Times New Roman" w:hAnsi="Arial" w:cs="Arial"/>
      <w:color w:val="666560"/>
      <w:sz w:val="20"/>
      <w:szCs w:val="20"/>
      <w:lang w:val="en-AU"/>
    </w:rPr>
  </w:style>
  <w:style w:type="paragraph" w:styleId="TableofAuthorities">
    <w:name w:val="table of authorities"/>
    <w:basedOn w:val="Normal"/>
    <w:next w:val="Normal"/>
    <w:uiPriority w:val="99"/>
    <w:semiHidden/>
    <w:unhideWhenUsed/>
    <w:rsid w:val="00B16A5F"/>
    <w:pPr>
      <w:ind w:left="220" w:hanging="220"/>
    </w:pPr>
  </w:style>
  <w:style w:type="paragraph" w:styleId="TOAHeading">
    <w:name w:val="toa heading"/>
    <w:basedOn w:val="Normal"/>
    <w:next w:val="Normal"/>
    <w:uiPriority w:val="99"/>
    <w:unhideWhenUsed/>
    <w:rsid w:val="009428D3"/>
    <w:rPr>
      <w:rFonts w:ascii="Cambria" w:hAnsi="Cambria"/>
      <w:b/>
      <w:bCs/>
      <w:sz w:val="24"/>
      <w:szCs w:val="24"/>
    </w:rPr>
  </w:style>
  <w:style w:type="paragraph" w:customStyle="1" w:styleId="Listbulletdz">
    <w:name w:val="List_bulletdz"/>
    <w:basedOn w:val="Normal"/>
    <w:link w:val="ListbulletdzChar"/>
    <w:qFormat/>
    <w:rsid w:val="00B16A5F"/>
    <w:pPr>
      <w:numPr>
        <w:numId w:val="20"/>
      </w:numPr>
      <w:spacing w:after="200" w:line="276" w:lineRule="auto"/>
      <w:ind w:left="714" w:hanging="357"/>
    </w:pPr>
    <w:rPr>
      <w:rFonts w:ascii="Calibri" w:hAnsi="Calibri"/>
      <w:sz w:val="24"/>
      <w:szCs w:val="24"/>
      <w:lang w:bidi="he-IL"/>
    </w:rPr>
  </w:style>
  <w:style w:type="character" w:customStyle="1" w:styleId="ListbulletdzChar">
    <w:name w:val="List_bulletdz Char"/>
    <w:basedOn w:val="DefaultParagraphFont"/>
    <w:link w:val="Listbulletdz"/>
    <w:rsid w:val="00B16A5F"/>
    <w:rPr>
      <w:rFonts w:ascii="Calibri" w:eastAsia="Times New Roman" w:hAnsi="Calibri" w:cs="Arial"/>
      <w:color w:val="666560"/>
      <w:sz w:val="24"/>
      <w:szCs w:val="24"/>
      <w:lang w:val="en-AU" w:bidi="he-IL"/>
    </w:rPr>
  </w:style>
  <w:style w:type="paragraph" w:customStyle="1" w:styleId="Procedurebullet">
    <w:name w:val="Procedure_bullet"/>
    <w:basedOn w:val="Listbulletdz"/>
    <w:link w:val="ProcedurebulletChar"/>
    <w:autoRedefine/>
    <w:qFormat/>
    <w:rsid w:val="00B16A5F"/>
    <w:pPr>
      <w:spacing w:after="120" w:line="240" w:lineRule="auto"/>
      <w:ind w:left="1656" w:hanging="360"/>
    </w:pPr>
    <w:rPr>
      <w:shd w:val="clear" w:color="auto" w:fill="FFFFFF"/>
    </w:rPr>
  </w:style>
  <w:style w:type="character" w:customStyle="1" w:styleId="ProcedurebulletChar">
    <w:name w:val="Procedure_bullet Char"/>
    <w:basedOn w:val="ListbulletdzChar"/>
    <w:link w:val="Procedurebullet"/>
    <w:rsid w:val="00B16A5F"/>
    <w:rPr>
      <w:rFonts w:ascii="Calibri" w:eastAsia="Times New Roman" w:hAnsi="Calibri" w:cs="Arial"/>
      <w:color w:val="666560"/>
      <w:sz w:val="24"/>
      <w:szCs w:val="24"/>
      <w:lang w:val="en-AU" w:bidi="he-IL"/>
    </w:rPr>
  </w:style>
  <w:style w:type="character" w:styleId="BookTitle">
    <w:name w:val="Book Title"/>
    <w:basedOn w:val="DefaultParagraphFont"/>
    <w:uiPriority w:val="33"/>
    <w:qFormat/>
    <w:rsid w:val="00B16A5F"/>
    <w:rPr>
      <w:b/>
      <w:bCs/>
      <w:smallCaps/>
      <w:spacing w:val="5"/>
    </w:rPr>
  </w:style>
  <w:style w:type="paragraph" w:customStyle="1" w:styleId="-">
    <w:name w:val="-"/>
    <w:basedOn w:val="Normal"/>
    <w:rsid w:val="00B16A5F"/>
    <w:pPr>
      <w:spacing w:before="100" w:beforeAutospacing="1" w:after="100" w:afterAutospacing="1"/>
    </w:pPr>
    <w:rPr>
      <w:rFonts w:ascii="Times New Roman" w:hAnsi="Times New Roman"/>
      <w:sz w:val="24"/>
      <w:szCs w:val="24"/>
    </w:rPr>
  </w:style>
  <w:style w:type="paragraph" w:customStyle="1" w:styleId="Default">
    <w:name w:val="Default"/>
    <w:rsid w:val="00B16A5F"/>
    <w:pPr>
      <w:autoSpaceDE w:val="0"/>
      <w:autoSpaceDN w:val="0"/>
      <w:adjustRightInd w:val="0"/>
      <w:spacing w:after="0" w:line="240" w:lineRule="auto"/>
    </w:pPr>
    <w:rPr>
      <w:rFonts w:ascii="Arial" w:eastAsia="Calibri" w:hAnsi="Arial" w:cs="Arial"/>
      <w:color w:val="000000"/>
      <w:sz w:val="24"/>
      <w:szCs w:val="24"/>
      <w:lang w:bidi="he-IL"/>
    </w:rPr>
  </w:style>
  <w:style w:type="character" w:customStyle="1" w:styleId="klink">
    <w:name w:val="klink"/>
    <w:basedOn w:val="DefaultParagraphFont"/>
    <w:rsid w:val="00B16A5F"/>
  </w:style>
  <w:style w:type="character" w:styleId="HTMLCode">
    <w:name w:val="HTML Code"/>
    <w:basedOn w:val="DefaultParagraphFont"/>
    <w:uiPriority w:val="99"/>
    <w:semiHidden/>
    <w:unhideWhenUsed/>
    <w:rsid w:val="00B16A5F"/>
    <w:rPr>
      <w:rFonts w:ascii="Courier New" w:eastAsia="Times New Roman" w:hAnsi="Courier New" w:cs="Courier New"/>
      <w:sz w:val="20"/>
      <w:szCs w:val="20"/>
    </w:rPr>
  </w:style>
  <w:style w:type="paragraph" w:customStyle="1" w:styleId="sub-heading">
    <w:name w:val="sub-heading"/>
    <w:basedOn w:val="Normal"/>
    <w:rsid w:val="00B16A5F"/>
    <w:pPr>
      <w:spacing w:before="100" w:beforeAutospacing="1" w:after="100" w:afterAutospacing="1"/>
    </w:pPr>
    <w:rPr>
      <w:rFonts w:ascii="Times New Roman" w:hAnsi="Times New Roman"/>
      <w:sz w:val="24"/>
      <w:szCs w:val="24"/>
    </w:rPr>
  </w:style>
  <w:style w:type="paragraph" w:customStyle="1" w:styleId="AxureTableHeaderText">
    <w:name w:val="AxureTableHeaderText"/>
    <w:basedOn w:val="Normal"/>
    <w:rsid w:val="00B16A5F"/>
    <w:pPr>
      <w:spacing w:before="60" w:after="60"/>
    </w:pPr>
    <w:rPr>
      <w:b/>
      <w:sz w:val="16"/>
      <w:szCs w:val="24"/>
    </w:rPr>
  </w:style>
  <w:style w:type="paragraph" w:customStyle="1" w:styleId="wp-caption-text">
    <w:name w:val="wp-caption-text"/>
    <w:basedOn w:val="Normal"/>
    <w:rsid w:val="00B16A5F"/>
    <w:pPr>
      <w:spacing w:before="100" w:beforeAutospacing="1" w:after="100" w:afterAutospacing="1"/>
    </w:pPr>
    <w:rPr>
      <w:rFonts w:ascii="Times New Roman" w:hAnsi="Times New Roman"/>
      <w:sz w:val="24"/>
      <w:szCs w:val="24"/>
    </w:rPr>
  </w:style>
  <w:style w:type="paragraph" w:customStyle="1" w:styleId="HeaderEven">
    <w:name w:val="HeaderEven"/>
    <w:next w:val="BodyText"/>
    <w:qFormat/>
    <w:rsid w:val="00B16A5F"/>
    <w:pPr>
      <w:tabs>
        <w:tab w:val="right" w:pos="9090"/>
      </w:tabs>
      <w:spacing w:before="120" w:after="0" w:line="240" w:lineRule="atLeast"/>
      <w:ind w:left="-284"/>
      <w:jc w:val="both"/>
    </w:pPr>
    <w:rPr>
      <w:rFonts w:ascii="Verdana" w:eastAsia="Times New Roman" w:hAnsi="Verdana" w:cs="FbReforma Medium"/>
      <w:noProof/>
      <w:color w:val="000000" w:themeColor="text1"/>
      <w:sz w:val="17"/>
      <w:szCs w:val="20"/>
      <w:lang w:bidi="he-IL"/>
    </w:rPr>
  </w:style>
  <w:style w:type="paragraph" w:styleId="ListContinue2">
    <w:name w:val="List Continue 2"/>
    <w:basedOn w:val="Normal"/>
    <w:autoRedefine/>
    <w:unhideWhenUsed/>
    <w:qFormat/>
    <w:rsid w:val="009428D3"/>
    <w:pPr>
      <w:spacing w:after="120"/>
      <w:ind w:left="1077"/>
      <w:contextualSpacing/>
    </w:pPr>
    <w:rPr>
      <w:lang w:val="en-US"/>
    </w:rPr>
  </w:style>
  <w:style w:type="paragraph" w:customStyle="1" w:styleId="CodeBlock">
    <w:name w:val="Code Block"/>
    <w:basedOn w:val="CodeBlock2"/>
    <w:qFormat/>
    <w:rsid w:val="009428D3"/>
    <w:pPr>
      <w:ind w:left="1134"/>
    </w:pPr>
  </w:style>
  <w:style w:type="character" w:customStyle="1" w:styleId="CodeComments">
    <w:name w:val="Code Comments"/>
    <w:basedOn w:val="DefaultParagraphFont"/>
    <w:qFormat/>
    <w:rsid w:val="00B16A5F"/>
    <w:rPr>
      <w:color w:val="FF0000"/>
    </w:rPr>
  </w:style>
  <w:style w:type="paragraph" w:customStyle="1" w:styleId="TableListContinue">
    <w:name w:val="Table List Continue"/>
    <w:basedOn w:val="TableBodyText"/>
    <w:qFormat/>
    <w:rsid w:val="009428D3"/>
    <w:pPr>
      <w:ind w:left="284"/>
    </w:pPr>
  </w:style>
  <w:style w:type="paragraph" w:customStyle="1" w:styleId="TableSpace">
    <w:name w:val="Table Space"/>
    <w:qFormat/>
    <w:rsid w:val="00B16A5F"/>
    <w:pPr>
      <w:spacing w:after="60" w:line="240" w:lineRule="auto"/>
    </w:pPr>
    <w:rPr>
      <w:rFonts w:ascii="Verdana" w:eastAsia="Times New Roman" w:hAnsi="Verdana" w:cs="FbReforma Light"/>
      <w:color w:val="000000" w:themeColor="text1"/>
      <w:sz w:val="6"/>
      <w:szCs w:val="6"/>
      <w:lang w:bidi="he-IL"/>
    </w:rPr>
  </w:style>
  <w:style w:type="paragraph" w:customStyle="1" w:styleId="TableListBullet2">
    <w:name w:val="Table List Bullet 2"/>
    <w:basedOn w:val="TableBodyText"/>
    <w:rsid w:val="009428D3"/>
    <w:pPr>
      <w:numPr>
        <w:numId w:val="73"/>
      </w:numPr>
    </w:pPr>
  </w:style>
  <w:style w:type="paragraph" w:customStyle="1" w:styleId="TableListNumber2">
    <w:name w:val="Table List Number 2"/>
    <w:basedOn w:val="TableBodyText"/>
    <w:rsid w:val="009428D3"/>
    <w:pPr>
      <w:numPr>
        <w:numId w:val="74"/>
      </w:numPr>
    </w:pPr>
  </w:style>
  <w:style w:type="paragraph" w:customStyle="1" w:styleId="TableListNumber3">
    <w:name w:val="Table List Number 3"/>
    <w:basedOn w:val="TableBodyText"/>
    <w:rsid w:val="009428D3"/>
    <w:pPr>
      <w:numPr>
        <w:numId w:val="75"/>
      </w:numPr>
    </w:pPr>
  </w:style>
  <w:style w:type="paragraph" w:customStyle="1" w:styleId="TableListBullet3">
    <w:name w:val="Table List Bullet 3"/>
    <w:basedOn w:val="TableBodyText"/>
    <w:rsid w:val="009428D3"/>
    <w:pPr>
      <w:numPr>
        <w:numId w:val="76"/>
      </w:numPr>
    </w:pPr>
  </w:style>
  <w:style w:type="paragraph" w:customStyle="1" w:styleId="TableListContinue2">
    <w:name w:val="Table List Continue 2"/>
    <w:basedOn w:val="TableBodyText"/>
    <w:rsid w:val="009428D3"/>
    <w:pPr>
      <w:ind w:left="641"/>
    </w:pPr>
  </w:style>
  <w:style w:type="paragraph" w:customStyle="1" w:styleId="TableListContinue3">
    <w:name w:val="Table List Continue 3"/>
    <w:basedOn w:val="TableBodyText"/>
    <w:rsid w:val="009428D3"/>
    <w:pPr>
      <w:ind w:left="851"/>
    </w:pPr>
  </w:style>
  <w:style w:type="paragraph" w:customStyle="1" w:styleId="SampleCode">
    <w:name w:val="Sample Code"/>
    <w:basedOn w:val="Normal"/>
    <w:link w:val="SampleCodeChar"/>
    <w:qFormat/>
    <w:rsid w:val="00B16A5F"/>
    <w:pPr>
      <w:shd w:val="clear" w:color="auto" w:fill="E0E0E0"/>
      <w:autoSpaceDE w:val="0"/>
      <w:autoSpaceDN w:val="0"/>
      <w:adjustRightInd w:val="0"/>
      <w:ind w:left="288"/>
    </w:pPr>
    <w:rPr>
      <w:rFonts w:cs="Courier New"/>
      <w:noProof/>
      <w:sz w:val="16"/>
    </w:rPr>
  </w:style>
  <w:style w:type="character" w:customStyle="1" w:styleId="SampleCodeChar">
    <w:name w:val="Sample Code Char"/>
    <w:basedOn w:val="DefaultParagraphFont"/>
    <w:link w:val="SampleCode"/>
    <w:rsid w:val="00B16A5F"/>
    <w:rPr>
      <w:rFonts w:ascii="Arial" w:eastAsia="Times New Roman" w:hAnsi="Arial" w:cs="Courier New"/>
      <w:noProof/>
      <w:color w:val="666560"/>
      <w:sz w:val="16"/>
      <w:szCs w:val="20"/>
      <w:shd w:val="clear" w:color="auto" w:fill="E0E0E0"/>
      <w:lang w:val="en-AU"/>
    </w:rPr>
  </w:style>
  <w:style w:type="paragraph" w:customStyle="1" w:styleId="Sub-Heading0">
    <w:name w:val="Sub-Heading"/>
    <w:basedOn w:val="Normal"/>
    <w:next w:val="Normal"/>
    <w:autoRedefine/>
    <w:uiPriority w:val="99"/>
    <w:qFormat/>
    <w:rsid w:val="009428D3"/>
    <w:pPr>
      <w:tabs>
        <w:tab w:val="left" w:pos="357"/>
        <w:tab w:val="left" w:pos="720"/>
      </w:tabs>
      <w:spacing w:after="120" w:line="360" w:lineRule="auto"/>
    </w:pPr>
    <w:rPr>
      <w:b/>
      <w:bCs/>
      <w:szCs w:val="24"/>
      <w:lang w:bidi="he-IL"/>
    </w:rPr>
  </w:style>
  <w:style w:type="character" w:customStyle="1" w:styleId="ClassName">
    <w:name w:val="Class Name"/>
    <w:basedOn w:val="DefaultParagraphFont"/>
    <w:uiPriority w:val="99"/>
    <w:qFormat/>
    <w:rsid w:val="00B16A5F"/>
    <w:rPr>
      <w:rFonts w:ascii="Courier New" w:hAnsi="Courier New" w:cs="Times New Roman"/>
      <w:sz w:val="20"/>
    </w:rPr>
  </w:style>
  <w:style w:type="paragraph" w:customStyle="1" w:styleId="TableText">
    <w:name w:val="Table Text"/>
    <w:basedOn w:val="Normal"/>
    <w:autoRedefine/>
    <w:uiPriority w:val="99"/>
    <w:qFormat/>
    <w:rsid w:val="00B16A5F"/>
    <w:pPr>
      <w:tabs>
        <w:tab w:val="left" w:pos="357"/>
        <w:tab w:val="left" w:pos="720"/>
      </w:tabs>
      <w:spacing w:before="60" w:after="60" w:line="360" w:lineRule="auto"/>
    </w:pPr>
    <w:rPr>
      <w:lang w:bidi="he-IL"/>
    </w:rPr>
  </w:style>
  <w:style w:type="paragraph" w:customStyle="1" w:styleId="Prototype">
    <w:name w:val="Prototype"/>
    <w:basedOn w:val="TableCode"/>
    <w:uiPriority w:val="99"/>
    <w:rsid w:val="00B16A5F"/>
    <w:pPr>
      <w:shd w:val="clear" w:color="auto" w:fill="F2F4D5"/>
    </w:pPr>
  </w:style>
  <w:style w:type="paragraph" w:customStyle="1" w:styleId="functionName">
    <w:name w:val="functionName"/>
    <w:basedOn w:val="Normal"/>
    <w:link w:val="functionNameChar"/>
    <w:qFormat/>
    <w:rsid w:val="009428D3"/>
    <w:pPr>
      <w:tabs>
        <w:tab w:val="left" w:pos="7230"/>
      </w:tabs>
      <w:spacing w:before="60" w:after="100" w:afterAutospacing="1"/>
      <w:ind w:left="864"/>
    </w:pPr>
    <w:rPr>
      <w:rFonts w:ascii="Calibri" w:hAnsi="Calibri"/>
      <w:i/>
      <w:color w:val="1F497D"/>
      <w:sz w:val="22"/>
      <w:lang w:val="en-US"/>
    </w:rPr>
  </w:style>
  <w:style w:type="character" w:customStyle="1" w:styleId="functionNameChar">
    <w:name w:val="functionName Char"/>
    <w:link w:val="functionName"/>
    <w:rsid w:val="009428D3"/>
    <w:rPr>
      <w:rFonts w:ascii="Calibri" w:eastAsia="Times New Roman" w:hAnsi="Calibri" w:cs="Arial"/>
      <w:i/>
      <w:color w:val="1F497D"/>
      <w:szCs w:val="20"/>
    </w:rPr>
  </w:style>
  <w:style w:type="paragraph" w:customStyle="1" w:styleId="TableHeadingCenter">
    <w:name w:val="Table Heading Center"/>
    <w:basedOn w:val="TableBodyText"/>
    <w:next w:val="Normal"/>
    <w:autoRedefine/>
    <w:uiPriority w:val="99"/>
    <w:qFormat/>
    <w:rsid w:val="009428D3"/>
    <w:pPr>
      <w:ind w:left="43"/>
      <w:jc w:val="center"/>
    </w:pPr>
    <w:rPr>
      <w:b/>
      <w:color w:val="484848"/>
    </w:rPr>
  </w:style>
  <w:style w:type="character" w:styleId="SubtleReference">
    <w:name w:val="Subtle Reference"/>
    <w:uiPriority w:val="31"/>
    <w:qFormat/>
    <w:rsid w:val="009428D3"/>
    <w:rPr>
      <w:smallCaps/>
      <w:color w:val="C0504D"/>
      <w:u w:val="single"/>
    </w:rPr>
  </w:style>
  <w:style w:type="character" w:styleId="IntenseEmphasis">
    <w:name w:val="Intense Emphasis"/>
    <w:basedOn w:val="DefaultParagraphFont"/>
    <w:uiPriority w:val="21"/>
    <w:qFormat/>
    <w:rsid w:val="00B16A5F"/>
    <w:rPr>
      <w:b/>
      <w:bCs/>
      <w:i/>
      <w:iCs/>
      <w:color w:val="4F81BD" w:themeColor="accent1"/>
    </w:rPr>
  </w:style>
  <w:style w:type="character" w:styleId="SubtleEmphasis">
    <w:name w:val="Subtle Emphasis"/>
    <w:basedOn w:val="DefaultParagraphFont"/>
    <w:uiPriority w:val="19"/>
    <w:qFormat/>
    <w:rsid w:val="00B16A5F"/>
    <w:rPr>
      <w:i/>
      <w:iCs/>
      <w:color w:val="808080" w:themeColor="text1" w:themeTint="7F"/>
    </w:rPr>
  </w:style>
  <w:style w:type="paragraph" w:customStyle="1" w:styleId="HeaderOdd">
    <w:name w:val="HeaderOdd"/>
    <w:next w:val="BodyText"/>
    <w:qFormat/>
    <w:rsid w:val="00B16A5F"/>
    <w:pPr>
      <w:tabs>
        <w:tab w:val="right" w:pos="9089"/>
      </w:tabs>
      <w:spacing w:before="120" w:after="0" w:line="240" w:lineRule="atLeast"/>
      <w:ind w:left="-284"/>
    </w:pPr>
    <w:rPr>
      <w:rFonts w:ascii="Verdana" w:eastAsia="Times New Roman" w:hAnsi="Verdana" w:cs="FbReforma Medium"/>
      <w:noProof/>
      <w:color w:val="000000" w:themeColor="text1"/>
      <w:sz w:val="17"/>
      <w:szCs w:val="20"/>
      <w:lang w:bidi="he-IL"/>
    </w:rPr>
  </w:style>
  <w:style w:type="paragraph" w:customStyle="1" w:styleId="ListAlpha3">
    <w:name w:val="List Alpha 3"/>
    <w:basedOn w:val="ListAlpha2"/>
    <w:qFormat/>
    <w:rsid w:val="00B16A5F"/>
    <w:pPr>
      <w:numPr>
        <w:numId w:val="80"/>
      </w:numPr>
      <w:ind w:left="1702" w:hanging="284"/>
    </w:pPr>
  </w:style>
  <w:style w:type="table" w:customStyle="1" w:styleId="SideTable">
    <w:name w:val="Side Table"/>
    <w:basedOn w:val="TableNormal"/>
    <w:uiPriority w:val="99"/>
    <w:qFormat/>
    <w:rsid w:val="00B16A5F"/>
    <w:pPr>
      <w:spacing w:after="0" w:line="240" w:lineRule="auto"/>
    </w:pPr>
    <w:rPr>
      <w:rFonts w:ascii="Breuer Text Light" w:hAnsi="Breuer Text Light" w:cs="Tahoma"/>
      <w:sz w:val="18"/>
      <w:szCs w:val="18"/>
      <w:lang w:bidi="he-IL"/>
    </w:rPr>
    <w:tblPr>
      <w:tblInd w:w="9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Col">
      <w:rPr>
        <w:b w:val="0"/>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D9D9D9" w:themeFill="background1" w:themeFillShade="D9"/>
      </w:tcPr>
    </w:tblStylePr>
  </w:style>
  <w:style w:type="table" w:customStyle="1" w:styleId="LightShading1">
    <w:name w:val="Light Shading1"/>
    <w:basedOn w:val="TableNormal"/>
    <w:uiPriority w:val="60"/>
    <w:rsid w:val="00B16A5F"/>
    <w:pPr>
      <w:spacing w:after="0" w:line="240" w:lineRule="auto"/>
    </w:pPr>
    <w:rPr>
      <w:rFonts w:ascii="Verdana" w:hAnsi="Verdana" w:cs="Tahoma"/>
      <w:color w:val="000000" w:themeColor="text1" w:themeShade="BF"/>
      <w:sz w:val="20"/>
      <w:szCs w:val="20"/>
      <w:lang w:bidi="he-IL"/>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B16A5F"/>
    <w:pPr>
      <w:spacing w:after="0" w:line="240" w:lineRule="auto"/>
    </w:pPr>
    <w:rPr>
      <w:rFonts w:ascii="Verdana" w:hAnsi="Verdana" w:cs="Tahoma"/>
      <w:color w:val="365F91" w:themeColor="accent1" w:themeShade="BF"/>
      <w:sz w:val="20"/>
      <w:szCs w:val="20"/>
      <w:lang w:bidi="he-IL"/>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Logo">
    <w:name w:val="Logo"/>
    <w:basedOn w:val="Normal"/>
    <w:next w:val="BodyText"/>
    <w:qFormat/>
    <w:rsid w:val="00B16A5F"/>
    <w:pPr>
      <w:spacing w:before="1701"/>
    </w:pPr>
  </w:style>
  <w:style w:type="table" w:customStyle="1" w:styleId="BasicTable">
    <w:name w:val="Basic Table"/>
    <w:basedOn w:val="TableNormal"/>
    <w:uiPriority w:val="99"/>
    <w:qFormat/>
    <w:rsid w:val="00B16A5F"/>
    <w:pPr>
      <w:spacing w:after="0" w:line="240" w:lineRule="auto"/>
    </w:pPr>
    <w:rPr>
      <w:rFonts w:ascii="Verdana" w:eastAsia="Times New Roman" w:hAnsi="Verdana" w:cs="Tahoma"/>
      <w:sz w:val="18"/>
      <w:szCs w:val="20"/>
      <w:lang w:bidi="he-IL"/>
    </w:rPr>
    <w:tblPr>
      <w:tblInd w:w="9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15" w:type="dxa"/>
        <w:bottom w:w="0" w:type="dxa"/>
        <w:right w:w="115" w:type="dxa"/>
      </w:tblCellMar>
    </w:tblPr>
    <w:tblStylePr w:type="firstRow">
      <w:rPr>
        <w:rFonts w:cstheme="minorBidi"/>
      </w:rPr>
      <w:tblPr/>
      <w:trPr>
        <w:tblHeader/>
      </w:trPr>
      <w:tcPr>
        <w:tcBorders>
          <w:top w:val="single" w:sz="2" w:space="0" w:color="auto"/>
          <w:left w:val="single" w:sz="2" w:space="0" w:color="auto"/>
          <w:bottom w:val="single" w:sz="2" w:space="0" w:color="auto"/>
          <w:right w:val="single" w:sz="2" w:space="0" w:color="auto"/>
          <w:insideH w:val="nil"/>
          <w:insideV w:val="single" w:sz="2" w:space="0" w:color="auto"/>
          <w:tl2br w:val="nil"/>
          <w:tr2bl w:val="nil"/>
        </w:tcBorders>
        <w:shd w:val="clear" w:color="auto" w:fill="D9D9D9" w:themeFill="background1" w:themeFillShade="D9"/>
      </w:tcPr>
    </w:tblStylePr>
  </w:style>
  <w:style w:type="paragraph" w:customStyle="1" w:styleId="Caution">
    <w:name w:val="Caution"/>
    <w:basedOn w:val="Notice"/>
    <w:qFormat/>
    <w:rsid w:val="00B16A5F"/>
  </w:style>
  <w:style w:type="paragraph" w:customStyle="1" w:styleId="Notice">
    <w:name w:val="Notice"/>
    <w:qFormat/>
    <w:rsid w:val="00B16A5F"/>
    <w:pPr>
      <w:keepLines/>
      <w:spacing w:before="120" w:line="240" w:lineRule="atLeast"/>
    </w:pPr>
    <w:rPr>
      <w:rFonts w:asciiTheme="majorBidi" w:eastAsia="Times New Roman" w:hAnsiTheme="majorBidi" w:cs="Arial"/>
      <w:noProof/>
      <w:color w:val="000000" w:themeColor="text1"/>
      <w:sz w:val="20"/>
      <w:szCs w:val="20"/>
      <w:lang w:bidi="he-IL"/>
    </w:rPr>
  </w:style>
  <w:style w:type="table" w:customStyle="1" w:styleId="NoteTable">
    <w:name w:val="Note Table"/>
    <w:basedOn w:val="TableNormal"/>
    <w:uiPriority w:val="99"/>
    <w:qFormat/>
    <w:rsid w:val="00B16A5F"/>
    <w:pPr>
      <w:spacing w:after="0" w:line="240" w:lineRule="auto"/>
    </w:pPr>
    <w:rPr>
      <w:rFonts w:ascii="Verdana" w:hAnsi="Verdana" w:cs="Tahoma"/>
      <w:sz w:val="20"/>
      <w:szCs w:val="20"/>
      <w:lang w:bidi="he-IL"/>
    </w:rPr>
    <w:tblPr>
      <w:tblInd w:w="964" w:type="dxa"/>
      <w:tblCellMar>
        <w:top w:w="0" w:type="dxa"/>
        <w:left w:w="108" w:type="dxa"/>
        <w:bottom w:w="0" w:type="dxa"/>
        <w:right w:w="108" w:type="dxa"/>
      </w:tblCellMar>
    </w:tblPr>
  </w:style>
  <w:style w:type="paragraph" w:customStyle="1" w:styleId="PrefaceHeading">
    <w:name w:val="PrefaceHeading"/>
    <w:next w:val="BodyText"/>
    <w:rsid w:val="00B16A5F"/>
    <w:pPr>
      <w:widowControl w:val="0"/>
      <w:spacing w:before="400" w:after="240" w:line="240" w:lineRule="auto"/>
      <w:ind w:left="851"/>
    </w:pPr>
    <w:rPr>
      <w:rFonts w:ascii="Arial" w:eastAsia="Times New Roman" w:hAnsi="Arial" w:cs="Times New Roman"/>
      <w:b/>
      <w:noProof/>
      <w:sz w:val="36"/>
      <w:szCs w:val="24"/>
    </w:rPr>
  </w:style>
  <w:style w:type="paragraph" w:customStyle="1" w:styleId="FooterOdd">
    <w:name w:val="FooterOdd"/>
    <w:next w:val="BodyText"/>
    <w:qFormat/>
    <w:rsid w:val="00B16A5F"/>
    <w:pPr>
      <w:pBdr>
        <w:top w:val="single" w:sz="4" w:space="1" w:color="auto"/>
      </w:pBdr>
      <w:tabs>
        <w:tab w:val="right" w:pos="9089"/>
      </w:tabs>
      <w:spacing w:before="120" w:after="0" w:line="240" w:lineRule="atLeast"/>
      <w:ind w:left="-284"/>
      <w:contextualSpacing/>
    </w:pPr>
    <w:rPr>
      <w:rFonts w:ascii="Verdana" w:eastAsia="Times New Roman" w:hAnsi="Verdana" w:cs="Arial"/>
      <w:smallCaps/>
      <w:color w:val="000000" w:themeColor="text1"/>
      <w:sz w:val="17"/>
      <w:szCs w:val="17"/>
      <w:lang w:bidi="he-IL"/>
    </w:rPr>
  </w:style>
  <w:style w:type="paragraph" w:customStyle="1" w:styleId="WideTableHeading">
    <w:name w:val="Wide Table Heading"/>
    <w:basedOn w:val="Normal"/>
    <w:qFormat/>
    <w:rsid w:val="00B16A5F"/>
  </w:style>
  <w:style w:type="paragraph" w:customStyle="1" w:styleId="App2">
    <w:name w:val="App2"/>
    <w:basedOn w:val="Normal"/>
    <w:next w:val="BodyText"/>
    <w:rsid w:val="00B16A5F"/>
    <w:pPr>
      <w:numPr>
        <w:ilvl w:val="1"/>
        <w:numId w:val="81"/>
      </w:numPr>
      <w:spacing w:line="240" w:lineRule="atLeast"/>
    </w:pPr>
    <w:rPr>
      <w:kern w:val="32"/>
      <w:szCs w:val="28"/>
    </w:rPr>
  </w:style>
  <w:style w:type="paragraph" w:customStyle="1" w:styleId="App3">
    <w:name w:val="App3"/>
    <w:basedOn w:val="Heading3"/>
    <w:next w:val="BodyText"/>
    <w:rsid w:val="00B16A5F"/>
    <w:pPr>
      <w:numPr>
        <w:ilvl w:val="2"/>
        <w:numId w:val="81"/>
      </w:numPr>
      <w:spacing w:line="240" w:lineRule="atLeast"/>
    </w:pPr>
    <w:rPr>
      <w:b/>
      <w:bCs w:val="0"/>
      <w:color w:val="828A8C"/>
      <w:sz w:val="28"/>
      <w:szCs w:val="36"/>
    </w:rPr>
  </w:style>
  <w:style w:type="paragraph" w:customStyle="1" w:styleId="App4">
    <w:name w:val="App4"/>
    <w:basedOn w:val="Heading4"/>
    <w:next w:val="BodyText"/>
    <w:rsid w:val="00B16A5F"/>
    <w:pPr>
      <w:numPr>
        <w:ilvl w:val="3"/>
        <w:numId w:val="81"/>
      </w:numPr>
      <w:spacing w:line="240" w:lineRule="atLeast"/>
    </w:pPr>
    <w:rPr>
      <w:bCs w:val="0"/>
      <w:kern w:val="32"/>
      <w:szCs w:val="26"/>
    </w:rPr>
  </w:style>
  <w:style w:type="paragraph" w:customStyle="1" w:styleId="AppendixHeading">
    <w:name w:val="AppendixHeading"/>
    <w:basedOn w:val="Normal"/>
    <w:next w:val="BodyText"/>
    <w:rsid w:val="00B16A5F"/>
    <w:pPr>
      <w:numPr>
        <w:numId w:val="81"/>
      </w:numPr>
      <w:spacing w:after="120"/>
    </w:pPr>
    <w:rPr>
      <w:rFonts w:ascii="Verdana" w:hAnsi="Verdana"/>
      <w:bCs/>
      <w:color w:val="000000" w:themeColor="text1"/>
      <w:szCs w:val="42"/>
    </w:rPr>
  </w:style>
  <w:style w:type="character" w:customStyle="1" w:styleId="Bold">
    <w:name w:val="Bold"/>
    <w:basedOn w:val="DefaultParagraphFont"/>
    <w:qFormat/>
    <w:rsid w:val="00B16A5F"/>
    <w:rPr>
      <w:rFonts w:cs="Times New Roman"/>
      <w:b/>
    </w:rPr>
  </w:style>
  <w:style w:type="paragraph" w:customStyle="1" w:styleId="FooterLandEven">
    <w:name w:val="FooterLandEven"/>
    <w:basedOn w:val="FooterEven"/>
    <w:next w:val="BodyText"/>
    <w:qFormat/>
    <w:rsid w:val="00B16A5F"/>
    <w:pPr>
      <w:tabs>
        <w:tab w:val="clear" w:pos="9072"/>
        <w:tab w:val="right" w:pos="14040"/>
      </w:tabs>
    </w:pPr>
    <w:rPr>
      <w:smallCaps w:val="0"/>
    </w:rPr>
  </w:style>
  <w:style w:type="paragraph" w:customStyle="1" w:styleId="FooterEven">
    <w:name w:val="FooterEven"/>
    <w:next w:val="BodyText"/>
    <w:qFormat/>
    <w:rsid w:val="00B16A5F"/>
    <w:pPr>
      <w:pBdr>
        <w:top w:val="single" w:sz="4" w:space="1" w:color="auto"/>
      </w:pBdr>
      <w:tabs>
        <w:tab w:val="right" w:pos="9072"/>
      </w:tabs>
      <w:spacing w:before="120" w:after="0" w:line="240" w:lineRule="atLeast"/>
      <w:ind w:left="-284"/>
      <w:contextualSpacing/>
    </w:pPr>
    <w:rPr>
      <w:rFonts w:ascii="Verdana" w:eastAsia="Times New Roman" w:hAnsi="Verdana" w:cs="Arial"/>
      <w:smallCaps/>
      <w:color w:val="000000" w:themeColor="text1"/>
      <w:sz w:val="17"/>
      <w:szCs w:val="20"/>
      <w:lang w:bidi="he-IL"/>
    </w:rPr>
  </w:style>
  <w:style w:type="paragraph" w:customStyle="1" w:styleId="FooterLandOdd">
    <w:name w:val="FooterLandOdd"/>
    <w:basedOn w:val="FooterOdd"/>
    <w:next w:val="BodyText"/>
    <w:qFormat/>
    <w:rsid w:val="00B16A5F"/>
    <w:pPr>
      <w:tabs>
        <w:tab w:val="clear" w:pos="9089"/>
        <w:tab w:val="right" w:pos="14040"/>
      </w:tabs>
    </w:pPr>
    <w:rPr>
      <w:noProof/>
    </w:rPr>
  </w:style>
  <w:style w:type="table" w:customStyle="1" w:styleId="DHTable">
    <w:name w:val="DH Table"/>
    <w:basedOn w:val="BasicTable"/>
    <w:uiPriority w:val="99"/>
    <w:qFormat/>
    <w:rsid w:val="00B16A5F"/>
    <w:rPr>
      <w:sz w:val="20"/>
    </w:rPr>
    <w:tblPr>
      <w:tblInd w:w="964"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0" w:type="dxa"/>
        <w:left w:w="115" w:type="dxa"/>
        <w:bottom w:w="0" w:type="dxa"/>
        <w:right w:w="115" w:type="dxa"/>
      </w:tblCellMar>
    </w:tblPr>
    <w:tblStylePr w:type="firstRow">
      <w:rPr>
        <w:rFonts w:cstheme="minorBidi"/>
      </w:rPr>
      <w:tblPr/>
      <w:trPr>
        <w:tblHeader/>
      </w:trPr>
      <w:tcPr>
        <w:tcBorders>
          <w:top w:val="single" w:sz="2" w:space="0" w:color="auto"/>
          <w:left w:val="single" w:sz="2" w:space="0" w:color="auto"/>
          <w:bottom w:val="single" w:sz="2" w:space="0" w:color="auto"/>
          <w:right w:val="single" w:sz="2" w:space="0" w:color="auto"/>
          <w:insideH w:val="nil"/>
          <w:insideV w:val="single" w:sz="2" w:space="0" w:color="auto"/>
          <w:tl2br w:val="nil"/>
          <w:tr2bl w:val="nil"/>
        </w:tcBorders>
        <w:shd w:val="clear" w:color="auto" w:fill="D9D9D9" w:themeFill="background1" w:themeFillShade="D9"/>
      </w:tcPr>
    </w:tblStylePr>
    <w:tblStylePr w:type="firstCol">
      <w:rPr>
        <w:rFonts w:cstheme="minorBidi"/>
      </w:rPr>
      <w:tblPr/>
      <w:tcPr>
        <w:tcBorders>
          <w:top w:val="single" w:sz="2" w:space="0" w:color="auto"/>
          <w:left w:val="single" w:sz="2" w:space="0" w:color="auto"/>
          <w:bottom w:val="single" w:sz="2" w:space="0" w:color="auto"/>
          <w:right w:val="single" w:sz="2" w:space="0" w:color="auto"/>
          <w:insideH w:val="nil"/>
          <w:insideV w:val="nil"/>
          <w:tl2br w:val="nil"/>
          <w:tr2bl w:val="nil"/>
        </w:tcBorders>
        <w:shd w:val="clear" w:color="auto" w:fill="D9D9D9" w:themeFill="background1" w:themeFillShade="D9"/>
      </w:tcPr>
    </w:tblStylePr>
  </w:style>
  <w:style w:type="character" w:customStyle="1" w:styleId="Italic">
    <w:name w:val="Italic"/>
    <w:semiHidden/>
    <w:rsid w:val="009428D3"/>
    <w:rPr>
      <w:i/>
    </w:rPr>
  </w:style>
  <w:style w:type="paragraph" w:customStyle="1" w:styleId="HeaderLandOdd">
    <w:name w:val="HeaderLandOdd"/>
    <w:basedOn w:val="HeaderOdd"/>
    <w:qFormat/>
    <w:rsid w:val="00B16A5F"/>
    <w:pPr>
      <w:tabs>
        <w:tab w:val="clear" w:pos="9089"/>
        <w:tab w:val="right" w:pos="14846"/>
      </w:tabs>
    </w:pPr>
  </w:style>
  <w:style w:type="paragraph" w:customStyle="1" w:styleId="HeaderLandEven">
    <w:name w:val="HeaderLandEven"/>
    <w:basedOn w:val="HeaderEven"/>
    <w:qFormat/>
    <w:rsid w:val="00B16A5F"/>
    <w:pPr>
      <w:tabs>
        <w:tab w:val="clear" w:pos="9090"/>
        <w:tab w:val="right" w:pos="14844"/>
      </w:tabs>
    </w:pPr>
  </w:style>
  <w:style w:type="paragraph" w:customStyle="1" w:styleId="GlossaryItem">
    <w:name w:val="Glossary Item"/>
    <w:basedOn w:val="Normal"/>
    <w:link w:val="GlossaryItemChar"/>
    <w:qFormat/>
    <w:rsid w:val="00B16A5F"/>
    <w:rPr>
      <w:b/>
      <w:bCs/>
    </w:rPr>
  </w:style>
  <w:style w:type="character" w:customStyle="1" w:styleId="GlossaryItemChar">
    <w:name w:val="Glossary Item Char"/>
    <w:basedOn w:val="BodyTextChar"/>
    <w:link w:val="GlossaryItem"/>
    <w:rsid w:val="00B16A5F"/>
    <w:rPr>
      <w:rFonts w:ascii="Arial" w:eastAsia="Times New Roman" w:hAnsi="Arial" w:cs="Arial"/>
      <w:b/>
      <w:bCs/>
      <w:color w:val="666560"/>
      <w:sz w:val="20"/>
      <w:szCs w:val="20"/>
      <w:lang w:val="en-AU"/>
    </w:rPr>
  </w:style>
  <w:style w:type="paragraph" w:customStyle="1" w:styleId="Subheading">
    <w:name w:val="Subheading"/>
    <w:basedOn w:val="Normal"/>
    <w:next w:val="BodyText"/>
    <w:qFormat/>
    <w:rsid w:val="00B16A5F"/>
    <w:rPr>
      <w:b/>
      <w:bCs/>
    </w:rPr>
  </w:style>
  <w:style w:type="character" w:customStyle="1" w:styleId="Parameter">
    <w:name w:val="Parameter"/>
    <w:basedOn w:val="Bold"/>
    <w:uiPriority w:val="1"/>
    <w:qFormat/>
    <w:rsid w:val="00B16A5F"/>
    <w:rPr>
      <w:rFonts w:ascii="Courier New" w:hAnsi="Courier New" w:cs="Times New Roman"/>
      <w:b/>
      <w:i/>
      <w:color w:val="auto"/>
    </w:rPr>
  </w:style>
  <w:style w:type="paragraph" w:customStyle="1" w:styleId="TableNote">
    <w:name w:val="Table Note"/>
    <w:uiPriority w:val="99"/>
    <w:rsid w:val="00B16A5F"/>
    <w:pPr>
      <w:widowControl w:val="0"/>
      <w:shd w:val="clear" w:color="auto" w:fill="D9D9D9" w:themeFill="background1" w:themeFillShade="D9"/>
      <w:autoSpaceDE w:val="0"/>
      <w:autoSpaceDN w:val="0"/>
      <w:adjustRightInd w:val="0"/>
      <w:spacing w:before="60" w:after="60" w:line="160" w:lineRule="atLeast"/>
      <w:ind w:left="720" w:hanging="720"/>
    </w:pPr>
    <w:rPr>
      <w:rFonts w:ascii="Times New Roman" w:eastAsiaTheme="minorEastAsia" w:hAnsi="Times New Roman"/>
      <w:color w:val="000000"/>
      <w:sz w:val="18"/>
      <w:lang w:bidi="he-IL"/>
    </w:rPr>
  </w:style>
  <w:style w:type="paragraph" w:customStyle="1" w:styleId="TemplateGuidelines">
    <w:name w:val="Template Guidelines"/>
    <w:basedOn w:val="Normal"/>
    <w:next w:val="BodyText"/>
    <w:qFormat/>
    <w:rsid w:val="00B16A5F"/>
    <w:rPr>
      <w:i/>
      <w:iCs/>
      <w:color w:val="FF0000"/>
    </w:rPr>
  </w:style>
  <w:style w:type="paragraph" w:customStyle="1" w:styleId="TGTableText">
    <w:name w:val="TGTableText"/>
    <w:basedOn w:val="Normal"/>
    <w:qFormat/>
    <w:rsid w:val="00B16A5F"/>
    <w:rPr>
      <w:i/>
      <w:iCs/>
      <w:color w:val="FF0000"/>
    </w:rPr>
  </w:style>
  <w:style w:type="paragraph" w:customStyle="1" w:styleId="TGBullets">
    <w:name w:val="TGBullets"/>
    <w:basedOn w:val="TemplateGuidelines"/>
    <w:qFormat/>
    <w:rsid w:val="00B16A5F"/>
    <w:pPr>
      <w:numPr>
        <w:numId w:val="82"/>
      </w:numPr>
    </w:pPr>
  </w:style>
  <w:style w:type="paragraph" w:customStyle="1" w:styleId="TableStep">
    <w:name w:val="TableStep"/>
    <w:basedOn w:val="Normal"/>
    <w:rsid w:val="00B16A5F"/>
    <w:pPr>
      <w:numPr>
        <w:numId w:val="83"/>
      </w:numPr>
    </w:pPr>
    <w:rPr>
      <w:lang w:val="en-NZ"/>
    </w:rPr>
  </w:style>
  <w:style w:type="paragraph" w:customStyle="1" w:styleId="TableSubHeading">
    <w:name w:val="TableSubHeading"/>
    <w:basedOn w:val="Normal"/>
    <w:qFormat/>
    <w:rsid w:val="00B16A5F"/>
    <w:pPr>
      <w:jc w:val="both"/>
    </w:pPr>
    <w:rPr>
      <w:b/>
    </w:rPr>
  </w:style>
  <w:style w:type="character" w:customStyle="1" w:styleId="underline">
    <w:name w:val="underline"/>
    <w:basedOn w:val="DefaultParagraphFont"/>
    <w:qFormat/>
    <w:rsid w:val="00B16A5F"/>
    <w:rPr>
      <w:u w:val="single"/>
    </w:rPr>
  </w:style>
  <w:style w:type="paragraph" w:customStyle="1" w:styleId="CoverCopyright">
    <w:name w:val="CoverCopyright"/>
    <w:basedOn w:val="Copyright"/>
    <w:qFormat/>
    <w:rsid w:val="00B16A5F"/>
    <w:pPr>
      <w:pBdr>
        <w:top w:val="single" w:sz="4" w:space="1" w:color="auto"/>
        <w:left w:val="single" w:sz="4" w:space="4" w:color="auto"/>
        <w:bottom w:val="single" w:sz="4" w:space="1" w:color="auto"/>
        <w:right w:val="single" w:sz="4" w:space="4" w:color="auto"/>
      </w:pBdr>
      <w:spacing w:after="120"/>
    </w:pPr>
    <w:rPr>
      <w:color w:val="666560"/>
      <w:szCs w:val="20"/>
    </w:rPr>
  </w:style>
  <w:style w:type="table" w:styleId="LightList-Accent5">
    <w:name w:val="Light List Accent 5"/>
    <w:basedOn w:val="TableNormal"/>
    <w:uiPriority w:val="61"/>
    <w:rsid w:val="00B16A5F"/>
    <w:pPr>
      <w:spacing w:after="0" w:line="240" w:lineRule="auto"/>
    </w:pPr>
    <w:rPr>
      <w:rFonts w:ascii="Verdana" w:hAnsi="Verdana" w:cs="Tahoma"/>
      <w:sz w:val="20"/>
      <w:szCs w:val="20"/>
      <w:lang w:bidi="he-I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BoldItalic">
    <w:name w:val="Bold Italic"/>
    <w:qFormat/>
    <w:rsid w:val="00B16A5F"/>
    <w:rPr>
      <w:b/>
      <w:i/>
    </w:rPr>
  </w:style>
  <w:style w:type="character" w:styleId="PlaceholderText">
    <w:name w:val="Placeholder Text"/>
    <w:basedOn w:val="DefaultParagraphFont"/>
    <w:uiPriority w:val="99"/>
    <w:semiHidden/>
    <w:rsid w:val="00B16A5F"/>
    <w:rPr>
      <w:color w:val="808080"/>
    </w:rPr>
  </w:style>
  <w:style w:type="character" w:styleId="FootnoteReference">
    <w:name w:val="footnote reference"/>
    <w:semiHidden/>
    <w:rsid w:val="009428D3"/>
    <w:rPr>
      <w:position w:val="6"/>
      <w:sz w:val="16"/>
    </w:rPr>
  </w:style>
  <w:style w:type="character" w:styleId="EndnoteReference">
    <w:name w:val="endnote reference"/>
    <w:basedOn w:val="DefaultParagraphFont"/>
    <w:uiPriority w:val="99"/>
    <w:semiHidden/>
    <w:rsid w:val="00B16A5F"/>
    <w:rPr>
      <w:vertAlign w:val="superscript"/>
    </w:rPr>
  </w:style>
  <w:style w:type="paragraph" w:customStyle="1" w:styleId="CodeBlock2">
    <w:name w:val="Code Block 2"/>
    <w:basedOn w:val="CodeList"/>
    <w:qFormat/>
    <w:rsid w:val="009428D3"/>
    <w:pPr>
      <w:ind w:left="1418"/>
    </w:pPr>
  </w:style>
  <w:style w:type="paragraph" w:customStyle="1" w:styleId="CodeBlock3">
    <w:name w:val="Code Block 3"/>
    <w:basedOn w:val="CodeBlock2"/>
    <w:qFormat/>
    <w:rsid w:val="009428D3"/>
    <w:pPr>
      <w:ind w:left="1701"/>
    </w:pPr>
  </w:style>
  <w:style w:type="paragraph" w:customStyle="1" w:styleId="ListRoman">
    <w:name w:val="List Roman"/>
    <w:basedOn w:val="Normal"/>
    <w:qFormat/>
    <w:rsid w:val="00B16A5F"/>
    <w:pPr>
      <w:numPr>
        <w:numId w:val="88"/>
      </w:numPr>
    </w:pPr>
  </w:style>
  <w:style w:type="paragraph" w:customStyle="1" w:styleId="ListRoman2">
    <w:name w:val="List Roman 2"/>
    <w:basedOn w:val="Normal"/>
    <w:qFormat/>
    <w:rsid w:val="00B16A5F"/>
    <w:pPr>
      <w:numPr>
        <w:numId w:val="84"/>
      </w:numPr>
    </w:pPr>
  </w:style>
  <w:style w:type="paragraph" w:customStyle="1" w:styleId="ListRoman3">
    <w:name w:val="List Roman 3"/>
    <w:basedOn w:val="Normal"/>
    <w:qFormat/>
    <w:rsid w:val="00B16A5F"/>
    <w:pPr>
      <w:numPr>
        <w:numId w:val="78"/>
      </w:numPr>
    </w:pPr>
  </w:style>
  <w:style w:type="paragraph" w:customStyle="1" w:styleId="TGList">
    <w:name w:val="TGList"/>
    <w:basedOn w:val="TemplateGuidelines"/>
    <w:qFormat/>
    <w:rsid w:val="00B16A5F"/>
    <w:pPr>
      <w:numPr>
        <w:numId w:val="85"/>
      </w:numPr>
    </w:pPr>
  </w:style>
  <w:style w:type="character" w:customStyle="1" w:styleId="EditorialComments">
    <w:name w:val="Editorial Comments"/>
    <w:rsid w:val="00B16A5F"/>
    <w:rPr>
      <w:b/>
      <w:color w:val="FF0066"/>
    </w:rPr>
  </w:style>
  <w:style w:type="paragraph" w:customStyle="1" w:styleId="NoticeContinue">
    <w:name w:val="Notice Continue"/>
    <w:basedOn w:val="Notice"/>
    <w:qFormat/>
    <w:rsid w:val="00B16A5F"/>
    <w:pPr>
      <w:ind w:left="-284"/>
    </w:pPr>
  </w:style>
  <w:style w:type="table" w:customStyle="1" w:styleId="WideBasicTable">
    <w:name w:val="Wide Basic Table"/>
    <w:basedOn w:val="TableNormal"/>
    <w:uiPriority w:val="99"/>
    <w:qFormat/>
    <w:rsid w:val="009428D3"/>
    <w:pPr>
      <w:spacing w:after="0" w:line="240" w:lineRule="auto"/>
    </w:pPr>
    <w:rPr>
      <w:rFonts w:ascii="Verdana" w:eastAsia="Times New Roman" w:hAnsi="Verdana" w:cs="Tahoma"/>
      <w:sz w:val="18"/>
      <w:szCs w:val="20"/>
      <w:lang w:bidi="he-IL"/>
    </w:rPr>
    <w:tblPr>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15" w:type="dxa"/>
        <w:bottom w:w="0" w:type="dxa"/>
        <w:right w:w="115" w:type="dxa"/>
      </w:tblCellMar>
    </w:tblPr>
    <w:tblStylePr w:type="firstRow">
      <w:rPr>
        <w:rFonts w:cs="Arial"/>
      </w:rPr>
      <w:tblPr/>
      <w:trPr>
        <w:tblHeader/>
      </w:trPr>
      <w:tcPr>
        <w:tcBorders>
          <w:top w:val="single" w:sz="2" w:space="0" w:color="auto"/>
          <w:left w:val="single" w:sz="2" w:space="0" w:color="auto"/>
          <w:bottom w:val="single" w:sz="2" w:space="0" w:color="auto"/>
          <w:right w:val="single" w:sz="2" w:space="0" w:color="auto"/>
          <w:insideH w:val="nil"/>
          <w:insideV w:val="single" w:sz="2" w:space="0" w:color="auto"/>
          <w:tl2br w:val="nil"/>
          <w:tr2bl w:val="nil"/>
        </w:tcBorders>
        <w:shd w:val="clear" w:color="auto" w:fill="D9D9D9"/>
      </w:tcPr>
    </w:tblStylePr>
  </w:style>
  <w:style w:type="paragraph" w:customStyle="1" w:styleId="ProcedureHeading">
    <w:name w:val="Procedure Heading"/>
    <w:autoRedefine/>
    <w:qFormat/>
    <w:rsid w:val="00B16A5F"/>
    <w:pPr>
      <w:keepNext/>
      <w:numPr>
        <w:numId w:val="79"/>
      </w:numPr>
      <w:spacing w:before="120" w:after="120" w:line="240" w:lineRule="auto"/>
      <w:ind w:left="1135" w:hanging="284"/>
    </w:pPr>
    <w:rPr>
      <w:rFonts w:ascii="Times New Roman" w:eastAsiaTheme="majorEastAsia" w:hAnsi="Times New Roman" w:cs="Arial"/>
      <w:b/>
      <w:i/>
      <w:color w:val="000000" w:themeColor="text1"/>
      <w:szCs w:val="20"/>
      <w:lang w:bidi="he-IL"/>
    </w:rPr>
  </w:style>
  <w:style w:type="paragraph" w:customStyle="1" w:styleId="Step">
    <w:name w:val="Step"/>
    <w:basedOn w:val="Normal"/>
    <w:rsid w:val="009428D3"/>
    <w:pPr>
      <w:numPr>
        <w:numId w:val="86"/>
      </w:numPr>
    </w:pPr>
  </w:style>
  <w:style w:type="paragraph" w:customStyle="1" w:styleId="Issue">
    <w:name w:val="Issue"/>
    <w:qFormat/>
    <w:rsid w:val="00B16A5F"/>
    <w:pPr>
      <w:numPr>
        <w:numId w:val="87"/>
      </w:numPr>
    </w:pPr>
    <w:rPr>
      <w:rFonts w:asciiTheme="majorBidi" w:eastAsia="Times New Roman" w:hAnsiTheme="majorBidi" w:cs="Arial"/>
      <w:color w:val="000000" w:themeColor="text1"/>
      <w:szCs w:val="20"/>
      <w:lang w:bidi="he-IL"/>
    </w:rPr>
  </w:style>
  <w:style w:type="table" w:customStyle="1" w:styleId="TableCentered">
    <w:name w:val="Table Centered"/>
    <w:basedOn w:val="BasicTable"/>
    <w:uiPriority w:val="99"/>
    <w:qFormat/>
    <w:rsid w:val="00B16A5F"/>
    <w:pPr>
      <w:jc w:val="center"/>
    </w:pPr>
    <w:rPr>
      <w:rFonts w:ascii="Times New Roman" w:hAnsi="Times New Roman"/>
    </w:rPr>
    <w:tblPr>
      <w:tblInd w:w="9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15" w:type="dxa"/>
        <w:bottom w:w="0" w:type="dxa"/>
        <w:right w:w="115" w:type="dxa"/>
      </w:tblCellMar>
    </w:tblPr>
    <w:tblStylePr w:type="firstRow">
      <w:rPr>
        <w:rFonts w:ascii="Times New Roman" w:hAnsi="Times New Roman" w:cstheme="minorBidi"/>
        <w:b/>
        <w:sz w:val="18"/>
      </w:rPr>
      <w:tblPr/>
      <w:trPr>
        <w:tblHeader/>
      </w:trPr>
      <w:tcPr>
        <w:tcBorders>
          <w:top w:val="single" w:sz="2" w:space="0" w:color="auto"/>
          <w:left w:val="single" w:sz="2" w:space="0" w:color="auto"/>
          <w:bottom w:val="single" w:sz="2" w:space="0" w:color="auto"/>
          <w:right w:val="single" w:sz="2" w:space="0" w:color="auto"/>
          <w:insideH w:val="nil"/>
          <w:insideV w:val="single" w:sz="2" w:space="0" w:color="auto"/>
          <w:tl2br w:val="nil"/>
          <w:tr2bl w:val="nil"/>
        </w:tcBorders>
        <w:shd w:val="clear" w:color="auto" w:fill="D9D9D9" w:themeFill="background1" w:themeFillShade="D9"/>
      </w:tcPr>
    </w:tblStylePr>
  </w:style>
  <w:style w:type="paragraph" w:customStyle="1" w:styleId="HeaderLeft">
    <w:name w:val="HeaderLeft"/>
    <w:qFormat/>
    <w:rsid w:val="00B16A5F"/>
    <w:pPr>
      <w:spacing w:before="240" w:after="0"/>
    </w:pPr>
    <w:rPr>
      <w:rFonts w:ascii="Arial" w:eastAsia="Times New Roman" w:hAnsi="Arial" w:cs="Tahoma"/>
      <w:iCs/>
      <w:sz w:val="18"/>
      <w:szCs w:val="20"/>
      <w:lang w:bidi="he-IL"/>
    </w:rPr>
  </w:style>
  <w:style w:type="paragraph" w:customStyle="1" w:styleId="HeaderRight">
    <w:name w:val="HeaderRight"/>
    <w:basedOn w:val="HeaderLeft"/>
    <w:qFormat/>
    <w:rsid w:val="00B16A5F"/>
    <w:pPr>
      <w:jc w:val="right"/>
    </w:pPr>
  </w:style>
  <w:style w:type="paragraph" w:customStyle="1" w:styleId="FooterLeft">
    <w:name w:val="FooterLeft"/>
    <w:basedOn w:val="Footer"/>
    <w:qFormat/>
    <w:rsid w:val="00B16A5F"/>
    <w:rPr>
      <w:smallCaps/>
    </w:rPr>
  </w:style>
  <w:style w:type="paragraph" w:customStyle="1" w:styleId="FooterRight">
    <w:name w:val="FooterRight"/>
    <w:basedOn w:val="FooterLeft"/>
    <w:qFormat/>
    <w:rsid w:val="00B16A5F"/>
    <w:pPr>
      <w:jc w:val="right"/>
    </w:pPr>
  </w:style>
  <w:style w:type="paragraph" w:customStyle="1" w:styleId="FooterCentered">
    <w:name w:val="Footer Centered"/>
    <w:basedOn w:val="FooterLeft"/>
    <w:qFormat/>
    <w:rsid w:val="00B16A5F"/>
    <w:pPr>
      <w:spacing w:before="240" w:after="120"/>
      <w:jc w:val="center"/>
    </w:pPr>
  </w:style>
  <w:style w:type="paragraph" w:customStyle="1" w:styleId="Address">
    <w:name w:val="Address"/>
    <w:basedOn w:val="Normal"/>
    <w:qFormat/>
    <w:rsid w:val="00B16A5F"/>
    <w:pPr>
      <w:spacing w:after="60"/>
    </w:pPr>
  </w:style>
  <w:style w:type="paragraph" w:customStyle="1" w:styleId="PrefaceHeading2">
    <w:name w:val="PrefaceHeading 2"/>
    <w:basedOn w:val="PrefaceHeading"/>
    <w:next w:val="BodyText"/>
    <w:qFormat/>
    <w:rsid w:val="00B16A5F"/>
    <w:rPr>
      <w:sz w:val="28"/>
    </w:rPr>
  </w:style>
  <w:style w:type="paragraph" w:customStyle="1" w:styleId="FooterNum">
    <w:name w:val="FooterNum"/>
    <w:basedOn w:val="FooterLeft"/>
    <w:semiHidden/>
    <w:qFormat/>
    <w:rsid w:val="00B16A5F"/>
    <w:pPr>
      <w:jc w:val="center"/>
    </w:pPr>
  </w:style>
  <w:style w:type="paragraph" w:customStyle="1" w:styleId="PrefaceHeading3">
    <w:name w:val="PrefaceHeading 3"/>
    <w:basedOn w:val="PrefaceHeading2"/>
    <w:next w:val="BodyText"/>
    <w:qFormat/>
    <w:rsid w:val="00B16A5F"/>
    <w:rPr>
      <w:sz w:val="24"/>
    </w:rPr>
  </w:style>
  <w:style w:type="character" w:customStyle="1" w:styleId="NoteHeader">
    <w:name w:val="NoteHeader"/>
    <w:basedOn w:val="DefaultParagraphFont"/>
    <w:rsid w:val="00B16A5F"/>
    <w:rPr>
      <w:rFonts w:ascii="Verdana" w:hAnsi="Verdana"/>
      <w:b/>
      <w:smallCaps/>
      <w:color w:val="004765"/>
      <w:sz w:val="20"/>
    </w:rPr>
  </w:style>
  <w:style w:type="paragraph" w:customStyle="1" w:styleId="CoverLogo0">
    <w:name w:val="CoverLogo"/>
    <w:rsid w:val="00B16A5F"/>
    <w:pPr>
      <w:tabs>
        <w:tab w:val="center" w:pos="4153"/>
        <w:tab w:val="right" w:pos="9086"/>
      </w:tabs>
      <w:spacing w:after="0" w:line="240" w:lineRule="auto"/>
      <w:ind w:left="-567"/>
    </w:pPr>
    <w:rPr>
      <w:rFonts w:ascii="Times New Roman" w:eastAsia="Times New Roman" w:hAnsi="Times New Roman" w:cs="FbReforma Medium"/>
      <w:b/>
      <w:smallCaps/>
      <w:color w:val="000000" w:themeColor="text1"/>
      <w:sz w:val="4"/>
      <w:szCs w:val="20"/>
      <w:lang w:bidi="he-IL"/>
    </w:rPr>
  </w:style>
  <w:style w:type="paragraph" w:customStyle="1" w:styleId="TCChapter">
    <w:name w:val="TCChapter"/>
    <w:rsid w:val="00B16A5F"/>
    <w:pPr>
      <w:spacing w:line="240" w:lineRule="atLeast"/>
    </w:pPr>
    <w:rPr>
      <w:rFonts w:ascii="Verdana" w:eastAsia="Times New Roman" w:hAnsi="Verdana" w:cs="Tahoma"/>
      <w:sz w:val="20"/>
      <w:szCs w:val="20"/>
      <w:lang w:bidi="he-IL"/>
    </w:rPr>
  </w:style>
  <w:style w:type="paragraph" w:customStyle="1" w:styleId="FunctionName0">
    <w:name w:val="FunctionName"/>
    <w:autoRedefine/>
    <w:qFormat/>
    <w:rsid w:val="00B16A5F"/>
    <w:pPr>
      <w:keepNext/>
      <w:spacing w:before="120" w:after="60" w:line="240" w:lineRule="auto"/>
    </w:pPr>
    <w:rPr>
      <w:rFonts w:ascii="Tahoma" w:eastAsia="Times New Roman" w:hAnsi="Tahoma" w:cs="Times New Roman"/>
      <w:b/>
      <w:color w:val="0070C0"/>
      <w:sz w:val="20"/>
      <w:szCs w:val="20"/>
      <w:lang w:val="en-GB"/>
    </w:rPr>
  </w:style>
  <w:style w:type="paragraph" w:customStyle="1" w:styleId="Braces">
    <w:name w:val="Braces"/>
    <w:basedOn w:val="Normal"/>
    <w:link w:val="BracesChar"/>
    <w:rsid w:val="00B16A5F"/>
  </w:style>
  <w:style w:type="character" w:customStyle="1" w:styleId="BracesChar">
    <w:name w:val="Braces Char"/>
    <w:basedOn w:val="BodyTextChar"/>
    <w:link w:val="Braces"/>
    <w:rsid w:val="00B16A5F"/>
    <w:rPr>
      <w:rFonts w:ascii="Arial" w:eastAsia="Times New Roman" w:hAnsi="Arial" w:cs="Arial"/>
      <w:color w:val="666560"/>
      <w:sz w:val="20"/>
      <w:szCs w:val="20"/>
      <w:lang w:val="en-AU"/>
    </w:rPr>
  </w:style>
  <w:style w:type="character" w:customStyle="1" w:styleId="start-tag">
    <w:name w:val="start-tag"/>
    <w:basedOn w:val="DefaultParagraphFont"/>
    <w:rsid w:val="00B16A5F"/>
  </w:style>
  <w:style w:type="character" w:customStyle="1" w:styleId="attribute-name">
    <w:name w:val="attribute-name"/>
    <w:basedOn w:val="DefaultParagraphFont"/>
    <w:rsid w:val="00B16A5F"/>
  </w:style>
  <w:style w:type="character" w:customStyle="1" w:styleId="attribute-value">
    <w:name w:val="attribute-value"/>
    <w:basedOn w:val="DefaultParagraphFont"/>
    <w:rsid w:val="00B16A5F"/>
  </w:style>
  <w:style w:type="character" w:customStyle="1" w:styleId="end-tag">
    <w:name w:val="end-tag"/>
    <w:basedOn w:val="DefaultParagraphFont"/>
    <w:rsid w:val="00B16A5F"/>
  </w:style>
  <w:style w:type="paragraph" w:customStyle="1" w:styleId="Listcontdz">
    <w:name w:val="List_cont_dz"/>
    <w:basedOn w:val="Normal"/>
    <w:link w:val="ListcontdzChar"/>
    <w:qFormat/>
    <w:rsid w:val="00B16A5F"/>
    <w:pPr>
      <w:spacing w:after="200" w:line="276" w:lineRule="auto"/>
      <w:ind w:left="720"/>
    </w:pPr>
    <w:rPr>
      <w:rFonts w:ascii="Calibri" w:hAnsi="Calibri"/>
      <w:szCs w:val="22"/>
      <w:lang w:bidi="he-IL"/>
    </w:rPr>
  </w:style>
  <w:style w:type="character" w:customStyle="1" w:styleId="ListcontdzChar">
    <w:name w:val="List_cont_dz Char"/>
    <w:basedOn w:val="DefaultParagraphFont"/>
    <w:link w:val="Listcontdz"/>
    <w:rsid w:val="00B16A5F"/>
    <w:rPr>
      <w:rFonts w:ascii="Calibri" w:eastAsia="Times New Roman" w:hAnsi="Calibri" w:cs="Arial"/>
      <w:color w:val="666560"/>
      <w:sz w:val="20"/>
      <w:lang w:val="en-AU" w:bidi="he-IL"/>
    </w:rPr>
  </w:style>
  <w:style w:type="character" w:customStyle="1" w:styleId="Heading2Char2">
    <w:name w:val="Heading 2 Char2"/>
    <w:basedOn w:val="DefaultParagraphFont"/>
    <w:semiHidden/>
    <w:rsid w:val="00F8080C"/>
    <w:rPr>
      <w:rFonts w:asciiTheme="majorHAnsi" w:eastAsiaTheme="majorEastAsia" w:hAnsiTheme="majorHAnsi" w:cstheme="majorBidi"/>
      <w:b/>
      <w:bCs/>
      <w:color w:val="4F81BD" w:themeColor="accent1"/>
      <w:sz w:val="26"/>
      <w:szCs w:val="26"/>
      <w:lang w:val="en-AU"/>
    </w:rPr>
  </w:style>
  <w:style w:type="paragraph" w:styleId="ListBullet2">
    <w:name w:val="List Bullet 2"/>
    <w:basedOn w:val="Normal"/>
    <w:qFormat/>
    <w:rsid w:val="009428D3"/>
    <w:pPr>
      <w:numPr>
        <w:numId w:val="135"/>
      </w:numPr>
      <w:spacing w:after="120"/>
    </w:pPr>
    <w:rPr>
      <w:szCs w:val="22"/>
    </w:rPr>
  </w:style>
  <w:style w:type="character" w:customStyle="1" w:styleId="locality">
    <w:name w:val="locality"/>
    <w:basedOn w:val="DefaultParagraphFont"/>
    <w:rsid w:val="00B16A5F"/>
  </w:style>
  <w:style w:type="paragraph" w:customStyle="1" w:styleId="ListNumber2">
    <w:name w:val="List Number2"/>
    <w:basedOn w:val="ListNumber"/>
    <w:qFormat/>
    <w:rsid w:val="00B16A5F"/>
    <w:pPr>
      <w:numPr>
        <w:numId w:val="0"/>
      </w:numPr>
      <w:ind w:left="1080" w:hanging="360"/>
    </w:pPr>
  </w:style>
  <w:style w:type="paragraph" w:customStyle="1" w:styleId="PictureFrame">
    <w:name w:val="Picture Frame"/>
    <w:basedOn w:val="ListContinue"/>
    <w:rsid w:val="00B16A5F"/>
    <w:pPr>
      <w:framePr w:wrap="around" w:vAnchor="text" w:hAnchor="text" w:xAlign="center" w:y="1"/>
    </w:pPr>
  </w:style>
  <w:style w:type="paragraph" w:customStyle="1" w:styleId="ListBulletContinue">
    <w:name w:val="List Bullet Continue"/>
    <w:basedOn w:val="ListContinue"/>
    <w:qFormat/>
    <w:rsid w:val="009428D3"/>
    <w:pPr>
      <w:ind w:left="754"/>
    </w:pPr>
  </w:style>
  <w:style w:type="paragraph" w:customStyle="1" w:styleId="CharacterStyleMonospace">
    <w:name w:val="Character Style Monospace"/>
    <w:basedOn w:val="Normal"/>
    <w:qFormat/>
    <w:rsid w:val="009428D3"/>
    <w:rPr>
      <w:rFonts w:ascii="Courier New" w:hAnsi="Courier New" w:cs="Courier New"/>
      <w:sz w:val="18"/>
      <w:szCs w:val="18"/>
      <w:lang w:bidi="he-IL"/>
    </w:rPr>
  </w:style>
  <w:style w:type="character" w:customStyle="1" w:styleId="postal-code">
    <w:name w:val="postal-code"/>
    <w:basedOn w:val="DefaultParagraphFont"/>
    <w:rsid w:val="00B16A5F"/>
  </w:style>
  <w:style w:type="character" w:customStyle="1" w:styleId="plus">
    <w:name w:val="plus"/>
    <w:basedOn w:val="DefaultParagraphFont"/>
    <w:rsid w:val="00B16A5F"/>
  </w:style>
  <w:style w:type="paragraph" w:customStyle="1" w:styleId="TableHeading">
    <w:name w:val="Table Heading"/>
    <w:basedOn w:val="TableHeadingCenter"/>
    <w:autoRedefine/>
    <w:qFormat/>
    <w:rsid w:val="009428D3"/>
    <w:pPr>
      <w:jc w:val="left"/>
    </w:pPr>
  </w:style>
  <w:style w:type="paragraph" w:customStyle="1" w:styleId="CodeText">
    <w:name w:val="CodeText"/>
    <w:basedOn w:val="ListBullet2"/>
    <w:qFormat/>
    <w:rsid w:val="00B16A5F"/>
    <w:pPr>
      <w:numPr>
        <w:numId w:val="0"/>
      </w:numPr>
    </w:pPr>
    <w:rPr>
      <w:rFonts w:ascii="Courier New" w:hAnsi="Courier New" w:cs="Courier New"/>
      <w:sz w:val="18"/>
      <w:szCs w:val="18"/>
    </w:rPr>
  </w:style>
  <w:style w:type="character" w:customStyle="1" w:styleId="Heading4Char1">
    <w:name w:val="Heading 4 Char1"/>
    <w:basedOn w:val="DefaultParagraphFont"/>
    <w:semiHidden/>
    <w:rsid w:val="00345848"/>
    <w:rPr>
      <w:rFonts w:asciiTheme="majorHAnsi" w:eastAsiaTheme="majorEastAsia" w:hAnsiTheme="majorHAnsi" w:cstheme="majorBidi"/>
      <w:b/>
      <w:bCs/>
      <w:i/>
      <w:iCs/>
      <w:color w:val="4F81BD" w:themeColor="accent1"/>
      <w:sz w:val="20"/>
      <w:szCs w:val="20"/>
      <w:lang w:val="en-AU"/>
    </w:rPr>
  </w:style>
  <w:style w:type="character" w:customStyle="1" w:styleId="BodyTextChar1">
    <w:name w:val="Body Text Char1"/>
    <w:basedOn w:val="DefaultParagraphFont"/>
    <w:rsid w:val="00B16A5F"/>
    <w:rPr>
      <w:rFonts w:ascii="Verdana" w:eastAsia="Times New Roman" w:hAnsi="Verdana" w:cs="Times New Roman"/>
      <w:sz w:val="20"/>
      <w:szCs w:val="20"/>
    </w:rPr>
  </w:style>
  <w:style w:type="paragraph" w:styleId="BodyText3">
    <w:name w:val="Body Text 3"/>
    <w:basedOn w:val="Normal"/>
    <w:link w:val="BodyText3Char"/>
    <w:uiPriority w:val="99"/>
    <w:unhideWhenUsed/>
    <w:rsid w:val="00B16A5F"/>
    <w:pPr>
      <w:spacing w:after="120"/>
    </w:pPr>
    <w:rPr>
      <w:sz w:val="16"/>
      <w:szCs w:val="16"/>
    </w:rPr>
  </w:style>
  <w:style w:type="character" w:customStyle="1" w:styleId="BodyText3Char">
    <w:name w:val="Body Text 3 Char"/>
    <w:basedOn w:val="DefaultParagraphFont"/>
    <w:link w:val="BodyText3"/>
    <w:uiPriority w:val="99"/>
    <w:rsid w:val="00B16A5F"/>
    <w:rPr>
      <w:rFonts w:ascii="Arial" w:eastAsia="Times New Roman" w:hAnsi="Arial" w:cs="Arial"/>
      <w:color w:val="666560"/>
      <w:sz w:val="16"/>
      <w:szCs w:val="16"/>
      <w:lang w:val="en-AU"/>
    </w:rPr>
  </w:style>
  <w:style w:type="paragraph" w:customStyle="1" w:styleId="BodyTextKWN">
    <w:name w:val="Body Text KWN"/>
    <w:basedOn w:val="Normal"/>
    <w:qFormat/>
    <w:rsid w:val="00B16A5F"/>
    <w:rPr>
      <w:lang w:val="en-GB"/>
    </w:rPr>
  </w:style>
  <w:style w:type="paragraph" w:customStyle="1" w:styleId="Style1">
    <w:name w:val="Style1"/>
    <w:basedOn w:val="Normal"/>
    <w:link w:val="Style1Char"/>
    <w:autoRedefine/>
    <w:qFormat/>
    <w:rsid w:val="00B16A5F"/>
    <w:pPr>
      <w:spacing w:after="200"/>
    </w:pPr>
    <w:rPr>
      <w:rFonts w:ascii="Calibri" w:hAnsi="Calibri"/>
      <w:b/>
      <w:bCs/>
      <w:sz w:val="24"/>
      <w:szCs w:val="24"/>
      <w:lang w:bidi="he-IL"/>
    </w:rPr>
  </w:style>
  <w:style w:type="character" w:customStyle="1" w:styleId="Style1Char">
    <w:name w:val="Style1 Char"/>
    <w:basedOn w:val="DefaultParagraphFont"/>
    <w:link w:val="Style1"/>
    <w:rsid w:val="00B16A5F"/>
    <w:rPr>
      <w:rFonts w:ascii="Calibri" w:eastAsia="Times New Roman" w:hAnsi="Calibri" w:cs="Arial"/>
      <w:b/>
      <w:bCs/>
      <w:color w:val="666560"/>
      <w:sz w:val="24"/>
      <w:szCs w:val="24"/>
      <w:lang w:val="en-AU" w:bidi="he-IL"/>
    </w:rPr>
  </w:style>
  <w:style w:type="paragraph" w:customStyle="1" w:styleId="CodeList">
    <w:name w:val="Code List"/>
    <w:basedOn w:val="Normal"/>
    <w:qFormat/>
    <w:rsid w:val="009428D3"/>
    <w:pPr>
      <w:shd w:val="clear" w:color="auto" w:fill="F2F2F2"/>
      <w:spacing w:after="120"/>
      <w:ind w:left="1038" w:right="113" w:hanging="284"/>
      <w:contextualSpacing/>
    </w:pPr>
    <w:rPr>
      <w:rFonts w:ascii="Courier New" w:hAnsi="Courier New" w:cs="Courier New"/>
      <w:sz w:val="18"/>
      <w:szCs w:val="18"/>
    </w:rPr>
  </w:style>
  <w:style w:type="paragraph" w:customStyle="1" w:styleId="BodySmallRight">
    <w:name w:val="Body Small Right"/>
    <w:basedOn w:val="Normal"/>
    <w:rsid w:val="00B16A5F"/>
    <w:pPr>
      <w:ind w:left="1021"/>
      <w:jc w:val="right"/>
    </w:pPr>
    <w:rPr>
      <w:sz w:val="18"/>
      <w:szCs w:val="18"/>
    </w:rPr>
  </w:style>
  <w:style w:type="paragraph" w:customStyle="1" w:styleId="BodyTextCenter">
    <w:name w:val="Body Text Center"/>
    <w:qFormat/>
    <w:rsid w:val="00B16A5F"/>
    <w:pPr>
      <w:keepNext/>
      <w:spacing w:after="0" w:line="240" w:lineRule="auto"/>
      <w:jc w:val="center"/>
    </w:pPr>
    <w:rPr>
      <w:rFonts w:ascii="Verdana" w:eastAsia="Times New Roman" w:hAnsi="Verdana" w:cs="Times New Roman"/>
      <w:sz w:val="20"/>
    </w:rPr>
  </w:style>
  <w:style w:type="character" w:customStyle="1" w:styleId="skypepnhcontainer">
    <w:name w:val="skype_pnh_container"/>
    <w:basedOn w:val="DefaultParagraphFont"/>
    <w:rsid w:val="00B16A5F"/>
  </w:style>
  <w:style w:type="character" w:customStyle="1" w:styleId="skypepnhleftspan">
    <w:name w:val="skype_pnh_left_span"/>
    <w:basedOn w:val="DefaultParagraphFont"/>
    <w:rsid w:val="00B16A5F"/>
  </w:style>
  <w:style w:type="character" w:customStyle="1" w:styleId="skypepnhdropartspan">
    <w:name w:val="skype_pnh_dropart_span"/>
    <w:basedOn w:val="DefaultParagraphFont"/>
    <w:rsid w:val="00B16A5F"/>
  </w:style>
  <w:style w:type="character" w:customStyle="1" w:styleId="skypepnhdropartflagspan">
    <w:name w:val="skype_pnh_dropart_flag_span"/>
    <w:basedOn w:val="DefaultParagraphFont"/>
    <w:rsid w:val="00B16A5F"/>
  </w:style>
  <w:style w:type="character" w:customStyle="1" w:styleId="skypepnhtextspan">
    <w:name w:val="skype_pnh_text_span"/>
    <w:basedOn w:val="DefaultParagraphFont"/>
    <w:rsid w:val="00B16A5F"/>
  </w:style>
  <w:style w:type="character" w:customStyle="1" w:styleId="skypepnhrightspan">
    <w:name w:val="skype_pnh_right_span"/>
    <w:basedOn w:val="DefaultParagraphFont"/>
    <w:rsid w:val="00B16A5F"/>
  </w:style>
  <w:style w:type="paragraph" w:customStyle="1" w:styleId="FigureList">
    <w:name w:val="FigureList"/>
    <w:basedOn w:val="Figure"/>
    <w:next w:val="Normal"/>
    <w:qFormat/>
    <w:rsid w:val="009428D3"/>
    <w:pPr>
      <w:spacing w:before="120" w:after="120"/>
      <w:ind w:left="754"/>
    </w:pPr>
  </w:style>
  <w:style w:type="character" w:customStyle="1" w:styleId="d2hlistmarker">
    <w:name w:val="_d2hlistmarker_"/>
    <w:basedOn w:val="DefaultParagraphFont"/>
    <w:rsid w:val="0093113C"/>
  </w:style>
  <w:style w:type="character" w:customStyle="1" w:styleId="bodytextchar0">
    <w:name w:val="bodytextchar"/>
    <w:basedOn w:val="DefaultParagraphFont"/>
    <w:rsid w:val="00DD4697"/>
  </w:style>
  <w:style w:type="character" w:customStyle="1" w:styleId="procedurechar0">
    <w:name w:val="procedurechar"/>
    <w:basedOn w:val="DefaultParagraphFont"/>
    <w:rsid w:val="00DD4697"/>
  </w:style>
  <w:style w:type="character" w:customStyle="1" w:styleId="Heading2Char1">
    <w:name w:val="Heading 2 Char1"/>
    <w:basedOn w:val="DefaultParagraphFont"/>
    <w:semiHidden/>
    <w:rsid w:val="00A27F3B"/>
    <w:rPr>
      <w:rFonts w:asciiTheme="majorHAnsi" w:eastAsiaTheme="majorEastAsia" w:hAnsiTheme="majorHAnsi" w:cstheme="majorBidi"/>
      <w:b/>
      <w:bCs/>
      <w:color w:val="4F81BD" w:themeColor="accent1"/>
      <w:sz w:val="26"/>
      <w:szCs w:val="26"/>
      <w:lang w:val="en-AU"/>
    </w:rPr>
  </w:style>
  <w:style w:type="character" w:customStyle="1" w:styleId="Heading2Char3">
    <w:name w:val="Heading 2 Char3"/>
    <w:basedOn w:val="DefaultParagraphFont"/>
    <w:semiHidden/>
    <w:rsid w:val="00F573B7"/>
    <w:rPr>
      <w:rFonts w:asciiTheme="majorHAnsi" w:eastAsiaTheme="majorEastAsia" w:hAnsiTheme="majorHAnsi" w:cstheme="majorBidi"/>
      <w:b/>
      <w:bCs/>
      <w:color w:val="4F81BD" w:themeColor="accent1"/>
      <w:sz w:val="26"/>
      <w:szCs w:val="26"/>
      <w:lang w:val="en-AU"/>
    </w:rPr>
  </w:style>
  <w:style w:type="paragraph" w:customStyle="1" w:styleId="Procedure">
    <w:name w:val="Procedure"/>
    <w:basedOn w:val="Normal"/>
    <w:next w:val="ListNumber"/>
    <w:link w:val="ProcedureChar"/>
    <w:autoRedefine/>
    <w:qFormat/>
    <w:rsid w:val="009428D3"/>
    <w:pPr>
      <w:keepNext/>
      <w:numPr>
        <w:numId w:val="141"/>
      </w:numPr>
      <w:spacing w:before="240" w:after="240"/>
      <w:pPrChange w:id="1" w:author="Debbie Zioni" w:date="2012-08-15T20:03:00Z">
        <w:pPr>
          <w:widowControl w:val="0"/>
          <w:numPr>
            <w:numId w:val="141"/>
          </w:numPr>
          <w:spacing w:before="240" w:after="240"/>
          <w:ind w:left="720" w:hanging="360"/>
        </w:pPr>
      </w:pPrChange>
    </w:pPr>
    <w:rPr>
      <w:b/>
      <w:sz w:val="24"/>
      <w:szCs w:val="24"/>
      <w:rPrChange w:id="1" w:author="Debbie Zioni" w:date="2012-08-15T20:03:00Z">
        <w:rPr>
          <w:rFonts w:ascii="Arial" w:hAnsi="Arial" w:cs="Arial"/>
          <w:b/>
          <w:color w:val="666560"/>
          <w:sz w:val="24"/>
          <w:szCs w:val="24"/>
          <w:lang w:val="en-AU" w:eastAsia="en-US" w:bidi="ar-SA"/>
        </w:rPr>
      </w:rPrChange>
    </w:rPr>
  </w:style>
  <w:style w:type="paragraph" w:styleId="ListNumber20">
    <w:name w:val="List Number 2"/>
    <w:basedOn w:val="Normal"/>
    <w:rsid w:val="003D0E53"/>
    <w:pPr>
      <w:numPr>
        <w:numId w:val="234"/>
      </w:numPr>
    </w:pPr>
  </w:style>
  <w:style w:type="character" w:styleId="IntenseReference">
    <w:name w:val="Intense Reference"/>
    <w:uiPriority w:val="32"/>
    <w:qFormat/>
    <w:rsid w:val="009428D3"/>
    <w:rPr>
      <w:b/>
      <w:bCs/>
      <w:smallCaps/>
      <w:color w:val="C0504D"/>
      <w:spacing w:val="5"/>
      <w:u w:val="single"/>
    </w:rPr>
  </w:style>
  <w:style w:type="paragraph" w:customStyle="1" w:styleId="Definition">
    <w:name w:val="Definition"/>
    <w:basedOn w:val="BodyText"/>
    <w:rsid w:val="009428D3"/>
    <w:pPr>
      <w:spacing w:before="115"/>
    </w:pPr>
  </w:style>
  <w:style w:type="paragraph" w:customStyle="1" w:styleId="BodyTextTable">
    <w:name w:val="Body Text Table"/>
    <w:basedOn w:val="BodyText"/>
    <w:rsid w:val="009428D3"/>
  </w:style>
  <w:style w:type="paragraph" w:customStyle="1" w:styleId="BodyTable">
    <w:name w:val="BodyTable"/>
    <w:basedOn w:val="Normal"/>
    <w:rsid w:val="009428D3"/>
    <w:pPr>
      <w:spacing w:before="115"/>
    </w:pPr>
  </w:style>
  <w:style w:type="paragraph" w:customStyle="1" w:styleId="ByLine0">
    <w:name w:val="ByLine"/>
    <w:basedOn w:val="Title"/>
    <w:rsid w:val="009428D3"/>
    <w:rPr>
      <w:sz w:val="28"/>
    </w:rPr>
  </w:style>
  <w:style w:type="paragraph" w:customStyle="1" w:styleId="CodeBase">
    <w:name w:val="Code Base"/>
    <w:basedOn w:val="BodyText"/>
    <w:rsid w:val="009428D3"/>
    <w:rPr>
      <w:rFonts w:ascii="Courier New" w:hAnsi="Courier New"/>
    </w:rPr>
  </w:style>
  <w:style w:type="paragraph" w:customStyle="1" w:styleId="CodeExplained">
    <w:name w:val="CodeExplained"/>
    <w:basedOn w:val="CodeBase"/>
    <w:rsid w:val="009428D3"/>
    <w:pPr>
      <w:spacing w:after="40"/>
      <w:ind w:left="720"/>
    </w:pPr>
  </w:style>
  <w:style w:type="character" w:customStyle="1" w:styleId="D2HNoGloss">
    <w:name w:val="D2HNoGloss"/>
    <w:rsid w:val="009428D3"/>
  </w:style>
  <w:style w:type="paragraph" w:customStyle="1" w:styleId="FiguresTable">
    <w:name w:val="Figures Table"/>
    <w:basedOn w:val="Figures"/>
    <w:rsid w:val="009428D3"/>
  </w:style>
  <w:style w:type="paragraph" w:customStyle="1" w:styleId="HeaderBase">
    <w:name w:val="Header Base"/>
    <w:basedOn w:val="Normal"/>
    <w:rsid w:val="009428D3"/>
  </w:style>
  <w:style w:type="paragraph" w:customStyle="1" w:styleId="footereven0">
    <w:name w:val="footer even"/>
    <w:basedOn w:val="Footer"/>
    <w:rsid w:val="009428D3"/>
  </w:style>
  <w:style w:type="paragraph" w:customStyle="1" w:styleId="footerodd0">
    <w:name w:val="footer odd"/>
    <w:basedOn w:val="Footer"/>
    <w:rsid w:val="009428D3"/>
  </w:style>
  <w:style w:type="paragraph" w:customStyle="1" w:styleId="headereven0">
    <w:name w:val="header even"/>
    <w:basedOn w:val="Header"/>
    <w:rsid w:val="009428D3"/>
  </w:style>
  <w:style w:type="paragraph" w:customStyle="1" w:styleId="headerodd0">
    <w:name w:val="header odd"/>
    <w:basedOn w:val="Header"/>
    <w:rsid w:val="009428D3"/>
  </w:style>
  <w:style w:type="paragraph" w:customStyle="1" w:styleId="IndexBase">
    <w:name w:val="Index Base"/>
    <w:basedOn w:val="Normal"/>
    <w:rsid w:val="009428D3"/>
  </w:style>
  <w:style w:type="paragraph" w:customStyle="1" w:styleId="Jump">
    <w:name w:val="Jump"/>
    <w:basedOn w:val="JumpBase"/>
    <w:rsid w:val="009428D3"/>
  </w:style>
  <w:style w:type="paragraph" w:customStyle="1" w:styleId="RelatedHead">
    <w:name w:val="RelatedHead"/>
    <w:basedOn w:val="HeadingBase"/>
    <w:next w:val="Jump"/>
    <w:rsid w:val="009428D3"/>
    <w:pPr>
      <w:spacing w:before="180" w:after="20"/>
    </w:pPr>
    <w:rPr>
      <w:color w:val="0000FF"/>
      <w:sz w:val="22"/>
    </w:rPr>
  </w:style>
  <w:style w:type="character" w:customStyle="1" w:styleId="C1HGroup">
    <w:name w:val="C1H Group"/>
    <w:basedOn w:val="DefaultParagraphFont"/>
    <w:rsid w:val="009428D3"/>
  </w:style>
  <w:style w:type="paragraph" w:customStyle="1" w:styleId="ListTable">
    <w:name w:val="List Table"/>
    <w:basedOn w:val="List"/>
    <w:rsid w:val="009428D3"/>
    <w:pPr>
      <w:tabs>
        <w:tab w:val="left" w:pos="720"/>
      </w:tabs>
    </w:pPr>
  </w:style>
  <w:style w:type="paragraph" w:customStyle="1" w:styleId="List2Table">
    <w:name w:val="List 2 Table"/>
    <w:basedOn w:val="List2"/>
    <w:rsid w:val="009428D3"/>
  </w:style>
  <w:style w:type="paragraph" w:customStyle="1" w:styleId="Source">
    <w:name w:val="Source"/>
    <w:basedOn w:val="CodeBase"/>
    <w:rsid w:val="009428D3"/>
    <w:pPr>
      <w:keepLines/>
      <w:tabs>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s>
      <w:spacing w:before="0"/>
      <w:ind w:left="720"/>
    </w:pPr>
  </w:style>
  <w:style w:type="paragraph" w:customStyle="1" w:styleId="SourceTop">
    <w:name w:val="SourceTop"/>
    <w:basedOn w:val="Source"/>
    <w:rsid w:val="009428D3"/>
    <w:pPr>
      <w:spacing w:before="115"/>
    </w:pPr>
  </w:style>
  <w:style w:type="paragraph" w:customStyle="1" w:styleId="TableBorder">
    <w:name w:val="TableBorder"/>
    <w:basedOn w:val="BodyText"/>
    <w:next w:val="Normal"/>
    <w:rsid w:val="009428D3"/>
    <w:pPr>
      <w:spacing w:before="0" w:line="20" w:lineRule="exact"/>
    </w:pPr>
  </w:style>
  <w:style w:type="paragraph" w:customStyle="1" w:styleId="TableHeading0">
    <w:name w:val="TableHeading"/>
    <w:basedOn w:val="HeadingBase"/>
    <w:rsid w:val="009428D3"/>
    <w:pPr>
      <w:spacing w:before="60"/>
      <w:ind w:left="72" w:right="72"/>
    </w:pPr>
  </w:style>
  <w:style w:type="paragraph" w:customStyle="1" w:styleId="TableText0">
    <w:name w:val="TableText"/>
    <w:basedOn w:val="BodyText"/>
    <w:rsid w:val="009428D3"/>
    <w:pPr>
      <w:spacing w:before="40" w:after="40"/>
      <w:ind w:left="72" w:right="72"/>
    </w:pPr>
    <w:rPr>
      <w:sz w:val="18"/>
    </w:rPr>
  </w:style>
  <w:style w:type="character" w:customStyle="1" w:styleId="C1HGroupInvisible">
    <w:name w:val="C1H Group Invisible"/>
    <w:rsid w:val="009428D3"/>
    <w:rPr>
      <w:vanish/>
    </w:rPr>
  </w:style>
  <w:style w:type="paragraph" w:customStyle="1" w:styleId="C1HBullet">
    <w:name w:val="C1H Bullet"/>
    <w:basedOn w:val="BodyText"/>
    <w:rsid w:val="009428D3"/>
    <w:pPr>
      <w:numPr>
        <w:numId w:val="240"/>
      </w:numPr>
    </w:pPr>
  </w:style>
  <w:style w:type="paragraph" w:customStyle="1" w:styleId="C1HBullet2">
    <w:name w:val="C1H Bullet 2"/>
    <w:basedOn w:val="BodyText"/>
    <w:rsid w:val="009428D3"/>
    <w:pPr>
      <w:numPr>
        <w:numId w:val="241"/>
      </w:numPr>
    </w:pPr>
  </w:style>
  <w:style w:type="paragraph" w:customStyle="1" w:styleId="C1HBullet2A">
    <w:name w:val="C1H Bullet 2A"/>
    <w:basedOn w:val="BodyText"/>
    <w:rsid w:val="009428D3"/>
    <w:pPr>
      <w:numPr>
        <w:numId w:val="242"/>
      </w:numPr>
    </w:pPr>
  </w:style>
  <w:style w:type="paragraph" w:customStyle="1" w:styleId="C1HNumber">
    <w:name w:val="C1H Number"/>
    <w:basedOn w:val="BodyText"/>
    <w:rsid w:val="009428D3"/>
    <w:pPr>
      <w:numPr>
        <w:numId w:val="243"/>
      </w:numPr>
    </w:pPr>
  </w:style>
  <w:style w:type="paragraph" w:customStyle="1" w:styleId="C1HNumber2">
    <w:name w:val="C1H Number 2"/>
    <w:basedOn w:val="BodyText"/>
    <w:rsid w:val="009428D3"/>
    <w:pPr>
      <w:numPr>
        <w:numId w:val="244"/>
      </w:numPr>
    </w:pPr>
  </w:style>
  <w:style w:type="paragraph" w:customStyle="1" w:styleId="C1HContinue">
    <w:name w:val="C1H Continue"/>
    <w:basedOn w:val="BodyText"/>
    <w:rsid w:val="009428D3"/>
    <w:pPr>
      <w:ind w:left="720"/>
    </w:pPr>
  </w:style>
  <w:style w:type="paragraph" w:customStyle="1" w:styleId="C1HContinue2">
    <w:name w:val="C1H Continue 2"/>
    <w:basedOn w:val="BodyText"/>
    <w:rsid w:val="009428D3"/>
    <w:pPr>
      <w:ind w:left="1080"/>
    </w:pPr>
  </w:style>
  <w:style w:type="character" w:customStyle="1" w:styleId="C1HJump">
    <w:name w:val="C1H Jump"/>
    <w:basedOn w:val="DefaultParagraphFont"/>
    <w:rsid w:val="009428D3"/>
  </w:style>
  <w:style w:type="character" w:customStyle="1" w:styleId="C1HPopup">
    <w:name w:val="C1H Popup"/>
    <w:basedOn w:val="DefaultParagraphFont"/>
    <w:rsid w:val="009428D3"/>
  </w:style>
  <w:style w:type="character" w:customStyle="1" w:styleId="C1HIndex">
    <w:name w:val="C1H Index"/>
    <w:basedOn w:val="DefaultParagraphFont"/>
    <w:rsid w:val="009428D3"/>
  </w:style>
  <w:style w:type="character" w:customStyle="1" w:styleId="C1HIndexInvisible">
    <w:name w:val="C1H Index Invisible"/>
    <w:rsid w:val="009428D3"/>
    <w:rPr>
      <w:vanish/>
    </w:rPr>
  </w:style>
  <w:style w:type="paragraph" w:customStyle="1" w:styleId="MidTopic">
    <w:name w:val="MidTopic"/>
    <w:basedOn w:val="Heading3"/>
    <w:next w:val="BodyText"/>
    <w:rsid w:val="009428D3"/>
    <w:pPr>
      <w:outlineLvl w:val="9"/>
    </w:pPr>
  </w:style>
  <w:style w:type="paragraph" w:customStyle="1" w:styleId="WhatsThis">
    <w:name w:val="WhatsThis"/>
    <w:basedOn w:val="Heading3"/>
    <w:next w:val="C1HPopupTopicText"/>
    <w:rsid w:val="009428D3"/>
    <w:pPr>
      <w:outlineLvl w:val="9"/>
    </w:pPr>
  </w:style>
  <w:style w:type="character" w:customStyle="1" w:styleId="C1HKeywordLink">
    <w:name w:val="C1H Keyword Link"/>
    <w:basedOn w:val="DefaultParagraphFont"/>
    <w:rsid w:val="009428D3"/>
  </w:style>
  <w:style w:type="character" w:customStyle="1" w:styleId="C1HGroupLink">
    <w:name w:val="C1H Group Link"/>
    <w:basedOn w:val="DefaultParagraphFont"/>
    <w:rsid w:val="009428D3"/>
  </w:style>
  <w:style w:type="character" w:customStyle="1" w:styleId="C1HLinkTag">
    <w:name w:val="C1H Link Tag"/>
    <w:basedOn w:val="DefaultParagraphFont"/>
    <w:rsid w:val="009428D3"/>
  </w:style>
  <w:style w:type="character" w:customStyle="1" w:styleId="C1HLinkTagInvisible">
    <w:name w:val="C1H Link Tag Invisible"/>
    <w:rsid w:val="009428D3"/>
    <w:rPr>
      <w:vanish/>
    </w:rPr>
  </w:style>
  <w:style w:type="character" w:customStyle="1" w:styleId="C1HContextID">
    <w:name w:val="C1H Context ID"/>
    <w:rsid w:val="009428D3"/>
    <w:rPr>
      <w:vanish/>
    </w:rPr>
  </w:style>
  <w:style w:type="character" w:customStyle="1" w:styleId="C1HConditional">
    <w:name w:val="C1H Conditional"/>
    <w:basedOn w:val="DefaultParagraphFont"/>
    <w:rsid w:val="009428D3"/>
  </w:style>
  <w:style w:type="character" w:customStyle="1" w:styleId="C1HOnline">
    <w:name w:val="C1H Online"/>
    <w:basedOn w:val="DefaultParagraphFont"/>
    <w:rsid w:val="009428D3"/>
  </w:style>
  <w:style w:type="character" w:customStyle="1" w:styleId="C1HManual">
    <w:name w:val="C1H Manual"/>
    <w:basedOn w:val="DefaultParagraphFont"/>
    <w:rsid w:val="009428D3"/>
  </w:style>
  <w:style w:type="paragraph" w:customStyle="1" w:styleId="C1HPopupTopicText">
    <w:name w:val="C1H Popup Topic Text"/>
    <w:basedOn w:val="BodyText"/>
    <w:rsid w:val="009428D3"/>
    <w:rPr>
      <w:rFonts w:ascii="Tahoma" w:hAnsi="Tahoma"/>
      <w:sz w:val="16"/>
    </w:rPr>
  </w:style>
  <w:style w:type="character" w:customStyle="1" w:styleId="C1HContentsTitle">
    <w:name w:val="C1H Contents Title"/>
    <w:basedOn w:val="DefaultParagraphFont"/>
    <w:rsid w:val="009428D3"/>
  </w:style>
  <w:style w:type="character" w:customStyle="1" w:styleId="C1HTopicProperties">
    <w:name w:val="C1H Topic Properties"/>
    <w:rsid w:val="009428D3"/>
    <w:rPr>
      <w:vanish/>
    </w:rPr>
  </w:style>
  <w:style w:type="character" w:customStyle="1" w:styleId="C1HInlineExpand">
    <w:name w:val="C1H Inline Expand"/>
    <w:basedOn w:val="DefaultParagraphFont"/>
    <w:rsid w:val="009428D3"/>
  </w:style>
  <w:style w:type="character" w:customStyle="1" w:styleId="C1HInlinePopup">
    <w:name w:val="C1H Inline Popup"/>
    <w:basedOn w:val="C1HInlineExpand"/>
    <w:rsid w:val="009428D3"/>
  </w:style>
  <w:style w:type="character" w:customStyle="1" w:styleId="C1HExpandText">
    <w:name w:val="C1H Expand Text"/>
    <w:rsid w:val="009428D3"/>
    <w:rPr>
      <w:i/>
    </w:rPr>
  </w:style>
  <w:style w:type="character" w:customStyle="1" w:styleId="C1HPopupText">
    <w:name w:val="C1H Popup Text"/>
    <w:rsid w:val="009428D3"/>
    <w:rPr>
      <w:rFonts w:ascii="Tahoma" w:hAnsi="Tahoma"/>
      <w:sz w:val="16"/>
      <w:szCs w:val="16"/>
    </w:rPr>
  </w:style>
  <w:style w:type="character" w:customStyle="1" w:styleId="C1HInlineDropdown">
    <w:name w:val="C1H Inline Dropdown"/>
    <w:basedOn w:val="C1HInlineExpand"/>
    <w:rsid w:val="009428D3"/>
  </w:style>
  <w:style w:type="character" w:customStyle="1" w:styleId="C1HDropdownText">
    <w:name w:val="C1H Dropdown Text"/>
    <w:basedOn w:val="DefaultParagraphFont"/>
    <w:rsid w:val="009428D3"/>
  </w:style>
  <w:style w:type="paragraph" w:customStyle="1" w:styleId="GlossaryHeadingnoautolinks">
    <w:name w:val="Glossary Heading (no auto links)"/>
    <w:basedOn w:val="GlossaryHeading"/>
    <w:next w:val="C1HPopupTopicText"/>
    <w:rsid w:val="009428D3"/>
  </w:style>
  <w:style w:type="character" w:customStyle="1" w:styleId="C1HVariable">
    <w:name w:val="C1H Variable"/>
    <w:rsid w:val="003D0E53"/>
    <w:rPr>
      <w:i/>
      <w:color w:val="993300"/>
    </w:rPr>
  </w:style>
  <w:style w:type="paragraph" w:customStyle="1" w:styleId="C1SectionCollapsed">
    <w:name w:val="C1 Section Collapsed"/>
    <w:basedOn w:val="Heading4"/>
    <w:next w:val="BodyText"/>
    <w:rsid w:val="009428D3"/>
    <w:pPr>
      <w:outlineLvl w:val="9"/>
    </w:pPr>
  </w:style>
  <w:style w:type="paragraph" w:customStyle="1" w:styleId="C1SectionExpanded">
    <w:name w:val="C1 Section Expanded"/>
    <w:basedOn w:val="Heading4"/>
    <w:next w:val="BodyText"/>
    <w:rsid w:val="009428D3"/>
    <w:pPr>
      <w:outlineLvl w:val="9"/>
    </w:pPr>
  </w:style>
  <w:style w:type="paragraph" w:customStyle="1" w:styleId="C1SectionEnd">
    <w:name w:val="C1 Section End"/>
    <w:basedOn w:val="BodyText"/>
    <w:next w:val="BodyText"/>
    <w:rsid w:val="009428D3"/>
  </w:style>
  <w:style w:type="paragraph" w:customStyle="1" w:styleId="CaptionTable">
    <w:name w:val="CaptionTable"/>
    <w:basedOn w:val="Caption"/>
    <w:rsid w:val="009428D3"/>
  </w:style>
  <w:style w:type="paragraph" w:customStyle="1" w:styleId="GlossaryTerm">
    <w:name w:val="GlossaryTerm"/>
    <w:basedOn w:val="BodyText"/>
    <w:rsid w:val="009428D3"/>
    <w:pPr>
      <w:spacing w:before="40" w:after="40"/>
    </w:pPr>
    <w:rPr>
      <w:sz w:val="22"/>
    </w:rPr>
  </w:style>
  <w:style w:type="paragraph" w:customStyle="1" w:styleId="JumpBase">
    <w:name w:val="Jump Base"/>
    <w:basedOn w:val="BodyText"/>
    <w:rsid w:val="009428D3"/>
    <w:pPr>
      <w:spacing w:before="0" w:after="60"/>
    </w:pPr>
  </w:style>
  <w:style w:type="paragraph" w:customStyle="1" w:styleId="JumpfromContents">
    <w:name w:val="Jump from Contents"/>
    <w:basedOn w:val="JumpBase"/>
    <w:rsid w:val="009428D3"/>
    <w:pPr>
      <w:spacing w:before="20"/>
    </w:pPr>
    <w:rPr>
      <w:b/>
      <w:sz w:val="22"/>
    </w:rPr>
  </w:style>
  <w:style w:type="paragraph" w:customStyle="1" w:styleId="JumpfromList">
    <w:name w:val="Jump from List"/>
    <w:basedOn w:val="JumpBase"/>
    <w:rsid w:val="009428D3"/>
  </w:style>
  <w:style w:type="paragraph" w:customStyle="1" w:styleId="KeywordLink">
    <w:name w:val="Keyword Link"/>
    <w:basedOn w:val="RelatedHead"/>
    <w:rsid w:val="009428D3"/>
    <w:pPr>
      <w:pBdr>
        <w:top w:val="single" w:sz="6" w:space="1" w:color="auto"/>
      </w:pBdr>
    </w:pPr>
  </w:style>
  <w:style w:type="character" w:customStyle="1" w:styleId="HTML">
    <w:name w:val="HTML"/>
    <w:rsid w:val="009428D3"/>
    <w:rPr>
      <w:color w:val="008000"/>
    </w:rPr>
  </w:style>
  <w:style w:type="paragraph" w:customStyle="1" w:styleId="C1HSectionExpanded">
    <w:name w:val="C1H Section Expanded"/>
    <w:basedOn w:val="Heading4"/>
    <w:next w:val="BodyText"/>
    <w:rsid w:val="009428D3"/>
  </w:style>
  <w:style w:type="paragraph" w:customStyle="1" w:styleId="C1HSectionCollapsed">
    <w:name w:val="C1H Section Collapsed"/>
    <w:basedOn w:val="Heading4"/>
    <w:next w:val="BodyText"/>
    <w:rsid w:val="009428D3"/>
  </w:style>
  <w:style w:type="paragraph" w:customStyle="1" w:styleId="C1HSectionEnd">
    <w:name w:val="C1H Section End"/>
    <w:basedOn w:val="Heading4"/>
    <w:next w:val="BodyText"/>
    <w:rsid w:val="009428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35019">
      <w:bodyDiv w:val="1"/>
      <w:marLeft w:val="0"/>
      <w:marRight w:val="0"/>
      <w:marTop w:val="0"/>
      <w:marBottom w:val="0"/>
      <w:divBdr>
        <w:top w:val="none" w:sz="0" w:space="0" w:color="auto"/>
        <w:left w:val="none" w:sz="0" w:space="0" w:color="auto"/>
        <w:bottom w:val="none" w:sz="0" w:space="0" w:color="auto"/>
        <w:right w:val="none" w:sz="0" w:space="0" w:color="auto"/>
      </w:divBdr>
    </w:div>
    <w:div w:id="72313368">
      <w:bodyDiv w:val="1"/>
      <w:marLeft w:val="0"/>
      <w:marRight w:val="0"/>
      <w:marTop w:val="0"/>
      <w:marBottom w:val="0"/>
      <w:divBdr>
        <w:top w:val="none" w:sz="0" w:space="0" w:color="auto"/>
        <w:left w:val="none" w:sz="0" w:space="0" w:color="auto"/>
        <w:bottom w:val="none" w:sz="0" w:space="0" w:color="auto"/>
        <w:right w:val="none" w:sz="0" w:space="0" w:color="auto"/>
      </w:divBdr>
    </w:div>
    <w:div w:id="80949168">
      <w:bodyDiv w:val="1"/>
      <w:marLeft w:val="0"/>
      <w:marRight w:val="0"/>
      <w:marTop w:val="0"/>
      <w:marBottom w:val="0"/>
      <w:divBdr>
        <w:top w:val="none" w:sz="0" w:space="0" w:color="auto"/>
        <w:left w:val="none" w:sz="0" w:space="0" w:color="auto"/>
        <w:bottom w:val="none" w:sz="0" w:space="0" w:color="auto"/>
        <w:right w:val="none" w:sz="0" w:space="0" w:color="auto"/>
      </w:divBdr>
    </w:div>
    <w:div w:id="97994569">
      <w:bodyDiv w:val="1"/>
      <w:marLeft w:val="0"/>
      <w:marRight w:val="0"/>
      <w:marTop w:val="0"/>
      <w:marBottom w:val="0"/>
      <w:divBdr>
        <w:top w:val="none" w:sz="0" w:space="0" w:color="auto"/>
        <w:left w:val="none" w:sz="0" w:space="0" w:color="auto"/>
        <w:bottom w:val="none" w:sz="0" w:space="0" w:color="auto"/>
        <w:right w:val="none" w:sz="0" w:space="0" w:color="auto"/>
      </w:divBdr>
    </w:div>
    <w:div w:id="107046022">
      <w:bodyDiv w:val="1"/>
      <w:marLeft w:val="0"/>
      <w:marRight w:val="0"/>
      <w:marTop w:val="0"/>
      <w:marBottom w:val="0"/>
      <w:divBdr>
        <w:top w:val="none" w:sz="0" w:space="0" w:color="auto"/>
        <w:left w:val="none" w:sz="0" w:space="0" w:color="auto"/>
        <w:bottom w:val="none" w:sz="0" w:space="0" w:color="auto"/>
        <w:right w:val="none" w:sz="0" w:space="0" w:color="auto"/>
      </w:divBdr>
    </w:div>
    <w:div w:id="115028433">
      <w:bodyDiv w:val="1"/>
      <w:marLeft w:val="0"/>
      <w:marRight w:val="0"/>
      <w:marTop w:val="0"/>
      <w:marBottom w:val="0"/>
      <w:divBdr>
        <w:top w:val="none" w:sz="0" w:space="0" w:color="auto"/>
        <w:left w:val="none" w:sz="0" w:space="0" w:color="auto"/>
        <w:bottom w:val="none" w:sz="0" w:space="0" w:color="auto"/>
        <w:right w:val="none" w:sz="0" w:space="0" w:color="auto"/>
      </w:divBdr>
    </w:div>
    <w:div w:id="158616993">
      <w:bodyDiv w:val="1"/>
      <w:marLeft w:val="0"/>
      <w:marRight w:val="0"/>
      <w:marTop w:val="0"/>
      <w:marBottom w:val="0"/>
      <w:divBdr>
        <w:top w:val="none" w:sz="0" w:space="0" w:color="auto"/>
        <w:left w:val="none" w:sz="0" w:space="0" w:color="auto"/>
        <w:bottom w:val="none" w:sz="0" w:space="0" w:color="auto"/>
        <w:right w:val="none" w:sz="0" w:space="0" w:color="auto"/>
      </w:divBdr>
    </w:div>
    <w:div w:id="163322887">
      <w:bodyDiv w:val="1"/>
      <w:marLeft w:val="0"/>
      <w:marRight w:val="0"/>
      <w:marTop w:val="0"/>
      <w:marBottom w:val="0"/>
      <w:divBdr>
        <w:top w:val="none" w:sz="0" w:space="0" w:color="auto"/>
        <w:left w:val="none" w:sz="0" w:space="0" w:color="auto"/>
        <w:bottom w:val="none" w:sz="0" w:space="0" w:color="auto"/>
        <w:right w:val="none" w:sz="0" w:space="0" w:color="auto"/>
      </w:divBdr>
    </w:div>
    <w:div w:id="166555441">
      <w:bodyDiv w:val="1"/>
      <w:marLeft w:val="0"/>
      <w:marRight w:val="0"/>
      <w:marTop w:val="0"/>
      <w:marBottom w:val="0"/>
      <w:divBdr>
        <w:top w:val="none" w:sz="0" w:space="0" w:color="auto"/>
        <w:left w:val="none" w:sz="0" w:space="0" w:color="auto"/>
        <w:bottom w:val="none" w:sz="0" w:space="0" w:color="auto"/>
        <w:right w:val="none" w:sz="0" w:space="0" w:color="auto"/>
      </w:divBdr>
    </w:div>
    <w:div w:id="177159632">
      <w:bodyDiv w:val="1"/>
      <w:marLeft w:val="0"/>
      <w:marRight w:val="0"/>
      <w:marTop w:val="0"/>
      <w:marBottom w:val="0"/>
      <w:divBdr>
        <w:top w:val="none" w:sz="0" w:space="0" w:color="auto"/>
        <w:left w:val="none" w:sz="0" w:space="0" w:color="auto"/>
        <w:bottom w:val="none" w:sz="0" w:space="0" w:color="auto"/>
        <w:right w:val="none" w:sz="0" w:space="0" w:color="auto"/>
      </w:divBdr>
    </w:div>
    <w:div w:id="299188169">
      <w:bodyDiv w:val="1"/>
      <w:marLeft w:val="0"/>
      <w:marRight w:val="0"/>
      <w:marTop w:val="0"/>
      <w:marBottom w:val="0"/>
      <w:divBdr>
        <w:top w:val="none" w:sz="0" w:space="0" w:color="auto"/>
        <w:left w:val="none" w:sz="0" w:space="0" w:color="auto"/>
        <w:bottom w:val="none" w:sz="0" w:space="0" w:color="auto"/>
        <w:right w:val="none" w:sz="0" w:space="0" w:color="auto"/>
      </w:divBdr>
    </w:div>
    <w:div w:id="376971447">
      <w:bodyDiv w:val="1"/>
      <w:marLeft w:val="0"/>
      <w:marRight w:val="0"/>
      <w:marTop w:val="0"/>
      <w:marBottom w:val="0"/>
      <w:divBdr>
        <w:top w:val="none" w:sz="0" w:space="0" w:color="auto"/>
        <w:left w:val="none" w:sz="0" w:space="0" w:color="auto"/>
        <w:bottom w:val="none" w:sz="0" w:space="0" w:color="auto"/>
        <w:right w:val="none" w:sz="0" w:space="0" w:color="auto"/>
      </w:divBdr>
    </w:div>
    <w:div w:id="378674602">
      <w:bodyDiv w:val="1"/>
      <w:marLeft w:val="0"/>
      <w:marRight w:val="0"/>
      <w:marTop w:val="0"/>
      <w:marBottom w:val="0"/>
      <w:divBdr>
        <w:top w:val="none" w:sz="0" w:space="0" w:color="auto"/>
        <w:left w:val="none" w:sz="0" w:space="0" w:color="auto"/>
        <w:bottom w:val="none" w:sz="0" w:space="0" w:color="auto"/>
        <w:right w:val="none" w:sz="0" w:space="0" w:color="auto"/>
      </w:divBdr>
    </w:div>
    <w:div w:id="423113707">
      <w:bodyDiv w:val="1"/>
      <w:marLeft w:val="0"/>
      <w:marRight w:val="0"/>
      <w:marTop w:val="0"/>
      <w:marBottom w:val="0"/>
      <w:divBdr>
        <w:top w:val="none" w:sz="0" w:space="0" w:color="auto"/>
        <w:left w:val="none" w:sz="0" w:space="0" w:color="auto"/>
        <w:bottom w:val="none" w:sz="0" w:space="0" w:color="auto"/>
        <w:right w:val="none" w:sz="0" w:space="0" w:color="auto"/>
      </w:divBdr>
    </w:div>
    <w:div w:id="432478568">
      <w:bodyDiv w:val="1"/>
      <w:marLeft w:val="0"/>
      <w:marRight w:val="0"/>
      <w:marTop w:val="0"/>
      <w:marBottom w:val="0"/>
      <w:divBdr>
        <w:top w:val="none" w:sz="0" w:space="0" w:color="auto"/>
        <w:left w:val="none" w:sz="0" w:space="0" w:color="auto"/>
        <w:bottom w:val="none" w:sz="0" w:space="0" w:color="auto"/>
        <w:right w:val="none" w:sz="0" w:space="0" w:color="auto"/>
      </w:divBdr>
    </w:div>
    <w:div w:id="444232485">
      <w:bodyDiv w:val="1"/>
      <w:marLeft w:val="0"/>
      <w:marRight w:val="0"/>
      <w:marTop w:val="0"/>
      <w:marBottom w:val="0"/>
      <w:divBdr>
        <w:top w:val="none" w:sz="0" w:space="0" w:color="auto"/>
        <w:left w:val="none" w:sz="0" w:space="0" w:color="auto"/>
        <w:bottom w:val="none" w:sz="0" w:space="0" w:color="auto"/>
        <w:right w:val="none" w:sz="0" w:space="0" w:color="auto"/>
      </w:divBdr>
    </w:div>
    <w:div w:id="447313075">
      <w:bodyDiv w:val="1"/>
      <w:marLeft w:val="0"/>
      <w:marRight w:val="0"/>
      <w:marTop w:val="0"/>
      <w:marBottom w:val="0"/>
      <w:divBdr>
        <w:top w:val="none" w:sz="0" w:space="0" w:color="auto"/>
        <w:left w:val="none" w:sz="0" w:space="0" w:color="auto"/>
        <w:bottom w:val="none" w:sz="0" w:space="0" w:color="auto"/>
        <w:right w:val="none" w:sz="0" w:space="0" w:color="auto"/>
      </w:divBdr>
    </w:div>
    <w:div w:id="506676275">
      <w:bodyDiv w:val="1"/>
      <w:marLeft w:val="0"/>
      <w:marRight w:val="0"/>
      <w:marTop w:val="0"/>
      <w:marBottom w:val="0"/>
      <w:divBdr>
        <w:top w:val="none" w:sz="0" w:space="0" w:color="auto"/>
        <w:left w:val="none" w:sz="0" w:space="0" w:color="auto"/>
        <w:bottom w:val="none" w:sz="0" w:space="0" w:color="auto"/>
        <w:right w:val="none" w:sz="0" w:space="0" w:color="auto"/>
      </w:divBdr>
    </w:div>
    <w:div w:id="515267020">
      <w:bodyDiv w:val="1"/>
      <w:marLeft w:val="0"/>
      <w:marRight w:val="0"/>
      <w:marTop w:val="0"/>
      <w:marBottom w:val="0"/>
      <w:divBdr>
        <w:top w:val="none" w:sz="0" w:space="0" w:color="auto"/>
        <w:left w:val="none" w:sz="0" w:space="0" w:color="auto"/>
        <w:bottom w:val="none" w:sz="0" w:space="0" w:color="auto"/>
        <w:right w:val="none" w:sz="0" w:space="0" w:color="auto"/>
      </w:divBdr>
    </w:div>
    <w:div w:id="578828704">
      <w:bodyDiv w:val="1"/>
      <w:marLeft w:val="0"/>
      <w:marRight w:val="0"/>
      <w:marTop w:val="0"/>
      <w:marBottom w:val="0"/>
      <w:divBdr>
        <w:top w:val="none" w:sz="0" w:space="0" w:color="auto"/>
        <w:left w:val="none" w:sz="0" w:space="0" w:color="auto"/>
        <w:bottom w:val="none" w:sz="0" w:space="0" w:color="auto"/>
        <w:right w:val="none" w:sz="0" w:space="0" w:color="auto"/>
      </w:divBdr>
    </w:div>
    <w:div w:id="604073129">
      <w:bodyDiv w:val="1"/>
      <w:marLeft w:val="0"/>
      <w:marRight w:val="0"/>
      <w:marTop w:val="0"/>
      <w:marBottom w:val="0"/>
      <w:divBdr>
        <w:top w:val="none" w:sz="0" w:space="0" w:color="auto"/>
        <w:left w:val="none" w:sz="0" w:space="0" w:color="auto"/>
        <w:bottom w:val="none" w:sz="0" w:space="0" w:color="auto"/>
        <w:right w:val="none" w:sz="0" w:space="0" w:color="auto"/>
      </w:divBdr>
    </w:div>
    <w:div w:id="705102195">
      <w:bodyDiv w:val="1"/>
      <w:marLeft w:val="0"/>
      <w:marRight w:val="0"/>
      <w:marTop w:val="0"/>
      <w:marBottom w:val="0"/>
      <w:divBdr>
        <w:top w:val="none" w:sz="0" w:space="0" w:color="auto"/>
        <w:left w:val="none" w:sz="0" w:space="0" w:color="auto"/>
        <w:bottom w:val="none" w:sz="0" w:space="0" w:color="auto"/>
        <w:right w:val="none" w:sz="0" w:space="0" w:color="auto"/>
      </w:divBdr>
      <w:divsChild>
        <w:div w:id="977297963">
          <w:marLeft w:val="432"/>
          <w:marRight w:val="0"/>
          <w:marTop w:val="125"/>
          <w:marBottom w:val="0"/>
          <w:divBdr>
            <w:top w:val="none" w:sz="0" w:space="0" w:color="auto"/>
            <w:left w:val="none" w:sz="0" w:space="0" w:color="auto"/>
            <w:bottom w:val="none" w:sz="0" w:space="0" w:color="auto"/>
            <w:right w:val="none" w:sz="0" w:space="0" w:color="auto"/>
          </w:divBdr>
        </w:div>
        <w:div w:id="1481000362">
          <w:marLeft w:val="432"/>
          <w:marRight w:val="0"/>
          <w:marTop w:val="125"/>
          <w:marBottom w:val="0"/>
          <w:divBdr>
            <w:top w:val="none" w:sz="0" w:space="0" w:color="auto"/>
            <w:left w:val="none" w:sz="0" w:space="0" w:color="auto"/>
            <w:bottom w:val="none" w:sz="0" w:space="0" w:color="auto"/>
            <w:right w:val="none" w:sz="0" w:space="0" w:color="auto"/>
          </w:divBdr>
        </w:div>
      </w:divsChild>
    </w:div>
    <w:div w:id="733161037">
      <w:bodyDiv w:val="1"/>
      <w:marLeft w:val="0"/>
      <w:marRight w:val="0"/>
      <w:marTop w:val="0"/>
      <w:marBottom w:val="0"/>
      <w:divBdr>
        <w:top w:val="none" w:sz="0" w:space="0" w:color="auto"/>
        <w:left w:val="none" w:sz="0" w:space="0" w:color="auto"/>
        <w:bottom w:val="none" w:sz="0" w:space="0" w:color="auto"/>
        <w:right w:val="none" w:sz="0" w:space="0" w:color="auto"/>
      </w:divBdr>
    </w:div>
    <w:div w:id="764035339">
      <w:bodyDiv w:val="1"/>
      <w:marLeft w:val="0"/>
      <w:marRight w:val="0"/>
      <w:marTop w:val="0"/>
      <w:marBottom w:val="0"/>
      <w:divBdr>
        <w:top w:val="none" w:sz="0" w:space="0" w:color="auto"/>
        <w:left w:val="none" w:sz="0" w:space="0" w:color="auto"/>
        <w:bottom w:val="none" w:sz="0" w:space="0" w:color="auto"/>
        <w:right w:val="none" w:sz="0" w:space="0" w:color="auto"/>
      </w:divBdr>
    </w:div>
    <w:div w:id="825321600">
      <w:bodyDiv w:val="1"/>
      <w:marLeft w:val="0"/>
      <w:marRight w:val="0"/>
      <w:marTop w:val="0"/>
      <w:marBottom w:val="0"/>
      <w:divBdr>
        <w:top w:val="none" w:sz="0" w:space="0" w:color="auto"/>
        <w:left w:val="none" w:sz="0" w:space="0" w:color="auto"/>
        <w:bottom w:val="none" w:sz="0" w:space="0" w:color="auto"/>
        <w:right w:val="none" w:sz="0" w:space="0" w:color="auto"/>
      </w:divBdr>
    </w:div>
    <w:div w:id="845284356">
      <w:bodyDiv w:val="1"/>
      <w:marLeft w:val="0"/>
      <w:marRight w:val="0"/>
      <w:marTop w:val="0"/>
      <w:marBottom w:val="0"/>
      <w:divBdr>
        <w:top w:val="none" w:sz="0" w:space="0" w:color="auto"/>
        <w:left w:val="none" w:sz="0" w:space="0" w:color="auto"/>
        <w:bottom w:val="none" w:sz="0" w:space="0" w:color="auto"/>
        <w:right w:val="none" w:sz="0" w:space="0" w:color="auto"/>
      </w:divBdr>
    </w:div>
    <w:div w:id="850797388">
      <w:bodyDiv w:val="1"/>
      <w:marLeft w:val="0"/>
      <w:marRight w:val="0"/>
      <w:marTop w:val="0"/>
      <w:marBottom w:val="0"/>
      <w:divBdr>
        <w:top w:val="none" w:sz="0" w:space="0" w:color="auto"/>
        <w:left w:val="none" w:sz="0" w:space="0" w:color="auto"/>
        <w:bottom w:val="none" w:sz="0" w:space="0" w:color="auto"/>
        <w:right w:val="none" w:sz="0" w:space="0" w:color="auto"/>
      </w:divBdr>
    </w:div>
    <w:div w:id="863175270">
      <w:bodyDiv w:val="1"/>
      <w:marLeft w:val="0"/>
      <w:marRight w:val="0"/>
      <w:marTop w:val="0"/>
      <w:marBottom w:val="0"/>
      <w:divBdr>
        <w:top w:val="none" w:sz="0" w:space="0" w:color="auto"/>
        <w:left w:val="none" w:sz="0" w:space="0" w:color="auto"/>
        <w:bottom w:val="none" w:sz="0" w:space="0" w:color="auto"/>
        <w:right w:val="none" w:sz="0" w:space="0" w:color="auto"/>
      </w:divBdr>
    </w:div>
    <w:div w:id="910769228">
      <w:bodyDiv w:val="1"/>
      <w:marLeft w:val="0"/>
      <w:marRight w:val="0"/>
      <w:marTop w:val="0"/>
      <w:marBottom w:val="0"/>
      <w:divBdr>
        <w:top w:val="none" w:sz="0" w:space="0" w:color="auto"/>
        <w:left w:val="none" w:sz="0" w:space="0" w:color="auto"/>
        <w:bottom w:val="none" w:sz="0" w:space="0" w:color="auto"/>
        <w:right w:val="none" w:sz="0" w:space="0" w:color="auto"/>
      </w:divBdr>
    </w:div>
    <w:div w:id="917983690">
      <w:bodyDiv w:val="1"/>
      <w:marLeft w:val="0"/>
      <w:marRight w:val="0"/>
      <w:marTop w:val="0"/>
      <w:marBottom w:val="0"/>
      <w:divBdr>
        <w:top w:val="none" w:sz="0" w:space="0" w:color="auto"/>
        <w:left w:val="none" w:sz="0" w:space="0" w:color="auto"/>
        <w:bottom w:val="none" w:sz="0" w:space="0" w:color="auto"/>
        <w:right w:val="none" w:sz="0" w:space="0" w:color="auto"/>
      </w:divBdr>
    </w:div>
    <w:div w:id="933627933">
      <w:bodyDiv w:val="1"/>
      <w:marLeft w:val="0"/>
      <w:marRight w:val="0"/>
      <w:marTop w:val="0"/>
      <w:marBottom w:val="0"/>
      <w:divBdr>
        <w:top w:val="none" w:sz="0" w:space="0" w:color="auto"/>
        <w:left w:val="none" w:sz="0" w:space="0" w:color="auto"/>
        <w:bottom w:val="none" w:sz="0" w:space="0" w:color="auto"/>
        <w:right w:val="none" w:sz="0" w:space="0" w:color="auto"/>
      </w:divBdr>
    </w:div>
    <w:div w:id="948927304">
      <w:bodyDiv w:val="1"/>
      <w:marLeft w:val="0"/>
      <w:marRight w:val="0"/>
      <w:marTop w:val="0"/>
      <w:marBottom w:val="0"/>
      <w:divBdr>
        <w:top w:val="none" w:sz="0" w:space="0" w:color="auto"/>
        <w:left w:val="none" w:sz="0" w:space="0" w:color="auto"/>
        <w:bottom w:val="none" w:sz="0" w:space="0" w:color="auto"/>
        <w:right w:val="none" w:sz="0" w:space="0" w:color="auto"/>
      </w:divBdr>
    </w:div>
    <w:div w:id="953682001">
      <w:bodyDiv w:val="1"/>
      <w:marLeft w:val="0"/>
      <w:marRight w:val="0"/>
      <w:marTop w:val="0"/>
      <w:marBottom w:val="0"/>
      <w:divBdr>
        <w:top w:val="none" w:sz="0" w:space="0" w:color="auto"/>
        <w:left w:val="none" w:sz="0" w:space="0" w:color="auto"/>
        <w:bottom w:val="none" w:sz="0" w:space="0" w:color="auto"/>
        <w:right w:val="none" w:sz="0" w:space="0" w:color="auto"/>
      </w:divBdr>
    </w:div>
    <w:div w:id="1024598585">
      <w:bodyDiv w:val="1"/>
      <w:marLeft w:val="0"/>
      <w:marRight w:val="0"/>
      <w:marTop w:val="0"/>
      <w:marBottom w:val="0"/>
      <w:divBdr>
        <w:top w:val="none" w:sz="0" w:space="0" w:color="auto"/>
        <w:left w:val="none" w:sz="0" w:space="0" w:color="auto"/>
        <w:bottom w:val="none" w:sz="0" w:space="0" w:color="auto"/>
        <w:right w:val="none" w:sz="0" w:space="0" w:color="auto"/>
      </w:divBdr>
    </w:div>
    <w:div w:id="1037122589">
      <w:bodyDiv w:val="1"/>
      <w:marLeft w:val="0"/>
      <w:marRight w:val="0"/>
      <w:marTop w:val="0"/>
      <w:marBottom w:val="0"/>
      <w:divBdr>
        <w:top w:val="none" w:sz="0" w:space="0" w:color="auto"/>
        <w:left w:val="none" w:sz="0" w:space="0" w:color="auto"/>
        <w:bottom w:val="none" w:sz="0" w:space="0" w:color="auto"/>
        <w:right w:val="none" w:sz="0" w:space="0" w:color="auto"/>
      </w:divBdr>
    </w:div>
    <w:div w:id="1117598743">
      <w:bodyDiv w:val="1"/>
      <w:marLeft w:val="0"/>
      <w:marRight w:val="0"/>
      <w:marTop w:val="0"/>
      <w:marBottom w:val="0"/>
      <w:divBdr>
        <w:top w:val="none" w:sz="0" w:space="0" w:color="auto"/>
        <w:left w:val="none" w:sz="0" w:space="0" w:color="auto"/>
        <w:bottom w:val="none" w:sz="0" w:space="0" w:color="auto"/>
        <w:right w:val="none" w:sz="0" w:space="0" w:color="auto"/>
      </w:divBdr>
    </w:div>
    <w:div w:id="1189485638">
      <w:bodyDiv w:val="1"/>
      <w:marLeft w:val="0"/>
      <w:marRight w:val="0"/>
      <w:marTop w:val="0"/>
      <w:marBottom w:val="0"/>
      <w:divBdr>
        <w:top w:val="none" w:sz="0" w:space="0" w:color="auto"/>
        <w:left w:val="none" w:sz="0" w:space="0" w:color="auto"/>
        <w:bottom w:val="none" w:sz="0" w:space="0" w:color="auto"/>
        <w:right w:val="none" w:sz="0" w:space="0" w:color="auto"/>
      </w:divBdr>
    </w:div>
    <w:div w:id="1209731661">
      <w:bodyDiv w:val="1"/>
      <w:marLeft w:val="0"/>
      <w:marRight w:val="0"/>
      <w:marTop w:val="0"/>
      <w:marBottom w:val="0"/>
      <w:divBdr>
        <w:top w:val="none" w:sz="0" w:space="0" w:color="auto"/>
        <w:left w:val="none" w:sz="0" w:space="0" w:color="auto"/>
        <w:bottom w:val="none" w:sz="0" w:space="0" w:color="auto"/>
        <w:right w:val="none" w:sz="0" w:space="0" w:color="auto"/>
      </w:divBdr>
    </w:div>
    <w:div w:id="1256594990">
      <w:bodyDiv w:val="1"/>
      <w:marLeft w:val="0"/>
      <w:marRight w:val="0"/>
      <w:marTop w:val="0"/>
      <w:marBottom w:val="0"/>
      <w:divBdr>
        <w:top w:val="none" w:sz="0" w:space="0" w:color="auto"/>
        <w:left w:val="none" w:sz="0" w:space="0" w:color="auto"/>
        <w:bottom w:val="none" w:sz="0" w:space="0" w:color="auto"/>
        <w:right w:val="none" w:sz="0" w:space="0" w:color="auto"/>
      </w:divBdr>
    </w:div>
    <w:div w:id="1281956301">
      <w:bodyDiv w:val="1"/>
      <w:marLeft w:val="0"/>
      <w:marRight w:val="0"/>
      <w:marTop w:val="0"/>
      <w:marBottom w:val="0"/>
      <w:divBdr>
        <w:top w:val="none" w:sz="0" w:space="0" w:color="auto"/>
        <w:left w:val="none" w:sz="0" w:space="0" w:color="auto"/>
        <w:bottom w:val="none" w:sz="0" w:space="0" w:color="auto"/>
        <w:right w:val="none" w:sz="0" w:space="0" w:color="auto"/>
      </w:divBdr>
      <w:divsChild>
        <w:div w:id="1908151745">
          <w:marLeft w:val="0"/>
          <w:marRight w:val="0"/>
          <w:marTop w:val="0"/>
          <w:marBottom w:val="0"/>
          <w:divBdr>
            <w:top w:val="none" w:sz="0" w:space="0" w:color="auto"/>
            <w:left w:val="none" w:sz="0" w:space="0" w:color="auto"/>
            <w:bottom w:val="none" w:sz="0" w:space="0" w:color="auto"/>
            <w:right w:val="none" w:sz="0" w:space="0" w:color="auto"/>
          </w:divBdr>
        </w:div>
      </w:divsChild>
    </w:div>
    <w:div w:id="1320186889">
      <w:bodyDiv w:val="1"/>
      <w:marLeft w:val="0"/>
      <w:marRight w:val="0"/>
      <w:marTop w:val="0"/>
      <w:marBottom w:val="0"/>
      <w:divBdr>
        <w:top w:val="none" w:sz="0" w:space="0" w:color="auto"/>
        <w:left w:val="none" w:sz="0" w:space="0" w:color="auto"/>
        <w:bottom w:val="none" w:sz="0" w:space="0" w:color="auto"/>
        <w:right w:val="none" w:sz="0" w:space="0" w:color="auto"/>
      </w:divBdr>
      <w:divsChild>
        <w:div w:id="1178888309">
          <w:marLeft w:val="0"/>
          <w:marRight w:val="0"/>
          <w:marTop w:val="0"/>
          <w:marBottom w:val="0"/>
          <w:divBdr>
            <w:top w:val="none" w:sz="0" w:space="0" w:color="auto"/>
            <w:left w:val="none" w:sz="0" w:space="0" w:color="auto"/>
            <w:bottom w:val="none" w:sz="0" w:space="0" w:color="auto"/>
            <w:right w:val="none" w:sz="0" w:space="0" w:color="auto"/>
          </w:divBdr>
        </w:div>
        <w:div w:id="1541166311">
          <w:marLeft w:val="0"/>
          <w:marRight w:val="0"/>
          <w:marTop w:val="150"/>
          <w:marBottom w:val="0"/>
          <w:divBdr>
            <w:top w:val="none" w:sz="0" w:space="0" w:color="auto"/>
            <w:left w:val="none" w:sz="0" w:space="0" w:color="auto"/>
            <w:bottom w:val="none" w:sz="0" w:space="0" w:color="auto"/>
            <w:right w:val="none" w:sz="0" w:space="0" w:color="auto"/>
          </w:divBdr>
          <w:divsChild>
            <w:div w:id="1308897609">
              <w:marLeft w:val="150"/>
              <w:marRight w:val="0"/>
              <w:marTop w:val="0"/>
              <w:marBottom w:val="75"/>
              <w:divBdr>
                <w:top w:val="none" w:sz="0" w:space="0" w:color="auto"/>
                <w:left w:val="none" w:sz="0" w:space="0" w:color="auto"/>
                <w:bottom w:val="none" w:sz="0" w:space="0" w:color="auto"/>
                <w:right w:val="none" w:sz="0" w:space="0" w:color="auto"/>
              </w:divBdr>
            </w:div>
            <w:div w:id="1657956999">
              <w:marLeft w:val="0"/>
              <w:marRight w:val="0"/>
              <w:marTop w:val="0"/>
              <w:marBottom w:val="0"/>
              <w:divBdr>
                <w:top w:val="none" w:sz="0" w:space="0" w:color="auto"/>
                <w:left w:val="none" w:sz="0" w:space="0" w:color="auto"/>
                <w:bottom w:val="none" w:sz="0" w:space="0" w:color="auto"/>
                <w:right w:val="none" w:sz="0" w:space="0" w:color="auto"/>
              </w:divBdr>
            </w:div>
            <w:div w:id="1948275129">
              <w:marLeft w:val="0"/>
              <w:marRight w:val="150"/>
              <w:marTop w:val="0"/>
              <w:marBottom w:val="75"/>
              <w:divBdr>
                <w:top w:val="none" w:sz="0" w:space="0" w:color="auto"/>
                <w:left w:val="none" w:sz="0" w:space="0" w:color="auto"/>
                <w:bottom w:val="none" w:sz="0" w:space="0" w:color="auto"/>
                <w:right w:val="none" w:sz="0" w:space="0" w:color="auto"/>
              </w:divBdr>
            </w:div>
          </w:divsChild>
        </w:div>
      </w:divsChild>
    </w:div>
    <w:div w:id="1351949186">
      <w:bodyDiv w:val="1"/>
      <w:marLeft w:val="0"/>
      <w:marRight w:val="0"/>
      <w:marTop w:val="0"/>
      <w:marBottom w:val="0"/>
      <w:divBdr>
        <w:top w:val="none" w:sz="0" w:space="0" w:color="auto"/>
        <w:left w:val="none" w:sz="0" w:space="0" w:color="auto"/>
        <w:bottom w:val="none" w:sz="0" w:space="0" w:color="auto"/>
        <w:right w:val="none" w:sz="0" w:space="0" w:color="auto"/>
      </w:divBdr>
    </w:div>
    <w:div w:id="1418557364">
      <w:bodyDiv w:val="1"/>
      <w:marLeft w:val="0"/>
      <w:marRight w:val="0"/>
      <w:marTop w:val="0"/>
      <w:marBottom w:val="0"/>
      <w:divBdr>
        <w:top w:val="none" w:sz="0" w:space="0" w:color="auto"/>
        <w:left w:val="none" w:sz="0" w:space="0" w:color="auto"/>
        <w:bottom w:val="none" w:sz="0" w:space="0" w:color="auto"/>
        <w:right w:val="none" w:sz="0" w:space="0" w:color="auto"/>
      </w:divBdr>
    </w:div>
    <w:div w:id="1424766612">
      <w:bodyDiv w:val="1"/>
      <w:marLeft w:val="0"/>
      <w:marRight w:val="0"/>
      <w:marTop w:val="0"/>
      <w:marBottom w:val="0"/>
      <w:divBdr>
        <w:top w:val="none" w:sz="0" w:space="0" w:color="auto"/>
        <w:left w:val="none" w:sz="0" w:space="0" w:color="auto"/>
        <w:bottom w:val="none" w:sz="0" w:space="0" w:color="auto"/>
        <w:right w:val="none" w:sz="0" w:space="0" w:color="auto"/>
      </w:divBdr>
    </w:div>
    <w:div w:id="1437866850">
      <w:bodyDiv w:val="1"/>
      <w:marLeft w:val="0"/>
      <w:marRight w:val="0"/>
      <w:marTop w:val="0"/>
      <w:marBottom w:val="0"/>
      <w:divBdr>
        <w:top w:val="none" w:sz="0" w:space="0" w:color="auto"/>
        <w:left w:val="none" w:sz="0" w:space="0" w:color="auto"/>
        <w:bottom w:val="none" w:sz="0" w:space="0" w:color="auto"/>
        <w:right w:val="none" w:sz="0" w:space="0" w:color="auto"/>
      </w:divBdr>
    </w:div>
    <w:div w:id="1463697572">
      <w:bodyDiv w:val="1"/>
      <w:marLeft w:val="0"/>
      <w:marRight w:val="0"/>
      <w:marTop w:val="0"/>
      <w:marBottom w:val="0"/>
      <w:divBdr>
        <w:top w:val="none" w:sz="0" w:space="0" w:color="auto"/>
        <w:left w:val="none" w:sz="0" w:space="0" w:color="auto"/>
        <w:bottom w:val="none" w:sz="0" w:space="0" w:color="auto"/>
        <w:right w:val="none" w:sz="0" w:space="0" w:color="auto"/>
      </w:divBdr>
    </w:div>
    <w:div w:id="1582256337">
      <w:bodyDiv w:val="1"/>
      <w:marLeft w:val="0"/>
      <w:marRight w:val="0"/>
      <w:marTop w:val="0"/>
      <w:marBottom w:val="0"/>
      <w:divBdr>
        <w:top w:val="none" w:sz="0" w:space="0" w:color="auto"/>
        <w:left w:val="none" w:sz="0" w:space="0" w:color="auto"/>
        <w:bottom w:val="none" w:sz="0" w:space="0" w:color="auto"/>
        <w:right w:val="none" w:sz="0" w:space="0" w:color="auto"/>
      </w:divBdr>
    </w:div>
    <w:div w:id="1604267746">
      <w:bodyDiv w:val="1"/>
      <w:marLeft w:val="0"/>
      <w:marRight w:val="0"/>
      <w:marTop w:val="0"/>
      <w:marBottom w:val="0"/>
      <w:divBdr>
        <w:top w:val="none" w:sz="0" w:space="0" w:color="auto"/>
        <w:left w:val="none" w:sz="0" w:space="0" w:color="auto"/>
        <w:bottom w:val="none" w:sz="0" w:space="0" w:color="auto"/>
        <w:right w:val="none" w:sz="0" w:space="0" w:color="auto"/>
      </w:divBdr>
    </w:div>
    <w:div w:id="1634556419">
      <w:bodyDiv w:val="1"/>
      <w:marLeft w:val="0"/>
      <w:marRight w:val="0"/>
      <w:marTop w:val="0"/>
      <w:marBottom w:val="0"/>
      <w:divBdr>
        <w:top w:val="none" w:sz="0" w:space="0" w:color="auto"/>
        <w:left w:val="none" w:sz="0" w:space="0" w:color="auto"/>
        <w:bottom w:val="none" w:sz="0" w:space="0" w:color="auto"/>
        <w:right w:val="none" w:sz="0" w:space="0" w:color="auto"/>
      </w:divBdr>
    </w:div>
    <w:div w:id="1635255023">
      <w:bodyDiv w:val="1"/>
      <w:marLeft w:val="0"/>
      <w:marRight w:val="0"/>
      <w:marTop w:val="0"/>
      <w:marBottom w:val="0"/>
      <w:divBdr>
        <w:top w:val="none" w:sz="0" w:space="0" w:color="auto"/>
        <w:left w:val="none" w:sz="0" w:space="0" w:color="auto"/>
        <w:bottom w:val="none" w:sz="0" w:space="0" w:color="auto"/>
        <w:right w:val="none" w:sz="0" w:space="0" w:color="auto"/>
      </w:divBdr>
    </w:div>
    <w:div w:id="1639336825">
      <w:bodyDiv w:val="1"/>
      <w:marLeft w:val="0"/>
      <w:marRight w:val="0"/>
      <w:marTop w:val="0"/>
      <w:marBottom w:val="0"/>
      <w:divBdr>
        <w:top w:val="none" w:sz="0" w:space="0" w:color="auto"/>
        <w:left w:val="none" w:sz="0" w:space="0" w:color="auto"/>
        <w:bottom w:val="none" w:sz="0" w:space="0" w:color="auto"/>
        <w:right w:val="none" w:sz="0" w:space="0" w:color="auto"/>
      </w:divBdr>
      <w:divsChild>
        <w:div w:id="783231282">
          <w:marLeft w:val="0"/>
          <w:marRight w:val="0"/>
          <w:marTop w:val="0"/>
          <w:marBottom w:val="0"/>
          <w:divBdr>
            <w:top w:val="none" w:sz="0" w:space="0" w:color="auto"/>
            <w:left w:val="none" w:sz="0" w:space="0" w:color="auto"/>
            <w:bottom w:val="none" w:sz="0" w:space="0" w:color="auto"/>
            <w:right w:val="none" w:sz="0" w:space="0" w:color="auto"/>
          </w:divBdr>
          <w:divsChild>
            <w:div w:id="1112356202">
              <w:marLeft w:val="0"/>
              <w:marRight w:val="0"/>
              <w:marTop w:val="0"/>
              <w:marBottom w:val="0"/>
              <w:divBdr>
                <w:top w:val="none" w:sz="0" w:space="0" w:color="auto"/>
                <w:left w:val="none" w:sz="0" w:space="0" w:color="auto"/>
                <w:bottom w:val="none" w:sz="0" w:space="0" w:color="auto"/>
                <w:right w:val="none" w:sz="0" w:space="0" w:color="auto"/>
              </w:divBdr>
              <w:divsChild>
                <w:div w:id="663506978">
                  <w:marLeft w:val="0"/>
                  <w:marRight w:val="0"/>
                  <w:marTop w:val="0"/>
                  <w:marBottom w:val="0"/>
                  <w:divBdr>
                    <w:top w:val="none" w:sz="0" w:space="0" w:color="auto"/>
                    <w:left w:val="none" w:sz="0" w:space="0" w:color="auto"/>
                    <w:bottom w:val="none" w:sz="0" w:space="0" w:color="auto"/>
                    <w:right w:val="none" w:sz="0" w:space="0" w:color="auto"/>
                  </w:divBdr>
                  <w:divsChild>
                    <w:div w:id="1119228864">
                      <w:marLeft w:val="0"/>
                      <w:marRight w:val="0"/>
                      <w:marTop w:val="0"/>
                      <w:marBottom w:val="0"/>
                      <w:divBdr>
                        <w:top w:val="none" w:sz="0" w:space="0" w:color="auto"/>
                        <w:left w:val="none" w:sz="0" w:space="0" w:color="auto"/>
                        <w:bottom w:val="none" w:sz="0" w:space="0" w:color="auto"/>
                        <w:right w:val="none" w:sz="0" w:space="0" w:color="auto"/>
                      </w:divBdr>
                      <w:divsChild>
                        <w:div w:id="1837111042">
                          <w:marLeft w:val="0"/>
                          <w:marRight w:val="0"/>
                          <w:marTop w:val="0"/>
                          <w:marBottom w:val="0"/>
                          <w:divBdr>
                            <w:top w:val="none" w:sz="0" w:space="0" w:color="auto"/>
                            <w:left w:val="none" w:sz="0" w:space="0" w:color="auto"/>
                            <w:bottom w:val="none" w:sz="0" w:space="0" w:color="auto"/>
                            <w:right w:val="none" w:sz="0" w:space="0" w:color="auto"/>
                          </w:divBdr>
                          <w:divsChild>
                            <w:div w:id="319231097">
                              <w:marLeft w:val="0"/>
                              <w:marRight w:val="0"/>
                              <w:marTop w:val="0"/>
                              <w:marBottom w:val="0"/>
                              <w:divBdr>
                                <w:top w:val="none" w:sz="0" w:space="0" w:color="auto"/>
                                <w:left w:val="none" w:sz="0" w:space="0" w:color="auto"/>
                                <w:bottom w:val="none" w:sz="0" w:space="0" w:color="auto"/>
                                <w:right w:val="none" w:sz="0" w:space="0" w:color="auto"/>
                              </w:divBdr>
                              <w:divsChild>
                                <w:div w:id="116947033">
                                  <w:marLeft w:val="0"/>
                                  <w:marRight w:val="0"/>
                                  <w:marTop w:val="0"/>
                                  <w:marBottom w:val="0"/>
                                  <w:divBdr>
                                    <w:top w:val="none" w:sz="0" w:space="0" w:color="auto"/>
                                    <w:left w:val="none" w:sz="0" w:space="0" w:color="auto"/>
                                    <w:bottom w:val="none" w:sz="0" w:space="0" w:color="auto"/>
                                    <w:right w:val="none" w:sz="0" w:space="0" w:color="auto"/>
                                  </w:divBdr>
                                  <w:divsChild>
                                    <w:div w:id="599028164">
                                      <w:marLeft w:val="0"/>
                                      <w:marRight w:val="0"/>
                                      <w:marTop w:val="0"/>
                                      <w:marBottom w:val="0"/>
                                      <w:divBdr>
                                        <w:top w:val="none" w:sz="0" w:space="0" w:color="auto"/>
                                        <w:left w:val="none" w:sz="0" w:space="0" w:color="auto"/>
                                        <w:bottom w:val="none" w:sz="0" w:space="0" w:color="auto"/>
                                        <w:right w:val="none" w:sz="0" w:space="0" w:color="auto"/>
                                      </w:divBdr>
                                      <w:divsChild>
                                        <w:div w:id="882064269">
                                          <w:marLeft w:val="0"/>
                                          <w:marRight w:val="0"/>
                                          <w:marTop w:val="0"/>
                                          <w:marBottom w:val="0"/>
                                          <w:divBdr>
                                            <w:top w:val="none" w:sz="0" w:space="0" w:color="auto"/>
                                            <w:left w:val="none" w:sz="0" w:space="0" w:color="auto"/>
                                            <w:bottom w:val="none" w:sz="0" w:space="0" w:color="auto"/>
                                            <w:right w:val="none" w:sz="0" w:space="0" w:color="auto"/>
                                          </w:divBdr>
                                          <w:divsChild>
                                            <w:div w:id="167322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20934366">
      <w:bodyDiv w:val="1"/>
      <w:marLeft w:val="0"/>
      <w:marRight w:val="0"/>
      <w:marTop w:val="0"/>
      <w:marBottom w:val="0"/>
      <w:divBdr>
        <w:top w:val="none" w:sz="0" w:space="0" w:color="auto"/>
        <w:left w:val="none" w:sz="0" w:space="0" w:color="auto"/>
        <w:bottom w:val="none" w:sz="0" w:space="0" w:color="auto"/>
        <w:right w:val="none" w:sz="0" w:space="0" w:color="auto"/>
      </w:divBdr>
    </w:div>
    <w:div w:id="1761020460">
      <w:bodyDiv w:val="1"/>
      <w:marLeft w:val="0"/>
      <w:marRight w:val="0"/>
      <w:marTop w:val="0"/>
      <w:marBottom w:val="0"/>
      <w:divBdr>
        <w:top w:val="none" w:sz="0" w:space="0" w:color="auto"/>
        <w:left w:val="none" w:sz="0" w:space="0" w:color="auto"/>
        <w:bottom w:val="none" w:sz="0" w:space="0" w:color="auto"/>
        <w:right w:val="none" w:sz="0" w:space="0" w:color="auto"/>
      </w:divBdr>
    </w:div>
    <w:div w:id="1762022041">
      <w:bodyDiv w:val="1"/>
      <w:marLeft w:val="0"/>
      <w:marRight w:val="0"/>
      <w:marTop w:val="0"/>
      <w:marBottom w:val="0"/>
      <w:divBdr>
        <w:top w:val="none" w:sz="0" w:space="0" w:color="auto"/>
        <w:left w:val="none" w:sz="0" w:space="0" w:color="auto"/>
        <w:bottom w:val="none" w:sz="0" w:space="0" w:color="auto"/>
        <w:right w:val="none" w:sz="0" w:space="0" w:color="auto"/>
      </w:divBdr>
      <w:divsChild>
        <w:div w:id="254095410">
          <w:marLeft w:val="0"/>
          <w:marRight w:val="0"/>
          <w:marTop w:val="0"/>
          <w:marBottom w:val="90"/>
          <w:divBdr>
            <w:top w:val="none" w:sz="0" w:space="0" w:color="auto"/>
            <w:left w:val="none" w:sz="0" w:space="0" w:color="auto"/>
            <w:bottom w:val="single" w:sz="6" w:space="2" w:color="DDDDDD"/>
            <w:right w:val="none" w:sz="0" w:space="0" w:color="auto"/>
          </w:divBdr>
        </w:div>
        <w:div w:id="313804595">
          <w:marLeft w:val="0"/>
          <w:marRight w:val="0"/>
          <w:marTop w:val="0"/>
          <w:marBottom w:val="90"/>
          <w:divBdr>
            <w:top w:val="none" w:sz="0" w:space="0" w:color="auto"/>
            <w:left w:val="none" w:sz="0" w:space="0" w:color="auto"/>
            <w:bottom w:val="single" w:sz="6" w:space="2" w:color="DDDDDD"/>
            <w:right w:val="none" w:sz="0" w:space="0" w:color="auto"/>
          </w:divBdr>
        </w:div>
        <w:div w:id="374622075">
          <w:marLeft w:val="0"/>
          <w:marRight w:val="0"/>
          <w:marTop w:val="0"/>
          <w:marBottom w:val="90"/>
          <w:divBdr>
            <w:top w:val="none" w:sz="0" w:space="0" w:color="auto"/>
            <w:left w:val="none" w:sz="0" w:space="0" w:color="auto"/>
            <w:bottom w:val="single" w:sz="6" w:space="2" w:color="DDDDDD"/>
            <w:right w:val="none" w:sz="0" w:space="0" w:color="auto"/>
          </w:divBdr>
        </w:div>
        <w:div w:id="439305377">
          <w:marLeft w:val="0"/>
          <w:marRight w:val="0"/>
          <w:marTop w:val="0"/>
          <w:marBottom w:val="90"/>
          <w:divBdr>
            <w:top w:val="none" w:sz="0" w:space="0" w:color="auto"/>
            <w:left w:val="none" w:sz="0" w:space="0" w:color="auto"/>
            <w:bottom w:val="single" w:sz="6" w:space="2" w:color="DDDDDD"/>
            <w:right w:val="none" w:sz="0" w:space="0" w:color="auto"/>
          </w:divBdr>
        </w:div>
        <w:div w:id="831264753">
          <w:marLeft w:val="0"/>
          <w:marRight w:val="0"/>
          <w:marTop w:val="0"/>
          <w:marBottom w:val="90"/>
          <w:divBdr>
            <w:top w:val="none" w:sz="0" w:space="0" w:color="auto"/>
            <w:left w:val="none" w:sz="0" w:space="0" w:color="auto"/>
            <w:bottom w:val="single" w:sz="6" w:space="2" w:color="DDDDDD"/>
            <w:right w:val="none" w:sz="0" w:space="0" w:color="auto"/>
          </w:divBdr>
        </w:div>
        <w:div w:id="1212768889">
          <w:marLeft w:val="0"/>
          <w:marRight w:val="0"/>
          <w:marTop w:val="0"/>
          <w:marBottom w:val="90"/>
          <w:divBdr>
            <w:top w:val="none" w:sz="0" w:space="0" w:color="auto"/>
            <w:left w:val="none" w:sz="0" w:space="0" w:color="auto"/>
            <w:bottom w:val="single" w:sz="6" w:space="2" w:color="DDDDDD"/>
            <w:right w:val="none" w:sz="0" w:space="0" w:color="auto"/>
          </w:divBdr>
        </w:div>
        <w:div w:id="1241450193">
          <w:marLeft w:val="0"/>
          <w:marRight w:val="0"/>
          <w:marTop w:val="0"/>
          <w:marBottom w:val="90"/>
          <w:divBdr>
            <w:top w:val="none" w:sz="0" w:space="0" w:color="auto"/>
            <w:left w:val="none" w:sz="0" w:space="0" w:color="auto"/>
            <w:bottom w:val="single" w:sz="6" w:space="2" w:color="DDDDDD"/>
            <w:right w:val="none" w:sz="0" w:space="0" w:color="auto"/>
          </w:divBdr>
        </w:div>
        <w:div w:id="1392340075">
          <w:marLeft w:val="0"/>
          <w:marRight w:val="0"/>
          <w:marTop w:val="0"/>
          <w:marBottom w:val="90"/>
          <w:divBdr>
            <w:top w:val="none" w:sz="0" w:space="0" w:color="auto"/>
            <w:left w:val="none" w:sz="0" w:space="0" w:color="auto"/>
            <w:bottom w:val="single" w:sz="6" w:space="2" w:color="DDDDDD"/>
            <w:right w:val="none" w:sz="0" w:space="0" w:color="auto"/>
          </w:divBdr>
        </w:div>
        <w:div w:id="1540782689">
          <w:marLeft w:val="0"/>
          <w:marRight w:val="0"/>
          <w:marTop w:val="0"/>
          <w:marBottom w:val="90"/>
          <w:divBdr>
            <w:top w:val="none" w:sz="0" w:space="0" w:color="auto"/>
            <w:left w:val="none" w:sz="0" w:space="0" w:color="auto"/>
            <w:bottom w:val="single" w:sz="6" w:space="2" w:color="DDDDDD"/>
            <w:right w:val="none" w:sz="0" w:space="0" w:color="auto"/>
          </w:divBdr>
        </w:div>
        <w:div w:id="1584610810">
          <w:marLeft w:val="0"/>
          <w:marRight w:val="0"/>
          <w:marTop w:val="0"/>
          <w:marBottom w:val="90"/>
          <w:divBdr>
            <w:top w:val="none" w:sz="0" w:space="0" w:color="auto"/>
            <w:left w:val="none" w:sz="0" w:space="0" w:color="auto"/>
            <w:bottom w:val="single" w:sz="6" w:space="2" w:color="DDDDDD"/>
            <w:right w:val="none" w:sz="0" w:space="0" w:color="auto"/>
          </w:divBdr>
        </w:div>
        <w:div w:id="1943759223">
          <w:marLeft w:val="0"/>
          <w:marRight w:val="0"/>
          <w:marTop w:val="0"/>
          <w:marBottom w:val="90"/>
          <w:divBdr>
            <w:top w:val="none" w:sz="0" w:space="0" w:color="auto"/>
            <w:left w:val="none" w:sz="0" w:space="0" w:color="auto"/>
            <w:bottom w:val="single" w:sz="6" w:space="2" w:color="DDDDDD"/>
            <w:right w:val="none" w:sz="0" w:space="0" w:color="auto"/>
          </w:divBdr>
        </w:div>
        <w:div w:id="1944876452">
          <w:marLeft w:val="0"/>
          <w:marRight w:val="0"/>
          <w:marTop w:val="0"/>
          <w:marBottom w:val="90"/>
          <w:divBdr>
            <w:top w:val="none" w:sz="0" w:space="0" w:color="auto"/>
            <w:left w:val="none" w:sz="0" w:space="0" w:color="auto"/>
            <w:bottom w:val="single" w:sz="6" w:space="2" w:color="DDDDDD"/>
            <w:right w:val="none" w:sz="0" w:space="0" w:color="auto"/>
          </w:divBdr>
        </w:div>
        <w:div w:id="2027628850">
          <w:marLeft w:val="0"/>
          <w:marRight w:val="0"/>
          <w:marTop w:val="0"/>
          <w:marBottom w:val="90"/>
          <w:divBdr>
            <w:top w:val="none" w:sz="0" w:space="0" w:color="auto"/>
            <w:left w:val="none" w:sz="0" w:space="0" w:color="auto"/>
            <w:bottom w:val="single" w:sz="6" w:space="2" w:color="DDDDDD"/>
            <w:right w:val="none" w:sz="0" w:space="0" w:color="auto"/>
          </w:divBdr>
        </w:div>
        <w:div w:id="2063946350">
          <w:marLeft w:val="0"/>
          <w:marRight w:val="0"/>
          <w:marTop w:val="0"/>
          <w:marBottom w:val="90"/>
          <w:divBdr>
            <w:top w:val="none" w:sz="0" w:space="0" w:color="auto"/>
            <w:left w:val="none" w:sz="0" w:space="0" w:color="auto"/>
            <w:bottom w:val="single" w:sz="6" w:space="2" w:color="DDDDDD"/>
            <w:right w:val="none" w:sz="0" w:space="0" w:color="auto"/>
          </w:divBdr>
        </w:div>
        <w:div w:id="2092924430">
          <w:marLeft w:val="0"/>
          <w:marRight w:val="0"/>
          <w:marTop w:val="0"/>
          <w:marBottom w:val="90"/>
          <w:divBdr>
            <w:top w:val="none" w:sz="0" w:space="0" w:color="auto"/>
            <w:left w:val="none" w:sz="0" w:space="0" w:color="auto"/>
            <w:bottom w:val="single" w:sz="6" w:space="2" w:color="DDDDDD"/>
            <w:right w:val="none" w:sz="0" w:space="0" w:color="auto"/>
          </w:divBdr>
        </w:div>
      </w:divsChild>
    </w:div>
    <w:div w:id="1771200644">
      <w:bodyDiv w:val="1"/>
      <w:marLeft w:val="0"/>
      <w:marRight w:val="0"/>
      <w:marTop w:val="0"/>
      <w:marBottom w:val="0"/>
      <w:divBdr>
        <w:top w:val="none" w:sz="0" w:space="0" w:color="auto"/>
        <w:left w:val="none" w:sz="0" w:space="0" w:color="auto"/>
        <w:bottom w:val="none" w:sz="0" w:space="0" w:color="auto"/>
        <w:right w:val="none" w:sz="0" w:space="0" w:color="auto"/>
      </w:divBdr>
    </w:div>
    <w:div w:id="1798377412">
      <w:bodyDiv w:val="1"/>
      <w:marLeft w:val="0"/>
      <w:marRight w:val="0"/>
      <w:marTop w:val="0"/>
      <w:marBottom w:val="0"/>
      <w:divBdr>
        <w:top w:val="none" w:sz="0" w:space="0" w:color="auto"/>
        <w:left w:val="none" w:sz="0" w:space="0" w:color="auto"/>
        <w:bottom w:val="none" w:sz="0" w:space="0" w:color="auto"/>
        <w:right w:val="none" w:sz="0" w:space="0" w:color="auto"/>
      </w:divBdr>
    </w:div>
    <w:div w:id="1800227003">
      <w:bodyDiv w:val="1"/>
      <w:marLeft w:val="0"/>
      <w:marRight w:val="0"/>
      <w:marTop w:val="0"/>
      <w:marBottom w:val="0"/>
      <w:divBdr>
        <w:top w:val="none" w:sz="0" w:space="0" w:color="auto"/>
        <w:left w:val="none" w:sz="0" w:space="0" w:color="auto"/>
        <w:bottom w:val="none" w:sz="0" w:space="0" w:color="auto"/>
        <w:right w:val="none" w:sz="0" w:space="0" w:color="auto"/>
      </w:divBdr>
    </w:div>
    <w:div w:id="1819303642">
      <w:bodyDiv w:val="1"/>
      <w:marLeft w:val="0"/>
      <w:marRight w:val="0"/>
      <w:marTop w:val="0"/>
      <w:marBottom w:val="0"/>
      <w:divBdr>
        <w:top w:val="none" w:sz="0" w:space="0" w:color="auto"/>
        <w:left w:val="none" w:sz="0" w:space="0" w:color="auto"/>
        <w:bottom w:val="none" w:sz="0" w:space="0" w:color="auto"/>
        <w:right w:val="none" w:sz="0" w:space="0" w:color="auto"/>
      </w:divBdr>
    </w:div>
    <w:div w:id="1825509268">
      <w:bodyDiv w:val="1"/>
      <w:marLeft w:val="0"/>
      <w:marRight w:val="0"/>
      <w:marTop w:val="0"/>
      <w:marBottom w:val="0"/>
      <w:divBdr>
        <w:top w:val="none" w:sz="0" w:space="0" w:color="auto"/>
        <w:left w:val="none" w:sz="0" w:space="0" w:color="auto"/>
        <w:bottom w:val="none" w:sz="0" w:space="0" w:color="auto"/>
        <w:right w:val="none" w:sz="0" w:space="0" w:color="auto"/>
      </w:divBdr>
    </w:div>
    <w:div w:id="1828478687">
      <w:bodyDiv w:val="1"/>
      <w:marLeft w:val="0"/>
      <w:marRight w:val="0"/>
      <w:marTop w:val="0"/>
      <w:marBottom w:val="0"/>
      <w:divBdr>
        <w:top w:val="none" w:sz="0" w:space="0" w:color="auto"/>
        <w:left w:val="none" w:sz="0" w:space="0" w:color="auto"/>
        <w:bottom w:val="none" w:sz="0" w:space="0" w:color="auto"/>
        <w:right w:val="none" w:sz="0" w:space="0" w:color="auto"/>
      </w:divBdr>
    </w:div>
    <w:div w:id="1835758854">
      <w:bodyDiv w:val="1"/>
      <w:marLeft w:val="0"/>
      <w:marRight w:val="0"/>
      <w:marTop w:val="0"/>
      <w:marBottom w:val="0"/>
      <w:divBdr>
        <w:top w:val="none" w:sz="0" w:space="0" w:color="auto"/>
        <w:left w:val="none" w:sz="0" w:space="0" w:color="auto"/>
        <w:bottom w:val="none" w:sz="0" w:space="0" w:color="auto"/>
        <w:right w:val="none" w:sz="0" w:space="0" w:color="auto"/>
      </w:divBdr>
    </w:div>
    <w:div w:id="1868907013">
      <w:bodyDiv w:val="1"/>
      <w:marLeft w:val="0"/>
      <w:marRight w:val="0"/>
      <w:marTop w:val="0"/>
      <w:marBottom w:val="0"/>
      <w:divBdr>
        <w:top w:val="none" w:sz="0" w:space="0" w:color="auto"/>
        <w:left w:val="none" w:sz="0" w:space="0" w:color="auto"/>
        <w:bottom w:val="none" w:sz="0" w:space="0" w:color="auto"/>
        <w:right w:val="none" w:sz="0" w:space="0" w:color="auto"/>
      </w:divBdr>
    </w:div>
    <w:div w:id="1878464517">
      <w:bodyDiv w:val="1"/>
      <w:marLeft w:val="0"/>
      <w:marRight w:val="0"/>
      <w:marTop w:val="0"/>
      <w:marBottom w:val="0"/>
      <w:divBdr>
        <w:top w:val="none" w:sz="0" w:space="0" w:color="auto"/>
        <w:left w:val="none" w:sz="0" w:space="0" w:color="auto"/>
        <w:bottom w:val="none" w:sz="0" w:space="0" w:color="auto"/>
        <w:right w:val="none" w:sz="0" w:space="0" w:color="auto"/>
      </w:divBdr>
      <w:divsChild>
        <w:div w:id="1401249763">
          <w:marLeft w:val="150"/>
          <w:marRight w:val="0"/>
          <w:marTop w:val="0"/>
          <w:marBottom w:val="75"/>
          <w:divBdr>
            <w:top w:val="none" w:sz="0" w:space="0" w:color="auto"/>
            <w:left w:val="none" w:sz="0" w:space="0" w:color="auto"/>
            <w:bottom w:val="none" w:sz="0" w:space="0" w:color="auto"/>
            <w:right w:val="none" w:sz="0" w:space="0" w:color="auto"/>
          </w:divBdr>
        </w:div>
        <w:div w:id="1599831898">
          <w:marLeft w:val="0"/>
          <w:marRight w:val="150"/>
          <w:marTop w:val="0"/>
          <w:marBottom w:val="75"/>
          <w:divBdr>
            <w:top w:val="none" w:sz="0" w:space="0" w:color="auto"/>
            <w:left w:val="none" w:sz="0" w:space="0" w:color="auto"/>
            <w:bottom w:val="none" w:sz="0" w:space="0" w:color="auto"/>
            <w:right w:val="none" w:sz="0" w:space="0" w:color="auto"/>
          </w:divBdr>
        </w:div>
      </w:divsChild>
    </w:div>
    <w:div w:id="1979650312">
      <w:bodyDiv w:val="1"/>
      <w:marLeft w:val="0"/>
      <w:marRight w:val="0"/>
      <w:marTop w:val="0"/>
      <w:marBottom w:val="0"/>
      <w:divBdr>
        <w:top w:val="none" w:sz="0" w:space="0" w:color="auto"/>
        <w:left w:val="none" w:sz="0" w:space="0" w:color="auto"/>
        <w:bottom w:val="none" w:sz="0" w:space="0" w:color="auto"/>
        <w:right w:val="none" w:sz="0" w:space="0" w:color="auto"/>
      </w:divBdr>
    </w:div>
    <w:div w:id="1983148542">
      <w:bodyDiv w:val="1"/>
      <w:marLeft w:val="0"/>
      <w:marRight w:val="0"/>
      <w:marTop w:val="0"/>
      <w:marBottom w:val="0"/>
      <w:divBdr>
        <w:top w:val="none" w:sz="0" w:space="0" w:color="auto"/>
        <w:left w:val="none" w:sz="0" w:space="0" w:color="auto"/>
        <w:bottom w:val="none" w:sz="0" w:space="0" w:color="auto"/>
        <w:right w:val="none" w:sz="0" w:space="0" w:color="auto"/>
      </w:divBdr>
      <w:divsChild>
        <w:div w:id="186721111">
          <w:marLeft w:val="1008"/>
          <w:marRight w:val="0"/>
          <w:marTop w:val="115"/>
          <w:marBottom w:val="0"/>
          <w:divBdr>
            <w:top w:val="none" w:sz="0" w:space="0" w:color="auto"/>
            <w:left w:val="none" w:sz="0" w:space="0" w:color="auto"/>
            <w:bottom w:val="none" w:sz="0" w:space="0" w:color="auto"/>
            <w:right w:val="none" w:sz="0" w:space="0" w:color="auto"/>
          </w:divBdr>
        </w:div>
        <w:div w:id="590045131">
          <w:marLeft w:val="1008"/>
          <w:marRight w:val="0"/>
          <w:marTop w:val="115"/>
          <w:marBottom w:val="0"/>
          <w:divBdr>
            <w:top w:val="none" w:sz="0" w:space="0" w:color="auto"/>
            <w:left w:val="none" w:sz="0" w:space="0" w:color="auto"/>
            <w:bottom w:val="none" w:sz="0" w:space="0" w:color="auto"/>
            <w:right w:val="none" w:sz="0" w:space="0" w:color="auto"/>
          </w:divBdr>
        </w:div>
        <w:div w:id="698168487">
          <w:marLeft w:val="432"/>
          <w:marRight w:val="0"/>
          <w:marTop w:val="125"/>
          <w:marBottom w:val="0"/>
          <w:divBdr>
            <w:top w:val="none" w:sz="0" w:space="0" w:color="auto"/>
            <w:left w:val="none" w:sz="0" w:space="0" w:color="auto"/>
            <w:bottom w:val="none" w:sz="0" w:space="0" w:color="auto"/>
            <w:right w:val="none" w:sz="0" w:space="0" w:color="auto"/>
          </w:divBdr>
        </w:div>
        <w:div w:id="882210944">
          <w:marLeft w:val="1008"/>
          <w:marRight w:val="0"/>
          <w:marTop w:val="115"/>
          <w:marBottom w:val="0"/>
          <w:divBdr>
            <w:top w:val="none" w:sz="0" w:space="0" w:color="auto"/>
            <w:left w:val="none" w:sz="0" w:space="0" w:color="auto"/>
            <w:bottom w:val="none" w:sz="0" w:space="0" w:color="auto"/>
            <w:right w:val="none" w:sz="0" w:space="0" w:color="auto"/>
          </w:divBdr>
        </w:div>
        <w:div w:id="966353767">
          <w:marLeft w:val="1008"/>
          <w:marRight w:val="0"/>
          <w:marTop w:val="115"/>
          <w:marBottom w:val="0"/>
          <w:divBdr>
            <w:top w:val="none" w:sz="0" w:space="0" w:color="auto"/>
            <w:left w:val="none" w:sz="0" w:space="0" w:color="auto"/>
            <w:bottom w:val="none" w:sz="0" w:space="0" w:color="auto"/>
            <w:right w:val="none" w:sz="0" w:space="0" w:color="auto"/>
          </w:divBdr>
        </w:div>
        <w:div w:id="1257597680">
          <w:marLeft w:val="432"/>
          <w:marRight w:val="0"/>
          <w:marTop w:val="125"/>
          <w:marBottom w:val="0"/>
          <w:divBdr>
            <w:top w:val="none" w:sz="0" w:space="0" w:color="auto"/>
            <w:left w:val="none" w:sz="0" w:space="0" w:color="auto"/>
            <w:bottom w:val="none" w:sz="0" w:space="0" w:color="auto"/>
            <w:right w:val="none" w:sz="0" w:space="0" w:color="auto"/>
          </w:divBdr>
        </w:div>
        <w:div w:id="1817410372">
          <w:marLeft w:val="432"/>
          <w:marRight w:val="0"/>
          <w:marTop w:val="125"/>
          <w:marBottom w:val="0"/>
          <w:divBdr>
            <w:top w:val="none" w:sz="0" w:space="0" w:color="auto"/>
            <w:left w:val="none" w:sz="0" w:space="0" w:color="auto"/>
            <w:bottom w:val="none" w:sz="0" w:space="0" w:color="auto"/>
            <w:right w:val="none" w:sz="0" w:space="0" w:color="auto"/>
          </w:divBdr>
        </w:div>
        <w:div w:id="1916015120">
          <w:marLeft w:val="1008"/>
          <w:marRight w:val="0"/>
          <w:marTop w:val="115"/>
          <w:marBottom w:val="0"/>
          <w:divBdr>
            <w:top w:val="none" w:sz="0" w:space="0" w:color="auto"/>
            <w:left w:val="none" w:sz="0" w:space="0" w:color="auto"/>
            <w:bottom w:val="none" w:sz="0" w:space="0" w:color="auto"/>
            <w:right w:val="none" w:sz="0" w:space="0" w:color="auto"/>
          </w:divBdr>
        </w:div>
      </w:divsChild>
    </w:div>
    <w:div w:id="2010978554">
      <w:bodyDiv w:val="1"/>
      <w:marLeft w:val="0"/>
      <w:marRight w:val="0"/>
      <w:marTop w:val="0"/>
      <w:marBottom w:val="0"/>
      <w:divBdr>
        <w:top w:val="none" w:sz="0" w:space="0" w:color="auto"/>
        <w:left w:val="none" w:sz="0" w:space="0" w:color="auto"/>
        <w:bottom w:val="none" w:sz="0" w:space="0" w:color="auto"/>
        <w:right w:val="none" w:sz="0" w:space="0" w:color="auto"/>
      </w:divBdr>
    </w:div>
    <w:div w:id="2045790762">
      <w:bodyDiv w:val="1"/>
      <w:marLeft w:val="0"/>
      <w:marRight w:val="0"/>
      <w:marTop w:val="0"/>
      <w:marBottom w:val="0"/>
      <w:divBdr>
        <w:top w:val="none" w:sz="0" w:space="0" w:color="auto"/>
        <w:left w:val="none" w:sz="0" w:space="0" w:color="auto"/>
        <w:bottom w:val="none" w:sz="0" w:space="0" w:color="auto"/>
        <w:right w:val="none" w:sz="0" w:space="0" w:color="auto"/>
      </w:divBdr>
    </w:div>
    <w:div w:id="2100177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99" Type="http://schemas.openxmlformats.org/officeDocument/2006/relationships/hyperlink" Target="http://corp.kaltura.com/about/contact" TargetMode="External"/><Relationship Id="rId303" Type="http://schemas.openxmlformats.org/officeDocument/2006/relationships/hyperlink" Target="http://corp.kaltura.com/about/contact" TargetMode="External"/><Relationship Id="rId21" Type="http://schemas.openxmlformats.org/officeDocument/2006/relationships/hyperlink" Target="mailto:partnersupport@kaltura.com" TargetMode="External"/><Relationship Id="rId42" Type="http://schemas.openxmlformats.org/officeDocument/2006/relationships/image" Target="media/image12.png"/><Relationship Id="rId63" Type="http://schemas.openxmlformats.org/officeDocument/2006/relationships/image" Target="media/image24.png"/><Relationship Id="rId84" Type="http://schemas.openxmlformats.org/officeDocument/2006/relationships/image" Target="media/image41.png"/><Relationship Id="rId138" Type="http://schemas.openxmlformats.org/officeDocument/2006/relationships/image" Target="media/image75.png"/><Relationship Id="rId159" Type="http://schemas.openxmlformats.org/officeDocument/2006/relationships/image" Target="media/image94.png"/><Relationship Id="rId324" Type="http://schemas.openxmlformats.org/officeDocument/2006/relationships/image" Target="media/image217.png"/><Relationship Id="rId170" Type="http://schemas.openxmlformats.org/officeDocument/2006/relationships/image" Target="media/image104.png"/><Relationship Id="rId191" Type="http://schemas.openxmlformats.org/officeDocument/2006/relationships/hyperlink" Target="http://corp.kaltura.com/about/contact" TargetMode="External"/><Relationship Id="rId205" Type="http://schemas.openxmlformats.org/officeDocument/2006/relationships/image" Target="media/image126.png"/><Relationship Id="rId226" Type="http://schemas.openxmlformats.org/officeDocument/2006/relationships/image" Target="media/image144.png"/><Relationship Id="rId247" Type="http://schemas.openxmlformats.org/officeDocument/2006/relationships/image" Target="media/image160.png"/><Relationship Id="rId107" Type="http://schemas.openxmlformats.org/officeDocument/2006/relationships/image" Target="media/image57.png"/><Relationship Id="rId268" Type="http://schemas.openxmlformats.org/officeDocument/2006/relationships/image" Target="media/image173.png"/><Relationship Id="rId289" Type="http://schemas.openxmlformats.org/officeDocument/2006/relationships/image" Target="media/image191.png"/><Relationship Id="rId11" Type="http://schemas.openxmlformats.org/officeDocument/2006/relationships/endnotes" Target="endnotes.xml"/><Relationship Id="rId32" Type="http://schemas.openxmlformats.org/officeDocument/2006/relationships/hyperlink" Target="http://blog.kaltura.org/best-practice-js-kdp-embed-recipe" TargetMode="External"/><Relationship Id="rId53" Type="http://schemas.openxmlformats.org/officeDocument/2006/relationships/hyperlink" Target="http://knowledge.kaltura.com/sites/default/files/Kaltura_Drop_Folder_Service_for_Content_Ingestion.pdf" TargetMode="External"/><Relationship Id="rId74" Type="http://schemas.openxmlformats.org/officeDocument/2006/relationships/image" Target="media/image32.png"/><Relationship Id="rId149" Type="http://schemas.openxmlformats.org/officeDocument/2006/relationships/image" Target="media/image85.png"/><Relationship Id="rId314" Type="http://schemas.openxmlformats.org/officeDocument/2006/relationships/image" Target="media/image207.png"/><Relationship Id="rId335" Type="http://schemas.openxmlformats.org/officeDocument/2006/relationships/hyperlink" Target="http://www.kaltura.org/kaltura-terminology" TargetMode="External"/><Relationship Id="rId5" Type="http://schemas.openxmlformats.org/officeDocument/2006/relationships/numbering" Target="numbering.xml"/><Relationship Id="rId95" Type="http://schemas.openxmlformats.org/officeDocument/2006/relationships/hyperlink" Target="mailto:kalturasupport@kaltura.com" TargetMode="External"/><Relationship Id="rId160" Type="http://schemas.openxmlformats.org/officeDocument/2006/relationships/image" Target="media/image95.png"/><Relationship Id="rId181" Type="http://schemas.openxmlformats.org/officeDocument/2006/relationships/hyperlink" Target="http://demo.kaltura.com/showcase/" TargetMode="External"/><Relationship Id="rId216" Type="http://schemas.openxmlformats.org/officeDocument/2006/relationships/image" Target="media/image136.png"/><Relationship Id="rId237" Type="http://schemas.openxmlformats.org/officeDocument/2006/relationships/image" Target="media/image154.png"/><Relationship Id="rId258" Type="http://schemas.openxmlformats.org/officeDocument/2006/relationships/image" Target="media/image167.png"/><Relationship Id="rId279" Type="http://schemas.openxmlformats.org/officeDocument/2006/relationships/image" Target="media/image183.png"/><Relationship Id="rId22" Type="http://schemas.openxmlformats.org/officeDocument/2006/relationships/hyperlink" Target="mailto:Knowledge@kaltura.com" TargetMode="External"/><Relationship Id="rId43" Type="http://schemas.openxmlformats.org/officeDocument/2006/relationships/image" Target="media/image13.png"/><Relationship Id="rId64" Type="http://schemas.openxmlformats.org/officeDocument/2006/relationships/hyperlink" Target="http://blog.kaltura.org/extra-fast-publishing" TargetMode="External"/><Relationship Id="rId118" Type="http://schemas.openxmlformats.org/officeDocument/2006/relationships/hyperlink" Target="http://www.webopedia.com/TERM/X/XML.html" TargetMode="External"/><Relationship Id="rId139" Type="http://schemas.openxmlformats.org/officeDocument/2006/relationships/image" Target="media/image76.png"/><Relationship Id="rId290" Type="http://schemas.openxmlformats.org/officeDocument/2006/relationships/image" Target="media/image192.png"/><Relationship Id="rId304" Type="http://schemas.openxmlformats.org/officeDocument/2006/relationships/image" Target="media/image201.png"/><Relationship Id="rId325" Type="http://schemas.openxmlformats.org/officeDocument/2006/relationships/image" Target="media/image218.png"/><Relationship Id="rId85" Type="http://schemas.openxmlformats.org/officeDocument/2006/relationships/image" Target="media/image42.png"/><Relationship Id="rId150" Type="http://schemas.openxmlformats.org/officeDocument/2006/relationships/image" Target="media/image86.png"/><Relationship Id="rId171" Type="http://schemas.openxmlformats.org/officeDocument/2006/relationships/image" Target="media/image105.png"/><Relationship Id="rId192" Type="http://schemas.openxmlformats.org/officeDocument/2006/relationships/image" Target="media/image117.png"/><Relationship Id="rId206" Type="http://schemas.openxmlformats.org/officeDocument/2006/relationships/image" Target="media/image127.png"/><Relationship Id="rId227" Type="http://schemas.openxmlformats.org/officeDocument/2006/relationships/image" Target="media/image145.png"/><Relationship Id="rId248" Type="http://schemas.openxmlformats.org/officeDocument/2006/relationships/image" Target="media/image161.png"/><Relationship Id="rId269" Type="http://schemas.openxmlformats.org/officeDocument/2006/relationships/image" Target="media/image174.png"/><Relationship Id="rId12" Type="http://schemas.openxmlformats.org/officeDocument/2006/relationships/image" Target="media/image2.png"/><Relationship Id="rId33" Type="http://schemas.openxmlformats.org/officeDocument/2006/relationships/hyperlink" Target="http://www.kaltura.com/index.php/kmc" TargetMode="External"/><Relationship Id="rId108" Type="http://schemas.openxmlformats.org/officeDocument/2006/relationships/image" Target="media/image58.png"/><Relationship Id="rId280" Type="http://schemas.openxmlformats.org/officeDocument/2006/relationships/image" Target="media/image184.png"/><Relationship Id="rId315" Type="http://schemas.openxmlformats.org/officeDocument/2006/relationships/image" Target="media/image208.png"/><Relationship Id="rId336" Type="http://schemas.openxmlformats.org/officeDocument/2006/relationships/hyperlink" Target="http://www.kaltura.org/kaltura-terminology" TargetMode="External"/><Relationship Id="rId54" Type="http://schemas.openxmlformats.org/officeDocument/2006/relationships/image" Target="media/image16.png"/><Relationship Id="rId75" Type="http://schemas.openxmlformats.org/officeDocument/2006/relationships/image" Target="media/image33.png"/><Relationship Id="rId96" Type="http://schemas.openxmlformats.org/officeDocument/2006/relationships/image" Target="media/image45.png"/><Relationship Id="rId140" Type="http://schemas.openxmlformats.org/officeDocument/2006/relationships/image" Target="media/image77.png"/><Relationship Id="rId161" Type="http://schemas.openxmlformats.org/officeDocument/2006/relationships/hyperlink" Target="http://www.kaltura.com/api_v3/testmeDoc/index.php?object=KalturaCategoryOrderBy" TargetMode="External"/><Relationship Id="rId182" Type="http://schemas.openxmlformats.org/officeDocument/2006/relationships/hyperlink" Target="http://exchange.kaltura.com/category/tags/3play-plugin" TargetMode="External"/><Relationship Id="rId217" Type="http://schemas.openxmlformats.org/officeDocument/2006/relationships/image" Target="media/image137.png"/><Relationship Id="rId6" Type="http://schemas.openxmlformats.org/officeDocument/2006/relationships/styles" Target="styles.xml"/><Relationship Id="rId238" Type="http://schemas.openxmlformats.org/officeDocument/2006/relationships/image" Target="media/image155.png"/><Relationship Id="rId259" Type="http://schemas.openxmlformats.org/officeDocument/2006/relationships/hyperlink" Target="http://video.search.yahoo.com/mrss/submit" TargetMode="External"/><Relationship Id="rId23" Type="http://schemas.openxmlformats.org/officeDocument/2006/relationships/image" Target="media/image6.emf"/><Relationship Id="rId119" Type="http://schemas.openxmlformats.org/officeDocument/2006/relationships/image" Target="media/image64.png"/><Relationship Id="rId270" Type="http://schemas.openxmlformats.org/officeDocument/2006/relationships/image" Target="media/image175.png"/><Relationship Id="rId291" Type="http://schemas.openxmlformats.org/officeDocument/2006/relationships/image" Target="media/image193.png"/><Relationship Id="rId305" Type="http://schemas.openxmlformats.org/officeDocument/2006/relationships/hyperlink" Target="https://acudeo.tremormedia.com/" TargetMode="External"/><Relationship Id="rId326" Type="http://schemas.openxmlformats.org/officeDocument/2006/relationships/image" Target="media/image219.png"/><Relationship Id="rId44" Type="http://schemas.openxmlformats.org/officeDocument/2006/relationships/image" Target="media/image14.png"/><Relationship Id="rId65" Type="http://schemas.openxmlformats.org/officeDocument/2006/relationships/image" Target="media/image25.png"/><Relationship Id="rId86" Type="http://schemas.openxmlformats.org/officeDocument/2006/relationships/image" Target="media/image43.png"/><Relationship Id="rId151" Type="http://schemas.openxmlformats.org/officeDocument/2006/relationships/image" Target="media/image87.png"/><Relationship Id="rId172" Type="http://schemas.openxmlformats.org/officeDocument/2006/relationships/image" Target="media/image106.png"/><Relationship Id="rId193" Type="http://schemas.openxmlformats.org/officeDocument/2006/relationships/hyperlink" Target="http://www.adobe.com/products/flashmediaserver/flashmediaencoder/" TargetMode="External"/><Relationship Id="rId207" Type="http://schemas.openxmlformats.org/officeDocument/2006/relationships/image" Target="media/image128.png"/><Relationship Id="rId228" Type="http://schemas.openxmlformats.org/officeDocument/2006/relationships/hyperlink" Target="http://corp.kaltura.com/about/contact" TargetMode="External"/><Relationship Id="rId249" Type="http://schemas.openxmlformats.org/officeDocument/2006/relationships/image" Target="media/image162.png"/><Relationship Id="rId13" Type="http://schemas.openxmlformats.org/officeDocument/2006/relationships/image" Target="media/image3.png"/><Relationship Id="rId109" Type="http://schemas.openxmlformats.org/officeDocument/2006/relationships/image" Target="media/image59.png"/><Relationship Id="rId260" Type="http://schemas.openxmlformats.org/officeDocument/2006/relationships/hyperlink" Target="http://www.iab.net/iab_products_and_industry_services/508676/compliance/679253" TargetMode="External"/><Relationship Id="rId281" Type="http://schemas.openxmlformats.org/officeDocument/2006/relationships/image" Target="media/image185.png"/><Relationship Id="rId316" Type="http://schemas.openxmlformats.org/officeDocument/2006/relationships/image" Target="media/image209.png"/><Relationship Id="rId337" Type="http://schemas.openxmlformats.org/officeDocument/2006/relationships/image" Target="media/image227.png"/><Relationship Id="rId34" Type="http://schemas.openxmlformats.org/officeDocument/2006/relationships/image" Target="media/image7.png"/><Relationship Id="rId55" Type="http://schemas.openxmlformats.org/officeDocument/2006/relationships/image" Target="media/image17.png"/><Relationship Id="rId76" Type="http://schemas.openxmlformats.org/officeDocument/2006/relationships/image" Target="media/image34.png"/><Relationship Id="rId97" Type="http://schemas.openxmlformats.org/officeDocument/2006/relationships/image" Target="media/image46.png"/><Relationship Id="rId120" Type="http://schemas.openxmlformats.org/officeDocument/2006/relationships/image" Target="media/image65.png"/><Relationship Id="rId141" Type="http://schemas.openxmlformats.org/officeDocument/2006/relationships/image" Target="media/image78.png"/><Relationship Id="rId7" Type="http://schemas.microsoft.com/office/2007/relationships/stylesWithEffects" Target="stylesWithEffects.xml"/><Relationship Id="rId162" Type="http://schemas.openxmlformats.org/officeDocument/2006/relationships/image" Target="media/image96.png"/><Relationship Id="rId183" Type="http://schemas.openxmlformats.org/officeDocument/2006/relationships/hyperlink" Target="http://en.wikipedia.org/wiki/Translation" TargetMode="External"/><Relationship Id="rId218" Type="http://schemas.openxmlformats.org/officeDocument/2006/relationships/image" Target="media/image138.png"/><Relationship Id="rId239" Type="http://schemas.openxmlformats.org/officeDocument/2006/relationships/image" Target="media/image156.png"/><Relationship Id="rId250" Type="http://schemas.openxmlformats.org/officeDocument/2006/relationships/hyperlink" Target="http://corp.kaltura.com/about/contact?subject=tubemogul" TargetMode="External"/><Relationship Id="rId271" Type="http://schemas.openxmlformats.org/officeDocument/2006/relationships/image" Target="media/image176.png"/><Relationship Id="rId292" Type="http://schemas.openxmlformats.org/officeDocument/2006/relationships/image" Target="media/image194.png"/><Relationship Id="rId306" Type="http://schemas.openxmlformats.org/officeDocument/2006/relationships/image" Target="media/image202.png"/><Relationship Id="rId24" Type="http://schemas.openxmlformats.org/officeDocument/2006/relationships/hyperlink" Target="http://knowledge.kaltura.com/page/kaltura-products-and-services-documentation" TargetMode="External"/><Relationship Id="rId45" Type="http://schemas.openxmlformats.org/officeDocument/2006/relationships/hyperlink" Target="http://en.wikipedia.org/wiki/Comma-separated_values" TargetMode="External"/><Relationship Id="rId66" Type="http://schemas.openxmlformats.org/officeDocument/2006/relationships/hyperlink" Target="http://www.kaltura.com/api_v3/testmeDoc/index.php?service=metadata_metadata" TargetMode="External"/><Relationship Id="rId87" Type="http://schemas.openxmlformats.org/officeDocument/2006/relationships/image" Target="media/image44.png"/><Relationship Id="rId110" Type="http://schemas.openxmlformats.org/officeDocument/2006/relationships/image" Target="media/image60.png"/><Relationship Id="rId131" Type="http://schemas.openxmlformats.org/officeDocument/2006/relationships/image" Target="media/image730.png"/><Relationship Id="rId327" Type="http://schemas.openxmlformats.org/officeDocument/2006/relationships/image" Target="media/image220.png"/><Relationship Id="rId152" Type="http://schemas.openxmlformats.org/officeDocument/2006/relationships/image" Target="media/image88.png"/><Relationship Id="rId173" Type="http://schemas.openxmlformats.org/officeDocument/2006/relationships/hyperlink" Target="http://site.kaltura.com/Request-Users.html" TargetMode="External"/><Relationship Id="rId194" Type="http://schemas.openxmlformats.org/officeDocument/2006/relationships/hyperlink" Target="http://www.adobe.com/products/flashmediaserver/flashmediaencoder/systemreqs/" TargetMode="External"/><Relationship Id="rId208" Type="http://schemas.openxmlformats.org/officeDocument/2006/relationships/image" Target="media/image129.png"/><Relationship Id="rId229" Type="http://schemas.openxmlformats.org/officeDocument/2006/relationships/image" Target="media/image146.png"/><Relationship Id="rId240" Type="http://schemas.openxmlformats.org/officeDocument/2006/relationships/image" Target="media/image157.png"/><Relationship Id="rId261" Type="http://schemas.openxmlformats.org/officeDocument/2006/relationships/hyperlink" Target="http://knowledge.kaltura.com/sites/default/files/Kaltura%E2%80%99s%20Generic%20Ads%20Player%20Plugin%20for%20VAST.pdf" TargetMode="External"/><Relationship Id="rId14" Type="http://schemas.openxmlformats.org/officeDocument/2006/relationships/comments" Target="comments.xml"/><Relationship Id="rId30" Type="http://schemas.openxmlformats.org/officeDocument/2006/relationships/hyperlink" Target="http://corp.kaltura.com/products/Features/Video-Management" TargetMode="External"/><Relationship Id="rId35" Type="http://schemas.openxmlformats.org/officeDocument/2006/relationships/image" Target="media/image8.png"/><Relationship Id="rId56" Type="http://schemas.openxmlformats.org/officeDocument/2006/relationships/image" Target="media/image18.png"/><Relationship Id="rId77" Type="http://schemas.openxmlformats.org/officeDocument/2006/relationships/image" Target="media/image35.png"/><Relationship Id="rId100" Type="http://schemas.openxmlformats.org/officeDocument/2006/relationships/image" Target="media/image47.png"/><Relationship Id="rId105" Type="http://schemas.openxmlformats.org/officeDocument/2006/relationships/image" Target="media/image53.png"/><Relationship Id="rId147" Type="http://schemas.openxmlformats.org/officeDocument/2006/relationships/image" Target="media/image83.png"/><Relationship Id="rId168" Type="http://schemas.openxmlformats.org/officeDocument/2006/relationships/image" Target="media/image102.png"/><Relationship Id="rId282" Type="http://schemas.openxmlformats.org/officeDocument/2006/relationships/image" Target="media/image186.png"/><Relationship Id="rId312" Type="http://schemas.openxmlformats.org/officeDocument/2006/relationships/hyperlink" Target="http://www.kaltura.com/crossdomain.xml" TargetMode="External"/><Relationship Id="rId317" Type="http://schemas.openxmlformats.org/officeDocument/2006/relationships/image" Target="media/image210.png"/><Relationship Id="rId333" Type="http://schemas.openxmlformats.org/officeDocument/2006/relationships/image" Target="media/image225.png"/><Relationship Id="rId338" Type="http://schemas.openxmlformats.org/officeDocument/2006/relationships/hyperlink" Target="http://www.kaltura.com/api_v3/testmeDoc/index.php?page=notifications" TargetMode="External"/><Relationship Id="rId8" Type="http://schemas.openxmlformats.org/officeDocument/2006/relationships/settings" Target="settings.xml"/><Relationship Id="rId51" Type="http://schemas.openxmlformats.org/officeDocument/2006/relationships/hyperlink" Target="http://knowledge.kaltura.com/node/466/edit" TargetMode="External"/><Relationship Id="rId72" Type="http://schemas.openxmlformats.org/officeDocument/2006/relationships/image" Target="media/image30.png"/><Relationship Id="rId93" Type="http://schemas.openxmlformats.org/officeDocument/2006/relationships/image" Target="media/image51.png"/><Relationship Id="rId98" Type="http://schemas.openxmlformats.org/officeDocument/2006/relationships/image" Target="media/image55.png"/><Relationship Id="rId121" Type="http://schemas.openxmlformats.org/officeDocument/2006/relationships/image" Target="media/image66.png"/><Relationship Id="rId142" Type="http://schemas.openxmlformats.org/officeDocument/2006/relationships/image" Target="media/image79.png"/><Relationship Id="rId163" Type="http://schemas.openxmlformats.org/officeDocument/2006/relationships/image" Target="media/image97.png"/><Relationship Id="rId184" Type="http://schemas.openxmlformats.org/officeDocument/2006/relationships/hyperlink" Target="http://en.wikipedia.org/wiki/Deaf" TargetMode="External"/><Relationship Id="rId189" Type="http://schemas.openxmlformats.org/officeDocument/2006/relationships/image" Target="media/image115.png"/><Relationship Id="rId219" Type="http://schemas.openxmlformats.org/officeDocument/2006/relationships/image" Target="media/image139.png"/><Relationship Id="rId3" Type="http://schemas.openxmlformats.org/officeDocument/2006/relationships/customXml" Target="../customXml/item3.xml"/><Relationship Id="rId214" Type="http://schemas.openxmlformats.org/officeDocument/2006/relationships/image" Target="media/image134.png"/><Relationship Id="rId230" Type="http://schemas.openxmlformats.org/officeDocument/2006/relationships/image" Target="media/image147.png"/><Relationship Id="rId235" Type="http://schemas.openxmlformats.org/officeDocument/2006/relationships/image" Target="media/image152.png"/><Relationship Id="rId251" Type="http://schemas.openxmlformats.org/officeDocument/2006/relationships/image" Target="media/image163.png"/><Relationship Id="rId256" Type="http://schemas.openxmlformats.org/officeDocument/2006/relationships/image" Target="media/image166.jpeg"/><Relationship Id="rId277" Type="http://schemas.openxmlformats.org/officeDocument/2006/relationships/image" Target="media/image182.png"/><Relationship Id="rId298" Type="http://schemas.openxmlformats.org/officeDocument/2006/relationships/image" Target="media/image198.png"/><Relationship Id="rId25" Type="http://schemas.openxmlformats.org/officeDocument/2006/relationships/header" Target="header3.xml"/><Relationship Id="rId46" Type="http://schemas.openxmlformats.org/officeDocument/2006/relationships/hyperlink" Target="http://en.wikipedia.org/wiki/XML" TargetMode="External"/><Relationship Id="rId67" Type="http://schemas.openxmlformats.org/officeDocument/2006/relationships/image" Target="media/image26.png"/><Relationship Id="rId116" Type="http://schemas.openxmlformats.org/officeDocument/2006/relationships/hyperlink" Target="http://www.kaltura.com/api_v3/xsdDoc/?type=bulkUploadXml.bulkUploadXML" TargetMode="External"/><Relationship Id="rId137" Type="http://schemas.openxmlformats.org/officeDocument/2006/relationships/image" Target="media/image74.png"/><Relationship Id="rId158" Type="http://schemas.openxmlformats.org/officeDocument/2006/relationships/image" Target="media/image93.png"/><Relationship Id="rId272" Type="http://schemas.openxmlformats.org/officeDocument/2006/relationships/image" Target="media/image177.png"/><Relationship Id="rId293" Type="http://schemas.openxmlformats.org/officeDocument/2006/relationships/image" Target="media/image195.png"/><Relationship Id="rId302" Type="http://schemas.openxmlformats.org/officeDocument/2006/relationships/image" Target="media/image200.png"/><Relationship Id="rId307" Type="http://schemas.openxmlformats.org/officeDocument/2006/relationships/hyperlink" Target="http://ox-d.hbr.org/v/1.0/av?auid=35998" TargetMode="External"/><Relationship Id="rId323" Type="http://schemas.openxmlformats.org/officeDocument/2006/relationships/image" Target="media/image216.png"/><Relationship Id="rId328" Type="http://schemas.openxmlformats.org/officeDocument/2006/relationships/image" Target="media/image221.png"/><Relationship Id="rId20" Type="http://schemas.openxmlformats.org/officeDocument/2006/relationships/image" Target="media/image5.png"/><Relationship Id="rId41" Type="http://schemas.openxmlformats.org/officeDocument/2006/relationships/hyperlink" Target="http://www.kaltura.com/api_v3/testmeDoc/index.php?object=KalturaResource" TargetMode="External"/><Relationship Id="rId62" Type="http://schemas.openxmlformats.org/officeDocument/2006/relationships/image" Target="media/image23.png"/><Relationship Id="rId83" Type="http://schemas.openxmlformats.org/officeDocument/2006/relationships/hyperlink" Target="http://www.kaltura.com/api_v3/testmeDoc/index.php?object=KalturaUiConf" TargetMode="External"/><Relationship Id="rId111" Type="http://schemas.openxmlformats.org/officeDocument/2006/relationships/image" Target="media/image61.png"/><Relationship Id="rId132" Type="http://schemas.openxmlformats.org/officeDocument/2006/relationships/image" Target="media/image740.png"/><Relationship Id="rId153" Type="http://schemas.openxmlformats.org/officeDocument/2006/relationships/image" Target="media/image89.png"/><Relationship Id="rId174" Type="http://schemas.openxmlformats.org/officeDocument/2006/relationships/image" Target="media/image107.png"/><Relationship Id="rId179" Type="http://schemas.openxmlformats.org/officeDocument/2006/relationships/hyperlink" Target="http://blog.kaltura.org/wp-content/uploads/2011/10/Moderation-Screen2.png" TargetMode="External"/><Relationship Id="rId195" Type="http://schemas.openxmlformats.org/officeDocument/2006/relationships/image" Target="media/image118.png"/><Relationship Id="rId209" Type="http://schemas.openxmlformats.org/officeDocument/2006/relationships/image" Target="media/image130.png"/><Relationship Id="rId190" Type="http://schemas.openxmlformats.org/officeDocument/2006/relationships/image" Target="media/image116.png"/><Relationship Id="rId204" Type="http://schemas.openxmlformats.org/officeDocument/2006/relationships/image" Target="media/image125.png"/><Relationship Id="rId220" Type="http://schemas.openxmlformats.org/officeDocument/2006/relationships/image" Target="media/image140.png"/><Relationship Id="rId225" Type="http://schemas.openxmlformats.org/officeDocument/2006/relationships/image" Target="media/image143.png"/><Relationship Id="rId241" Type="http://schemas.openxmlformats.org/officeDocument/2006/relationships/hyperlink" Target="http://blog.kaltura.org/?p=1773&amp;preview=true" TargetMode="External"/><Relationship Id="rId246" Type="http://schemas.openxmlformats.org/officeDocument/2006/relationships/hyperlink" Target="https://www.google.com/webmasters/tools/home" TargetMode="External"/><Relationship Id="rId267" Type="http://schemas.openxmlformats.org/officeDocument/2006/relationships/image" Target="media/image172.png"/><Relationship Id="rId288" Type="http://schemas.openxmlformats.org/officeDocument/2006/relationships/image" Target="media/image190.png"/><Relationship Id="rId15" Type="http://schemas.openxmlformats.org/officeDocument/2006/relationships/image" Target="media/image4.png"/><Relationship Id="rId36" Type="http://schemas.openxmlformats.org/officeDocument/2006/relationships/image" Target="media/image9.png"/><Relationship Id="rId57" Type="http://schemas.openxmlformats.org/officeDocument/2006/relationships/image" Target="media/image19.png"/><Relationship Id="rId106" Type="http://schemas.openxmlformats.org/officeDocument/2006/relationships/image" Target="media/image54.png"/><Relationship Id="rId262" Type="http://schemas.openxmlformats.org/officeDocument/2006/relationships/hyperlink" Target="http://ad3.liverail.com/?LR_PUBLISHER_ID=1331&amp;LR_CAMPAIGN_ID=229&amp;LR_SCHEMA=vast2" TargetMode="External"/><Relationship Id="rId283" Type="http://schemas.openxmlformats.org/officeDocument/2006/relationships/image" Target="media/image187.png"/><Relationship Id="rId313" Type="http://schemas.openxmlformats.org/officeDocument/2006/relationships/image" Target="media/image206.png"/><Relationship Id="rId318" Type="http://schemas.openxmlformats.org/officeDocument/2006/relationships/image" Target="media/image211.png"/><Relationship Id="rId339" Type="http://schemas.openxmlformats.org/officeDocument/2006/relationships/hyperlink" Target="http://site.kaltura.com/Request-Users.html" TargetMode="External"/><Relationship Id="rId10" Type="http://schemas.openxmlformats.org/officeDocument/2006/relationships/footnotes" Target="footnotes.xml"/><Relationship Id="rId31" Type="http://schemas.openxmlformats.org/officeDocument/2006/relationships/hyperlink" Target="http://corp.kaltura.com/Products/Features/Video-Publishing" TargetMode="External"/><Relationship Id="rId52" Type="http://schemas.openxmlformats.org/officeDocument/2006/relationships/image" Target="media/image15.png"/><Relationship Id="rId73" Type="http://schemas.openxmlformats.org/officeDocument/2006/relationships/image" Target="media/image31.png"/><Relationship Id="rId78" Type="http://schemas.openxmlformats.org/officeDocument/2006/relationships/image" Target="media/image36.png"/><Relationship Id="rId94" Type="http://schemas.openxmlformats.org/officeDocument/2006/relationships/image" Target="media/image52.png"/><Relationship Id="rId99" Type="http://schemas.openxmlformats.org/officeDocument/2006/relationships/image" Target="media/image56.png"/><Relationship Id="rId101" Type="http://schemas.openxmlformats.org/officeDocument/2006/relationships/image" Target="media/image48.png"/><Relationship Id="rId122" Type="http://schemas.openxmlformats.org/officeDocument/2006/relationships/image" Target="media/image67.png"/><Relationship Id="rId143" Type="http://schemas.openxmlformats.org/officeDocument/2006/relationships/hyperlink" Target="http://www.kaltura.com/api_v3/testmeDoc/index.php?object=KalturaResource" TargetMode="External"/><Relationship Id="rId148" Type="http://schemas.openxmlformats.org/officeDocument/2006/relationships/image" Target="media/image84.png"/><Relationship Id="rId164" Type="http://schemas.openxmlformats.org/officeDocument/2006/relationships/image" Target="media/image98.png"/><Relationship Id="rId169" Type="http://schemas.openxmlformats.org/officeDocument/2006/relationships/image" Target="media/image103.png"/><Relationship Id="rId185" Type="http://schemas.openxmlformats.org/officeDocument/2006/relationships/image" Target="media/image113.png"/><Relationship Id="rId334" Type="http://schemas.openxmlformats.org/officeDocument/2006/relationships/image" Target="media/image226.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12.png"/><Relationship Id="rId210" Type="http://schemas.openxmlformats.org/officeDocument/2006/relationships/image" Target="media/image131.png"/><Relationship Id="rId215" Type="http://schemas.openxmlformats.org/officeDocument/2006/relationships/image" Target="media/image135.png"/><Relationship Id="rId236" Type="http://schemas.openxmlformats.org/officeDocument/2006/relationships/image" Target="media/image153.png"/><Relationship Id="rId257" Type="http://schemas.openxmlformats.org/officeDocument/2006/relationships/hyperlink" Target="https://phobos.apple.com/WebObjects/MZFinance.woa/wa/publishPodcast" TargetMode="External"/><Relationship Id="rId278" Type="http://schemas.openxmlformats.org/officeDocument/2006/relationships/hyperlink" Target="http://www.iab.net/wiki/index.php/Companion_Ad" TargetMode="External"/><Relationship Id="rId26" Type="http://schemas.openxmlformats.org/officeDocument/2006/relationships/header" Target="header4.xml"/><Relationship Id="rId231" Type="http://schemas.openxmlformats.org/officeDocument/2006/relationships/image" Target="media/image148.png"/><Relationship Id="rId252" Type="http://schemas.openxmlformats.org/officeDocument/2006/relationships/image" Target="media/image164.png"/><Relationship Id="rId273" Type="http://schemas.openxmlformats.org/officeDocument/2006/relationships/image" Target="media/image178.png"/><Relationship Id="rId294" Type="http://schemas.openxmlformats.org/officeDocument/2006/relationships/image" Target="media/image196.png"/><Relationship Id="rId308" Type="http://schemas.openxmlformats.org/officeDocument/2006/relationships/hyperlink" Target="http://www.iab.net/iab_products_and_industry_services/508676/digitalvideo/vast/vast_xml_samples" TargetMode="External"/><Relationship Id="rId329" Type="http://schemas.openxmlformats.org/officeDocument/2006/relationships/image" Target="media/image222.png"/><Relationship Id="rId47" Type="http://schemas.openxmlformats.org/officeDocument/2006/relationships/hyperlink" Target="http://www.kaltura.com/api_v3/xsdDoc/?type=bulkUploadXml.bulkUploadXML" TargetMode="External"/><Relationship Id="rId68" Type="http://schemas.openxmlformats.org/officeDocument/2006/relationships/image" Target="media/image27.png"/><Relationship Id="rId112" Type="http://schemas.openxmlformats.org/officeDocument/2006/relationships/hyperlink" Target="http://www.kaltura.com/api_v3/testmeDoc/index.php?object=KalturaMediaInfo" TargetMode="External"/><Relationship Id="rId133" Type="http://schemas.openxmlformats.org/officeDocument/2006/relationships/image" Target="media/image70.png"/><Relationship Id="rId154" Type="http://schemas.openxmlformats.org/officeDocument/2006/relationships/hyperlink" Target="http://knowledge.kaltura.com/node/559/edit?destination=admin/content/node" TargetMode="External"/><Relationship Id="rId175" Type="http://schemas.openxmlformats.org/officeDocument/2006/relationships/image" Target="media/image108.png"/><Relationship Id="rId340" Type="http://schemas.openxmlformats.org/officeDocument/2006/relationships/fontTable" Target="fontTable.xml"/><Relationship Id="rId196" Type="http://schemas.openxmlformats.org/officeDocument/2006/relationships/hyperlink" Target="http://www.whatismyip.com/" TargetMode="External"/><Relationship Id="rId200" Type="http://schemas.openxmlformats.org/officeDocument/2006/relationships/image" Target="media/image122.png"/><Relationship Id="rId16" Type="http://schemas.openxmlformats.org/officeDocument/2006/relationships/header" Target="header1.xml"/><Relationship Id="rId221" Type="http://schemas.openxmlformats.org/officeDocument/2006/relationships/image" Target="media/image141.png"/><Relationship Id="rId242" Type="http://schemas.openxmlformats.org/officeDocument/2006/relationships/image" Target="media/image158.png"/><Relationship Id="rId263" Type="http://schemas.openxmlformats.org/officeDocument/2006/relationships/image" Target="media/image168.png"/><Relationship Id="rId284" Type="http://schemas.openxmlformats.org/officeDocument/2006/relationships/image" Target="media/image188.png"/><Relationship Id="rId319" Type="http://schemas.openxmlformats.org/officeDocument/2006/relationships/image" Target="media/image212.png"/><Relationship Id="rId37" Type="http://schemas.openxmlformats.org/officeDocument/2006/relationships/image" Target="media/image10.png"/><Relationship Id="rId58" Type="http://schemas.openxmlformats.org/officeDocument/2006/relationships/image" Target="media/image20.png"/><Relationship Id="rId79" Type="http://schemas.openxmlformats.org/officeDocument/2006/relationships/image" Target="media/image37.png"/><Relationship Id="rId102" Type="http://schemas.openxmlformats.org/officeDocument/2006/relationships/hyperlink" Target="http://knowledge.kaltura.com/faq/how-use-kaltura-player-studios-additional-parameters-and-plugins-uivars" TargetMode="External"/><Relationship Id="rId123" Type="http://schemas.openxmlformats.org/officeDocument/2006/relationships/image" Target="media/image68.png"/><Relationship Id="rId144" Type="http://schemas.openxmlformats.org/officeDocument/2006/relationships/image" Target="media/image80.png"/><Relationship Id="rId330" Type="http://schemas.openxmlformats.org/officeDocument/2006/relationships/image" Target="media/image223.png"/><Relationship Id="rId165" Type="http://schemas.openxmlformats.org/officeDocument/2006/relationships/image" Target="media/image99.png"/><Relationship Id="rId186" Type="http://schemas.openxmlformats.org/officeDocument/2006/relationships/image" Target="media/image114.png"/><Relationship Id="rId211" Type="http://schemas.openxmlformats.org/officeDocument/2006/relationships/image" Target="media/image132.png"/><Relationship Id="rId232" Type="http://schemas.openxmlformats.org/officeDocument/2006/relationships/image" Target="media/image149.png"/><Relationship Id="rId253" Type="http://schemas.openxmlformats.org/officeDocument/2006/relationships/hyperlink" Target="http://www.tubemogul.com/auth/login?source=kaltura" TargetMode="External"/><Relationship Id="rId274" Type="http://schemas.openxmlformats.org/officeDocument/2006/relationships/image" Target="media/image179.png"/><Relationship Id="rId295" Type="http://schemas.openxmlformats.org/officeDocument/2006/relationships/hyperlink" Target="http://ad.doubleclick.net/pfadx/mysite.com/" TargetMode="External"/><Relationship Id="rId309" Type="http://schemas.openxmlformats.org/officeDocument/2006/relationships/image" Target="media/image203.png"/><Relationship Id="rId27" Type="http://schemas.openxmlformats.org/officeDocument/2006/relationships/footer" Target="footer3.xml"/><Relationship Id="rId48" Type="http://schemas.openxmlformats.org/officeDocument/2006/relationships/hyperlink" Target="http://www.kaltura.com/api_v3/xsdDoc/?type=bulkUploadXml.bulkUploadXML" TargetMode="External"/><Relationship Id="rId69" Type="http://schemas.openxmlformats.org/officeDocument/2006/relationships/image" Target="media/image28.png"/><Relationship Id="rId113" Type="http://schemas.openxmlformats.org/officeDocument/2006/relationships/hyperlink" Target="http://knowledge.kaltura.com/sites/default/files/Kaltura_Drop_Folder_Service_for_Content_Ingestion.pdf" TargetMode="External"/><Relationship Id="rId134" Type="http://schemas.openxmlformats.org/officeDocument/2006/relationships/image" Target="media/image71.png"/><Relationship Id="rId320" Type="http://schemas.openxmlformats.org/officeDocument/2006/relationships/image" Target="media/image213.png"/><Relationship Id="rId80" Type="http://schemas.openxmlformats.org/officeDocument/2006/relationships/image" Target="media/image38.png"/><Relationship Id="rId155" Type="http://schemas.openxmlformats.org/officeDocument/2006/relationships/image" Target="media/image90.png"/><Relationship Id="rId176" Type="http://schemas.openxmlformats.org/officeDocument/2006/relationships/image" Target="media/image109.png"/><Relationship Id="rId197" Type="http://schemas.openxmlformats.org/officeDocument/2006/relationships/image" Target="media/image119.png"/><Relationship Id="rId341" Type="http://schemas.openxmlformats.org/officeDocument/2006/relationships/theme" Target="theme/theme1.xml"/><Relationship Id="rId201" Type="http://schemas.openxmlformats.org/officeDocument/2006/relationships/hyperlink" Target="http://help.adobe.com/en_US/FlashMediaLiveEncoder/3.0/Using/flashmedialiveencoder_3_help.pdf" TargetMode="External"/><Relationship Id="rId222" Type="http://schemas.openxmlformats.org/officeDocument/2006/relationships/hyperlink" Target="http://wiki.multimedia.cx/index.php?title=Macromedia" TargetMode="External"/><Relationship Id="rId243" Type="http://schemas.openxmlformats.org/officeDocument/2006/relationships/image" Target="media/image159.png"/><Relationship Id="rId264" Type="http://schemas.openxmlformats.org/officeDocument/2006/relationships/image" Target="media/image169.png"/><Relationship Id="rId285" Type="http://schemas.openxmlformats.org/officeDocument/2006/relationships/image" Target="media/image189.png"/><Relationship Id="rId17" Type="http://schemas.openxmlformats.org/officeDocument/2006/relationships/footer" Target="footer1.xml"/><Relationship Id="rId38" Type="http://schemas.openxmlformats.org/officeDocument/2006/relationships/image" Target="media/image11.png"/><Relationship Id="rId59" Type="http://schemas.openxmlformats.org/officeDocument/2006/relationships/hyperlink" Target="http://blog.kaltura.org/wp-content/uploads/2011/10/AdvanceTranscoding.png" TargetMode="External"/><Relationship Id="rId103" Type="http://schemas.openxmlformats.org/officeDocument/2006/relationships/image" Target="media/image49.png"/><Relationship Id="rId124" Type="http://schemas.openxmlformats.org/officeDocument/2006/relationships/image" Target="media/image69.png"/><Relationship Id="rId310" Type="http://schemas.openxmlformats.org/officeDocument/2006/relationships/image" Target="media/image204.png"/><Relationship Id="rId70" Type="http://schemas.openxmlformats.org/officeDocument/2006/relationships/hyperlink" Target="http://knowledge.kaltura.com/sites/default/files/Kaltura_Drop_Folder_Service_for_Content_Ingestion.pdf" TargetMode="External"/><Relationship Id="rId145" Type="http://schemas.openxmlformats.org/officeDocument/2006/relationships/image" Target="media/image81.png"/><Relationship Id="rId166" Type="http://schemas.openxmlformats.org/officeDocument/2006/relationships/image" Target="media/image100.png"/><Relationship Id="rId187" Type="http://schemas.openxmlformats.org/officeDocument/2006/relationships/hyperlink" Target="http://exchange.kaltura.com/search/luceneapi_node/subply" TargetMode="External"/><Relationship Id="rId331" Type="http://schemas.openxmlformats.org/officeDocument/2006/relationships/hyperlink" Target="http://knowledge.kaltura.com/page/kaltura-products-and-services-documentation" TargetMode="External"/><Relationship Id="rId1" Type="http://schemas.openxmlformats.org/officeDocument/2006/relationships/customXml" Target="../customXml/item1.xml"/><Relationship Id="rId212" Type="http://schemas.openxmlformats.org/officeDocument/2006/relationships/image" Target="media/image133.png"/><Relationship Id="rId233" Type="http://schemas.openxmlformats.org/officeDocument/2006/relationships/image" Target="media/image150.png"/><Relationship Id="rId254" Type="http://schemas.openxmlformats.org/officeDocument/2006/relationships/image" Target="media/image165.png"/><Relationship Id="rId28" Type="http://schemas.openxmlformats.org/officeDocument/2006/relationships/header" Target="header5.xml"/><Relationship Id="rId49" Type="http://schemas.openxmlformats.org/officeDocument/2006/relationships/hyperlink" Target="http://knowledge.kaltura.com/node/465/edit" TargetMode="External"/><Relationship Id="rId114" Type="http://schemas.openxmlformats.org/officeDocument/2006/relationships/hyperlink" Target="http://www.kaltura.com/api_v3/testmeDoc/index.php?service=metadata_metadata" TargetMode="External"/><Relationship Id="rId275" Type="http://schemas.openxmlformats.org/officeDocument/2006/relationships/image" Target="media/image180.png"/><Relationship Id="rId296" Type="http://schemas.openxmlformats.org/officeDocument/2006/relationships/image" Target="media/image197.png"/><Relationship Id="rId300" Type="http://schemas.openxmlformats.org/officeDocument/2006/relationships/image" Target="media/image199.png"/><Relationship Id="rId60" Type="http://schemas.openxmlformats.org/officeDocument/2006/relationships/image" Target="media/image21.png"/><Relationship Id="rId81" Type="http://schemas.openxmlformats.org/officeDocument/2006/relationships/image" Target="media/image39.png"/><Relationship Id="rId135" Type="http://schemas.openxmlformats.org/officeDocument/2006/relationships/image" Target="media/image72.png"/><Relationship Id="rId156" Type="http://schemas.openxmlformats.org/officeDocument/2006/relationships/image" Target="media/image91.png"/><Relationship Id="rId177" Type="http://schemas.openxmlformats.org/officeDocument/2006/relationships/image" Target="media/image110.png"/><Relationship Id="rId198" Type="http://schemas.openxmlformats.org/officeDocument/2006/relationships/image" Target="media/image120.png"/><Relationship Id="rId321" Type="http://schemas.openxmlformats.org/officeDocument/2006/relationships/image" Target="media/image214.png"/><Relationship Id="rId202" Type="http://schemas.openxmlformats.org/officeDocument/2006/relationships/image" Target="media/image123.png"/><Relationship Id="rId223" Type="http://schemas.openxmlformats.org/officeDocument/2006/relationships/hyperlink" Target="http://knowledge.kaltura.com/best-practices-multi-device-transcoding" TargetMode="External"/><Relationship Id="rId244" Type="http://schemas.openxmlformats.org/officeDocument/2006/relationships/hyperlink" Target="https://www.google.com/webmasters/tools/home" TargetMode="External"/><Relationship Id="rId18" Type="http://schemas.openxmlformats.org/officeDocument/2006/relationships/header" Target="header2.xml"/><Relationship Id="rId39" Type="http://schemas.openxmlformats.org/officeDocument/2006/relationships/hyperlink" Target="http://www.kaltura.com/api_v3/testmeDoc/index.php?service=baseentry&amp;action=addcontent" TargetMode="External"/><Relationship Id="rId265" Type="http://schemas.openxmlformats.org/officeDocument/2006/relationships/image" Target="media/image170.png"/><Relationship Id="rId286" Type="http://schemas.openxmlformats.org/officeDocument/2006/relationships/hyperlink" Target="http://cdna.tremormedia.com/acudeo/banners.js" TargetMode="External"/><Relationship Id="rId50" Type="http://schemas.openxmlformats.org/officeDocument/2006/relationships/hyperlink" Target="http://knowledge.kaltura.com/node/464/edit" TargetMode="External"/><Relationship Id="rId104" Type="http://schemas.openxmlformats.org/officeDocument/2006/relationships/image" Target="media/image50.png"/><Relationship Id="rId146" Type="http://schemas.openxmlformats.org/officeDocument/2006/relationships/image" Target="media/image82.png"/><Relationship Id="rId167" Type="http://schemas.openxmlformats.org/officeDocument/2006/relationships/image" Target="media/image101.png"/><Relationship Id="rId188" Type="http://schemas.openxmlformats.org/officeDocument/2006/relationships/hyperlink" Target="http://exchange.kaltura.com/category/solution-types/subtitles" TargetMode="External"/><Relationship Id="rId311" Type="http://schemas.openxmlformats.org/officeDocument/2006/relationships/image" Target="media/image205.png"/><Relationship Id="rId332" Type="http://schemas.openxmlformats.org/officeDocument/2006/relationships/image" Target="media/image224.png"/><Relationship Id="rId71" Type="http://schemas.openxmlformats.org/officeDocument/2006/relationships/image" Target="media/image29.png"/><Relationship Id="rId213" Type="http://schemas.openxmlformats.org/officeDocument/2006/relationships/hyperlink" Target="http://blog.kaltura.org/server-side-clipping-and-trimming" TargetMode="External"/><Relationship Id="rId234" Type="http://schemas.openxmlformats.org/officeDocument/2006/relationships/image" Target="media/image151.png"/><Relationship Id="rId2" Type="http://schemas.openxmlformats.org/officeDocument/2006/relationships/customXml" Target="../customXml/item2.xml"/><Relationship Id="rId29" Type="http://schemas.openxmlformats.org/officeDocument/2006/relationships/hyperlink" Target="http://corp.kaltura.com/products/Features/Video-Management" TargetMode="External"/><Relationship Id="rId255" Type="http://schemas.openxmlformats.org/officeDocument/2006/relationships/hyperlink" Target="http://www.apple.com/itunes/podcasts/specs.html" TargetMode="External"/><Relationship Id="rId276" Type="http://schemas.openxmlformats.org/officeDocument/2006/relationships/image" Target="media/image181.png"/><Relationship Id="rId297" Type="http://schemas.openxmlformats.org/officeDocument/2006/relationships/hyperlink" Target="http://d1.openx.org/fc.php?script=bannerTypeHtml:vastInlineBannerTypeHtml:vastInlineHtml&amp;source=&amp;format=vast&amp;charset=UTF_8&amp;nz=1&amp;zones=z1=150750" TargetMode="External"/><Relationship Id="rId40" Type="http://schemas.openxmlformats.org/officeDocument/2006/relationships/hyperlink" Target="http://www.kaltura.com/api_v3/testmeDoc/index.php?object=KalturaResource" TargetMode="External"/><Relationship Id="rId115" Type="http://schemas.openxmlformats.org/officeDocument/2006/relationships/image" Target="media/image62.png"/><Relationship Id="rId136" Type="http://schemas.openxmlformats.org/officeDocument/2006/relationships/image" Target="media/image73.png"/><Relationship Id="rId157" Type="http://schemas.openxmlformats.org/officeDocument/2006/relationships/image" Target="media/image92.png"/><Relationship Id="rId178" Type="http://schemas.openxmlformats.org/officeDocument/2006/relationships/image" Target="media/image111.png"/><Relationship Id="rId301" Type="http://schemas.openxmlformats.org/officeDocument/2006/relationships/hyperlink" Target="http://publishers.adap.tv/osclient/" TargetMode="External"/><Relationship Id="rId322" Type="http://schemas.openxmlformats.org/officeDocument/2006/relationships/image" Target="media/image215.png"/><Relationship Id="rId61" Type="http://schemas.openxmlformats.org/officeDocument/2006/relationships/image" Target="media/image22.png"/><Relationship Id="rId82" Type="http://schemas.openxmlformats.org/officeDocument/2006/relationships/image" Target="media/image40.png"/><Relationship Id="rId199" Type="http://schemas.openxmlformats.org/officeDocument/2006/relationships/image" Target="media/image121.png"/><Relationship Id="rId203" Type="http://schemas.openxmlformats.org/officeDocument/2006/relationships/image" Target="media/image124.png"/><Relationship Id="rId19" Type="http://schemas.openxmlformats.org/officeDocument/2006/relationships/footer" Target="footer2.xml"/><Relationship Id="rId224" Type="http://schemas.openxmlformats.org/officeDocument/2006/relationships/image" Target="media/image142.png"/><Relationship Id="rId245" Type="http://schemas.openxmlformats.org/officeDocument/2006/relationships/hyperlink" Target="http://www.google.com/support/webmasters/bin/answer.py?hl=en&amp;answer=34592" TargetMode="External"/><Relationship Id="rId266" Type="http://schemas.openxmlformats.org/officeDocument/2006/relationships/image" Target="media/image171.png"/><Relationship Id="rId287" Type="http://schemas.openxmlformats.org/officeDocument/2006/relationships/hyperlink" Target="http://cdna.tremormedia.com/acudeo/banners.js"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bbie\AppData\Roaming\Microsoft\Templates\C1H_HTML.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CB607A021FFB34181EE091D7E832692" ma:contentTypeVersion="0" ma:contentTypeDescription="Create a new document." ma:contentTypeScope="" ma:versionID="3c962cedae9a8183c88b16e9c84893df">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829706-E326-4908-83FF-92309840B60C}">
  <ds:schemaRefs>
    <ds:schemaRef ds:uri="http://schemas.microsoft.com/sharepoint/v3/contenttype/forms"/>
  </ds:schemaRefs>
</ds:datastoreItem>
</file>

<file path=customXml/itemProps2.xml><?xml version="1.0" encoding="utf-8"?>
<ds:datastoreItem xmlns:ds="http://schemas.openxmlformats.org/officeDocument/2006/customXml" ds:itemID="{0BD4AC3C-8A74-4ED7-A26C-DFC06081C80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7BB72F5-A060-411E-A6E4-E212648C2C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32D7CCD8-73F9-432A-8D3A-2F25D1BC81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C1H_HTML.DOT</Template>
  <TotalTime>52</TotalTime>
  <Pages>241</Pages>
  <Words>48533</Words>
  <Characters>276642</Characters>
  <Application>Microsoft Office Word</Application>
  <DocSecurity>0</DocSecurity>
  <Lines>2305</Lines>
  <Paragraphs>649</Paragraphs>
  <ScaleCrop>false</ScaleCrop>
  <HeadingPairs>
    <vt:vector size="2" baseType="variant">
      <vt:variant>
        <vt:lpstr>Title</vt:lpstr>
      </vt:variant>
      <vt:variant>
        <vt:i4>1</vt:i4>
      </vt:variant>
    </vt:vector>
  </HeadingPairs>
  <TitlesOfParts>
    <vt:vector size="1" baseType="lpstr">
      <vt:lpstr>Kaltura Management Console (KMC)</vt:lpstr>
    </vt:vector>
  </TitlesOfParts>
  <Company>Kaltura</Company>
  <LinksUpToDate>false</LinksUpToDate>
  <CharactersWithSpaces>324526</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Kaltura Management Console (KMC)</dc:title>
  <dc:subject>User Manual</dc:subject>
  <dc:creator>Debbie Zioni</dc:creator>
  <cp:keywords>Falcon</cp:keywords>
  <cp:lastModifiedBy>Debbie Zioni</cp:lastModifiedBy>
  <cp:revision>9</cp:revision>
  <cp:lastPrinted>2012-07-11T14:55:00Z</cp:lastPrinted>
  <dcterms:created xsi:type="dcterms:W3CDTF">2012-08-14T13:31:00Z</dcterms:created>
  <dcterms:modified xsi:type="dcterms:W3CDTF">2012-08-15T17:18:00Z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0x0101007CB607A021FFB34181EE091D7E832692</vt:lpwstr>
  </property>
  <property fmtid="{D5CDD505-2E9C-101B-9397-08002B2CF9AE}" pid="3" name="_dlc_DocIdItemGuid">
    <vt:lpwstr>ac754277-ea7c-41b1-b295-3c4651c751cf</vt:lpwstr>
  </property>
  <property fmtid="{D5CDD505-2E9C-101B-9397-08002B2CF9AE}" pid="4" name="_CopySource">
    <vt:lpwstr>KMC_UserManual_WIP.docx</vt:lpwstr>
  </property>
</Properties>
</file>