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055F6" w:rsidRPr="00352C98" w:rsidRDefault="00814366" w:rsidP="003055F6">
      <w:pPr>
        <w:pStyle w:val="Title"/>
      </w:pPr>
      <w:bookmarkStart w:id="0" w:name="O_1540"/>
      <w:bookmarkStart w:id="1" w:name="_Toc261554140"/>
      <w:bookmarkStart w:id="2" w:name="_Toc261554909"/>
      <w:bookmarkStart w:id="3" w:name="_GoBack"/>
      <w:bookmarkEnd w:id="0"/>
      <w:bookmarkEnd w:id="3"/>
      <w:r w:rsidRPr="00352C98">
        <w:rPr>
          <w:noProof/>
          <w:sz w:val="64"/>
          <w:szCs w:val="52"/>
          <w:lang w:val="en-US" w:bidi="he-IL"/>
        </w:rPr>
        <w:drawing>
          <wp:anchor distT="0" distB="0" distL="114300" distR="114300" simplePos="0" relativeHeight="251825152" behindDoc="1" locked="0" layoutInCell="1" allowOverlap="1" wp14:anchorId="4B927949" wp14:editId="4D43D17E">
            <wp:simplePos x="0" y="0"/>
            <wp:positionH relativeFrom="column">
              <wp:posOffset>-948055</wp:posOffset>
            </wp:positionH>
            <wp:positionV relativeFrom="paragraph">
              <wp:posOffset>1892300</wp:posOffset>
            </wp:positionV>
            <wp:extent cx="7825105" cy="2849245"/>
            <wp:effectExtent l="0" t="0" r="4445" b="825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825105" cy="2849245"/>
                    </a:xfrm>
                    <a:prstGeom prst="rect">
                      <a:avLst/>
                    </a:prstGeom>
                    <a:noFill/>
                    <a:ln>
                      <a:noFill/>
                    </a:ln>
                  </pic:spPr>
                </pic:pic>
              </a:graphicData>
            </a:graphic>
            <wp14:sizeRelH relativeFrom="page">
              <wp14:pctWidth>0</wp14:pctWidth>
            </wp14:sizeRelH>
            <wp14:sizeRelV relativeFrom="page">
              <wp14:pctHeight>0</wp14:pctHeight>
            </wp14:sizeRelV>
          </wp:anchor>
        </w:drawing>
      </w:r>
      <w:r w:rsidR="003055F6">
        <w:rPr>
          <w:noProof/>
          <w:lang w:val="en-US" w:bidi="he-IL"/>
        </w:rPr>
        <w:drawing>
          <wp:anchor distT="0" distB="0" distL="114300" distR="114300" simplePos="0" relativeHeight="251826176" behindDoc="0" locked="0" layoutInCell="1" allowOverlap="0" wp14:anchorId="3DC89ECC" wp14:editId="5480D1A6">
            <wp:simplePos x="0" y="0"/>
            <wp:positionH relativeFrom="column">
              <wp:posOffset>4954772</wp:posOffset>
            </wp:positionH>
            <wp:positionV relativeFrom="paragraph">
              <wp:posOffset>8016949</wp:posOffset>
            </wp:positionV>
            <wp:extent cx="1573619" cy="829339"/>
            <wp:effectExtent l="0" t="0" r="7620" b="889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73619" cy="829339"/>
                    </a:xfrm>
                    <a:prstGeom prst="rect">
                      <a:avLst/>
                    </a:prstGeom>
                    <a:noFill/>
                    <a:ln>
                      <a:noFill/>
                    </a:ln>
                  </pic:spPr>
                </pic:pic>
              </a:graphicData>
            </a:graphic>
            <wp14:sizeRelH relativeFrom="page">
              <wp14:pctWidth>0</wp14:pctWidth>
            </wp14:sizeRelH>
            <wp14:sizeRelV relativeFrom="page">
              <wp14:pctHeight>0</wp14:pctHeight>
            </wp14:sizeRelV>
          </wp:anchor>
        </w:drawing>
      </w:r>
      <w:r w:rsidR="009950C3">
        <w:fldChar w:fldCharType="begin"/>
      </w:r>
      <w:r w:rsidR="009950C3">
        <w:instrText xml:space="preserve"> DOCPROPERTY "Title"  \* MERGEFORMAT </w:instrText>
      </w:r>
      <w:r w:rsidR="009950C3">
        <w:fldChar w:fldCharType="separate"/>
      </w:r>
      <w:r w:rsidR="00D737AA">
        <w:t>Kaltura Management Console (KMC)</w:t>
      </w:r>
      <w:r w:rsidR="009950C3">
        <w:fldChar w:fldCharType="end"/>
      </w:r>
    </w:p>
    <w:p w:rsidR="003055F6" w:rsidRPr="00352C98" w:rsidRDefault="003055F6" w:rsidP="003055F6">
      <w:pPr>
        <w:pStyle w:val="SuperTitle"/>
        <w:spacing w:before="120"/>
        <w:rPr>
          <w:b w:val="0"/>
          <w:bCs/>
        </w:rPr>
      </w:pPr>
      <w:r w:rsidRPr="00352C98">
        <w:rPr>
          <w:b w:val="0"/>
          <w:bCs/>
        </w:rPr>
        <w:fldChar w:fldCharType="begin"/>
      </w:r>
      <w:r w:rsidRPr="00352C98">
        <w:rPr>
          <w:b w:val="0"/>
          <w:bCs/>
        </w:rPr>
        <w:instrText xml:space="preserve"> DOCPROPERTY "Subject"  \* MERGEFORMAT </w:instrText>
      </w:r>
      <w:r w:rsidRPr="00352C98">
        <w:rPr>
          <w:b w:val="0"/>
          <w:bCs/>
        </w:rPr>
        <w:fldChar w:fldCharType="separate"/>
      </w:r>
      <w:r w:rsidR="00D737AA">
        <w:rPr>
          <w:b w:val="0"/>
          <w:bCs/>
        </w:rPr>
        <w:t>User Manual</w:t>
      </w:r>
      <w:r w:rsidRPr="00352C98">
        <w:rPr>
          <w:b w:val="0"/>
          <w:bCs/>
        </w:rPr>
        <w:fldChar w:fldCharType="end"/>
      </w:r>
    </w:p>
    <w:p w:rsidR="003055F6" w:rsidRPr="00352C98" w:rsidRDefault="003055F6" w:rsidP="003055F6">
      <w:pPr>
        <w:pStyle w:val="Version"/>
      </w:pPr>
      <w:r w:rsidRPr="00352C98">
        <w:t xml:space="preserve">Version: </w:t>
      </w:r>
      <w:r w:rsidR="009950C3">
        <w:fldChar w:fldCharType="begin"/>
      </w:r>
      <w:r w:rsidR="009950C3">
        <w:instrText xml:space="preserve"> DOCPROPERTY "Keywords"  \* MERGEFORMAT </w:instrText>
      </w:r>
      <w:r w:rsidR="009950C3">
        <w:fldChar w:fldCharType="separate"/>
      </w:r>
      <w:ins w:id="4" w:author="Debbie Zioni" w:date="2012-04-18T12:48:00Z">
        <w:r w:rsidR="0079504B">
          <w:t>Falcon</w:t>
        </w:r>
      </w:ins>
      <w:del w:id="5" w:author="Debbie Zioni" w:date="2012-04-18T12:48:00Z">
        <w:r w:rsidR="00D737AA" w:rsidDel="0079504B">
          <w:delText>Eagle</w:delText>
        </w:r>
      </w:del>
      <w:r w:rsidR="009950C3">
        <w:fldChar w:fldCharType="end"/>
      </w:r>
    </w:p>
    <w:p w:rsidR="003055F6" w:rsidRDefault="003055F6">
      <w:pPr>
        <w:rPr>
          <w:rFonts w:eastAsiaTheme="majorEastAsia" w:cstheme="majorBidi"/>
          <w:b/>
          <w:color w:val="484848"/>
          <w:spacing w:val="5"/>
          <w:kern w:val="28"/>
          <w:sz w:val="64"/>
          <w:szCs w:val="52"/>
        </w:rPr>
      </w:pPr>
      <w:r>
        <w:rPr>
          <w:rFonts w:eastAsiaTheme="majorEastAsia" w:cstheme="majorBidi"/>
          <w:b/>
          <w:color w:val="484848"/>
          <w:spacing w:val="5"/>
          <w:kern w:val="28"/>
          <w:sz w:val="64"/>
          <w:szCs w:val="52"/>
        </w:rPr>
        <w:br w:type="page"/>
      </w:r>
    </w:p>
    <w:p w:rsidR="003055F6" w:rsidRDefault="003055F6" w:rsidP="003055F6">
      <w:pPr>
        <w:pStyle w:val="Copyright"/>
      </w:pPr>
    </w:p>
    <w:p w:rsidR="003055F6" w:rsidRDefault="003055F6" w:rsidP="003055F6">
      <w:pPr>
        <w:pStyle w:val="Copyright"/>
        <w:rPr>
          <w:b/>
          <w:bCs/>
          <w:color w:val="484848"/>
          <w:sz w:val="20"/>
          <w:szCs w:val="20"/>
        </w:rPr>
      </w:pPr>
      <w:r>
        <w:rPr>
          <w:noProof/>
          <w:lang w:val="en-US" w:bidi="he-IL"/>
        </w:rPr>
        <w:drawing>
          <wp:inline distT="0" distB="0" distL="0" distR="0" wp14:anchorId="6CF7A977" wp14:editId="742D241A">
            <wp:extent cx="5943600" cy="184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perator.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8415"/>
                    </a:xfrm>
                    <a:prstGeom prst="rect">
                      <a:avLst/>
                    </a:prstGeom>
                  </pic:spPr>
                </pic:pic>
              </a:graphicData>
            </a:graphic>
          </wp:inline>
        </w:drawing>
      </w:r>
    </w:p>
    <w:p w:rsidR="003055F6" w:rsidRDefault="003055F6" w:rsidP="003055F6">
      <w:pPr>
        <w:pStyle w:val="Copyright"/>
        <w:rPr>
          <w:b/>
          <w:bCs/>
          <w:color w:val="484848"/>
          <w:sz w:val="20"/>
          <w:szCs w:val="20"/>
        </w:rPr>
      </w:pPr>
    </w:p>
    <w:p w:rsidR="003055F6" w:rsidRPr="00773C7E" w:rsidRDefault="003055F6" w:rsidP="003055F6">
      <w:pPr>
        <w:pStyle w:val="Copyright"/>
        <w:rPr>
          <w:b/>
          <w:bCs/>
          <w:color w:val="484848"/>
          <w:sz w:val="20"/>
          <w:szCs w:val="20"/>
        </w:rPr>
      </w:pPr>
      <w:r w:rsidRPr="00773C7E">
        <w:rPr>
          <w:b/>
          <w:bCs/>
          <w:color w:val="484848"/>
          <w:sz w:val="20"/>
          <w:szCs w:val="20"/>
        </w:rPr>
        <w:t>Kaltura Business Headquarters</w:t>
      </w:r>
    </w:p>
    <w:p w:rsidR="003055F6" w:rsidRPr="00773C7E" w:rsidRDefault="003055F6" w:rsidP="003055F6">
      <w:pPr>
        <w:pStyle w:val="Copyright"/>
        <w:rPr>
          <w:sz w:val="20"/>
          <w:szCs w:val="20"/>
        </w:rPr>
      </w:pPr>
      <w:r w:rsidRPr="00773C7E">
        <w:rPr>
          <w:sz w:val="20"/>
          <w:szCs w:val="20"/>
        </w:rPr>
        <w:t>200 Park Avenue South, New York, NY. 10003, USA</w:t>
      </w:r>
    </w:p>
    <w:p w:rsidR="003055F6" w:rsidRPr="00773C7E" w:rsidRDefault="003055F6" w:rsidP="003055F6">
      <w:pPr>
        <w:pStyle w:val="Copyright"/>
        <w:rPr>
          <w:sz w:val="20"/>
          <w:szCs w:val="20"/>
        </w:rPr>
      </w:pPr>
      <w:r w:rsidRPr="00773C7E">
        <w:rPr>
          <w:sz w:val="20"/>
          <w:szCs w:val="20"/>
        </w:rPr>
        <w:t>Tel.: +1 800 871 5224</w:t>
      </w:r>
    </w:p>
    <w:p w:rsidR="003055F6" w:rsidRDefault="003055F6" w:rsidP="003055F6">
      <w:pPr>
        <w:pStyle w:val="Copyright"/>
        <w:rPr>
          <w:noProof/>
          <w:lang w:val="en-US" w:bidi="he-IL"/>
        </w:rPr>
      </w:pPr>
    </w:p>
    <w:p w:rsidR="003055F6" w:rsidRDefault="003055F6" w:rsidP="003055F6">
      <w:pPr>
        <w:pStyle w:val="Copyright"/>
      </w:pPr>
      <w:r>
        <w:rPr>
          <w:noProof/>
          <w:lang w:val="en-US" w:bidi="he-IL"/>
        </w:rPr>
        <w:drawing>
          <wp:inline distT="0" distB="0" distL="0" distR="0" wp14:anchorId="02CEEC9D" wp14:editId="5757FD8E">
            <wp:extent cx="5943600" cy="184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perator.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8415"/>
                    </a:xfrm>
                    <a:prstGeom prst="rect">
                      <a:avLst/>
                    </a:prstGeom>
                  </pic:spPr>
                </pic:pic>
              </a:graphicData>
            </a:graphic>
          </wp:inline>
        </w:drawing>
      </w:r>
    </w:p>
    <w:p w:rsidR="003055F6" w:rsidRDefault="003055F6" w:rsidP="003055F6">
      <w:pPr>
        <w:pStyle w:val="Copyright"/>
      </w:pPr>
    </w:p>
    <w:p w:rsidR="003055F6" w:rsidRDefault="003055F6" w:rsidP="008117FB">
      <w:pPr>
        <w:pStyle w:val="Copyright"/>
      </w:pPr>
      <w:r w:rsidRPr="00773C7E">
        <w:t>Copyright © 201</w:t>
      </w:r>
      <w:r w:rsidR="008117FB">
        <w:t xml:space="preserve">2 </w:t>
      </w:r>
      <w:r w:rsidRPr="00773C7E">
        <w:t xml:space="preserve">Kaltura Inc. All Rights Reserved. Designated trademarks and brands are the property of their respective owners. </w:t>
      </w:r>
    </w:p>
    <w:p w:rsidR="003055F6" w:rsidRDefault="003055F6" w:rsidP="003055F6">
      <w:pPr>
        <w:pStyle w:val="Copyright"/>
      </w:pPr>
      <w:r w:rsidRPr="00773C7E">
        <w:t>Use of this document constitutes acceptance of the Kaltura Terms of Use and Privacy Policy.</w:t>
      </w:r>
    </w:p>
    <w:p w:rsidR="003055F6" w:rsidRDefault="003055F6">
      <w:pPr>
        <w:rPr>
          <w:rFonts w:asciiTheme="minorBidi" w:hAnsiTheme="minorBidi" w:cstheme="minorBidi"/>
          <w:b/>
          <w:color w:val="484848"/>
          <w:sz w:val="44"/>
        </w:rPr>
        <w:sectPr w:rsidR="003055F6" w:rsidSect="003055F6">
          <w:pgSz w:w="11907" w:h="16840" w:code="9"/>
          <w:pgMar w:top="1440" w:right="1440" w:bottom="1440" w:left="1440" w:header="720" w:footer="720" w:gutter="0"/>
          <w:cols w:space="720"/>
          <w:titlePg/>
          <w:docGrid w:linePitch="360"/>
        </w:sectPr>
      </w:pPr>
    </w:p>
    <w:p w:rsidR="003055F6" w:rsidRPr="000B616C" w:rsidRDefault="003055F6" w:rsidP="003055F6">
      <w:pPr>
        <w:pStyle w:val="Heading1"/>
      </w:pPr>
      <w:r w:rsidRPr="000B616C">
        <w:lastRenderedPageBreak/>
        <w:t>Contents</w:t>
      </w:r>
    </w:p>
    <w:bookmarkStart w:id="6" w:name="O_165"/>
    <w:bookmarkEnd w:id="6"/>
    <w:p w:rsidR="00527BFD" w:rsidRDefault="003055F6">
      <w:pPr>
        <w:pStyle w:val="TOC1"/>
        <w:tabs>
          <w:tab w:val="right" w:leader="dot" w:pos="9017"/>
        </w:tabs>
        <w:rPr>
          <w:rFonts w:asciiTheme="minorHAnsi" w:eastAsiaTheme="minorEastAsia" w:hAnsiTheme="minorHAnsi" w:cstheme="minorBidi"/>
          <w:noProof/>
          <w:color w:val="auto"/>
          <w:sz w:val="22"/>
          <w:szCs w:val="22"/>
          <w:lang w:val="en-US" w:bidi="he-IL"/>
        </w:rPr>
      </w:pPr>
      <w:r>
        <w:fldChar w:fldCharType="begin"/>
      </w:r>
      <w:r>
        <w:instrText xml:space="preserve"> TOC \o "2-3" \h \f </w:instrText>
      </w:r>
      <w:r>
        <w:fldChar w:fldCharType="separate"/>
      </w:r>
      <w:hyperlink w:anchor="_Toc320796730" w:history="1">
        <w:r w:rsidR="00527BFD" w:rsidRPr="009A511E">
          <w:rPr>
            <w:rStyle w:val="Hyperlink"/>
            <w:noProof/>
            <w:lang w:val="en-GB"/>
          </w:rPr>
          <w:t>Preface</w:t>
        </w:r>
        <w:r w:rsidR="00527BFD">
          <w:rPr>
            <w:noProof/>
          </w:rPr>
          <w:tab/>
        </w:r>
        <w:r w:rsidR="00527BFD">
          <w:rPr>
            <w:noProof/>
          </w:rPr>
          <w:fldChar w:fldCharType="begin"/>
        </w:r>
        <w:r w:rsidR="00527BFD">
          <w:rPr>
            <w:noProof/>
          </w:rPr>
          <w:instrText xml:space="preserve"> PAGEREF _Toc320796730 \h </w:instrText>
        </w:r>
        <w:r w:rsidR="00527BFD">
          <w:rPr>
            <w:noProof/>
          </w:rPr>
        </w:r>
        <w:r w:rsidR="00527BFD">
          <w:rPr>
            <w:noProof/>
          </w:rPr>
          <w:fldChar w:fldCharType="separate"/>
        </w:r>
        <w:r w:rsidR="00527BFD">
          <w:rPr>
            <w:noProof/>
          </w:rPr>
          <w:t>9</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731" w:history="1">
        <w:r w:rsidR="00527BFD" w:rsidRPr="009A511E">
          <w:rPr>
            <w:rStyle w:val="Hyperlink"/>
            <w:noProof/>
          </w:rPr>
          <w:t>About this Manual</w:t>
        </w:r>
        <w:r w:rsidR="00527BFD">
          <w:rPr>
            <w:noProof/>
          </w:rPr>
          <w:tab/>
        </w:r>
        <w:r w:rsidR="00527BFD">
          <w:rPr>
            <w:noProof/>
          </w:rPr>
          <w:fldChar w:fldCharType="begin"/>
        </w:r>
        <w:r w:rsidR="00527BFD">
          <w:rPr>
            <w:noProof/>
          </w:rPr>
          <w:instrText xml:space="preserve"> PAGEREF _Toc320796731 \h </w:instrText>
        </w:r>
        <w:r w:rsidR="00527BFD">
          <w:rPr>
            <w:noProof/>
          </w:rPr>
        </w:r>
        <w:r w:rsidR="00527BFD">
          <w:rPr>
            <w:noProof/>
          </w:rPr>
          <w:fldChar w:fldCharType="separate"/>
        </w:r>
        <w:r w:rsidR="00527BFD">
          <w:rPr>
            <w:noProof/>
          </w:rPr>
          <w:t>9</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732" w:history="1">
        <w:r w:rsidR="00527BFD" w:rsidRPr="009A511E">
          <w:rPr>
            <w:rStyle w:val="Hyperlink"/>
            <w:noProof/>
          </w:rPr>
          <w:t>Audience</w:t>
        </w:r>
        <w:r w:rsidR="00527BFD">
          <w:rPr>
            <w:noProof/>
          </w:rPr>
          <w:tab/>
        </w:r>
        <w:r w:rsidR="00527BFD">
          <w:rPr>
            <w:noProof/>
          </w:rPr>
          <w:fldChar w:fldCharType="begin"/>
        </w:r>
        <w:r w:rsidR="00527BFD">
          <w:rPr>
            <w:noProof/>
          </w:rPr>
          <w:instrText xml:space="preserve"> PAGEREF _Toc320796732 \h </w:instrText>
        </w:r>
        <w:r w:rsidR="00527BFD">
          <w:rPr>
            <w:noProof/>
          </w:rPr>
        </w:r>
        <w:r w:rsidR="00527BFD">
          <w:rPr>
            <w:noProof/>
          </w:rPr>
          <w:fldChar w:fldCharType="separate"/>
        </w:r>
        <w:r w:rsidR="00527BFD">
          <w:rPr>
            <w:noProof/>
          </w:rPr>
          <w:t>9</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733" w:history="1">
        <w:r w:rsidR="00527BFD" w:rsidRPr="009A511E">
          <w:rPr>
            <w:rStyle w:val="Hyperlink"/>
            <w:noProof/>
          </w:rPr>
          <w:t>Document Conventions</w:t>
        </w:r>
        <w:r w:rsidR="00527BFD">
          <w:rPr>
            <w:noProof/>
          </w:rPr>
          <w:tab/>
        </w:r>
        <w:r w:rsidR="00527BFD">
          <w:rPr>
            <w:noProof/>
          </w:rPr>
          <w:fldChar w:fldCharType="begin"/>
        </w:r>
        <w:r w:rsidR="00527BFD">
          <w:rPr>
            <w:noProof/>
          </w:rPr>
          <w:instrText xml:space="preserve"> PAGEREF _Toc320796733 \h </w:instrText>
        </w:r>
        <w:r w:rsidR="00527BFD">
          <w:rPr>
            <w:noProof/>
          </w:rPr>
        </w:r>
        <w:r w:rsidR="00527BFD">
          <w:rPr>
            <w:noProof/>
          </w:rPr>
          <w:fldChar w:fldCharType="separate"/>
        </w:r>
        <w:r w:rsidR="00527BFD">
          <w:rPr>
            <w:noProof/>
          </w:rPr>
          <w:t>9</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734" w:history="1">
        <w:r w:rsidR="00527BFD" w:rsidRPr="009A511E">
          <w:rPr>
            <w:rStyle w:val="Hyperlink"/>
            <w:noProof/>
          </w:rPr>
          <w:t>Related Documentation</w:t>
        </w:r>
        <w:r w:rsidR="00527BFD">
          <w:rPr>
            <w:noProof/>
          </w:rPr>
          <w:tab/>
        </w:r>
        <w:r w:rsidR="00527BFD">
          <w:rPr>
            <w:noProof/>
          </w:rPr>
          <w:fldChar w:fldCharType="begin"/>
        </w:r>
        <w:r w:rsidR="00527BFD">
          <w:rPr>
            <w:noProof/>
          </w:rPr>
          <w:instrText xml:space="preserve"> PAGEREF _Toc320796734 \h </w:instrText>
        </w:r>
        <w:r w:rsidR="00527BFD">
          <w:rPr>
            <w:noProof/>
          </w:rPr>
        </w:r>
        <w:r w:rsidR="00527BFD">
          <w:rPr>
            <w:noProof/>
          </w:rPr>
          <w:fldChar w:fldCharType="separate"/>
        </w:r>
        <w:r w:rsidR="00527BFD">
          <w:rPr>
            <w:noProof/>
          </w:rPr>
          <w:t>10</w:t>
        </w:r>
        <w:r w:rsidR="00527BFD">
          <w:rPr>
            <w:noProof/>
          </w:rPr>
          <w:fldChar w:fldCharType="end"/>
        </w:r>
      </w:hyperlink>
    </w:p>
    <w:p w:rsidR="00527BFD" w:rsidRDefault="009950C3">
      <w:pPr>
        <w:pStyle w:val="TOC1"/>
        <w:tabs>
          <w:tab w:val="right" w:leader="dot" w:pos="9017"/>
        </w:tabs>
        <w:rPr>
          <w:rFonts w:asciiTheme="minorHAnsi" w:eastAsiaTheme="minorEastAsia" w:hAnsiTheme="minorHAnsi" w:cstheme="minorBidi"/>
          <w:noProof/>
          <w:color w:val="auto"/>
          <w:sz w:val="22"/>
          <w:szCs w:val="22"/>
          <w:lang w:val="en-US" w:bidi="he-IL"/>
        </w:rPr>
      </w:pPr>
      <w:hyperlink w:anchor="_Toc320796735" w:history="1">
        <w:r w:rsidR="00527BFD" w:rsidRPr="009A511E">
          <w:rPr>
            <w:rStyle w:val="Hyperlink"/>
            <w:noProof/>
            <w:lang w:val="en-GB"/>
          </w:rPr>
          <w:t>Chapter 1</w:t>
        </w:r>
        <w:r w:rsidR="00527BFD" w:rsidRPr="009A511E">
          <w:rPr>
            <w:rStyle w:val="Hyperlink"/>
            <w:noProof/>
          </w:rPr>
          <w:t xml:space="preserve"> </w:t>
        </w:r>
        <w:r w:rsidR="00527BFD" w:rsidRPr="009A511E">
          <w:rPr>
            <w:rStyle w:val="Hyperlink"/>
            <w:noProof/>
            <w:lang w:val="en-GB"/>
          </w:rPr>
          <w:t>KMC Overview</w:t>
        </w:r>
        <w:r w:rsidR="00527BFD">
          <w:rPr>
            <w:noProof/>
          </w:rPr>
          <w:tab/>
        </w:r>
        <w:r w:rsidR="00527BFD">
          <w:rPr>
            <w:noProof/>
          </w:rPr>
          <w:fldChar w:fldCharType="begin"/>
        </w:r>
        <w:r w:rsidR="00527BFD">
          <w:rPr>
            <w:noProof/>
          </w:rPr>
          <w:instrText xml:space="preserve"> PAGEREF _Toc320796735 \h </w:instrText>
        </w:r>
        <w:r w:rsidR="00527BFD">
          <w:rPr>
            <w:noProof/>
          </w:rPr>
        </w:r>
        <w:r w:rsidR="00527BFD">
          <w:rPr>
            <w:noProof/>
          </w:rPr>
          <w:fldChar w:fldCharType="separate"/>
        </w:r>
        <w:r w:rsidR="00527BFD">
          <w:rPr>
            <w:noProof/>
          </w:rPr>
          <w:t>11</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736" w:history="1">
        <w:r w:rsidR="00527BFD" w:rsidRPr="009A511E">
          <w:rPr>
            <w:rStyle w:val="Hyperlink"/>
            <w:bCs/>
            <w:noProof/>
          </w:rPr>
          <w:t>What Can I Do with the KMC?</w:t>
        </w:r>
        <w:r w:rsidR="00527BFD">
          <w:rPr>
            <w:noProof/>
          </w:rPr>
          <w:tab/>
        </w:r>
        <w:r w:rsidR="00527BFD">
          <w:rPr>
            <w:noProof/>
          </w:rPr>
          <w:fldChar w:fldCharType="begin"/>
        </w:r>
        <w:r w:rsidR="00527BFD">
          <w:rPr>
            <w:noProof/>
          </w:rPr>
          <w:instrText xml:space="preserve"> PAGEREF _Toc320796736 \h </w:instrText>
        </w:r>
        <w:r w:rsidR="00527BFD">
          <w:rPr>
            <w:noProof/>
          </w:rPr>
        </w:r>
        <w:r w:rsidR="00527BFD">
          <w:rPr>
            <w:noProof/>
          </w:rPr>
          <w:fldChar w:fldCharType="separate"/>
        </w:r>
        <w:r w:rsidR="00527BFD">
          <w:rPr>
            <w:noProof/>
          </w:rPr>
          <w:t>11</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737" w:history="1">
        <w:r w:rsidR="00527BFD" w:rsidRPr="009A511E">
          <w:rPr>
            <w:rStyle w:val="Hyperlink"/>
            <w:noProof/>
          </w:rPr>
          <w:t>Media Management and Workflow</w:t>
        </w:r>
        <w:r w:rsidR="00527BFD">
          <w:rPr>
            <w:noProof/>
          </w:rPr>
          <w:tab/>
        </w:r>
        <w:r w:rsidR="00527BFD">
          <w:rPr>
            <w:noProof/>
          </w:rPr>
          <w:fldChar w:fldCharType="begin"/>
        </w:r>
        <w:r w:rsidR="00527BFD">
          <w:rPr>
            <w:noProof/>
          </w:rPr>
          <w:instrText xml:space="preserve"> PAGEREF _Toc320796737 \h </w:instrText>
        </w:r>
        <w:r w:rsidR="00527BFD">
          <w:rPr>
            <w:noProof/>
          </w:rPr>
        </w:r>
        <w:r w:rsidR="00527BFD">
          <w:rPr>
            <w:noProof/>
          </w:rPr>
          <w:fldChar w:fldCharType="separate"/>
        </w:r>
        <w:r w:rsidR="00527BFD">
          <w:rPr>
            <w:noProof/>
          </w:rPr>
          <w:t>11</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738" w:history="1">
        <w:r w:rsidR="00527BFD" w:rsidRPr="009A511E">
          <w:rPr>
            <w:rStyle w:val="Hyperlink"/>
            <w:noProof/>
          </w:rPr>
          <w:t>Widget and Application Studio</w:t>
        </w:r>
        <w:r w:rsidR="00527BFD">
          <w:rPr>
            <w:noProof/>
          </w:rPr>
          <w:tab/>
        </w:r>
        <w:r w:rsidR="00527BFD">
          <w:rPr>
            <w:noProof/>
          </w:rPr>
          <w:fldChar w:fldCharType="begin"/>
        </w:r>
        <w:r w:rsidR="00527BFD">
          <w:rPr>
            <w:noProof/>
          </w:rPr>
          <w:instrText xml:space="preserve"> PAGEREF _Toc320796738 \h </w:instrText>
        </w:r>
        <w:r w:rsidR="00527BFD">
          <w:rPr>
            <w:noProof/>
          </w:rPr>
        </w:r>
        <w:r w:rsidR="00527BFD">
          <w:rPr>
            <w:noProof/>
          </w:rPr>
          <w:fldChar w:fldCharType="separate"/>
        </w:r>
        <w:r w:rsidR="00527BFD">
          <w:rPr>
            <w:noProof/>
          </w:rPr>
          <w:t>12</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739" w:history="1">
        <w:r w:rsidR="00527BFD" w:rsidRPr="009A511E">
          <w:rPr>
            <w:rStyle w:val="Hyperlink"/>
            <w:noProof/>
          </w:rPr>
          <w:t>Getting Started</w:t>
        </w:r>
        <w:r w:rsidR="00527BFD">
          <w:rPr>
            <w:noProof/>
          </w:rPr>
          <w:tab/>
        </w:r>
        <w:r w:rsidR="00527BFD">
          <w:rPr>
            <w:noProof/>
          </w:rPr>
          <w:fldChar w:fldCharType="begin"/>
        </w:r>
        <w:r w:rsidR="00527BFD">
          <w:rPr>
            <w:noProof/>
          </w:rPr>
          <w:instrText xml:space="preserve"> PAGEREF _Toc320796739 \h </w:instrText>
        </w:r>
        <w:r w:rsidR="00527BFD">
          <w:rPr>
            <w:noProof/>
          </w:rPr>
        </w:r>
        <w:r w:rsidR="00527BFD">
          <w:rPr>
            <w:noProof/>
          </w:rPr>
          <w:fldChar w:fldCharType="separate"/>
        </w:r>
        <w:r w:rsidR="00527BFD">
          <w:rPr>
            <w:noProof/>
          </w:rPr>
          <w:t>12</w:t>
        </w:r>
        <w:r w:rsidR="00527BFD">
          <w:rPr>
            <w:noProof/>
          </w:rPr>
          <w:fldChar w:fldCharType="end"/>
        </w:r>
      </w:hyperlink>
    </w:p>
    <w:p w:rsidR="00527BFD" w:rsidRDefault="009950C3">
      <w:pPr>
        <w:pStyle w:val="TOC1"/>
        <w:tabs>
          <w:tab w:val="right" w:leader="dot" w:pos="9017"/>
        </w:tabs>
        <w:rPr>
          <w:rFonts w:asciiTheme="minorHAnsi" w:eastAsiaTheme="minorEastAsia" w:hAnsiTheme="minorHAnsi" w:cstheme="minorBidi"/>
          <w:noProof/>
          <w:color w:val="auto"/>
          <w:sz w:val="22"/>
          <w:szCs w:val="22"/>
          <w:lang w:val="en-US" w:bidi="he-IL"/>
        </w:rPr>
      </w:pPr>
      <w:hyperlink w:anchor="_Toc320796740" w:history="1">
        <w:r w:rsidR="00527BFD" w:rsidRPr="009A511E">
          <w:rPr>
            <w:rStyle w:val="Hyperlink"/>
            <w:noProof/>
            <w:lang w:val="en-GB"/>
          </w:rPr>
          <w:t>Chapter 2</w:t>
        </w:r>
        <w:r w:rsidR="00527BFD" w:rsidRPr="009A511E">
          <w:rPr>
            <w:rStyle w:val="Hyperlink"/>
            <w:noProof/>
          </w:rPr>
          <w:t xml:space="preserve"> </w:t>
        </w:r>
        <w:r w:rsidR="00527BFD" w:rsidRPr="009A511E">
          <w:rPr>
            <w:rStyle w:val="Hyperlink"/>
            <w:noProof/>
            <w:lang w:val="en-GB"/>
          </w:rPr>
          <w:t>Uploading and Ingestion</w:t>
        </w:r>
        <w:r w:rsidR="00527BFD">
          <w:rPr>
            <w:noProof/>
          </w:rPr>
          <w:tab/>
        </w:r>
        <w:r w:rsidR="00527BFD">
          <w:rPr>
            <w:noProof/>
          </w:rPr>
          <w:fldChar w:fldCharType="begin"/>
        </w:r>
        <w:r w:rsidR="00527BFD">
          <w:rPr>
            <w:noProof/>
          </w:rPr>
          <w:instrText xml:space="preserve"> PAGEREF _Toc320796740 \h </w:instrText>
        </w:r>
        <w:r w:rsidR="00527BFD">
          <w:rPr>
            <w:noProof/>
          </w:rPr>
        </w:r>
        <w:r w:rsidR="00527BFD">
          <w:rPr>
            <w:noProof/>
          </w:rPr>
          <w:fldChar w:fldCharType="separate"/>
        </w:r>
        <w:r w:rsidR="00527BFD">
          <w:rPr>
            <w:noProof/>
          </w:rPr>
          <w:t>13</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741" w:history="1">
        <w:r w:rsidR="00527BFD" w:rsidRPr="009A511E">
          <w:rPr>
            <w:rStyle w:val="Hyperlink"/>
            <w:noProof/>
          </w:rPr>
          <w:t>What is a Kaltura Entry?</w:t>
        </w:r>
        <w:r w:rsidR="00527BFD">
          <w:rPr>
            <w:noProof/>
          </w:rPr>
          <w:tab/>
        </w:r>
        <w:r w:rsidR="00527BFD">
          <w:rPr>
            <w:noProof/>
          </w:rPr>
          <w:fldChar w:fldCharType="begin"/>
        </w:r>
        <w:r w:rsidR="00527BFD">
          <w:rPr>
            <w:noProof/>
          </w:rPr>
          <w:instrText xml:space="preserve"> PAGEREF _Toc320796741 \h </w:instrText>
        </w:r>
        <w:r w:rsidR="00527BFD">
          <w:rPr>
            <w:noProof/>
          </w:rPr>
        </w:r>
        <w:r w:rsidR="00527BFD">
          <w:rPr>
            <w:noProof/>
          </w:rPr>
          <w:fldChar w:fldCharType="separate"/>
        </w:r>
        <w:r w:rsidR="00527BFD">
          <w:rPr>
            <w:noProof/>
          </w:rPr>
          <w:t>13</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742" w:history="1">
        <w:r w:rsidR="00527BFD" w:rsidRPr="009A511E">
          <w:rPr>
            <w:rStyle w:val="Hyperlink"/>
            <w:bCs/>
            <w:noProof/>
          </w:rPr>
          <w:t>Browser-based Ingestion</w:t>
        </w:r>
        <w:r w:rsidR="00527BFD">
          <w:rPr>
            <w:noProof/>
          </w:rPr>
          <w:tab/>
        </w:r>
        <w:r w:rsidR="00527BFD">
          <w:rPr>
            <w:noProof/>
          </w:rPr>
          <w:fldChar w:fldCharType="begin"/>
        </w:r>
        <w:r w:rsidR="00527BFD">
          <w:rPr>
            <w:noProof/>
          </w:rPr>
          <w:instrText xml:space="preserve"> PAGEREF _Toc320796742 \h </w:instrText>
        </w:r>
        <w:r w:rsidR="00527BFD">
          <w:rPr>
            <w:noProof/>
          </w:rPr>
        </w:r>
        <w:r w:rsidR="00527BFD">
          <w:rPr>
            <w:noProof/>
          </w:rPr>
          <w:fldChar w:fldCharType="separate"/>
        </w:r>
        <w:r w:rsidR="00527BFD">
          <w:rPr>
            <w:noProof/>
          </w:rPr>
          <w:t>13</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743" w:history="1">
        <w:r w:rsidR="00527BFD" w:rsidRPr="009A511E">
          <w:rPr>
            <w:rStyle w:val="Hyperlink"/>
            <w:bCs/>
            <w:noProof/>
          </w:rPr>
          <w:t>The Kaltura Uploader</w:t>
        </w:r>
        <w:r w:rsidR="00527BFD">
          <w:rPr>
            <w:noProof/>
          </w:rPr>
          <w:tab/>
        </w:r>
        <w:r w:rsidR="00527BFD">
          <w:rPr>
            <w:noProof/>
          </w:rPr>
          <w:fldChar w:fldCharType="begin"/>
        </w:r>
        <w:r w:rsidR="00527BFD">
          <w:rPr>
            <w:noProof/>
          </w:rPr>
          <w:instrText xml:space="preserve"> PAGEREF _Toc320796743 \h </w:instrText>
        </w:r>
        <w:r w:rsidR="00527BFD">
          <w:rPr>
            <w:noProof/>
          </w:rPr>
        </w:r>
        <w:r w:rsidR="00527BFD">
          <w:rPr>
            <w:noProof/>
          </w:rPr>
          <w:fldChar w:fldCharType="separate"/>
        </w:r>
        <w:r w:rsidR="00527BFD">
          <w:rPr>
            <w:noProof/>
          </w:rPr>
          <w:t>13</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744" w:history="1">
        <w:r w:rsidR="00527BFD" w:rsidRPr="009A511E">
          <w:rPr>
            <w:rStyle w:val="Hyperlink"/>
            <w:noProof/>
          </w:rPr>
          <w:t>The Upload Tab</w:t>
        </w:r>
        <w:r w:rsidR="00527BFD">
          <w:rPr>
            <w:noProof/>
          </w:rPr>
          <w:tab/>
        </w:r>
        <w:r w:rsidR="00527BFD">
          <w:rPr>
            <w:noProof/>
          </w:rPr>
          <w:fldChar w:fldCharType="begin"/>
        </w:r>
        <w:r w:rsidR="00527BFD">
          <w:rPr>
            <w:noProof/>
          </w:rPr>
          <w:instrText xml:space="preserve"> PAGEREF _Toc320796744 \h </w:instrText>
        </w:r>
        <w:r w:rsidR="00527BFD">
          <w:rPr>
            <w:noProof/>
          </w:rPr>
        </w:r>
        <w:r w:rsidR="00527BFD">
          <w:rPr>
            <w:noProof/>
          </w:rPr>
          <w:fldChar w:fldCharType="separate"/>
        </w:r>
        <w:r w:rsidR="00527BFD">
          <w:rPr>
            <w:noProof/>
          </w:rPr>
          <w:t>13</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45" w:history="1">
        <w:r w:rsidR="00527BFD" w:rsidRPr="009A511E">
          <w:rPr>
            <w:rStyle w:val="Hyperlink"/>
            <w:rFonts w:eastAsiaTheme="majorEastAsia"/>
            <w:noProof/>
          </w:rPr>
          <w:t>Upload from Desktop</w:t>
        </w:r>
        <w:r w:rsidR="00527BFD">
          <w:rPr>
            <w:noProof/>
          </w:rPr>
          <w:tab/>
        </w:r>
        <w:r w:rsidR="00527BFD">
          <w:rPr>
            <w:noProof/>
          </w:rPr>
          <w:fldChar w:fldCharType="begin"/>
        </w:r>
        <w:r w:rsidR="00527BFD">
          <w:rPr>
            <w:noProof/>
          </w:rPr>
          <w:instrText xml:space="preserve"> PAGEREF _Toc320796745 \h </w:instrText>
        </w:r>
        <w:r w:rsidR="00527BFD">
          <w:rPr>
            <w:noProof/>
          </w:rPr>
        </w:r>
        <w:r w:rsidR="00527BFD">
          <w:rPr>
            <w:noProof/>
          </w:rPr>
          <w:fldChar w:fldCharType="separate"/>
        </w:r>
        <w:r w:rsidR="00527BFD">
          <w:rPr>
            <w:noProof/>
          </w:rPr>
          <w:t>14</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46" w:history="1">
        <w:r w:rsidR="00527BFD" w:rsidRPr="009A511E">
          <w:rPr>
            <w:rStyle w:val="Hyperlink"/>
            <w:rFonts w:eastAsiaTheme="majorEastAsia"/>
            <w:noProof/>
          </w:rPr>
          <w:t>Recorded from a Webcam</w:t>
        </w:r>
        <w:r w:rsidR="00527BFD">
          <w:rPr>
            <w:noProof/>
          </w:rPr>
          <w:tab/>
        </w:r>
        <w:r w:rsidR="00527BFD">
          <w:rPr>
            <w:noProof/>
          </w:rPr>
          <w:fldChar w:fldCharType="begin"/>
        </w:r>
        <w:r w:rsidR="00527BFD">
          <w:rPr>
            <w:noProof/>
          </w:rPr>
          <w:instrText xml:space="preserve"> PAGEREF _Toc320796746 \h </w:instrText>
        </w:r>
        <w:r w:rsidR="00527BFD">
          <w:rPr>
            <w:noProof/>
          </w:rPr>
        </w:r>
        <w:r w:rsidR="00527BFD">
          <w:rPr>
            <w:noProof/>
          </w:rPr>
          <w:fldChar w:fldCharType="separate"/>
        </w:r>
        <w:r w:rsidR="00527BFD">
          <w:rPr>
            <w:noProof/>
          </w:rPr>
          <w:t>15</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47" w:history="1">
        <w:r w:rsidR="00527BFD" w:rsidRPr="009A511E">
          <w:rPr>
            <w:rStyle w:val="Hyperlink"/>
            <w:noProof/>
          </w:rPr>
          <w:t>Submit CSV/XML</w:t>
        </w:r>
        <w:r w:rsidR="00527BFD">
          <w:rPr>
            <w:noProof/>
          </w:rPr>
          <w:tab/>
        </w:r>
        <w:r w:rsidR="00527BFD">
          <w:rPr>
            <w:noProof/>
          </w:rPr>
          <w:fldChar w:fldCharType="begin"/>
        </w:r>
        <w:r w:rsidR="00527BFD">
          <w:rPr>
            <w:noProof/>
          </w:rPr>
          <w:instrText xml:space="preserve"> PAGEREF _Toc320796747 \h </w:instrText>
        </w:r>
        <w:r w:rsidR="00527BFD">
          <w:rPr>
            <w:noProof/>
          </w:rPr>
        </w:r>
        <w:r w:rsidR="00527BFD">
          <w:rPr>
            <w:noProof/>
          </w:rPr>
          <w:fldChar w:fldCharType="separate"/>
        </w:r>
        <w:r w:rsidR="00527BFD">
          <w:rPr>
            <w:noProof/>
          </w:rPr>
          <w:t>15</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48" w:history="1">
        <w:r w:rsidR="00527BFD" w:rsidRPr="009A511E">
          <w:rPr>
            <w:rStyle w:val="Hyperlink"/>
            <w:noProof/>
          </w:rPr>
          <w:t>Import from Web</w:t>
        </w:r>
        <w:r w:rsidR="00527BFD">
          <w:rPr>
            <w:noProof/>
          </w:rPr>
          <w:tab/>
        </w:r>
        <w:r w:rsidR="00527BFD">
          <w:rPr>
            <w:noProof/>
          </w:rPr>
          <w:fldChar w:fldCharType="begin"/>
        </w:r>
        <w:r w:rsidR="00527BFD">
          <w:rPr>
            <w:noProof/>
          </w:rPr>
          <w:instrText xml:space="preserve"> PAGEREF _Toc320796748 \h </w:instrText>
        </w:r>
        <w:r w:rsidR="00527BFD">
          <w:rPr>
            <w:noProof/>
          </w:rPr>
        </w:r>
        <w:r w:rsidR="00527BFD">
          <w:rPr>
            <w:noProof/>
          </w:rPr>
          <w:fldChar w:fldCharType="separate"/>
        </w:r>
        <w:r w:rsidR="00527BFD">
          <w:rPr>
            <w:noProof/>
          </w:rPr>
          <w:t>16</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749" w:history="1">
        <w:r w:rsidR="00527BFD" w:rsidRPr="009A511E">
          <w:rPr>
            <w:rStyle w:val="Hyperlink"/>
            <w:bCs/>
            <w:noProof/>
          </w:rPr>
          <w:t>Bulk Upload and FTP Upload</w:t>
        </w:r>
        <w:r w:rsidR="00527BFD">
          <w:rPr>
            <w:noProof/>
          </w:rPr>
          <w:tab/>
        </w:r>
        <w:r w:rsidR="00527BFD">
          <w:rPr>
            <w:noProof/>
          </w:rPr>
          <w:fldChar w:fldCharType="begin"/>
        </w:r>
        <w:r w:rsidR="00527BFD">
          <w:rPr>
            <w:noProof/>
          </w:rPr>
          <w:instrText xml:space="preserve"> PAGEREF _Toc320796749 \h </w:instrText>
        </w:r>
        <w:r w:rsidR="00527BFD">
          <w:rPr>
            <w:noProof/>
          </w:rPr>
        </w:r>
        <w:r w:rsidR="00527BFD">
          <w:rPr>
            <w:noProof/>
          </w:rPr>
          <w:fldChar w:fldCharType="separate"/>
        </w:r>
        <w:r w:rsidR="00527BFD">
          <w:rPr>
            <w:noProof/>
          </w:rPr>
          <w:t>16</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50" w:history="1">
        <w:r w:rsidR="00527BFD" w:rsidRPr="009A511E">
          <w:rPr>
            <w:rStyle w:val="Hyperlink"/>
            <w:noProof/>
          </w:rPr>
          <w:t>What is Bulk Upload?</w:t>
        </w:r>
        <w:r w:rsidR="00527BFD">
          <w:rPr>
            <w:noProof/>
          </w:rPr>
          <w:tab/>
        </w:r>
        <w:r w:rsidR="00527BFD">
          <w:rPr>
            <w:noProof/>
          </w:rPr>
          <w:fldChar w:fldCharType="begin"/>
        </w:r>
        <w:r w:rsidR="00527BFD">
          <w:rPr>
            <w:noProof/>
          </w:rPr>
          <w:instrText xml:space="preserve"> PAGEREF _Toc320796750 \h </w:instrText>
        </w:r>
        <w:r w:rsidR="00527BFD">
          <w:rPr>
            <w:noProof/>
          </w:rPr>
        </w:r>
        <w:r w:rsidR="00527BFD">
          <w:rPr>
            <w:noProof/>
          </w:rPr>
          <w:fldChar w:fldCharType="separate"/>
        </w:r>
        <w:r w:rsidR="00527BFD">
          <w:rPr>
            <w:noProof/>
          </w:rPr>
          <w:t>17</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51" w:history="1">
        <w:r w:rsidR="00527BFD" w:rsidRPr="009A511E">
          <w:rPr>
            <w:rStyle w:val="Hyperlink"/>
            <w:noProof/>
            <w:shd w:val="clear" w:color="auto" w:fill="FFFFFF"/>
          </w:rPr>
          <w:t>Downloading Bulk File Samples</w:t>
        </w:r>
        <w:r w:rsidR="00527BFD">
          <w:rPr>
            <w:noProof/>
          </w:rPr>
          <w:tab/>
        </w:r>
        <w:r w:rsidR="00527BFD">
          <w:rPr>
            <w:noProof/>
          </w:rPr>
          <w:fldChar w:fldCharType="begin"/>
        </w:r>
        <w:r w:rsidR="00527BFD">
          <w:rPr>
            <w:noProof/>
          </w:rPr>
          <w:instrText xml:space="preserve"> PAGEREF _Toc320796751 \h </w:instrText>
        </w:r>
        <w:r w:rsidR="00527BFD">
          <w:rPr>
            <w:noProof/>
          </w:rPr>
        </w:r>
        <w:r w:rsidR="00527BFD">
          <w:rPr>
            <w:noProof/>
          </w:rPr>
          <w:fldChar w:fldCharType="separate"/>
        </w:r>
        <w:r w:rsidR="00527BFD">
          <w:rPr>
            <w:noProof/>
          </w:rPr>
          <w:t>18</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752" w:history="1">
        <w:r w:rsidR="00527BFD" w:rsidRPr="009A511E">
          <w:rPr>
            <w:rStyle w:val="Hyperlink"/>
            <w:noProof/>
          </w:rPr>
          <w:t>Automated</w:t>
        </w:r>
        <w:r w:rsidR="00527BFD" w:rsidRPr="009A511E">
          <w:rPr>
            <w:rStyle w:val="Hyperlink"/>
            <w:bCs/>
            <w:noProof/>
          </w:rPr>
          <w:t xml:space="preserve"> Content Ingestion via a Drop Folder</w:t>
        </w:r>
        <w:r w:rsidR="00527BFD">
          <w:rPr>
            <w:noProof/>
          </w:rPr>
          <w:tab/>
        </w:r>
        <w:r w:rsidR="00527BFD">
          <w:rPr>
            <w:noProof/>
          </w:rPr>
          <w:fldChar w:fldCharType="begin"/>
        </w:r>
        <w:r w:rsidR="00527BFD">
          <w:rPr>
            <w:noProof/>
          </w:rPr>
          <w:instrText xml:space="preserve"> PAGEREF _Toc320796752 \h </w:instrText>
        </w:r>
        <w:r w:rsidR="00527BFD">
          <w:rPr>
            <w:noProof/>
          </w:rPr>
        </w:r>
        <w:r w:rsidR="00527BFD">
          <w:rPr>
            <w:noProof/>
          </w:rPr>
          <w:fldChar w:fldCharType="separate"/>
        </w:r>
        <w:r w:rsidR="00527BFD">
          <w:rPr>
            <w:noProof/>
          </w:rPr>
          <w:t>18</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53" w:history="1">
        <w:r w:rsidR="00527BFD" w:rsidRPr="009A511E">
          <w:rPr>
            <w:rStyle w:val="Hyperlink"/>
            <w:noProof/>
          </w:rPr>
          <w:t>Using a Drop Folder</w:t>
        </w:r>
        <w:r w:rsidR="00527BFD">
          <w:rPr>
            <w:noProof/>
          </w:rPr>
          <w:tab/>
        </w:r>
        <w:r w:rsidR="00527BFD">
          <w:rPr>
            <w:noProof/>
          </w:rPr>
          <w:fldChar w:fldCharType="begin"/>
        </w:r>
        <w:r w:rsidR="00527BFD">
          <w:rPr>
            <w:noProof/>
          </w:rPr>
          <w:instrText xml:space="preserve"> PAGEREF _Toc320796753 \h </w:instrText>
        </w:r>
        <w:r w:rsidR="00527BFD">
          <w:rPr>
            <w:noProof/>
          </w:rPr>
        </w:r>
        <w:r w:rsidR="00527BFD">
          <w:rPr>
            <w:noProof/>
          </w:rPr>
          <w:fldChar w:fldCharType="separate"/>
        </w:r>
        <w:r w:rsidR="00527BFD">
          <w:rPr>
            <w:noProof/>
          </w:rPr>
          <w:t>18</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754" w:history="1">
        <w:r w:rsidR="00527BFD" w:rsidRPr="009A511E">
          <w:rPr>
            <w:rStyle w:val="Hyperlink"/>
            <w:noProof/>
          </w:rPr>
          <w:t>The Dashboard Tab</w:t>
        </w:r>
        <w:r w:rsidR="00527BFD">
          <w:rPr>
            <w:noProof/>
          </w:rPr>
          <w:tab/>
        </w:r>
        <w:r w:rsidR="00527BFD">
          <w:rPr>
            <w:noProof/>
          </w:rPr>
          <w:fldChar w:fldCharType="begin"/>
        </w:r>
        <w:r w:rsidR="00527BFD">
          <w:rPr>
            <w:noProof/>
          </w:rPr>
          <w:instrText xml:space="preserve"> PAGEREF _Toc320796754 \h </w:instrText>
        </w:r>
        <w:r w:rsidR="00527BFD">
          <w:rPr>
            <w:noProof/>
          </w:rPr>
        </w:r>
        <w:r w:rsidR="00527BFD">
          <w:rPr>
            <w:noProof/>
          </w:rPr>
          <w:fldChar w:fldCharType="separate"/>
        </w:r>
        <w:r w:rsidR="00527BFD">
          <w:rPr>
            <w:noProof/>
          </w:rPr>
          <w:t>18</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755" w:history="1">
        <w:r w:rsidR="00527BFD" w:rsidRPr="009A511E">
          <w:rPr>
            <w:rStyle w:val="Hyperlink"/>
            <w:noProof/>
          </w:rPr>
          <w:t>Uploading Content Using the Content Tab</w:t>
        </w:r>
        <w:r w:rsidR="00527BFD">
          <w:rPr>
            <w:noProof/>
          </w:rPr>
          <w:tab/>
        </w:r>
        <w:r w:rsidR="00527BFD">
          <w:rPr>
            <w:noProof/>
          </w:rPr>
          <w:fldChar w:fldCharType="begin"/>
        </w:r>
        <w:r w:rsidR="00527BFD">
          <w:rPr>
            <w:noProof/>
          </w:rPr>
          <w:instrText xml:space="preserve"> PAGEREF _Toc320796755 \h </w:instrText>
        </w:r>
        <w:r w:rsidR="00527BFD">
          <w:rPr>
            <w:noProof/>
          </w:rPr>
        </w:r>
        <w:r w:rsidR="00527BFD">
          <w:rPr>
            <w:noProof/>
          </w:rPr>
          <w:fldChar w:fldCharType="separate"/>
        </w:r>
        <w:r w:rsidR="00527BFD">
          <w:rPr>
            <w:noProof/>
          </w:rPr>
          <w:t>19</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756" w:history="1">
        <w:r w:rsidR="00527BFD" w:rsidRPr="009A511E">
          <w:rPr>
            <w:rStyle w:val="Hyperlink"/>
            <w:noProof/>
          </w:rPr>
          <w:t>Tracking Your Uploads</w:t>
        </w:r>
        <w:r w:rsidR="00527BFD">
          <w:rPr>
            <w:noProof/>
          </w:rPr>
          <w:tab/>
        </w:r>
        <w:r w:rsidR="00527BFD">
          <w:rPr>
            <w:noProof/>
          </w:rPr>
          <w:fldChar w:fldCharType="begin"/>
        </w:r>
        <w:r w:rsidR="00527BFD">
          <w:rPr>
            <w:noProof/>
          </w:rPr>
          <w:instrText xml:space="preserve"> PAGEREF _Toc320796756 \h </w:instrText>
        </w:r>
        <w:r w:rsidR="00527BFD">
          <w:rPr>
            <w:noProof/>
          </w:rPr>
        </w:r>
        <w:r w:rsidR="00527BFD">
          <w:rPr>
            <w:noProof/>
          </w:rPr>
          <w:fldChar w:fldCharType="separate"/>
        </w:r>
        <w:r w:rsidR="00527BFD">
          <w:rPr>
            <w:noProof/>
          </w:rPr>
          <w:t>19</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57" w:history="1">
        <w:r w:rsidR="00527BFD" w:rsidRPr="009A511E">
          <w:rPr>
            <w:rStyle w:val="Hyperlink"/>
            <w:noProof/>
          </w:rPr>
          <w:t>Your Uploads</w:t>
        </w:r>
        <w:r w:rsidR="00527BFD">
          <w:rPr>
            <w:noProof/>
          </w:rPr>
          <w:tab/>
        </w:r>
        <w:r w:rsidR="00527BFD">
          <w:rPr>
            <w:noProof/>
          </w:rPr>
          <w:fldChar w:fldCharType="begin"/>
        </w:r>
        <w:r w:rsidR="00527BFD">
          <w:rPr>
            <w:noProof/>
          </w:rPr>
          <w:instrText xml:space="preserve"> PAGEREF _Toc320796757 \h </w:instrText>
        </w:r>
        <w:r w:rsidR="00527BFD">
          <w:rPr>
            <w:noProof/>
          </w:rPr>
        </w:r>
        <w:r w:rsidR="00527BFD">
          <w:rPr>
            <w:noProof/>
          </w:rPr>
          <w:fldChar w:fldCharType="separate"/>
        </w:r>
        <w:r w:rsidR="00527BFD">
          <w:rPr>
            <w:noProof/>
          </w:rPr>
          <w:t>19</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58" w:history="1">
        <w:r w:rsidR="00527BFD" w:rsidRPr="009A511E">
          <w:rPr>
            <w:rStyle w:val="Hyperlink"/>
            <w:noProof/>
          </w:rPr>
          <w:t>Bulk Upload Log</w:t>
        </w:r>
        <w:r w:rsidR="00527BFD">
          <w:rPr>
            <w:noProof/>
          </w:rPr>
          <w:tab/>
        </w:r>
        <w:r w:rsidR="00527BFD">
          <w:rPr>
            <w:noProof/>
          </w:rPr>
          <w:fldChar w:fldCharType="begin"/>
        </w:r>
        <w:r w:rsidR="00527BFD">
          <w:rPr>
            <w:noProof/>
          </w:rPr>
          <w:instrText xml:space="preserve"> PAGEREF _Toc320796758 \h </w:instrText>
        </w:r>
        <w:r w:rsidR="00527BFD">
          <w:rPr>
            <w:noProof/>
          </w:rPr>
        </w:r>
        <w:r w:rsidR="00527BFD">
          <w:rPr>
            <w:noProof/>
          </w:rPr>
          <w:fldChar w:fldCharType="separate"/>
        </w:r>
        <w:r w:rsidR="00527BFD">
          <w:rPr>
            <w:noProof/>
          </w:rPr>
          <w:t>19</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759" w:history="1">
        <w:r w:rsidR="00527BFD" w:rsidRPr="009A511E">
          <w:rPr>
            <w:rStyle w:val="Hyperlink"/>
            <w:noProof/>
          </w:rPr>
          <w:t>Preparing Entries</w:t>
        </w:r>
        <w:r w:rsidR="00527BFD">
          <w:rPr>
            <w:noProof/>
          </w:rPr>
          <w:tab/>
        </w:r>
        <w:r w:rsidR="00527BFD">
          <w:rPr>
            <w:noProof/>
          </w:rPr>
          <w:fldChar w:fldCharType="begin"/>
        </w:r>
        <w:r w:rsidR="00527BFD">
          <w:rPr>
            <w:noProof/>
          </w:rPr>
          <w:instrText xml:space="preserve"> PAGEREF _Toc320796759 \h </w:instrText>
        </w:r>
        <w:r w:rsidR="00527BFD">
          <w:rPr>
            <w:noProof/>
          </w:rPr>
        </w:r>
        <w:r w:rsidR="00527BFD">
          <w:rPr>
            <w:noProof/>
          </w:rPr>
          <w:fldChar w:fldCharType="separate"/>
        </w:r>
        <w:r w:rsidR="00527BFD">
          <w:rPr>
            <w:noProof/>
          </w:rPr>
          <w:t>20</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60" w:history="1">
        <w:r w:rsidR="00527BFD" w:rsidRPr="009A511E">
          <w:rPr>
            <w:rStyle w:val="Hyperlink"/>
            <w:noProof/>
          </w:rPr>
          <w:t>Prepare Video/Audio Entry</w:t>
        </w:r>
        <w:r w:rsidR="00527BFD">
          <w:rPr>
            <w:noProof/>
          </w:rPr>
          <w:tab/>
        </w:r>
        <w:r w:rsidR="00527BFD">
          <w:rPr>
            <w:noProof/>
          </w:rPr>
          <w:fldChar w:fldCharType="begin"/>
        </w:r>
        <w:r w:rsidR="00527BFD">
          <w:rPr>
            <w:noProof/>
          </w:rPr>
          <w:instrText xml:space="preserve"> PAGEREF _Toc320796760 \h </w:instrText>
        </w:r>
        <w:r w:rsidR="00527BFD">
          <w:rPr>
            <w:noProof/>
          </w:rPr>
        </w:r>
        <w:r w:rsidR="00527BFD">
          <w:rPr>
            <w:noProof/>
          </w:rPr>
          <w:fldChar w:fldCharType="separate"/>
        </w:r>
        <w:r w:rsidR="00527BFD">
          <w:rPr>
            <w:noProof/>
          </w:rPr>
          <w:t>21</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61" w:history="1">
        <w:r w:rsidR="00527BFD" w:rsidRPr="009A511E">
          <w:rPr>
            <w:rStyle w:val="Hyperlink"/>
            <w:noProof/>
          </w:rPr>
          <w:t>Prepare Live Stream Entry</w:t>
        </w:r>
        <w:r w:rsidR="00527BFD">
          <w:rPr>
            <w:noProof/>
          </w:rPr>
          <w:tab/>
        </w:r>
        <w:r w:rsidR="00527BFD">
          <w:rPr>
            <w:noProof/>
          </w:rPr>
          <w:fldChar w:fldCharType="begin"/>
        </w:r>
        <w:r w:rsidR="00527BFD">
          <w:rPr>
            <w:noProof/>
          </w:rPr>
          <w:instrText xml:space="preserve"> PAGEREF _Toc320796761 \h </w:instrText>
        </w:r>
        <w:r w:rsidR="00527BFD">
          <w:rPr>
            <w:noProof/>
          </w:rPr>
        </w:r>
        <w:r w:rsidR="00527BFD">
          <w:rPr>
            <w:noProof/>
          </w:rPr>
          <w:fldChar w:fldCharType="separate"/>
        </w:r>
        <w:r w:rsidR="00527BFD">
          <w:rPr>
            <w:noProof/>
          </w:rPr>
          <w:t>21</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62" w:history="1">
        <w:r w:rsidR="00527BFD" w:rsidRPr="009A511E">
          <w:rPr>
            <w:rStyle w:val="Hyperlink"/>
            <w:noProof/>
          </w:rPr>
          <w:t>Creating Draft Entries</w:t>
        </w:r>
        <w:r w:rsidR="00527BFD">
          <w:rPr>
            <w:noProof/>
          </w:rPr>
          <w:tab/>
        </w:r>
        <w:r w:rsidR="00527BFD">
          <w:rPr>
            <w:noProof/>
          </w:rPr>
          <w:fldChar w:fldCharType="begin"/>
        </w:r>
        <w:r w:rsidR="00527BFD">
          <w:rPr>
            <w:noProof/>
          </w:rPr>
          <w:instrText xml:space="preserve"> PAGEREF _Toc320796762 \h </w:instrText>
        </w:r>
        <w:r w:rsidR="00527BFD">
          <w:rPr>
            <w:noProof/>
          </w:rPr>
        </w:r>
        <w:r w:rsidR="00527BFD">
          <w:rPr>
            <w:noProof/>
          </w:rPr>
          <w:fldChar w:fldCharType="separate"/>
        </w:r>
        <w:r w:rsidR="00527BFD">
          <w:rPr>
            <w:noProof/>
          </w:rPr>
          <w:t>21</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63" w:history="1">
        <w:r w:rsidR="00527BFD" w:rsidRPr="009A511E">
          <w:rPr>
            <w:rStyle w:val="Hyperlink"/>
            <w:noProof/>
          </w:rPr>
          <w:t>Key Benefits and Functionality</w:t>
        </w:r>
        <w:r w:rsidR="00527BFD">
          <w:rPr>
            <w:noProof/>
          </w:rPr>
          <w:tab/>
        </w:r>
        <w:r w:rsidR="00527BFD">
          <w:rPr>
            <w:noProof/>
          </w:rPr>
          <w:fldChar w:fldCharType="begin"/>
        </w:r>
        <w:r w:rsidR="00527BFD">
          <w:rPr>
            <w:noProof/>
          </w:rPr>
          <w:instrText xml:space="preserve"> PAGEREF _Toc320796763 \h </w:instrText>
        </w:r>
        <w:r w:rsidR="00527BFD">
          <w:rPr>
            <w:noProof/>
          </w:rPr>
        </w:r>
        <w:r w:rsidR="00527BFD">
          <w:rPr>
            <w:noProof/>
          </w:rPr>
          <w:fldChar w:fldCharType="separate"/>
        </w:r>
        <w:r w:rsidR="00527BFD">
          <w:rPr>
            <w:noProof/>
          </w:rPr>
          <w:t>22</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64" w:history="1">
        <w:r w:rsidR="00527BFD" w:rsidRPr="009A511E">
          <w:rPr>
            <w:rStyle w:val="Hyperlink"/>
            <w:noProof/>
          </w:rPr>
          <w:t>Host Videos at your Preferred Location and Link to Kaltura</w:t>
        </w:r>
        <w:r w:rsidR="00527BFD">
          <w:rPr>
            <w:noProof/>
          </w:rPr>
          <w:tab/>
        </w:r>
        <w:r w:rsidR="00527BFD">
          <w:rPr>
            <w:noProof/>
          </w:rPr>
          <w:fldChar w:fldCharType="begin"/>
        </w:r>
        <w:r w:rsidR="00527BFD">
          <w:rPr>
            <w:noProof/>
          </w:rPr>
          <w:instrText xml:space="preserve"> PAGEREF _Toc320796764 \h </w:instrText>
        </w:r>
        <w:r w:rsidR="00527BFD">
          <w:rPr>
            <w:noProof/>
          </w:rPr>
        </w:r>
        <w:r w:rsidR="00527BFD">
          <w:rPr>
            <w:noProof/>
          </w:rPr>
          <w:fldChar w:fldCharType="separate"/>
        </w:r>
        <w:r w:rsidR="00527BFD">
          <w:rPr>
            <w:noProof/>
          </w:rPr>
          <w:t>22</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65" w:history="1">
        <w:r w:rsidR="00527BFD" w:rsidRPr="009A511E">
          <w:rPr>
            <w:rStyle w:val="Hyperlink"/>
            <w:noProof/>
          </w:rPr>
          <w:t>Replacing Video Assets for a Kaltura Entry</w:t>
        </w:r>
        <w:r w:rsidR="00527BFD">
          <w:rPr>
            <w:noProof/>
          </w:rPr>
          <w:tab/>
        </w:r>
        <w:r w:rsidR="00527BFD">
          <w:rPr>
            <w:noProof/>
          </w:rPr>
          <w:fldChar w:fldCharType="begin"/>
        </w:r>
        <w:r w:rsidR="00527BFD">
          <w:rPr>
            <w:noProof/>
          </w:rPr>
          <w:instrText xml:space="preserve"> PAGEREF _Toc320796765 \h </w:instrText>
        </w:r>
        <w:r w:rsidR="00527BFD">
          <w:rPr>
            <w:noProof/>
          </w:rPr>
        </w:r>
        <w:r w:rsidR="00527BFD">
          <w:rPr>
            <w:noProof/>
          </w:rPr>
          <w:fldChar w:fldCharType="separate"/>
        </w:r>
        <w:r w:rsidR="00527BFD">
          <w:rPr>
            <w:noProof/>
          </w:rPr>
          <w:t>22</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766" w:history="1">
        <w:r w:rsidR="00527BFD" w:rsidRPr="009A511E">
          <w:rPr>
            <w:rStyle w:val="Hyperlink"/>
            <w:noProof/>
          </w:rPr>
          <w:t>Uploading and Modifying Related Files</w:t>
        </w:r>
        <w:r w:rsidR="00527BFD">
          <w:rPr>
            <w:noProof/>
          </w:rPr>
          <w:tab/>
        </w:r>
        <w:r w:rsidR="00527BFD">
          <w:rPr>
            <w:noProof/>
          </w:rPr>
          <w:fldChar w:fldCharType="begin"/>
        </w:r>
        <w:r w:rsidR="00527BFD">
          <w:rPr>
            <w:noProof/>
          </w:rPr>
          <w:instrText xml:space="preserve"> PAGEREF _Toc320796766 \h </w:instrText>
        </w:r>
        <w:r w:rsidR="00527BFD">
          <w:rPr>
            <w:noProof/>
          </w:rPr>
        </w:r>
        <w:r w:rsidR="00527BFD">
          <w:rPr>
            <w:noProof/>
          </w:rPr>
          <w:fldChar w:fldCharType="separate"/>
        </w:r>
        <w:r w:rsidR="00527BFD">
          <w:rPr>
            <w:noProof/>
          </w:rPr>
          <w:t>23</w:t>
        </w:r>
        <w:r w:rsidR="00527BFD">
          <w:rPr>
            <w:noProof/>
          </w:rPr>
          <w:fldChar w:fldCharType="end"/>
        </w:r>
      </w:hyperlink>
    </w:p>
    <w:p w:rsidR="00527BFD" w:rsidRDefault="009950C3">
      <w:pPr>
        <w:pStyle w:val="TOC1"/>
        <w:tabs>
          <w:tab w:val="right" w:leader="dot" w:pos="9017"/>
        </w:tabs>
        <w:rPr>
          <w:rFonts w:asciiTheme="minorHAnsi" w:eastAsiaTheme="minorEastAsia" w:hAnsiTheme="minorHAnsi" w:cstheme="minorBidi"/>
          <w:noProof/>
          <w:color w:val="auto"/>
          <w:sz w:val="22"/>
          <w:szCs w:val="22"/>
          <w:lang w:val="en-US" w:bidi="he-IL"/>
        </w:rPr>
      </w:pPr>
      <w:hyperlink w:anchor="_Toc320796767" w:history="1">
        <w:r w:rsidR="00527BFD" w:rsidRPr="009A511E">
          <w:rPr>
            <w:rStyle w:val="Hyperlink"/>
            <w:noProof/>
            <w:lang w:val="en-GB"/>
          </w:rPr>
          <w:t>Chapter 3</w:t>
        </w:r>
        <w:r w:rsidR="00527BFD" w:rsidRPr="009A511E">
          <w:rPr>
            <w:rStyle w:val="Hyperlink"/>
            <w:noProof/>
          </w:rPr>
          <w:t xml:space="preserve"> </w:t>
        </w:r>
        <w:r w:rsidR="00527BFD" w:rsidRPr="009A511E">
          <w:rPr>
            <w:rStyle w:val="Hyperlink"/>
            <w:noProof/>
            <w:lang w:val="en-GB"/>
          </w:rPr>
          <w:t>Transcoding and Processing</w:t>
        </w:r>
        <w:r w:rsidR="00527BFD">
          <w:rPr>
            <w:noProof/>
          </w:rPr>
          <w:tab/>
        </w:r>
        <w:r w:rsidR="00527BFD">
          <w:rPr>
            <w:noProof/>
          </w:rPr>
          <w:fldChar w:fldCharType="begin"/>
        </w:r>
        <w:r w:rsidR="00527BFD">
          <w:rPr>
            <w:noProof/>
          </w:rPr>
          <w:instrText xml:space="preserve"> PAGEREF _Toc320796767 \h </w:instrText>
        </w:r>
        <w:r w:rsidR="00527BFD">
          <w:rPr>
            <w:noProof/>
          </w:rPr>
        </w:r>
        <w:r w:rsidR="00527BFD">
          <w:rPr>
            <w:noProof/>
          </w:rPr>
          <w:fldChar w:fldCharType="separate"/>
        </w:r>
        <w:r w:rsidR="00527BFD">
          <w:rPr>
            <w:noProof/>
          </w:rPr>
          <w:t>24</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768" w:history="1">
        <w:r w:rsidR="00527BFD" w:rsidRPr="009A511E">
          <w:rPr>
            <w:rStyle w:val="Hyperlink"/>
            <w:noProof/>
          </w:rPr>
          <w:t>Transcoding</w:t>
        </w:r>
        <w:r w:rsidR="00527BFD">
          <w:rPr>
            <w:noProof/>
          </w:rPr>
          <w:tab/>
        </w:r>
        <w:r w:rsidR="00527BFD">
          <w:rPr>
            <w:noProof/>
          </w:rPr>
          <w:fldChar w:fldCharType="begin"/>
        </w:r>
        <w:r w:rsidR="00527BFD">
          <w:rPr>
            <w:noProof/>
          </w:rPr>
          <w:instrText xml:space="preserve"> PAGEREF _Toc320796768 \h </w:instrText>
        </w:r>
        <w:r w:rsidR="00527BFD">
          <w:rPr>
            <w:noProof/>
          </w:rPr>
        </w:r>
        <w:r w:rsidR="00527BFD">
          <w:rPr>
            <w:noProof/>
          </w:rPr>
          <w:fldChar w:fldCharType="separate"/>
        </w:r>
        <w:r w:rsidR="00527BFD">
          <w:rPr>
            <w:noProof/>
          </w:rPr>
          <w:t>24</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69" w:history="1">
        <w:r w:rsidR="00527BFD" w:rsidRPr="009A511E">
          <w:rPr>
            <w:rStyle w:val="Hyperlink"/>
            <w:noProof/>
          </w:rPr>
          <w:t>Converting Videos into Multiple Flavors (Optimized Output Files)</w:t>
        </w:r>
        <w:r w:rsidR="00527BFD">
          <w:rPr>
            <w:noProof/>
          </w:rPr>
          <w:tab/>
        </w:r>
        <w:r w:rsidR="00527BFD">
          <w:rPr>
            <w:noProof/>
          </w:rPr>
          <w:fldChar w:fldCharType="begin"/>
        </w:r>
        <w:r w:rsidR="00527BFD">
          <w:rPr>
            <w:noProof/>
          </w:rPr>
          <w:instrText xml:space="preserve"> PAGEREF _Toc320796769 \h </w:instrText>
        </w:r>
        <w:r w:rsidR="00527BFD">
          <w:rPr>
            <w:noProof/>
          </w:rPr>
        </w:r>
        <w:r w:rsidR="00527BFD">
          <w:rPr>
            <w:noProof/>
          </w:rPr>
          <w:fldChar w:fldCharType="separate"/>
        </w:r>
        <w:r w:rsidR="00527BFD">
          <w:rPr>
            <w:noProof/>
          </w:rPr>
          <w:t>24</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70" w:history="1">
        <w:r w:rsidR="00527BFD" w:rsidRPr="009A511E">
          <w:rPr>
            <w:rStyle w:val="Hyperlink"/>
            <w:noProof/>
          </w:rPr>
          <w:t>Transcoding Settings Page</w:t>
        </w:r>
        <w:r w:rsidR="00527BFD">
          <w:rPr>
            <w:noProof/>
          </w:rPr>
          <w:tab/>
        </w:r>
        <w:r w:rsidR="00527BFD">
          <w:rPr>
            <w:noProof/>
          </w:rPr>
          <w:fldChar w:fldCharType="begin"/>
        </w:r>
        <w:r w:rsidR="00527BFD">
          <w:rPr>
            <w:noProof/>
          </w:rPr>
          <w:instrText xml:space="preserve"> PAGEREF _Toc320796770 \h </w:instrText>
        </w:r>
        <w:r w:rsidR="00527BFD">
          <w:rPr>
            <w:noProof/>
          </w:rPr>
        </w:r>
        <w:r w:rsidR="00527BFD">
          <w:rPr>
            <w:noProof/>
          </w:rPr>
          <w:fldChar w:fldCharType="separate"/>
        </w:r>
        <w:r w:rsidR="00527BFD">
          <w:rPr>
            <w:noProof/>
          </w:rPr>
          <w:t>25</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71" w:history="1">
        <w:r w:rsidR="00527BFD" w:rsidRPr="009A511E">
          <w:rPr>
            <w:rStyle w:val="Hyperlink"/>
            <w:noProof/>
          </w:rPr>
          <w:t>Editing and Creating Transcoding Profiles</w:t>
        </w:r>
        <w:r w:rsidR="00527BFD">
          <w:rPr>
            <w:noProof/>
          </w:rPr>
          <w:tab/>
        </w:r>
        <w:r w:rsidR="00527BFD">
          <w:rPr>
            <w:noProof/>
          </w:rPr>
          <w:fldChar w:fldCharType="begin"/>
        </w:r>
        <w:r w:rsidR="00527BFD">
          <w:rPr>
            <w:noProof/>
          </w:rPr>
          <w:instrText xml:space="preserve"> PAGEREF _Toc320796771 \h </w:instrText>
        </w:r>
        <w:r w:rsidR="00527BFD">
          <w:rPr>
            <w:noProof/>
          </w:rPr>
        </w:r>
        <w:r w:rsidR="00527BFD">
          <w:rPr>
            <w:noProof/>
          </w:rPr>
          <w:fldChar w:fldCharType="separate"/>
        </w:r>
        <w:r w:rsidR="00527BFD">
          <w:rPr>
            <w:noProof/>
          </w:rPr>
          <w:t>25</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772" w:history="1">
        <w:r w:rsidR="00527BFD" w:rsidRPr="009A511E">
          <w:rPr>
            <w:rStyle w:val="Hyperlink"/>
            <w:noProof/>
          </w:rPr>
          <w:t>Adding a Transcoding Profile</w:t>
        </w:r>
        <w:r w:rsidR="00527BFD">
          <w:rPr>
            <w:noProof/>
          </w:rPr>
          <w:tab/>
        </w:r>
        <w:r w:rsidR="00527BFD">
          <w:rPr>
            <w:noProof/>
          </w:rPr>
          <w:fldChar w:fldCharType="begin"/>
        </w:r>
        <w:r w:rsidR="00527BFD">
          <w:rPr>
            <w:noProof/>
          </w:rPr>
          <w:instrText xml:space="preserve"> PAGEREF _Toc320796772 \h </w:instrText>
        </w:r>
        <w:r w:rsidR="00527BFD">
          <w:rPr>
            <w:noProof/>
          </w:rPr>
        </w:r>
        <w:r w:rsidR="00527BFD">
          <w:rPr>
            <w:noProof/>
          </w:rPr>
          <w:fldChar w:fldCharType="separate"/>
        </w:r>
        <w:r w:rsidR="00527BFD">
          <w:rPr>
            <w:noProof/>
          </w:rPr>
          <w:t>27</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73" w:history="1">
        <w:r w:rsidR="00527BFD" w:rsidRPr="009A511E">
          <w:rPr>
            <w:rStyle w:val="Hyperlink"/>
            <w:noProof/>
          </w:rPr>
          <w:t>Quick Publishing</w:t>
        </w:r>
        <w:r w:rsidR="00527BFD">
          <w:rPr>
            <w:noProof/>
          </w:rPr>
          <w:tab/>
        </w:r>
        <w:r w:rsidR="00527BFD">
          <w:rPr>
            <w:noProof/>
          </w:rPr>
          <w:fldChar w:fldCharType="begin"/>
        </w:r>
        <w:r w:rsidR="00527BFD">
          <w:rPr>
            <w:noProof/>
          </w:rPr>
          <w:instrText xml:space="preserve"> PAGEREF _Toc320796773 \h </w:instrText>
        </w:r>
        <w:r w:rsidR="00527BFD">
          <w:rPr>
            <w:noProof/>
          </w:rPr>
        </w:r>
        <w:r w:rsidR="00527BFD">
          <w:rPr>
            <w:noProof/>
          </w:rPr>
          <w:fldChar w:fldCharType="separate"/>
        </w:r>
        <w:r w:rsidR="00527BFD">
          <w:rPr>
            <w:noProof/>
          </w:rPr>
          <w:t>28</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74" w:history="1">
        <w:r w:rsidR="00527BFD" w:rsidRPr="009A511E">
          <w:rPr>
            <w:rStyle w:val="Hyperlink"/>
            <w:noProof/>
          </w:rPr>
          <w:t>Editing Options for Flavors in a Transcoding Profile</w:t>
        </w:r>
        <w:r w:rsidR="00527BFD">
          <w:rPr>
            <w:noProof/>
          </w:rPr>
          <w:tab/>
        </w:r>
        <w:r w:rsidR="00527BFD">
          <w:rPr>
            <w:noProof/>
          </w:rPr>
          <w:fldChar w:fldCharType="begin"/>
        </w:r>
        <w:r w:rsidR="00527BFD">
          <w:rPr>
            <w:noProof/>
          </w:rPr>
          <w:instrText xml:space="preserve"> PAGEREF _Toc320796774 \h </w:instrText>
        </w:r>
        <w:r w:rsidR="00527BFD">
          <w:rPr>
            <w:noProof/>
          </w:rPr>
        </w:r>
        <w:r w:rsidR="00527BFD">
          <w:rPr>
            <w:noProof/>
          </w:rPr>
          <w:fldChar w:fldCharType="separate"/>
        </w:r>
        <w:r w:rsidR="00527BFD">
          <w:rPr>
            <w:noProof/>
          </w:rPr>
          <w:t>29</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75" w:history="1">
        <w:r w:rsidR="00527BFD" w:rsidRPr="009A511E">
          <w:rPr>
            <w:rStyle w:val="Hyperlink"/>
            <w:noProof/>
          </w:rPr>
          <w:t>Assigning a Transcoding Profile to a Bulk Upload</w:t>
        </w:r>
        <w:r w:rsidR="00527BFD">
          <w:rPr>
            <w:noProof/>
          </w:rPr>
          <w:tab/>
        </w:r>
        <w:r w:rsidR="00527BFD">
          <w:rPr>
            <w:noProof/>
          </w:rPr>
          <w:fldChar w:fldCharType="begin"/>
        </w:r>
        <w:r w:rsidR="00527BFD">
          <w:rPr>
            <w:noProof/>
          </w:rPr>
          <w:instrText xml:space="preserve"> PAGEREF _Toc320796775 \h </w:instrText>
        </w:r>
        <w:r w:rsidR="00527BFD">
          <w:rPr>
            <w:noProof/>
          </w:rPr>
        </w:r>
        <w:r w:rsidR="00527BFD">
          <w:rPr>
            <w:noProof/>
          </w:rPr>
          <w:fldChar w:fldCharType="separate"/>
        </w:r>
        <w:r w:rsidR="00527BFD">
          <w:rPr>
            <w:noProof/>
          </w:rPr>
          <w:t>30</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76" w:history="1">
        <w:r w:rsidR="00527BFD" w:rsidRPr="009A511E">
          <w:rPr>
            <w:rStyle w:val="Hyperlink"/>
            <w:noProof/>
          </w:rPr>
          <w:t>Useful Tips for Working with Transcoding Profiles</w:t>
        </w:r>
        <w:r w:rsidR="00527BFD">
          <w:rPr>
            <w:noProof/>
          </w:rPr>
          <w:tab/>
        </w:r>
        <w:r w:rsidR="00527BFD">
          <w:rPr>
            <w:noProof/>
          </w:rPr>
          <w:fldChar w:fldCharType="begin"/>
        </w:r>
        <w:r w:rsidR="00527BFD">
          <w:rPr>
            <w:noProof/>
          </w:rPr>
          <w:instrText xml:space="preserve"> PAGEREF _Toc320796776 \h </w:instrText>
        </w:r>
        <w:r w:rsidR="00527BFD">
          <w:rPr>
            <w:noProof/>
          </w:rPr>
        </w:r>
        <w:r w:rsidR="00527BFD">
          <w:rPr>
            <w:noProof/>
          </w:rPr>
          <w:fldChar w:fldCharType="separate"/>
        </w:r>
        <w:r w:rsidR="00527BFD">
          <w:rPr>
            <w:noProof/>
          </w:rPr>
          <w:t>30</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777" w:history="1">
        <w:r w:rsidR="00527BFD" w:rsidRPr="009A511E">
          <w:rPr>
            <w:rStyle w:val="Hyperlink"/>
            <w:noProof/>
          </w:rPr>
          <w:t>The Flavors Tab</w:t>
        </w:r>
        <w:r w:rsidR="00527BFD">
          <w:rPr>
            <w:noProof/>
          </w:rPr>
          <w:tab/>
        </w:r>
        <w:r w:rsidR="00527BFD">
          <w:rPr>
            <w:noProof/>
          </w:rPr>
          <w:fldChar w:fldCharType="begin"/>
        </w:r>
        <w:r w:rsidR="00527BFD">
          <w:rPr>
            <w:noProof/>
          </w:rPr>
          <w:instrText xml:space="preserve"> PAGEREF _Toc320796777 \h </w:instrText>
        </w:r>
        <w:r w:rsidR="00527BFD">
          <w:rPr>
            <w:noProof/>
          </w:rPr>
        </w:r>
        <w:r w:rsidR="00527BFD">
          <w:rPr>
            <w:noProof/>
          </w:rPr>
          <w:fldChar w:fldCharType="separate"/>
        </w:r>
        <w:r w:rsidR="00527BFD">
          <w:rPr>
            <w:noProof/>
          </w:rPr>
          <w:t>31</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78" w:history="1">
        <w:r w:rsidR="00527BFD" w:rsidRPr="009A511E">
          <w:rPr>
            <w:rStyle w:val="Hyperlink"/>
            <w:noProof/>
            <w:shd w:val="clear" w:color="auto" w:fill="FFFFFF"/>
          </w:rPr>
          <w:t xml:space="preserve">Add </w:t>
        </w:r>
        <w:r w:rsidR="00527BFD" w:rsidRPr="009A511E">
          <w:rPr>
            <w:rStyle w:val="Hyperlink"/>
            <w:noProof/>
          </w:rPr>
          <w:t>Video</w:t>
        </w:r>
        <w:r w:rsidR="00527BFD" w:rsidRPr="009A511E">
          <w:rPr>
            <w:rStyle w:val="Hyperlink"/>
            <w:noProof/>
            <w:shd w:val="clear" w:color="auto" w:fill="FFFFFF"/>
          </w:rPr>
          <w:t>/Audio</w:t>
        </w:r>
        <w:r w:rsidR="00527BFD">
          <w:rPr>
            <w:noProof/>
          </w:rPr>
          <w:tab/>
        </w:r>
        <w:r w:rsidR="00527BFD">
          <w:rPr>
            <w:noProof/>
          </w:rPr>
          <w:fldChar w:fldCharType="begin"/>
        </w:r>
        <w:r w:rsidR="00527BFD">
          <w:rPr>
            <w:noProof/>
          </w:rPr>
          <w:instrText xml:space="preserve"> PAGEREF _Toc320796778 \h </w:instrText>
        </w:r>
        <w:r w:rsidR="00527BFD">
          <w:rPr>
            <w:noProof/>
          </w:rPr>
        </w:r>
        <w:r w:rsidR="00527BFD">
          <w:rPr>
            <w:noProof/>
          </w:rPr>
          <w:fldChar w:fldCharType="separate"/>
        </w:r>
        <w:r w:rsidR="00527BFD">
          <w:rPr>
            <w:noProof/>
          </w:rPr>
          <w:t>32</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79" w:history="1">
        <w:r w:rsidR="00527BFD" w:rsidRPr="009A511E">
          <w:rPr>
            <w:rStyle w:val="Hyperlink"/>
            <w:noProof/>
          </w:rPr>
          <w:t>Replacing Media</w:t>
        </w:r>
        <w:r w:rsidR="00527BFD">
          <w:rPr>
            <w:noProof/>
          </w:rPr>
          <w:tab/>
        </w:r>
        <w:r w:rsidR="00527BFD">
          <w:rPr>
            <w:noProof/>
          </w:rPr>
          <w:fldChar w:fldCharType="begin"/>
        </w:r>
        <w:r w:rsidR="00527BFD">
          <w:rPr>
            <w:noProof/>
          </w:rPr>
          <w:instrText xml:space="preserve"> PAGEREF _Toc320796779 \h </w:instrText>
        </w:r>
        <w:r w:rsidR="00527BFD">
          <w:rPr>
            <w:noProof/>
          </w:rPr>
        </w:r>
        <w:r w:rsidR="00527BFD">
          <w:rPr>
            <w:noProof/>
          </w:rPr>
          <w:fldChar w:fldCharType="separate"/>
        </w:r>
        <w:r w:rsidR="00527BFD">
          <w:rPr>
            <w:noProof/>
          </w:rPr>
          <w:t>34</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780" w:history="1">
        <w:r w:rsidR="00527BFD" w:rsidRPr="009A511E">
          <w:rPr>
            <w:rStyle w:val="Hyperlink"/>
            <w:noProof/>
          </w:rPr>
          <w:t>Supported Formats for the SaaS Edition</w:t>
        </w:r>
        <w:r w:rsidR="00527BFD">
          <w:rPr>
            <w:noProof/>
          </w:rPr>
          <w:tab/>
        </w:r>
        <w:r w:rsidR="00527BFD">
          <w:rPr>
            <w:noProof/>
          </w:rPr>
          <w:fldChar w:fldCharType="begin"/>
        </w:r>
        <w:r w:rsidR="00527BFD">
          <w:rPr>
            <w:noProof/>
          </w:rPr>
          <w:instrText xml:space="preserve"> PAGEREF _Toc320796780 \h </w:instrText>
        </w:r>
        <w:r w:rsidR="00527BFD">
          <w:rPr>
            <w:noProof/>
          </w:rPr>
        </w:r>
        <w:r w:rsidR="00527BFD">
          <w:rPr>
            <w:noProof/>
          </w:rPr>
          <w:fldChar w:fldCharType="separate"/>
        </w:r>
        <w:r w:rsidR="00527BFD">
          <w:rPr>
            <w:noProof/>
          </w:rPr>
          <w:t>34</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81" w:history="1">
        <w:r w:rsidR="00527BFD" w:rsidRPr="009A511E">
          <w:rPr>
            <w:rStyle w:val="Hyperlink"/>
            <w:noProof/>
          </w:rPr>
          <w:t>Supported Source Formats</w:t>
        </w:r>
        <w:r w:rsidR="00527BFD">
          <w:rPr>
            <w:noProof/>
          </w:rPr>
          <w:tab/>
        </w:r>
        <w:r w:rsidR="00527BFD">
          <w:rPr>
            <w:noProof/>
          </w:rPr>
          <w:fldChar w:fldCharType="begin"/>
        </w:r>
        <w:r w:rsidR="00527BFD">
          <w:rPr>
            <w:noProof/>
          </w:rPr>
          <w:instrText xml:space="preserve"> PAGEREF _Toc320796781 \h </w:instrText>
        </w:r>
        <w:r w:rsidR="00527BFD">
          <w:rPr>
            <w:noProof/>
          </w:rPr>
        </w:r>
        <w:r w:rsidR="00527BFD">
          <w:rPr>
            <w:noProof/>
          </w:rPr>
          <w:fldChar w:fldCharType="separate"/>
        </w:r>
        <w:r w:rsidR="00527BFD">
          <w:rPr>
            <w:noProof/>
          </w:rPr>
          <w:t>34</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82" w:history="1">
        <w:r w:rsidR="00527BFD" w:rsidRPr="009A511E">
          <w:rPr>
            <w:rStyle w:val="Hyperlink"/>
            <w:noProof/>
          </w:rPr>
          <w:t>Supported Source Codecs</w:t>
        </w:r>
        <w:r w:rsidR="00527BFD">
          <w:rPr>
            <w:noProof/>
          </w:rPr>
          <w:tab/>
        </w:r>
        <w:r w:rsidR="00527BFD">
          <w:rPr>
            <w:noProof/>
          </w:rPr>
          <w:fldChar w:fldCharType="begin"/>
        </w:r>
        <w:r w:rsidR="00527BFD">
          <w:rPr>
            <w:noProof/>
          </w:rPr>
          <w:instrText xml:space="preserve"> PAGEREF _Toc320796782 \h </w:instrText>
        </w:r>
        <w:r w:rsidR="00527BFD">
          <w:rPr>
            <w:noProof/>
          </w:rPr>
        </w:r>
        <w:r w:rsidR="00527BFD">
          <w:rPr>
            <w:noProof/>
          </w:rPr>
          <w:fldChar w:fldCharType="separate"/>
        </w:r>
        <w:r w:rsidR="00527BFD">
          <w:rPr>
            <w:noProof/>
          </w:rPr>
          <w:t>35</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83" w:history="1">
        <w:r w:rsidR="00527BFD" w:rsidRPr="009A511E">
          <w:rPr>
            <w:rStyle w:val="Hyperlink"/>
            <w:noProof/>
          </w:rPr>
          <w:t>Target Formats/Codecs</w:t>
        </w:r>
        <w:r w:rsidR="00527BFD">
          <w:rPr>
            <w:noProof/>
          </w:rPr>
          <w:tab/>
        </w:r>
        <w:r w:rsidR="00527BFD">
          <w:rPr>
            <w:noProof/>
          </w:rPr>
          <w:fldChar w:fldCharType="begin"/>
        </w:r>
        <w:r w:rsidR="00527BFD">
          <w:rPr>
            <w:noProof/>
          </w:rPr>
          <w:instrText xml:space="preserve"> PAGEREF _Toc320796783 \h </w:instrText>
        </w:r>
        <w:r w:rsidR="00527BFD">
          <w:rPr>
            <w:noProof/>
          </w:rPr>
        </w:r>
        <w:r w:rsidR="00527BFD">
          <w:rPr>
            <w:noProof/>
          </w:rPr>
          <w:fldChar w:fldCharType="separate"/>
        </w:r>
        <w:r w:rsidR="00527BFD">
          <w:rPr>
            <w:noProof/>
          </w:rPr>
          <w:t>35</w:t>
        </w:r>
        <w:r w:rsidR="00527BFD">
          <w:rPr>
            <w:noProof/>
          </w:rPr>
          <w:fldChar w:fldCharType="end"/>
        </w:r>
      </w:hyperlink>
    </w:p>
    <w:p w:rsidR="00527BFD" w:rsidRDefault="009950C3">
      <w:pPr>
        <w:pStyle w:val="TOC1"/>
        <w:tabs>
          <w:tab w:val="right" w:leader="dot" w:pos="9017"/>
        </w:tabs>
        <w:rPr>
          <w:rFonts w:asciiTheme="minorHAnsi" w:eastAsiaTheme="minorEastAsia" w:hAnsiTheme="minorHAnsi" w:cstheme="minorBidi"/>
          <w:noProof/>
          <w:color w:val="auto"/>
          <w:sz w:val="22"/>
          <w:szCs w:val="22"/>
          <w:lang w:val="en-US" w:bidi="he-IL"/>
        </w:rPr>
      </w:pPr>
      <w:hyperlink w:anchor="_Toc320796784" w:history="1">
        <w:r w:rsidR="00527BFD" w:rsidRPr="009A511E">
          <w:rPr>
            <w:rStyle w:val="Hyperlink"/>
            <w:noProof/>
            <w:lang w:val="en-GB"/>
          </w:rPr>
          <w:t>Chapter 4</w:t>
        </w:r>
        <w:r w:rsidR="00527BFD" w:rsidRPr="009A511E">
          <w:rPr>
            <w:rStyle w:val="Hyperlink"/>
            <w:noProof/>
          </w:rPr>
          <w:t xml:space="preserve"> </w:t>
        </w:r>
        <w:r w:rsidR="00527BFD" w:rsidRPr="009A511E">
          <w:rPr>
            <w:rStyle w:val="Hyperlink"/>
            <w:noProof/>
            <w:lang w:val="en-GB"/>
          </w:rPr>
          <w:t>Creating and Customizing Playlists and Players</w:t>
        </w:r>
        <w:r w:rsidR="00527BFD">
          <w:rPr>
            <w:noProof/>
          </w:rPr>
          <w:tab/>
        </w:r>
        <w:r w:rsidR="00527BFD">
          <w:rPr>
            <w:noProof/>
          </w:rPr>
          <w:fldChar w:fldCharType="begin"/>
        </w:r>
        <w:r w:rsidR="00527BFD">
          <w:rPr>
            <w:noProof/>
          </w:rPr>
          <w:instrText xml:space="preserve"> PAGEREF _Toc320796784 \h </w:instrText>
        </w:r>
        <w:r w:rsidR="00527BFD">
          <w:rPr>
            <w:noProof/>
          </w:rPr>
        </w:r>
        <w:r w:rsidR="00527BFD">
          <w:rPr>
            <w:noProof/>
          </w:rPr>
          <w:fldChar w:fldCharType="separate"/>
        </w:r>
        <w:r w:rsidR="00527BFD">
          <w:rPr>
            <w:noProof/>
          </w:rPr>
          <w:t>36</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785" w:history="1">
        <w:r w:rsidR="00527BFD" w:rsidRPr="009A511E">
          <w:rPr>
            <w:rStyle w:val="Hyperlink"/>
            <w:noProof/>
          </w:rPr>
          <w:t>What is a Playlist?</w:t>
        </w:r>
        <w:r w:rsidR="00527BFD">
          <w:rPr>
            <w:noProof/>
          </w:rPr>
          <w:tab/>
        </w:r>
        <w:r w:rsidR="00527BFD">
          <w:rPr>
            <w:noProof/>
          </w:rPr>
          <w:fldChar w:fldCharType="begin"/>
        </w:r>
        <w:r w:rsidR="00527BFD">
          <w:rPr>
            <w:noProof/>
          </w:rPr>
          <w:instrText xml:space="preserve"> PAGEREF _Toc320796785 \h </w:instrText>
        </w:r>
        <w:r w:rsidR="00527BFD">
          <w:rPr>
            <w:noProof/>
          </w:rPr>
        </w:r>
        <w:r w:rsidR="00527BFD">
          <w:rPr>
            <w:noProof/>
          </w:rPr>
          <w:fldChar w:fldCharType="separate"/>
        </w:r>
        <w:r w:rsidR="00527BFD">
          <w:rPr>
            <w:noProof/>
          </w:rPr>
          <w:t>36</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786" w:history="1">
        <w:r w:rsidR="00527BFD" w:rsidRPr="009A511E">
          <w:rPr>
            <w:rStyle w:val="Hyperlink"/>
            <w:noProof/>
          </w:rPr>
          <w:t>Creating a Manual Playlist</w:t>
        </w:r>
        <w:r w:rsidR="00527BFD">
          <w:rPr>
            <w:noProof/>
          </w:rPr>
          <w:tab/>
        </w:r>
        <w:r w:rsidR="00527BFD">
          <w:rPr>
            <w:noProof/>
          </w:rPr>
          <w:fldChar w:fldCharType="begin"/>
        </w:r>
        <w:r w:rsidR="00527BFD">
          <w:rPr>
            <w:noProof/>
          </w:rPr>
          <w:instrText xml:space="preserve"> PAGEREF _Toc320796786 \h </w:instrText>
        </w:r>
        <w:r w:rsidR="00527BFD">
          <w:rPr>
            <w:noProof/>
          </w:rPr>
        </w:r>
        <w:r w:rsidR="00527BFD">
          <w:rPr>
            <w:noProof/>
          </w:rPr>
          <w:fldChar w:fldCharType="separate"/>
        </w:r>
        <w:r w:rsidR="00527BFD">
          <w:rPr>
            <w:noProof/>
          </w:rPr>
          <w:t>36</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787" w:history="1">
        <w:r w:rsidR="00527BFD" w:rsidRPr="009A511E">
          <w:rPr>
            <w:rStyle w:val="Hyperlink"/>
            <w:noProof/>
          </w:rPr>
          <w:t>Creating a Rule Based Playlist</w:t>
        </w:r>
        <w:r w:rsidR="00527BFD">
          <w:rPr>
            <w:noProof/>
          </w:rPr>
          <w:tab/>
        </w:r>
        <w:r w:rsidR="00527BFD">
          <w:rPr>
            <w:noProof/>
          </w:rPr>
          <w:fldChar w:fldCharType="begin"/>
        </w:r>
        <w:r w:rsidR="00527BFD">
          <w:rPr>
            <w:noProof/>
          </w:rPr>
          <w:instrText xml:space="preserve"> PAGEREF _Toc320796787 \h </w:instrText>
        </w:r>
        <w:r w:rsidR="00527BFD">
          <w:rPr>
            <w:noProof/>
          </w:rPr>
        </w:r>
        <w:r w:rsidR="00527BFD">
          <w:rPr>
            <w:noProof/>
          </w:rPr>
          <w:fldChar w:fldCharType="separate"/>
        </w:r>
        <w:r w:rsidR="00527BFD">
          <w:rPr>
            <w:noProof/>
          </w:rPr>
          <w:t>37</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88" w:history="1">
        <w:r w:rsidR="00527BFD" w:rsidRPr="009A511E">
          <w:rPr>
            <w:rStyle w:val="Hyperlink"/>
            <w:noProof/>
          </w:rPr>
          <w:t>Defining a Rule</w:t>
        </w:r>
        <w:r w:rsidR="00527BFD">
          <w:rPr>
            <w:noProof/>
          </w:rPr>
          <w:tab/>
        </w:r>
        <w:r w:rsidR="00527BFD">
          <w:rPr>
            <w:noProof/>
          </w:rPr>
          <w:fldChar w:fldCharType="begin"/>
        </w:r>
        <w:r w:rsidR="00527BFD">
          <w:rPr>
            <w:noProof/>
          </w:rPr>
          <w:instrText xml:space="preserve"> PAGEREF _Toc320796788 \h </w:instrText>
        </w:r>
        <w:r w:rsidR="00527BFD">
          <w:rPr>
            <w:noProof/>
          </w:rPr>
        </w:r>
        <w:r w:rsidR="00527BFD">
          <w:rPr>
            <w:noProof/>
          </w:rPr>
          <w:fldChar w:fldCharType="separate"/>
        </w:r>
        <w:r w:rsidR="00527BFD">
          <w:rPr>
            <w:noProof/>
          </w:rPr>
          <w:t>37</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789" w:history="1">
        <w:r w:rsidR="00527BFD" w:rsidRPr="009A511E">
          <w:rPr>
            <w:rStyle w:val="Hyperlink"/>
            <w:noProof/>
          </w:rPr>
          <w:t>Multiple Rules Based Playlist - Advanced Mode</w:t>
        </w:r>
        <w:r w:rsidR="00527BFD">
          <w:rPr>
            <w:noProof/>
          </w:rPr>
          <w:tab/>
        </w:r>
        <w:r w:rsidR="00527BFD">
          <w:rPr>
            <w:noProof/>
          </w:rPr>
          <w:fldChar w:fldCharType="begin"/>
        </w:r>
        <w:r w:rsidR="00527BFD">
          <w:rPr>
            <w:noProof/>
          </w:rPr>
          <w:instrText xml:space="preserve"> PAGEREF _Toc320796789 \h </w:instrText>
        </w:r>
        <w:r w:rsidR="00527BFD">
          <w:rPr>
            <w:noProof/>
          </w:rPr>
        </w:r>
        <w:r w:rsidR="00527BFD">
          <w:rPr>
            <w:noProof/>
          </w:rPr>
          <w:fldChar w:fldCharType="separate"/>
        </w:r>
        <w:r w:rsidR="00527BFD">
          <w:rPr>
            <w:noProof/>
          </w:rPr>
          <w:t>39</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790" w:history="1">
        <w:r w:rsidR="00527BFD" w:rsidRPr="009A511E">
          <w:rPr>
            <w:rStyle w:val="Hyperlink"/>
            <w:noProof/>
          </w:rPr>
          <w:t>Additional Playlist Configuration</w:t>
        </w:r>
        <w:r w:rsidR="00527BFD">
          <w:rPr>
            <w:noProof/>
          </w:rPr>
          <w:tab/>
        </w:r>
        <w:r w:rsidR="00527BFD">
          <w:rPr>
            <w:noProof/>
          </w:rPr>
          <w:fldChar w:fldCharType="begin"/>
        </w:r>
        <w:r w:rsidR="00527BFD">
          <w:rPr>
            <w:noProof/>
          </w:rPr>
          <w:instrText xml:space="preserve"> PAGEREF _Toc320796790 \h </w:instrText>
        </w:r>
        <w:r w:rsidR="00527BFD">
          <w:rPr>
            <w:noProof/>
          </w:rPr>
        </w:r>
        <w:r w:rsidR="00527BFD">
          <w:rPr>
            <w:noProof/>
          </w:rPr>
          <w:fldChar w:fldCharType="separate"/>
        </w:r>
        <w:r w:rsidR="00527BFD">
          <w:rPr>
            <w:noProof/>
          </w:rPr>
          <w:t>41</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91" w:history="1">
        <w:r w:rsidR="00527BFD" w:rsidRPr="009A511E">
          <w:rPr>
            <w:rStyle w:val="Hyperlink"/>
            <w:noProof/>
          </w:rPr>
          <w:t>Creating a Player with Multi-tab Playlists</w:t>
        </w:r>
        <w:r w:rsidR="00527BFD">
          <w:rPr>
            <w:noProof/>
          </w:rPr>
          <w:tab/>
        </w:r>
        <w:r w:rsidR="00527BFD">
          <w:rPr>
            <w:noProof/>
          </w:rPr>
          <w:fldChar w:fldCharType="begin"/>
        </w:r>
        <w:r w:rsidR="00527BFD">
          <w:rPr>
            <w:noProof/>
          </w:rPr>
          <w:instrText xml:space="preserve"> PAGEREF _Toc320796791 \h </w:instrText>
        </w:r>
        <w:r w:rsidR="00527BFD">
          <w:rPr>
            <w:noProof/>
          </w:rPr>
        </w:r>
        <w:r w:rsidR="00527BFD">
          <w:rPr>
            <w:noProof/>
          </w:rPr>
          <w:fldChar w:fldCharType="separate"/>
        </w:r>
        <w:r w:rsidR="00527BFD">
          <w:rPr>
            <w:noProof/>
          </w:rPr>
          <w:t>41</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92" w:history="1">
        <w:r w:rsidR="00527BFD" w:rsidRPr="009A511E">
          <w:rPr>
            <w:rStyle w:val="Hyperlink"/>
            <w:noProof/>
          </w:rPr>
          <w:t>Deleting a Playlist</w:t>
        </w:r>
        <w:r w:rsidR="00527BFD">
          <w:rPr>
            <w:noProof/>
          </w:rPr>
          <w:tab/>
        </w:r>
        <w:r w:rsidR="00527BFD">
          <w:rPr>
            <w:noProof/>
          </w:rPr>
          <w:fldChar w:fldCharType="begin"/>
        </w:r>
        <w:r w:rsidR="00527BFD">
          <w:rPr>
            <w:noProof/>
          </w:rPr>
          <w:instrText xml:space="preserve"> PAGEREF _Toc320796792 \h </w:instrText>
        </w:r>
        <w:r w:rsidR="00527BFD">
          <w:rPr>
            <w:noProof/>
          </w:rPr>
        </w:r>
        <w:r w:rsidR="00527BFD">
          <w:rPr>
            <w:noProof/>
          </w:rPr>
          <w:fldChar w:fldCharType="separate"/>
        </w:r>
        <w:r w:rsidR="00527BFD">
          <w:rPr>
            <w:noProof/>
          </w:rPr>
          <w:t>42</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93" w:history="1">
        <w:r w:rsidR="00527BFD" w:rsidRPr="009A511E">
          <w:rPr>
            <w:rStyle w:val="Hyperlink"/>
            <w:noProof/>
          </w:rPr>
          <w:t>Removing Videos from a Playlist</w:t>
        </w:r>
        <w:r w:rsidR="00527BFD">
          <w:rPr>
            <w:noProof/>
          </w:rPr>
          <w:tab/>
        </w:r>
        <w:r w:rsidR="00527BFD">
          <w:rPr>
            <w:noProof/>
          </w:rPr>
          <w:fldChar w:fldCharType="begin"/>
        </w:r>
        <w:r w:rsidR="00527BFD">
          <w:rPr>
            <w:noProof/>
          </w:rPr>
          <w:instrText xml:space="preserve"> PAGEREF _Toc320796793 \h </w:instrText>
        </w:r>
        <w:r w:rsidR="00527BFD">
          <w:rPr>
            <w:noProof/>
          </w:rPr>
        </w:r>
        <w:r w:rsidR="00527BFD">
          <w:rPr>
            <w:noProof/>
          </w:rPr>
          <w:fldChar w:fldCharType="separate"/>
        </w:r>
        <w:r w:rsidR="00527BFD">
          <w:rPr>
            <w:noProof/>
          </w:rPr>
          <w:t>42</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94" w:history="1">
        <w:r w:rsidR="00527BFD" w:rsidRPr="009A511E">
          <w:rPr>
            <w:rStyle w:val="Hyperlink"/>
            <w:noProof/>
          </w:rPr>
          <w:t>Customizing Additional Features for Playlists</w:t>
        </w:r>
        <w:r w:rsidR="00527BFD">
          <w:rPr>
            <w:noProof/>
          </w:rPr>
          <w:tab/>
        </w:r>
        <w:r w:rsidR="00527BFD">
          <w:rPr>
            <w:noProof/>
          </w:rPr>
          <w:fldChar w:fldCharType="begin"/>
        </w:r>
        <w:r w:rsidR="00527BFD">
          <w:rPr>
            <w:noProof/>
          </w:rPr>
          <w:instrText xml:space="preserve"> PAGEREF _Toc320796794 \h </w:instrText>
        </w:r>
        <w:r w:rsidR="00527BFD">
          <w:rPr>
            <w:noProof/>
          </w:rPr>
        </w:r>
        <w:r w:rsidR="00527BFD">
          <w:rPr>
            <w:noProof/>
          </w:rPr>
          <w:fldChar w:fldCharType="separate"/>
        </w:r>
        <w:r w:rsidR="00527BFD">
          <w:rPr>
            <w:noProof/>
          </w:rPr>
          <w:t>42</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795" w:history="1">
        <w:r w:rsidR="00527BFD" w:rsidRPr="009A511E">
          <w:rPr>
            <w:rStyle w:val="Hyperlink"/>
            <w:noProof/>
          </w:rPr>
          <w:t>Designing and Configuring a Player</w:t>
        </w:r>
        <w:r w:rsidR="00527BFD">
          <w:rPr>
            <w:noProof/>
          </w:rPr>
          <w:tab/>
        </w:r>
        <w:r w:rsidR="00527BFD">
          <w:rPr>
            <w:noProof/>
          </w:rPr>
          <w:fldChar w:fldCharType="begin"/>
        </w:r>
        <w:r w:rsidR="00527BFD">
          <w:rPr>
            <w:noProof/>
          </w:rPr>
          <w:instrText xml:space="preserve"> PAGEREF _Toc320796795 \h </w:instrText>
        </w:r>
        <w:r w:rsidR="00527BFD">
          <w:rPr>
            <w:noProof/>
          </w:rPr>
        </w:r>
        <w:r w:rsidR="00527BFD">
          <w:rPr>
            <w:noProof/>
          </w:rPr>
          <w:fldChar w:fldCharType="separate"/>
        </w:r>
        <w:r w:rsidR="00527BFD">
          <w:rPr>
            <w:noProof/>
          </w:rPr>
          <w:t>43</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96" w:history="1">
        <w:r w:rsidR="00527BFD" w:rsidRPr="009A511E">
          <w:rPr>
            <w:rStyle w:val="Hyperlink"/>
            <w:noProof/>
          </w:rPr>
          <w:t>Player List</w:t>
        </w:r>
        <w:r w:rsidR="00527BFD">
          <w:rPr>
            <w:noProof/>
          </w:rPr>
          <w:tab/>
        </w:r>
        <w:r w:rsidR="00527BFD">
          <w:rPr>
            <w:noProof/>
          </w:rPr>
          <w:fldChar w:fldCharType="begin"/>
        </w:r>
        <w:r w:rsidR="00527BFD">
          <w:rPr>
            <w:noProof/>
          </w:rPr>
          <w:instrText xml:space="preserve"> PAGEREF _Toc320796796 \h </w:instrText>
        </w:r>
        <w:r w:rsidR="00527BFD">
          <w:rPr>
            <w:noProof/>
          </w:rPr>
        </w:r>
        <w:r w:rsidR="00527BFD">
          <w:rPr>
            <w:noProof/>
          </w:rPr>
          <w:fldChar w:fldCharType="separate"/>
        </w:r>
        <w:r w:rsidR="00527BFD">
          <w:rPr>
            <w:noProof/>
          </w:rPr>
          <w:t>43</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97" w:history="1">
        <w:r w:rsidR="00527BFD" w:rsidRPr="009A511E">
          <w:rPr>
            <w:rStyle w:val="Hyperlink"/>
            <w:noProof/>
          </w:rPr>
          <w:t>Select the Type of Player</w:t>
        </w:r>
        <w:r w:rsidR="00527BFD">
          <w:rPr>
            <w:noProof/>
          </w:rPr>
          <w:tab/>
        </w:r>
        <w:r w:rsidR="00527BFD">
          <w:rPr>
            <w:noProof/>
          </w:rPr>
          <w:fldChar w:fldCharType="begin"/>
        </w:r>
        <w:r w:rsidR="00527BFD">
          <w:rPr>
            <w:noProof/>
          </w:rPr>
          <w:instrText xml:space="preserve"> PAGEREF _Toc320796797 \h </w:instrText>
        </w:r>
        <w:r w:rsidR="00527BFD">
          <w:rPr>
            <w:noProof/>
          </w:rPr>
        </w:r>
        <w:r w:rsidR="00527BFD">
          <w:rPr>
            <w:noProof/>
          </w:rPr>
          <w:fldChar w:fldCharType="separate"/>
        </w:r>
        <w:r w:rsidR="00527BFD">
          <w:rPr>
            <w:noProof/>
          </w:rPr>
          <w:t>43</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798" w:history="1">
        <w:r w:rsidR="00527BFD" w:rsidRPr="009A511E">
          <w:rPr>
            <w:rStyle w:val="Hyperlink"/>
            <w:noProof/>
          </w:rPr>
          <w:t>Configuring the Player Basics Settings</w:t>
        </w:r>
        <w:r w:rsidR="00527BFD">
          <w:rPr>
            <w:noProof/>
          </w:rPr>
          <w:tab/>
        </w:r>
        <w:r w:rsidR="00527BFD">
          <w:rPr>
            <w:noProof/>
          </w:rPr>
          <w:fldChar w:fldCharType="begin"/>
        </w:r>
        <w:r w:rsidR="00527BFD">
          <w:rPr>
            <w:noProof/>
          </w:rPr>
          <w:instrText xml:space="preserve"> PAGEREF _Toc320796798 \h </w:instrText>
        </w:r>
        <w:r w:rsidR="00527BFD">
          <w:rPr>
            <w:noProof/>
          </w:rPr>
        </w:r>
        <w:r w:rsidR="00527BFD">
          <w:rPr>
            <w:noProof/>
          </w:rPr>
          <w:fldChar w:fldCharType="separate"/>
        </w:r>
        <w:r w:rsidR="00527BFD">
          <w:rPr>
            <w:noProof/>
          </w:rPr>
          <w:t>44</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799" w:history="1">
        <w:r w:rsidR="00527BFD" w:rsidRPr="009A511E">
          <w:rPr>
            <w:rStyle w:val="Hyperlink"/>
            <w:noProof/>
          </w:rPr>
          <w:t>Editing a Player</w:t>
        </w:r>
        <w:r w:rsidR="00527BFD">
          <w:rPr>
            <w:noProof/>
          </w:rPr>
          <w:tab/>
        </w:r>
        <w:r w:rsidR="00527BFD">
          <w:rPr>
            <w:noProof/>
          </w:rPr>
          <w:fldChar w:fldCharType="begin"/>
        </w:r>
        <w:r w:rsidR="00527BFD">
          <w:rPr>
            <w:noProof/>
          </w:rPr>
          <w:instrText xml:space="preserve"> PAGEREF _Toc320796799 \h </w:instrText>
        </w:r>
        <w:r w:rsidR="00527BFD">
          <w:rPr>
            <w:noProof/>
          </w:rPr>
        </w:r>
        <w:r w:rsidR="00527BFD">
          <w:rPr>
            <w:noProof/>
          </w:rPr>
          <w:fldChar w:fldCharType="separate"/>
        </w:r>
        <w:r w:rsidR="00527BFD">
          <w:rPr>
            <w:noProof/>
          </w:rPr>
          <w:t>44</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00" w:history="1">
        <w:r w:rsidR="00527BFD" w:rsidRPr="009A511E">
          <w:rPr>
            <w:rStyle w:val="Hyperlink"/>
            <w:noProof/>
          </w:rPr>
          <w:t>Adding Content to a Player</w:t>
        </w:r>
        <w:r w:rsidR="00527BFD">
          <w:rPr>
            <w:noProof/>
          </w:rPr>
          <w:tab/>
        </w:r>
        <w:r w:rsidR="00527BFD">
          <w:rPr>
            <w:noProof/>
          </w:rPr>
          <w:fldChar w:fldCharType="begin"/>
        </w:r>
        <w:r w:rsidR="00527BFD">
          <w:rPr>
            <w:noProof/>
          </w:rPr>
          <w:instrText xml:space="preserve"> PAGEREF _Toc320796800 \h </w:instrText>
        </w:r>
        <w:r w:rsidR="00527BFD">
          <w:rPr>
            <w:noProof/>
          </w:rPr>
        </w:r>
        <w:r w:rsidR="00527BFD">
          <w:rPr>
            <w:noProof/>
          </w:rPr>
          <w:fldChar w:fldCharType="separate"/>
        </w:r>
        <w:r w:rsidR="00527BFD">
          <w:rPr>
            <w:noProof/>
          </w:rPr>
          <w:t>45</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01" w:history="1">
        <w:r w:rsidR="00527BFD" w:rsidRPr="009A511E">
          <w:rPr>
            <w:rStyle w:val="Hyperlink"/>
            <w:noProof/>
          </w:rPr>
          <w:t>Duplicating a Player</w:t>
        </w:r>
        <w:r w:rsidR="00527BFD">
          <w:rPr>
            <w:noProof/>
          </w:rPr>
          <w:tab/>
        </w:r>
        <w:r w:rsidR="00527BFD">
          <w:rPr>
            <w:noProof/>
          </w:rPr>
          <w:fldChar w:fldCharType="begin"/>
        </w:r>
        <w:r w:rsidR="00527BFD">
          <w:rPr>
            <w:noProof/>
          </w:rPr>
          <w:instrText xml:space="preserve"> PAGEREF _Toc320796801 \h </w:instrText>
        </w:r>
        <w:r w:rsidR="00527BFD">
          <w:rPr>
            <w:noProof/>
          </w:rPr>
        </w:r>
        <w:r w:rsidR="00527BFD">
          <w:rPr>
            <w:noProof/>
          </w:rPr>
          <w:fldChar w:fldCharType="separate"/>
        </w:r>
        <w:r w:rsidR="00527BFD">
          <w:rPr>
            <w:noProof/>
          </w:rPr>
          <w:t>45</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02" w:history="1">
        <w:r w:rsidR="00527BFD" w:rsidRPr="009A511E">
          <w:rPr>
            <w:rStyle w:val="Hyperlink"/>
            <w:noProof/>
          </w:rPr>
          <w:t>Deleting a Player</w:t>
        </w:r>
        <w:r w:rsidR="00527BFD">
          <w:rPr>
            <w:noProof/>
          </w:rPr>
          <w:tab/>
        </w:r>
        <w:r w:rsidR="00527BFD">
          <w:rPr>
            <w:noProof/>
          </w:rPr>
          <w:fldChar w:fldCharType="begin"/>
        </w:r>
        <w:r w:rsidR="00527BFD">
          <w:rPr>
            <w:noProof/>
          </w:rPr>
          <w:instrText xml:space="preserve"> PAGEREF _Toc320796802 \h </w:instrText>
        </w:r>
        <w:r w:rsidR="00527BFD">
          <w:rPr>
            <w:noProof/>
          </w:rPr>
        </w:r>
        <w:r w:rsidR="00527BFD">
          <w:rPr>
            <w:noProof/>
          </w:rPr>
          <w:fldChar w:fldCharType="separate"/>
        </w:r>
        <w:r w:rsidR="00527BFD">
          <w:rPr>
            <w:noProof/>
          </w:rPr>
          <w:t>46</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03" w:history="1">
        <w:r w:rsidR="00527BFD" w:rsidRPr="009A511E">
          <w:rPr>
            <w:rStyle w:val="Hyperlink"/>
            <w:noProof/>
          </w:rPr>
          <w:t>508-Compliant Video Player</w:t>
        </w:r>
        <w:r w:rsidR="00527BFD">
          <w:rPr>
            <w:noProof/>
          </w:rPr>
          <w:tab/>
        </w:r>
        <w:r w:rsidR="00527BFD">
          <w:rPr>
            <w:noProof/>
          </w:rPr>
          <w:fldChar w:fldCharType="begin"/>
        </w:r>
        <w:r w:rsidR="00527BFD">
          <w:rPr>
            <w:noProof/>
          </w:rPr>
          <w:instrText xml:space="preserve"> PAGEREF _Toc320796803 \h </w:instrText>
        </w:r>
        <w:r w:rsidR="00527BFD">
          <w:rPr>
            <w:noProof/>
          </w:rPr>
        </w:r>
        <w:r w:rsidR="00527BFD">
          <w:rPr>
            <w:noProof/>
          </w:rPr>
          <w:fldChar w:fldCharType="separate"/>
        </w:r>
        <w:r w:rsidR="00527BFD">
          <w:rPr>
            <w:noProof/>
          </w:rPr>
          <w:t>46</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04" w:history="1">
        <w:r w:rsidR="00527BFD" w:rsidRPr="009A511E">
          <w:rPr>
            <w:rStyle w:val="Hyperlink"/>
            <w:noProof/>
          </w:rPr>
          <w:t>Configuring Captions for the 508 Player</w:t>
        </w:r>
        <w:r w:rsidR="00527BFD">
          <w:rPr>
            <w:noProof/>
          </w:rPr>
          <w:tab/>
        </w:r>
        <w:r w:rsidR="00527BFD">
          <w:rPr>
            <w:noProof/>
          </w:rPr>
          <w:fldChar w:fldCharType="begin"/>
        </w:r>
        <w:r w:rsidR="00527BFD">
          <w:rPr>
            <w:noProof/>
          </w:rPr>
          <w:instrText xml:space="preserve"> PAGEREF _Toc320796804 \h </w:instrText>
        </w:r>
        <w:r w:rsidR="00527BFD">
          <w:rPr>
            <w:noProof/>
          </w:rPr>
        </w:r>
        <w:r w:rsidR="00527BFD">
          <w:rPr>
            <w:noProof/>
          </w:rPr>
          <w:fldChar w:fldCharType="separate"/>
        </w:r>
        <w:r w:rsidR="00527BFD">
          <w:rPr>
            <w:noProof/>
          </w:rPr>
          <w:t>47</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05" w:history="1">
        <w:r w:rsidR="00527BFD" w:rsidRPr="009A511E">
          <w:rPr>
            <w:rStyle w:val="Hyperlink"/>
            <w:noProof/>
          </w:rPr>
          <w:t>Configuring the Player Advertising Settings</w:t>
        </w:r>
        <w:r w:rsidR="00527BFD">
          <w:rPr>
            <w:noProof/>
          </w:rPr>
          <w:tab/>
        </w:r>
        <w:r w:rsidR="00527BFD">
          <w:rPr>
            <w:noProof/>
          </w:rPr>
          <w:fldChar w:fldCharType="begin"/>
        </w:r>
        <w:r w:rsidR="00527BFD">
          <w:rPr>
            <w:noProof/>
          </w:rPr>
          <w:instrText xml:space="preserve"> PAGEREF _Toc320796805 \h </w:instrText>
        </w:r>
        <w:r w:rsidR="00527BFD">
          <w:rPr>
            <w:noProof/>
          </w:rPr>
        </w:r>
        <w:r w:rsidR="00527BFD">
          <w:rPr>
            <w:noProof/>
          </w:rPr>
          <w:fldChar w:fldCharType="separate"/>
        </w:r>
        <w:r w:rsidR="00527BFD">
          <w:rPr>
            <w:noProof/>
          </w:rPr>
          <w:t>49</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06" w:history="1">
        <w:r w:rsidR="00527BFD" w:rsidRPr="009A511E">
          <w:rPr>
            <w:rStyle w:val="Hyperlink"/>
            <w:noProof/>
          </w:rPr>
          <w:t>Configuring the Player Features</w:t>
        </w:r>
        <w:r w:rsidR="00527BFD">
          <w:rPr>
            <w:noProof/>
          </w:rPr>
          <w:tab/>
        </w:r>
        <w:r w:rsidR="00527BFD">
          <w:rPr>
            <w:noProof/>
          </w:rPr>
          <w:fldChar w:fldCharType="begin"/>
        </w:r>
        <w:r w:rsidR="00527BFD">
          <w:rPr>
            <w:noProof/>
          </w:rPr>
          <w:instrText xml:space="preserve"> PAGEREF _Toc320796806 \h </w:instrText>
        </w:r>
        <w:r w:rsidR="00527BFD">
          <w:rPr>
            <w:noProof/>
          </w:rPr>
        </w:r>
        <w:r w:rsidR="00527BFD">
          <w:rPr>
            <w:noProof/>
          </w:rPr>
          <w:fldChar w:fldCharType="separate"/>
        </w:r>
        <w:r w:rsidR="00527BFD">
          <w:rPr>
            <w:noProof/>
          </w:rPr>
          <w:t>49</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07" w:history="1">
        <w:r w:rsidR="00527BFD" w:rsidRPr="009A511E">
          <w:rPr>
            <w:rStyle w:val="Hyperlink"/>
            <w:noProof/>
          </w:rPr>
          <w:t>Features List</w:t>
        </w:r>
        <w:r w:rsidR="00527BFD">
          <w:rPr>
            <w:noProof/>
          </w:rPr>
          <w:tab/>
        </w:r>
        <w:r w:rsidR="00527BFD">
          <w:rPr>
            <w:noProof/>
          </w:rPr>
          <w:fldChar w:fldCharType="begin"/>
        </w:r>
        <w:r w:rsidR="00527BFD">
          <w:rPr>
            <w:noProof/>
          </w:rPr>
          <w:instrText xml:space="preserve"> PAGEREF _Toc320796807 \h </w:instrText>
        </w:r>
        <w:r w:rsidR="00527BFD">
          <w:rPr>
            <w:noProof/>
          </w:rPr>
        </w:r>
        <w:r w:rsidR="00527BFD">
          <w:rPr>
            <w:noProof/>
          </w:rPr>
          <w:fldChar w:fldCharType="separate"/>
        </w:r>
        <w:r w:rsidR="00527BFD">
          <w:rPr>
            <w:noProof/>
          </w:rPr>
          <w:t>49</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08" w:history="1">
        <w:r w:rsidR="00527BFD" w:rsidRPr="009A511E">
          <w:rPr>
            <w:rStyle w:val="Hyperlink"/>
            <w:noProof/>
          </w:rPr>
          <w:t>Configuring the Player Style</w:t>
        </w:r>
        <w:r w:rsidR="00527BFD">
          <w:rPr>
            <w:noProof/>
          </w:rPr>
          <w:tab/>
        </w:r>
        <w:r w:rsidR="00527BFD">
          <w:rPr>
            <w:noProof/>
          </w:rPr>
          <w:fldChar w:fldCharType="begin"/>
        </w:r>
        <w:r w:rsidR="00527BFD">
          <w:rPr>
            <w:noProof/>
          </w:rPr>
          <w:instrText xml:space="preserve"> PAGEREF _Toc320796808 \h </w:instrText>
        </w:r>
        <w:r w:rsidR="00527BFD">
          <w:rPr>
            <w:noProof/>
          </w:rPr>
        </w:r>
        <w:r w:rsidR="00527BFD">
          <w:rPr>
            <w:noProof/>
          </w:rPr>
          <w:fldChar w:fldCharType="separate"/>
        </w:r>
        <w:r w:rsidR="00527BFD">
          <w:rPr>
            <w:noProof/>
          </w:rPr>
          <w:t>57</w:t>
        </w:r>
        <w:r w:rsidR="00527BFD">
          <w:rPr>
            <w:noProof/>
          </w:rPr>
          <w:fldChar w:fldCharType="end"/>
        </w:r>
      </w:hyperlink>
    </w:p>
    <w:p w:rsidR="00527BFD" w:rsidRDefault="009950C3">
      <w:pPr>
        <w:pStyle w:val="TOC1"/>
        <w:tabs>
          <w:tab w:val="right" w:leader="dot" w:pos="9017"/>
        </w:tabs>
        <w:rPr>
          <w:rFonts w:asciiTheme="minorHAnsi" w:eastAsiaTheme="minorEastAsia" w:hAnsiTheme="minorHAnsi" w:cstheme="minorBidi"/>
          <w:noProof/>
          <w:color w:val="auto"/>
          <w:sz w:val="22"/>
          <w:szCs w:val="22"/>
          <w:lang w:val="en-US" w:bidi="he-IL"/>
        </w:rPr>
      </w:pPr>
      <w:hyperlink w:anchor="_Toc320796809" w:history="1">
        <w:r w:rsidR="00527BFD" w:rsidRPr="009A511E">
          <w:rPr>
            <w:rStyle w:val="Hyperlink"/>
            <w:noProof/>
            <w:lang w:val="en-GB"/>
          </w:rPr>
          <w:t>Chapter 5</w:t>
        </w:r>
        <w:r w:rsidR="00527BFD" w:rsidRPr="009A511E">
          <w:rPr>
            <w:rStyle w:val="Hyperlink"/>
            <w:noProof/>
          </w:rPr>
          <w:t xml:space="preserve"> </w:t>
        </w:r>
        <w:r w:rsidR="00527BFD" w:rsidRPr="009A511E">
          <w:rPr>
            <w:rStyle w:val="Hyperlink"/>
            <w:noProof/>
            <w:lang w:val="en-GB"/>
          </w:rPr>
          <w:t>Managing Metadata and Categories</w:t>
        </w:r>
        <w:r w:rsidR="00527BFD">
          <w:rPr>
            <w:noProof/>
          </w:rPr>
          <w:tab/>
        </w:r>
        <w:r w:rsidR="00527BFD">
          <w:rPr>
            <w:noProof/>
          </w:rPr>
          <w:fldChar w:fldCharType="begin"/>
        </w:r>
        <w:r w:rsidR="00527BFD">
          <w:rPr>
            <w:noProof/>
          </w:rPr>
          <w:instrText xml:space="preserve"> PAGEREF _Toc320796809 \h </w:instrText>
        </w:r>
        <w:r w:rsidR="00527BFD">
          <w:rPr>
            <w:noProof/>
          </w:rPr>
        </w:r>
        <w:r w:rsidR="00527BFD">
          <w:rPr>
            <w:noProof/>
          </w:rPr>
          <w:fldChar w:fldCharType="separate"/>
        </w:r>
        <w:r w:rsidR="00527BFD">
          <w:rPr>
            <w:noProof/>
          </w:rPr>
          <w:t>59</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10" w:history="1">
        <w:r w:rsidR="00527BFD" w:rsidRPr="009A511E">
          <w:rPr>
            <w:rStyle w:val="Hyperlink"/>
            <w:noProof/>
            <w:shd w:val="clear" w:color="auto" w:fill="FFFFFF"/>
          </w:rPr>
          <w:t>Metadata</w:t>
        </w:r>
        <w:r w:rsidR="00527BFD">
          <w:rPr>
            <w:noProof/>
          </w:rPr>
          <w:tab/>
        </w:r>
        <w:r w:rsidR="00527BFD">
          <w:rPr>
            <w:noProof/>
          </w:rPr>
          <w:fldChar w:fldCharType="begin"/>
        </w:r>
        <w:r w:rsidR="00527BFD">
          <w:rPr>
            <w:noProof/>
          </w:rPr>
          <w:instrText xml:space="preserve"> PAGEREF _Toc320796810 \h </w:instrText>
        </w:r>
        <w:r w:rsidR="00527BFD">
          <w:rPr>
            <w:noProof/>
          </w:rPr>
        </w:r>
        <w:r w:rsidR="00527BFD">
          <w:rPr>
            <w:noProof/>
          </w:rPr>
          <w:fldChar w:fldCharType="separate"/>
        </w:r>
        <w:r w:rsidR="00527BFD">
          <w:rPr>
            <w:noProof/>
          </w:rPr>
          <w:t>59</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11" w:history="1">
        <w:r w:rsidR="00527BFD" w:rsidRPr="009A511E">
          <w:rPr>
            <w:rStyle w:val="Hyperlink"/>
            <w:noProof/>
          </w:rPr>
          <w:t>Types of Metadata</w:t>
        </w:r>
        <w:r w:rsidR="00527BFD">
          <w:rPr>
            <w:noProof/>
          </w:rPr>
          <w:tab/>
        </w:r>
        <w:r w:rsidR="00527BFD">
          <w:rPr>
            <w:noProof/>
          </w:rPr>
          <w:fldChar w:fldCharType="begin"/>
        </w:r>
        <w:r w:rsidR="00527BFD">
          <w:rPr>
            <w:noProof/>
          </w:rPr>
          <w:instrText xml:space="preserve"> PAGEREF _Toc320796811 \h </w:instrText>
        </w:r>
        <w:r w:rsidR="00527BFD">
          <w:rPr>
            <w:noProof/>
          </w:rPr>
        </w:r>
        <w:r w:rsidR="00527BFD">
          <w:rPr>
            <w:noProof/>
          </w:rPr>
          <w:fldChar w:fldCharType="separate"/>
        </w:r>
        <w:r w:rsidR="00527BFD">
          <w:rPr>
            <w:noProof/>
          </w:rPr>
          <w:t>59</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12" w:history="1">
        <w:r w:rsidR="00527BFD" w:rsidRPr="009A511E">
          <w:rPr>
            <w:rStyle w:val="Hyperlink"/>
            <w:noProof/>
          </w:rPr>
          <w:t>Metadata Actions</w:t>
        </w:r>
        <w:r w:rsidR="00527BFD">
          <w:rPr>
            <w:noProof/>
          </w:rPr>
          <w:tab/>
        </w:r>
        <w:r w:rsidR="00527BFD">
          <w:rPr>
            <w:noProof/>
          </w:rPr>
          <w:fldChar w:fldCharType="begin"/>
        </w:r>
        <w:r w:rsidR="00527BFD">
          <w:rPr>
            <w:noProof/>
          </w:rPr>
          <w:instrText xml:space="preserve"> PAGEREF _Toc320796812 \h </w:instrText>
        </w:r>
        <w:r w:rsidR="00527BFD">
          <w:rPr>
            <w:noProof/>
          </w:rPr>
        </w:r>
        <w:r w:rsidR="00527BFD">
          <w:rPr>
            <w:noProof/>
          </w:rPr>
          <w:fldChar w:fldCharType="separate"/>
        </w:r>
        <w:r w:rsidR="00527BFD">
          <w:rPr>
            <w:noProof/>
          </w:rPr>
          <w:t>60</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13" w:history="1">
        <w:r w:rsidR="00527BFD" w:rsidRPr="009A511E">
          <w:rPr>
            <w:rStyle w:val="Hyperlink"/>
            <w:noProof/>
          </w:rPr>
          <w:t>Creating and Managing Content Categories</w:t>
        </w:r>
        <w:r w:rsidR="00527BFD">
          <w:rPr>
            <w:noProof/>
          </w:rPr>
          <w:tab/>
        </w:r>
        <w:r w:rsidR="00527BFD">
          <w:rPr>
            <w:noProof/>
          </w:rPr>
          <w:fldChar w:fldCharType="begin"/>
        </w:r>
        <w:r w:rsidR="00527BFD">
          <w:rPr>
            <w:noProof/>
          </w:rPr>
          <w:instrText xml:space="preserve"> PAGEREF _Toc320796813 \h </w:instrText>
        </w:r>
        <w:r w:rsidR="00527BFD">
          <w:rPr>
            <w:noProof/>
          </w:rPr>
        </w:r>
        <w:r w:rsidR="00527BFD">
          <w:rPr>
            <w:noProof/>
          </w:rPr>
          <w:fldChar w:fldCharType="separate"/>
        </w:r>
        <w:r w:rsidR="00527BFD">
          <w:rPr>
            <w:noProof/>
          </w:rPr>
          <w:t>60</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14" w:history="1">
        <w:r w:rsidR="00527BFD" w:rsidRPr="009A511E">
          <w:rPr>
            <w:rStyle w:val="Hyperlink"/>
            <w:noProof/>
          </w:rPr>
          <w:t>Uploading Content and Setting Metadata</w:t>
        </w:r>
        <w:r w:rsidR="00527BFD">
          <w:rPr>
            <w:noProof/>
          </w:rPr>
          <w:tab/>
        </w:r>
        <w:r w:rsidR="00527BFD">
          <w:rPr>
            <w:noProof/>
          </w:rPr>
          <w:fldChar w:fldCharType="begin"/>
        </w:r>
        <w:r w:rsidR="00527BFD">
          <w:rPr>
            <w:noProof/>
          </w:rPr>
          <w:instrText xml:space="preserve"> PAGEREF _Toc320796814 \h </w:instrText>
        </w:r>
        <w:r w:rsidR="00527BFD">
          <w:rPr>
            <w:noProof/>
          </w:rPr>
        </w:r>
        <w:r w:rsidR="00527BFD">
          <w:rPr>
            <w:noProof/>
          </w:rPr>
          <w:fldChar w:fldCharType="separate"/>
        </w:r>
        <w:r w:rsidR="00527BFD">
          <w:rPr>
            <w:noProof/>
          </w:rPr>
          <w:t>61</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15" w:history="1">
        <w:r w:rsidR="00527BFD" w:rsidRPr="009A511E">
          <w:rPr>
            <w:rStyle w:val="Hyperlink"/>
            <w:rFonts w:eastAsiaTheme="minorHAnsi"/>
            <w:noProof/>
          </w:rPr>
          <w:t>Upload a Media File and Set Its Metadata</w:t>
        </w:r>
        <w:r w:rsidR="00527BFD">
          <w:rPr>
            <w:noProof/>
          </w:rPr>
          <w:tab/>
        </w:r>
        <w:r w:rsidR="00527BFD">
          <w:rPr>
            <w:noProof/>
          </w:rPr>
          <w:fldChar w:fldCharType="begin"/>
        </w:r>
        <w:r w:rsidR="00527BFD">
          <w:rPr>
            <w:noProof/>
          </w:rPr>
          <w:instrText xml:space="preserve"> PAGEREF _Toc320796815 \h </w:instrText>
        </w:r>
        <w:r w:rsidR="00527BFD">
          <w:rPr>
            <w:noProof/>
          </w:rPr>
        </w:r>
        <w:r w:rsidR="00527BFD">
          <w:rPr>
            <w:noProof/>
          </w:rPr>
          <w:fldChar w:fldCharType="separate"/>
        </w:r>
        <w:r w:rsidR="00527BFD">
          <w:rPr>
            <w:noProof/>
          </w:rPr>
          <w:t>61</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16" w:history="1">
        <w:r w:rsidR="00527BFD" w:rsidRPr="009A511E">
          <w:rPr>
            <w:rStyle w:val="Hyperlink"/>
            <w:rFonts w:eastAsiaTheme="minorHAnsi"/>
            <w:noProof/>
          </w:rPr>
          <w:t>Ingest a Media File Bundled with Metadata (CSV, XML, API)</w:t>
        </w:r>
        <w:r w:rsidR="00527BFD">
          <w:rPr>
            <w:noProof/>
          </w:rPr>
          <w:tab/>
        </w:r>
        <w:r w:rsidR="00527BFD">
          <w:rPr>
            <w:noProof/>
          </w:rPr>
          <w:fldChar w:fldCharType="begin"/>
        </w:r>
        <w:r w:rsidR="00527BFD">
          <w:rPr>
            <w:noProof/>
          </w:rPr>
          <w:instrText xml:space="preserve"> PAGEREF _Toc320796816 \h </w:instrText>
        </w:r>
        <w:r w:rsidR="00527BFD">
          <w:rPr>
            <w:noProof/>
          </w:rPr>
        </w:r>
        <w:r w:rsidR="00527BFD">
          <w:rPr>
            <w:noProof/>
          </w:rPr>
          <w:fldChar w:fldCharType="separate"/>
        </w:r>
        <w:r w:rsidR="00527BFD">
          <w:rPr>
            <w:noProof/>
          </w:rPr>
          <w:t>62</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17" w:history="1">
        <w:r w:rsidR="00527BFD" w:rsidRPr="009A511E">
          <w:rPr>
            <w:rStyle w:val="Hyperlink"/>
            <w:rFonts w:eastAsiaTheme="minorHAnsi"/>
            <w:noProof/>
          </w:rPr>
          <w:t>Prepare a Metadata-only "Draft" Entry for Future Ingestion of Media Files</w:t>
        </w:r>
        <w:r w:rsidR="00527BFD">
          <w:rPr>
            <w:noProof/>
          </w:rPr>
          <w:tab/>
        </w:r>
        <w:r w:rsidR="00527BFD">
          <w:rPr>
            <w:noProof/>
          </w:rPr>
          <w:fldChar w:fldCharType="begin"/>
        </w:r>
        <w:r w:rsidR="00527BFD">
          <w:rPr>
            <w:noProof/>
          </w:rPr>
          <w:instrText xml:space="preserve"> PAGEREF _Toc320796817 \h </w:instrText>
        </w:r>
        <w:r w:rsidR="00527BFD">
          <w:rPr>
            <w:noProof/>
          </w:rPr>
        </w:r>
        <w:r w:rsidR="00527BFD">
          <w:rPr>
            <w:noProof/>
          </w:rPr>
          <w:fldChar w:fldCharType="separate"/>
        </w:r>
        <w:r w:rsidR="00527BFD">
          <w:rPr>
            <w:noProof/>
          </w:rPr>
          <w:t>62</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18" w:history="1">
        <w:r w:rsidR="00527BFD" w:rsidRPr="009A511E">
          <w:rPr>
            <w:rStyle w:val="Hyperlink"/>
            <w:noProof/>
          </w:rPr>
          <w:t>Metadata and Related Files</w:t>
        </w:r>
        <w:r w:rsidR="00527BFD">
          <w:rPr>
            <w:noProof/>
          </w:rPr>
          <w:tab/>
        </w:r>
        <w:r w:rsidR="00527BFD">
          <w:rPr>
            <w:noProof/>
          </w:rPr>
          <w:fldChar w:fldCharType="begin"/>
        </w:r>
        <w:r w:rsidR="00527BFD">
          <w:rPr>
            <w:noProof/>
          </w:rPr>
          <w:instrText xml:space="preserve"> PAGEREF _Toc320796818 \h </w:instrText>
        </w:r>
        <w:r w:rsidR="00527BFD">
          <w:rPr>
            <w:noProof/>
          </w:rPr>
        </w:r>
        <w:r w:rsidR="00527BFD">
          <w:rPr>
            <w:noProof/>
          </w:rPr>
          <w:fldChar w:fldCharType="separate"/>
        </w:r>
        <w:r w:rsidR="00527BFD">
          <w:rPr>
            <w:noProof/>
          </w:rPr>
          <w:t>62</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19" w:history="1">
        <w:r w:rsidR="00527BFD" w:rsidRPr="009A511E">
          <w:rPr>
            <w:rStyle w:val="Hyperlink"/>
            <w:noProof/>
          </w:rPr>
          <w:t>Kaltura Custom Metadata Functionality</w:t>
        </w:r>
        <w:r w:rsidR="00527BFD">
          <w:rPr>
            <w:noProof/>
          </w:rPr>
          <w:tab/>
        </w:r>
        <w:r w:rsidR="00527BFD">
          <w:rPr>
            <w:noProof/>
          </w:rPr>
          <w:fldChar w:fldCharType="begin"/>
        </w:r>
        <w:r w:rsidR="00527BFD">
          <w:rPr>
            <w:noProof/>
          </w:rPr>
          <w:instrText xml:space="preserve"> PAGEREF _Toc320796819 \h </w:instrText>
        </w:r>
        <w:r w:rsidR="00527BFD">
          <w:rPr>
            <w:noProof/>
          </w:rPr>
        </w:r>
        <w:r w:rsidR="00527BFD">
          <w:rPr>
            <w:noProof/>
          </w:rPr>
          <w:fldChar w:fldCharType="separate"/>
        </w:r>
        <w:r w:rsidR="00527BFD">
          <w:rPr>
            <w:noProof/>
          </w:rPr>
          <w:t>63</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20" w:history="1">
        <w:r w:rsidR="00527BFD" w:rsidRPr="009A511E">
          <w:rPr>
            <w:rStyle w:val="Hyperlink"/>
            <w:noProof/>
          </w:rPr>
          <w:t>Managing Schemas</w:t>
        </w:r>
        <w:r w:rsidR="00527BFD">
          <w:rPr>
            <w:noProof/>
          </w:rPr>
          <w:tab/>
        </w:r>
        <w:r w:rsidR="00527BFD">
          <w:rPr>
            <w:noProof/>
          </w:rPr>
          <w:fldChar w:fldCharType="begin"/>
        </w:r>
        <w:r w:rsidR="00527BFD">
          <w:rPr>
            <w:noProof/>
          </w:rPr>
          <w:instrText xml:space="preserve"> PAGEREF _Toc320796820 \h </w:instrText>
        </w:r>
        <w:r w:rsidR="00527BFD">
          <w:rPr>
            <w:noProof/>
          </w:rPr>
        </w:r>
        <w:r w:rsidR="00527BFD">
          <w:rPr>
            <w:noProof/>
          </w:rPr>
          <w:fldChar w:fldCharType="separate"/>
        </w:r>
        <w:r w:rsidR="00527BFD">
          <w:rPr>
            <w:noProof/>
          </w:rPr>
          <w:t>63</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21" w:history="1">
        <w:r w:rsidR="00527BFD" w:rsidRPr="009A511E">
          <w:rPr>
            <w:rStyle w:val="Hyperlink"/>
            <w:noProof/>
          </w:rPr>
          <w:t>Adding a Schema</w:t>
        </w:r>
        <w:r w:rsidR="00527BFD">
          <w:rPr>
            <w:noProof/>
          </w:rPr>
          <w:tab/>
        </w:r>
        <w:r w:rsidR="00527BFD">
          <w:rPr>
            <w:noProof/>
          </w:rPr>
          <w:fldChar w:fldCharType="begin"/>
        </w:r>
        <w:r w:rsidR="00527BFD">
          <w:rPr>
            <w:noProof/>
          </w:rPr>
          <w:instrText xml:space="preserve"> PAGEREF _Toc320796821 \h </w:instrText>
        </w:r>
        <w:r w:rsidR="00527BFD">
          <w:rPr>
            <w:noProof/>
          </w:rPr>
        </w:r>
        <w:r w:rsidR="00527BFD">
          <w:rPr>
            <w:noProof/>
          </w:rPr>
          <w:fldChar w:fldCharType="separate"/>
        </w:r>
        <w:r w:rsidR="00527BFD">
          <w:rPr>
            <w:noProof/>
          </w:rPr>
          <w:t>64</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22" w:history="1">
        <w:r w:rsidR="00527BFD" w:rsidRPr="009A511E">
          <w:rPr>
            <w:rStyle w:val="Hyperlink"/>
            <w:noProof/>
          </w:rPr>
          <w:t>Setting Values for Custom Metadata Fields (Per Entry)</w:t>
        </w:r>
        <w:r w:rsidR="00527BFD">
          <w:rPr>
            <w:noProof/>
          </w:rPr>
          <w:tab/>
        </w:r>
        <w:r w:rsidR="00527BFD">
          <w:rPr>
            <w:noProof/>
          </w:rPr>
          <w:fldChar w:fldCharType="begin"/>
        </w:r>
        <w:r w:rsidR="00527BFD">
          <w:rPr>
            <w:noProof/>
          </w:rPr>
          <w:instrText xml:space="preserve"> PAGEREF _Toc320796822 \h </w:instrText>
        </w:r>
        <w:r w:rsidR="00527BFD">
          <w:rPr>
            <w:noProof/>
          </w:rPr>
        </w:r>
        <w:r w:rsidR="00527BFD">
          <w:rPr>
            <w:noProof/>
          </w:rPr>
          <w:fldChar w:fldCharType="separate"/>
        </w:r>
        <w:r w:rsidR="00527BFD">
          <w:rPr>
            <w:noProof/>
          </w:rPr>
          <w:t>66</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23" w:history="1">
        <w:r w:rsidR="00527BFD" w:rsidRPr="009A511E">
          <w:rPr>
            <w:rStyle w:val="Hyperlink"/>
            <w:noProof/>
          </w:rPr>
          <w:t>Performing a Search Based on Metadata Fields</w:t>
        </w:r>
        <w:r w:rsidR="00527BFD">
          <w:rPr>
            <w:noProof/>
          </w:rPr>
          <w:tab/>
        </w:r>
        <w:r w:rsidR="00527BFD">
          <w:rPr>
            <w:noProof/>
          </w:rPr>
          <w:fldChar w:fldCharType="begin"/>
        </w:r>
        <w:r w:rsidR="00527BFD">
          <w:rPr>
            <w:noProof/>
          </w:rPr>
          <w:instrText xml:space="preserve"> PAGEREF _Toc320796823 \h </w:instrText>
        </w:r>
        <w:r w:rsidR="00527BFD">
          <w:rPr>
            <w:noProof/>
          </w:rPr>
        </w:r>
        <w:r w:rsidR="00527BFD">
          <w:rPr>
            <w:noProof/>
          </w:rPr>
          <w:fldChar w:fldCharType="separate"/>
        </w:r>
        <w:r w:rsidR="00527BFD">
          <w:rPr>
            <w:noProof/>
          </w:rPr>
          <w:t>67</w:t>
        </w:r>
        <w:r w:rsidR="00527BFD">
          <w:rPr>
            <w:noProof/>
          </w:rPr>
          <w:fldChar w:fldCharType="end"/>
        </w:r>
      </w:hyperlink>
    </w:p>
    <w:p w:rsidR="00527BFD" w:rsidRDefault="009950C3">
      <w:pPr>
        <w:pStyle w:val="TOC1"/>
        <w:tabs>
          <w:tab w:val="right" w:leader="dot" w:pos="9017"/>
        </w:tabs>
        <w:rPr>
          <w:rFonts w:asciiTheme="minorHAnsi" w:eastAsiaTheme="minorEastAsia" w:hAnsiTheme="minorHAnsi" w:cstheme="minorBidi"/>
          <w:noProof/>
          <w:color w:val="auto"/>
          <w:sz w:val="22"/>
          <w:szCs w:val="22"/>
          <w:lang w:val="en-US" w:bidi="he-IL"/>
        </w:rPr>
      </w:pPr>
      <w:hyperlink w:anchor="_Toc320796824" w:history="1">
        <w:r w:rsidR="00527BFD" w:rsidRPr="009A511E">
          <w:rPr>
            <w:rStyle w:val="Hyperlink"/>
            <w:noProof/>
            <w:lang w:val="en-GB"/>
          </w:rPr>
          <w:t>Chapter 6</w:t>
        </w:r>
        <w:r w:rsidR="00527BFD" w:rsidRPr="009A511E">
          <w:rPr>
            <w:rStyle w:val="Hyperlink"/>
            <w:noProof/>
          </w:rPr>
          <w:t xml:space="preserve"> </w:t>
        </w:r>
        <w:r w:rsidR="00527BFD" w:rsidRPr="009A511E">
          <w:rPr>
            <w:rStyle w:val="Hyperlink"/>
            <w:noProof/>
            <w:lang w:val="en-GB"/>
          </w:rPr>
          <w:t>Locating Content in the KMC</w:t>
        </w:r>
        <w:r w:rsidR="00527BFD">
          <w:rPr>
            <w:noProof/>
          </w:rPr>
          <w:tab/>
        </w:r>
        <w:r w:rsidR="00527BFD">
          <w:rPr>
            <w:noProof/>
          </w:rPr>
          <w:fldChar w:fldCharType="begin"/>
        </w:r>
        <w:r w:rsidR="00527BFD">
          <w:rPr>
            <w:noProof/>
          </w:rPr>
          <w:instrText xml:space="preserve"> PAGEREF _Toc320796824 \h </w:instrText>
        </w:r>
        <w:r w:rsidR="00527BFD">
          <w:rPr>
            <w:noProof/>
          </w:rPr>
        </w:r>
        <w:r w:rsidR="00527BFD">
          <w:rPr>
            <w:noProof/>
          </w:rPr>
          <w:fldChar w:fldCharType="separate"/>
        </w:r>
        <w:r w:rsidR="00527BFD">
          <w:rPr>
            <w:noProof/>
          </w:rPr>
          <w:t>69</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25" w:history="1">
        <w:r w:rsidR="00527BFD" w:rsidRPr="009A511E">
          <w:rPr>
            <w:rStyle w:val="Hyperlink"/>
            <w:noProof/>
          </w:rPr>
          <w:t>Filtering Content in the Entries Table</w:t>
        </w:r>
        <w:r w:rsidR="00527BFD">
          <w:rPr>
            <w:noProof/>
          </w:rPr>
          <w:tab/>
        </w:r>
        <w:r w:rsidR="00527BFD">
          <w:rPr>
            <w:noProof/>
          </w:rPr>
          <w:fldChar w:fldCharType="begin"/>
        </w:r>
        <w:r w:rsidR="00527BFD">
          <w:rPr>
            <w:noProof/>
          </w:rPr>
          <w:instrText xml:space="preserve"> PAGEREF _Toc320796825 \h </w:instrText>
        </w:r>
        <w:r w:rsidR="00527BFD">
          <w:rPr>
            <w:noProof/>
          </w:rPr>
        </w:r>
        <w:r w:rsidR="00527BFD">
          <w:rPr>
            <w:noProof/>
          </w:rPr>
          <w:fldChar w:fldCharType="separate"/>
        </w:r>
        <w:r w:rsidR="00527BFD">
          <w:rPr>
            <w:noProof/>
          </w:rPr>
          <w:t>69</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26" w:history="1">
        <w:r w:rsidR="00527BFD" w:rsidRPr="009A511E">
          <w:rPr>
            <w:rStyle w:val="Hyperlink"/>
            <w:noProof/>
          </w:rPr>
          <w:t>Searching Through Entries</w:t>
        </w:r>
        <w:r w:rsidR="00527BFD">
          <w:rPr>
            <w:noProof/>
          </w:rPr>
          <w:tab/>
        </w:r>
        <w:r w:rsidR="00527BFD">
          <w:rPr>
            <w:noProof/>
          </w:rPr>
          <w:fldChar w:fldCharType="begin"/>
        </w:r>
        <w:r w:rsidR="00527BFD">
          <w:rPr>
            <w:noProof/>
          </w:rPr>
          <w:instrText xml:space="preserve"> PAGEREF _Toc320796826 \h </w:instrText>
        </w:r>
        <w:r w:rsidR="00527BFD">
          <w:rPr>
            <w:noProof/>
          </w:rPr>
        </w:r>
        <w:r w:rsidR="00527BFD">
          <w:rPr>
            <w:noProof/>
          </w:rPr>
          <w:fldChar w:fldCharType="separate"/>
        </w:r>
        <w:r w:rsidR="00527BFD">
          <w:rPr>
            <w:noProof/>
          </w:rPr>
          <w:t>69</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27" w:history="1">
        <w:r w:rsidR="00527BFD" w:rsidRPr="009A511E">
          <w:rPr>
            <w:rStyle w:val="Hyperlink"/>
            <w:noProof/>
          </w:rPr>
          <w:t>Defining and Assigning Entry Categories</w:t>
        </w:r>
        <w:r w:rsidR="00527BFD">
          <w:rPr>
            <w:noProof/>
          </w:rPr>
          <w:tab/>
        </w:r>
        <w:r w:rsidR="00527BFD">
          <w:rPr>
            <w:noProof/>
          </w:rPr>
          <w:fldChar w:fldCharType="begin"/>
        </w:r>
        <w:r w:rsidR="00527BFD">
          <w:rPr>
            <w:noProof/>
          </w:rPr>
          <w:instrText xml:space="preserve"> PAGEREF _Toc320796827 \h </w:instrText>
        </w:r>
        <w:r w:rsidR="00527BFD">
          <w:rPr>
            <w:noProof/>
          </w:rPr>
        </w:r>
        <w:r w:rsidR="00527BFD">
          <w:rPr>
            <w:noProof/>
          </w:rPr>
          <w:fldChar w:fldCharType="separate"/>
        </w:r>
        <w:r w:rsidR="00527BFD">
          <w:rPr>
            <w:noProof/>
          </w:rPr>
          <w:t>69</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28" w:history="1">
        <w:r w:rsidR="00527BFD" w:rsidRPr="009A511E">
          <w:rPr>
            <w:rStyle w:val="Hyperlink"/>
            <w:noProof/>
          </w:rPr>
          <w:t>Using Additional Filters</w:t>
        </w:r>
        <w:r w:rsidR="00527BFD">
          <w:rPr>
            <w:noProof/>
          </w:rPr>
          <w:tab/>
        </w:r>
        <w:r w:rsidR="00527BFD">
          <w:rPr>
            <w:noProof/>
          </w:rPr>
          <w:fldChar w:fldCharType="begin"/>
        </w:r>
        <w:r w:rsidR="00527BFD">
          <w:rPr>
            <w:noProof/>
          </w:rPr>
          <w:instrText xml:space="preserve"> PAGEREF _Toc320796828 \h </w:instrText>
        </w:r>
        <w:r w:rsidR="00527BFD">
          <w:rPr>
            <w:noProof/>
          </w:rPr>
        </w:r>
        <w:r w:rsidR="00527BFD">
          <w:rPr>
            <w:noProof/>
          </w:rPr>
          <w:fldChar w:fldCharType="separate"/>
        </w:r>
        <w:r w:rsidR="00527BFD">
          <w:rPr>
            <w:noProof/>
          </w:rPr>
          <w:t>70</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29" w:history="1">
        <w:r w:rsidR="00527BFD" w:rsidRPr="009A511E">
          <w:rPr>
            <w:rStyle w:val="Hyperlink"/>
            <w:noProof/>
          </w:rPr>
          <w:t>Filtering by Distribution</w:t>
        </w:r>
        <w:r w:rsidR="00527BFD">
          <w:rPr>
            <w:noProof/>
          </w:rPr>
          <w:tab/>
        </w:r>
        <w:r w:rsidR="00527BFD">
          <w:rPr>
            <w:noProof/>
          </w:rPr>
          <w:fldChar w:fldCharType="begin"/>
        </w:r>
        <w:r w:rsidR="00527BFD">
          <w:rPr>
            <w:noProof/>
          </w:rPr>
          <w:instrText xml:space="preserve"> PAGEREF _Toc320796829 \h </w:instrText>
        </w:r>
        <w:r w:rsidR="00527BFD">
          <w:rPr>
            <w:noProof/>
          </w:rPr>
        </w:r>
        <w:r w:rsidR="00527BFD">
          <w:rPr>
            <w:noProof/>
          </w:rPr>
          <w:fldChar w:fldCharType="separate"/>
        </w:r>
        <w:r w:rsidR="00527BFD">
          <w:rPr>
            <w:noProof/>
          </w:rPr>
          <w:t>70</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30" w:history="1">
        <w:r w:rsidR="00527BFD" w:rsidRPr="009A511E">
          <w:rPr>
            <w:rStyle w:val="Hyperlink"/>
            <w:noProof/>
          </w:rPr>
          <w:t>Deleting an Entry</w:t>
        </w:r>
        <w:r w:rsidR="00527BFD">
          <w:rPr>
            <w:noProof/>
          </w:rPr>
          <w:tab/>
        </w:r>
        <w:r w:rsidR="00527BFD">
          <w:rPr>
            <w:noProof/>
          </w:rPr>
          <w:fldChar w:fldCharType="begin"/>
        </w:r>
        <w:r w:rsidR="00527BFD">
          <w:rPr>
            <w:noProof/>
          </w:rPr>
          <w:instrText xml:space="preserve"> PAGEREF _Toc320796830 \h </w:instrText>
        </w:r>
        <w:r w:rsidR="00527BFD">
          <w:rPr>
            <w:noProof/>
          </w:rPr>
        </w:r>
        <w:r w:rsidR="00527BFD">
          <w:rPr>
            <w:noProof/>
          </w:rPr>
          <w:fldChar w:fldCharType="separate"/>
        </w:r>
        <w:r w:rsidR="00527BFD">
          <w:rPr>
            <w:noProof/>
          </w:rPr>
          <w:t>71</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31" w:history="1">
        <w:r w:rsidR="00527BFD" w:rsidRPr="009A511E">
          <w:rPr>
            <w:rStyle w:val="Hyperlink"/>
            <w:noProof/>
          </w:rPr>
          <w:t>Adding Tags</w:t>
        </w:r>
        <w:r w:rsidR="00527BFD">
          <w:rPr>
            <w:noProof/>
          </w:rPr>
          <w:tab/>
        </w:r>
        <w:r w:rsidR="00527BFD">
          <w:rPr>
            <w:noProof/>
          </w:rPr>
          <w:fldChar w:fldCharType="begin"/>
        </w:r>
        <w:r w:rsidR="00527BFD">
          <w:rPr>
            <w:noProof/>
          </w:rPr>
          <w:instrText xml:space="preserve"> PAGEREF _Toc320796831 \h </w:instrText>
        </w:r>
        <w:r w:rsidR="00527BFD">
          <w:rPr>
            <w:noProof/>
          </w:rPr>
        </w:r>
        <w:r w:rsidR="00527BFD">
          <w:rPr>
            <w:noProof/>
          </w:rPr>
          <w:fldChar w:fldCharType="separate"/>
        </w:r>
        <w:r w:rsidR="00527BFD">
          <w:rPr>
            <w:noProof/>
          </w:rPr>
          <w:t>71</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32" w:history="1">
        <w:r w:rsidR="00527BFD" w:rsidRPr="009A511E">
          <w:rPr>
            <w:rStyle w:val="Hyperlink"/>
            <w:noProof/>
          </w:rPr>
          <w:t>Removing Tags</w:t>
        </w:r>
        <w:r w:rsidR="00527BFD">
          <w:rPr>
            <w:noProof/>
          </w:rPr>
          <w:tab/>
        </w:r>
        <w:r w:rsidR="00527BFD">
          <w:rPr>
            <w:noProof/>
          </w:rPr>
          <w:fldChar w:fldCharType="begin"/>
        </w:r>
        <w:r w:rsidR="00527BFD">
          <w:rPr>
            <w:noProof/>
          </w:rPr>
          <w:instrText xml:space="preserve"> PAGEREF _Toc320796832 \h </w:instrText>
        </w:r>
        <w:r w:rsidR="00527BFD">
          <w:rPr>
            <w:noProof/>
          </w:rPr>
        </w:r>
        <w:r w:rsidR="00527BFD">
          <w:rPr>
            <w:noProof/>
          </w:rPr>
          <w:fldChar w:fldCharType="separate"/>
        </w:r>
        <w:r w:rsidR="00527BFD">
          <w:rPr>
            <w:noProof/>
          </w:rPr>
          <w:t>71</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33" w:history="1">
        <w:r w:rsidR="00527BFD" w:rsidRPr="009A511E">
          <w:rPr>
            <w:rStyle w:val="Hyperlink"/>
            <w:noProof/>
          </w:rPr>
          <w:t>Searching Playlists</w:t>
        </w:r>
        <w:r w:rsidR="00527BFD">
          <w:rPr>
            <w:noProof/>
          </w:rPr>
          <w:tab/>
        </w:r>
        <w:r w:rsidR="00527BFD">
          <w:rPr>
            <w:noProof/>
          </w:rPr>
          <w:fldChar w:fldCharType="begin"/>
        </w:r>
        <w:r w:rsidR="00527BFD">
          <w:rPr>
            <w:noProof/>
          </w:rPr>
          <w:instrText xml:space="preserve"> PAGEREF _Toc320796833 \h </w:instrText>
        </w:r>
        <w:r w:rsidR="00527BFD">
          <w:rPr>
            <w:noProof/>
          </w:rPr>
        </w:r>
        <w:r w:rsidR="00527BFD">
          <w:rPr>
            <w:noProof/>
          </w:rPr>
          <w:fldChar w:fldCharType="separate"/>
        </w:r>
        <w:r w:rsidR="00527BFD">
          <w:rPr>
            <w:noProof/>
          </w:rPr>
          <w:t>71</w:t>
        </w:r>
        <w:r w:rsidR="00527BFD">
          <w:rPr>
            <w:noProof/>
          </w:rPr>
          <w:fldChar w:fldCharType="end"/>
        </w:r>
      </w:hyperlink>
    </w:p>
    <w:p w:rsidR="00527BFD" w:rsidRDefault="009950C3">
      <w:pPr>
        <w:pStyle w:val="TOC1"/>
        <w:tabs>
          <w:tab w:val="right" w:leader="dot" w:pos="9017"/>
        </w:tabs>
        <w:rPr>
          <w:rFonts w:asciiTheme="minorHAnsi" w:eastAsiaTheme="minorEastAsia" w:hAnsiTheme="minorHAnsi" w:cstheme="minorBidi"/>
          <w:noProof/>
          <w:color w:val="auto"/>
          <w:sz w:val="22"/>
          <w:szCs w:val="22"/>
          <w:lang w:val="en-US" w:bidi="he-IL"/>
        </w:rPr>
      </w:pPr>
      <w:hyperlink w:anchor="_Toc320796834" w:history="1">
        <w:r w:rsidR="00527BFD" w:rsidRPr="009A511E">
          <w:rPr>
            <w:rStyle w:val="Hyperlink"/>
            <w:noProof/>
            <w:lang w:val="en-GB"/>
          </w:rPr>
          <w:t>Chapter 7</w:t>
        </w:r>
        <w:r w:rsidR="00527BFD" w:rsidRPr="009A511E">
          <w:rPr>
            <w:rStyle w:val="Hyperlink"/>
            <w:noProof/>
          </w:rPr>
          <w:t xml:space="preserve"> </w:t>
        </w:r>
        <w:r w:rsidR="00527BFD" w:rsidRPr="009A511E">
          <w:rPr>
            <w:rStyle w:val="Hyperlink"/>
            <w:noProof/>
            <w:lang w:val="en-GB"/>
          </w:rPr>
          <w:t>Managing Access Control Profiles</w:t>
        </w:r>
        <w:r w:rsidR="00527BFD">
          <w:rPr>
            <w:noProof/>
          </w:rPr>
          <w:tab/>
        </w:r>
        <w:r w:rsidR="00527BFD">
          <w:rPr>
            <w:noProof/>
          </w:rPr>
          <w:fldChar w:fldCharType="begin"/>
        </w:r>
        <w:r w:rsidR="00527BFD">
          <w:rPr>
            <w:noProof/>
          </w:rPr>
          <w:instrText xml:space="preserve"> PAGEREF _Toc320796834 \h </w:instrText>
        </w:r>
        <w:r w:rsidR="00527BFD">
          <w:rPr>
            <w:noProof/>
          </w:rPr>
        </w:r>
        <w:r w:rsidR="00527BFD">
          <w:rPr>
            <w:noProof/>
          </w:rPr>
          <w:fldChar w:fldCharType="separate"/>
        </w:r>
        <w:r w:rsidR="00527BFD">
          <w:rPr>
            <w:noProof/>
          </w:rPr>
          <w:t>72</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35" w:history="1">
        <w:r w:rsidR="00527BFD" w:rsidRPr="009A511E">
          <w:rPr>
            <w:rStyle w:val="Hyperlink"/>
            <w:noProof/>
          </w:rPr>
          <w:t>Access Control Profiles</w:t>
        </w:r>
        <w:r w:rsidR="00527BFD">
          <w:rPr>
            <w:noProof/>
          </w:rPr>
          <w:tab/>
        </w:r>
        <w:r w:rsidR="00527BFD">
          <w:rPr>
            <w:noProof/>
          </w:rPr>
          <w:fldChar w:fldCharType="begin"/>
        </w:r>
        <w:r w:rsidR="00527BFD">
          <w:rPr>
            <w:noProof/>
          </w:rPr>
          <w:instrText xml:space="preserve"> PAGEREF _Toc320796835 \h </w:instrText>
        </w:r>
        <w:r w:rsidR="00527BFD">
          <w:rPr>
            <w:noProof/>
          </w:rPr>
        </w:r>
        <w:r w:rsidR="00527BFD">
          <w:rPr>
            <w:noProof/>
          </w:rPr>
          <w:fldChar w:fldCharType="separate"/>
        </w:r>
        <w:r w:rsidR="00527BFD">
          <w:rPr>
            <w:noProof/>
          </w:rPr>
          <w:t>72</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36" w:history="1">
        <w:r w:rsidR="00527BFD" w:rsidRPr="009A511E">
          <w:rPr>
            <w:rStyle w:val="Hyperlink"/>
            <w:noProof/>
          </w:rPr>
          <w:t>Content Entitlement</w:t>
        </w:r>
        <w:r w:rsidR="00527BFD">
          <w:rPr>
            <w:noProof/>
          </w:rPr>
          <w:tab/>
        </w:r>
        <w:r w:rsidR="00527BFD">
          <w:rPr>
            <w:noProof/>
          </w:rPr>
          <w:fldChar w:fldCharType="begin"/>
        </w:r>
        <w:r w:rsidR="00527BFD">
          <w:rPr>
            <w:noProof/>
          </w:rPr>
          <w:instrText xml:space="preserve"> PAGEREF _Toc320796836 \h </w:instrText>
        </w:r>
        <w:r w:rsidR="00527BFD">
          <w:rPr>
            <w:noProof/>
          </w:rPr>
        </w:r>
        <w:r w:rsidR="00527BFD">
          <w:rPr>
            <w:noProof/>
          </w:rPr>
          <w:fldChar w:fldCharType="separate"/>
        </w:r>
        <w:r w:rsidR="00527BFD">
          <w:rPr>
            <w:noProof/>
          </w:rPr>
          <w:t>72</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37" w:history="1">
        <w:r w:rsidR="00527BFD" w:rsidRPr="009A511E">
          <w:rPr>
            <w:rStyle w:val="Hyperlink"/>
            <w:noProof/>
          </w:rPr>
          <w:t>Creating an Access Profile</w:t>
        </w:r>
        <w:r w:rsidR="00527BFD">
          <w:rPr>
            <w:noProof/>
          </w:rPr>
          <w:tab/>
        </w:r>
        <w:r w:rsidR="00527BFD">
          <w:rPr>
            <w:noProof/>
          </w:rPr>
          <w:fldChar w:fldCharType="begin"/>
        </w:r>
        <w:r w:rsidR="00527BFD">
          <w:rPr>
            <w:noProof/>
          </w:rPr>
          <w:instrText xml:space="preserve"> PAGEREF _Toc320796837 \h </w:instrText>
        </w:r>
        <w:r w:rsidR="00527BFD">
          <w:rPr>
            <w:noProof/>
          </w:rPr>
        </w:r>
        <w:r w:rsidR="00527BFD">
          <w:rPr>
            <w:noProof/>
          </w:rPr>
          <w:fldChar w:fldCharType="separate"/>
        </w:r>
        <w:r w:rsidR="00527BFD">
          <w:rPr>
            <w:noProof/>
          </w:rPr>
          <w:t>72</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38" w:history="1">
        <w:r w:rsidR="00527BFD" w:rsidRPr="009A511E">
          <w:rPr>
            <w:rStyle w:val="Hyperlink"/>
            <w:noProof/>
          </w:rPr>
          <w:t>Restricting Domains</w:t>
        </w:r>
        <w:r w:rsidR="00527BFD">
          <w:rPr>
            <w:noProof/>
          </w:rPr>
          <w:tab/>
        </w:r>
        <w:r w:rsidR="00527BFD">
          <w:rPr>
            <w:noProof/>
          </w:rPr>
          <w:fldChar w:fldCharType="begin"/>
        </w:r>
        <w:r w:rsidR="00527BFD">
          <w:rPr>
            <w:noProof/>
          </w:rPr>
          <w:instrText xml:space="preserve"> PAGEREF _Toc320796838 \h </w:instrText>
        </w:r>
        <w:r w:rsidR="00527BFD">
          <w:rPr>
            <w:noProof/>
          </w:rPr>
        </w:r>
        <w:r w:rsidR="00527BFD">
          <w:rPr>
            <w:noProof/>
          </w:rPr>
          <w:fldChar w:fldCharType="separate"/>
        </w:r>
        <w:r w:rsidR="00527BFD">
          <w:rPr>
            <w:noProof/>
          </w:rPr>
          <w:t>73</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39" w:history="1">
        <w:r w:rsidR="00527BFD" w:rsidRPr="009A511E">
          <w:rPr>
            <w:rStyle w:val="Hyperlink"/>
            <w:noProof/>
          </w:rPr>
          <w:t>Restricting Countries for Viewing</w:t>
        </w:r>
        <w:r w:rsidR="00527BFD">
          <w:rPr>
            <w:noProof/>
          </w:rPr>
          <w:tab/>
        </w:r>
        <w:r w:rsidR="00527BFD">
          <w:rPr>
            <w:noProof/>
          </w:rPr>
          <w:fldChar w:fldCharType="begin"/>
        </w:r>
        <w:r w:rsidR="00527BFD">
          <w:rPr>
            <w:noProof/>
          </w:rPr>
          <w:instrText xml:space="preserve"> PAGEREF _Toc320796839 \h </w:instrText>
        </w:r>
        <w:r w:rsidR="00527BFD">
          <w:rPr>
            <w:noProof/>
          </w:rPr>
        </w:r>
        <w:r w:rsidR="00527BFD">
          <w:rPr>
            <w:noProof/>
          </w:rPr>
          <w:fldChar w:fldCharType="separate"/>
        </w:r>
        <w:r w:rsidR="00527BFD">
          <w:rPr>
            <w:noProof/>
          </w:rPr>
          <w:t>74</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40" w:history="1">
        <w:r w:rsidR="00527BFD" w:rsidRPr="009A511E">
          <w:rPr>
            <w:rStyle w:val="Hyperlink"/>
            <w:noProof/>
          </w:rPr>
          <w:t>Restricting Views by IP Address</w:t>
        </w:r>
        <w:r w:rsidR="00527BFD">
          <w:rPr>
            <w:noProof/>
          </w:rPr>
          <w:tab/>
        </w:r>
        <w:r w:rsidR="00527BFD">
          <w:rPr>
            <w:noProof/>
          </w:rPr>
          <w:fldChar w:fldCharType="begin"/>
        </w:r>
        <w:r w:rsidR="00527BFD">
          <w:rPr>
            <w:noProof/>
          </w:rPr>
          <w:instrText xml:space="preserve"> PAGEREF _Toc320796840 \h </w:instrText>
        </w:r>
        <w:r w:rsidR="00527BFD">
          <w:rPr>
            <w:noProof/>
          </w:rPr>
        </w:r>
        <w:r w:rsidR="00527BFD">
          <w:rPr>
            <w:noProof/>
          </w:rPr>
          <w:fldChar w:fldCharType="separate"/>
        </w:r>
        <w:r w:rsidR="00527BFD">
          <w:rPr>
            <w:noProof/>
          </w:rPr>
          <w:t>76</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41" w:history="1">
        <w:r w:rsidR="00527BFD" w:rsidRPr="009A511E">
          <w:rPr>
            <w:rStyle w:val="Hyperlink"/>
            <w:noProof/>
          </w:rPr>
          <w:t>Restricting Views with a Kaltura Session</w:t>
        </w:r>
        <w:r w:rsidR="00527BFD">
          <w:rPr>
            <w:noProof/>
          </w:rPr>
          <w:tab/>
        </w:r>
        <w:r w:rsidR="00527BFD">
          <w:rPr>
            <w:noProof/>
          </w:rPr>
          <w:fldChar w:fldCharType="begin"/>
        </w:r>
        <w:r w:rsidR="00527BFD">
          <w:rPr>
            <w:noProof/>
          </w:rPr>
          <w:instrText xml:space="preserve"> PAGEREF _Toc320796841 \h </w:instrText>
        </w:r>
        <w:r w:rsidR="00527BFD">
          <w:rPr>
            <w:noProof/>
          </w:rPr>
        </w:r>
        <w:r w:rsidR="00527BFD">
          <w:rPr>
            <w:noProof/>
          </w:rPr>
          <w:fldChar w:fldCharType="separate"/>
        </w:r>
        <w:r w:rsidR="00527BFD">
          <w:rPr>
            <w:noProof/>
          </w:rPr>
          <w:t>77</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42" w:history="1">
        <w:r w:rsidR="00527BFD" w:rsidRPr="009A511E">
          <w:rPr>
            <w:rStyle w:val="Hyperlink"/>
            <w:noProof/>
          </w:rPr>
          <w:t>Pay-Per-View</w:t>
        </w:r>
        <w:r w:rsidR="00527BFD">
          <w:rPr>
            <w:noProof/>
          </w:rPr>
          <w:tab/>
        </w:r>
        <w:r w:rsidR="00527BFD">
          <w:rPr>
            <w:noProof/>
          </w:rPr>
          <w:fldChar w:fldCharType="begin"/>
        </w:r>
        <w:r w:rsidR="00527BFD">
          <w:rPr>
            <w:noProof/>
          </w:rPr>
          <w:instrText xml:space="preserve"> PAGEREF _Toc320796842 \h </w:instrText>
        </w:r>
        <w:r w:rsidR="00527BFD">
          <w:rPr>
            <w:noProof/>
          </w:rPr>
        </w:r>
        <w:r w:rsidR="00527BFD">
          <w:rPr>
            <w:noProof/>
          </w:rPr>
          <w:fldChar w:fldCharType="separate"/>
        </w:r>
        <w:r w:rsidR="00527BFD">
          <w:rPr>
            <w:noProof/>
          </w:rPr>
          <w:t>77</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43" w:history="1">
        <w:r w:rsidR="00527BFD" w:rsidRPr="009A511E">
          <w:rPr>
            <w:rStyle w:val="Hyperlink"/>
            <w:noProof/>
          </w:rPr>
          <w:t>Assigning an Access Control Profile to an Entry</w:t>
        </w:r>
        <w:r w:rsidR="00527BFD">
          <w:rPr>
            <w:noProof/>
          </w:rPr>
          <w:tab/>
        </w:r>
        <w:r w:rsidR="00527BFD">
          <w:rPr>
            <w:noProof/>
          </w:rPr>
          <w:fldChar w:fldCharType="begin"/>
        </w:r>
        <w:r w:rsidR="00527BFD">
          <w:rPr>
            <w:noProof/>
          </w:rPr>
          <w:instrText xml:space="preserve"> PAGEREF _Toc320796843 \h </w:instrText>
        </w:r>
        <w:r w:rsidR="00527BFD">
          <w:rPr>
            <w:noProof/>
          </w:rPr>
        </w:r>
        <w:r w:rsidR="00527BFD">
          <w:rPr>
            <w:noProof/>
          </w:rPr>
          <w:fldChar w:fldCharType="separate"/>
        </w:r>
        <w:r w:rsidR="00527BFD">
          <w:rPr>
            <w:noProof/>
          </w:rPr>
          <w:t>78</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44" w:history="1">
        <w:r w:rsidR="00527BFD" w:rsidRPr="009A511E">
          <w:rPr>
            <w:rStyle w:val="Hyperlink"/>
            <w:noProof/>
          </w:rPr>
          <w:t>Assigning an Access Profile to a Bulk Upload</w:t>
        </w:r>
        <w:r w:rsidR="00527BFD">
          <w:rPr>
            <w:noProof/>
          </w:rPr>
          <w:tab/>
        </w:r>
        <w:r w:rsidR="00527BFD">
          <w:rPr>
            <w:noProof/>
          </w:rPr>
          <w:fldChar w:fldCharType="begin"/>
        </w:r>
        <w:r w:rsidR="00527BFD">
          <w:rPr>
            <w:noProof/>
          </w:rPr>
          <w:instrText xml:space="preserve"> PAGEREF _Toc320796844 \h </w:instrText>
        </w:r>
        <w:r w:rsidR="00527BFD">
          <w:rPr>
            <w:noProof/>
          </w:rPr>
        </w:r>
        <w:r w:rsidR="00527BFD">
          <w:rPr>
            <w:noProof/>
          </w:rPr>
          <w:fldChar w:fldCharType="separate"/>
        </w:r>
        <w:r w:rsidR="00527BFD">
          <w:rPr>
            <w:noProof/>
          </w:rPr>
          <w:t>78</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45" w:history="1">
        <w:r w:rsidR="00527BFD" w:rsidRPr="009A511E">
          <w:rPr>
            <w:rStyle w:val="Hyperlink"/>
            <w:noProof/>
          </w:rPr>
          <w:t>Content Scheduling</w:t>
        </w:r>
        <w:r w:rsidR="00527BFD">
          <w:rPr>
            <w:noProof/>
          </w:rPr>
          <w:tab/>
        </w:r>
        <w:r w:rsidR="00527BFD">
          <w:rPr>
            <w:noProof/>
          </w:rPr>
          <w:fldChar w:fldCharType="begin"/>
        </w:r>
        <w:r w:rsidR="00527BFD">
          <w:rPr>
            <w:noProof/>
          </w:rPr>
          <w:instrText xml:space="preserve"> PAGEREF _Toc320796845 \h </w:instrText>
        </w:r>
        <w:r w:rsidR="00527BFD">
          <w:rPr>
            <w:noProof/>
          </w:rPr>
        </w:r>
        <w:r w:rsidR="00527BFD">
          <w:rPr>
            <w:noProof/>
          </w:rPr>
          <w:fldChar w:fldCharType="separate"/>
        </w:r>
        <w:r w:rsidR="00527BFD">
          <w:rPr>
            <w:noProof/>
          </w:rPr>
          <w:t>78</w:t>
        </w:r>
        <w:r w:rsidR="00527BFD">
          <w:rPr>
            <w:noProof/>
          </w:rPr>
          <w:fldChar w:fldCharType="end"/>
        </w:r>
      </w:hyperlink>
    </w:p>
    <w:p w:rsidR="00527BFD" w:rsidRDefault="009950C3">
      <w:pPr>
        <w:pStyle w:val="TOC1"/>
        <w:tabs>
          <w:tab w:val="right" w:leader="dot" w:pos="9017"/>
        </w:tabs>
        <w:rPr>
          <w:rFonts w:asciiTheme="minorHAnsi" w:eastAsiaTheme="minorEastAsia" w:hAnsiTheme="minorHAnsi" w:cstheme="minorBidi"/>
          <w:noProof/>
          <w:color w:val="auto"/>
          <w:sz w:val="22"/>
          <w:szCs w:val="22"/>
          <w:lang w:val="en-US" w:bidi="he-IL"/>
        </w:rPr>
      </w:pPr>
      <w:hyperlink w:anchor="_Toc320796846" w:history="1">
        <w:r w:rsidR="00527BFD" w:rsidRPr="009A511E">
          <w:rPr>
            <w:rStyle w:val="Hyperlink"/>
            <w:noProof/>
            <w:lang w:val="en-GB"/>
          </w:rPr>
          <w:t>Chapter 8</w:t>
        </w:r>
        <w:r w:rsidR="00527BFD" w:rsidRPr="009A511E">
          <w:rPr>
            <w:rStyle w:val="Hyperlink"/>
            <w:noProof/>
          </w:rPr>
          <w:t xml:space="preserve"> </w:t>
        </w:r>
        <w:r w:rsidR="00527BFD" w:rsidRPr="009A511E">
          <w:rPr>
            <w:rStyle w:val="Hyperlink"/>
            <w:noProof/>
            <w:lang w:val="en-GB"/>
          </w:rPr>
          <w:t>KMC Users and Roles</w:t>
        </w:r>
        <w:r w:rsidR="00527BFD">
          <w:rPr>
            <w:noProof/>
          </w:rPr>
          <w:tab/>
        </w:r>
        <w:r w:rsidR="00527BFD">
          <w:rPr>
            <w:noProof/>
          </w:rPr>
          <w:fldChar w:fldCharType="begin"/>
        </w:r>
        <w:r w:rsidR="00527BFD">
          <w:rPr>
            <w:noProof/>
          </w:rPr>
          <w:instrText xml:space="preserve"> PAGEREF _Toc320796846 \h </w:instrText>
        </w:r>
        <w:r w:rsidR="00527BFD">
          <w:rPr>
            <w:noProof/>
          </w:rPr>
        </w:r>
        <w:r w:rsidR="00527BFD">
          <w:rPr>
            <w:noProof/>
          </w:rPr>
          <w:fldChar w:fldCharType="separate"/>
        </w:r>
        <w:r w:rsidR="00527BFD">
          <w:rPr>
            <w:noProof/>
          </w:rPr>
          <w:t>80</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47" w:history="1">
        <w:r w:rsidR="00527BFD" w:rsidRPr="009A511E">
          <w:rPr>
            <w:rStyle w:val="Hyperlink"/>
            <w:noProof/>
          </w:rPr>
          <w:t>Roles and Permissions</w:t>
        </w:r>
        <w:r w:rsidR="00527BFD">
          <w:rPr>
            <w:noProof/>
          </w:rPr>
          <w:tab/>
        </w:r>
        <w:r w:rsidR="00527BFD">
          <w:rPr>
            <w:noProof/>
          </w:rPr>
          <w:fldChar w:fldCharType="begin"/>
        </w:r>
        <w:r w:rsidR="00527BFD">
          <w:rPr>
            <w:noProof/>
          </w:rPr>
          <w:instrText xml:space="preserve"> PAGEREF _Toc320796847 \h </w:instrText>
        </w:r>
        <w:r w:rsidR="00527BFD">
          <w:rPr>
            <w:noProof/>
          </w:rPr>
        </w:r>
        <w:r w:rsidR="00527BFD">
          <w:rPr>
            <w:noProof/>
          </w:rPr>
          <w:fldChar w:fldCharType="separate"/>
        </w:r>
        <w:r w:rsidR="00527BFD">
          <w:rPr>
            <w:noProof/>
          </w:rPr>
          <w:t>80</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48" w:history="1">
        <w:r w:rsidR="00527BFD" w:rsidRPr="009A511E">
          <w:rPr>
            <w:rStyle w:val="Hyperlink"/>
            <w:noProof/>
          </w:rPr>
          <w:t>Adding a User</w:t>
        </w:r>
        <w:r w:rsidR="00527BFD">
          <w:rPr>
            <w:noProof/>
          </w:rPr>
          <w:tab/>
        </w:r>
        <w:r w:rsidR="00527BFD">
          <w:rPr>
            <w:noProof/>
          </w:rPr>
          <w:fldChar w:fldCharType="begin"/>
        </w:r>
        <w:r w:rsidR="00527BFD">
          <w:rPr>
            <w:noProof/>
          </w:rPr>
          <w:instrText xml:space="preserve"> PAGEREF _Toc320796848 \h </w:instrText>
        </w:r>
        <w:r w:rsidR="00527BFD">
          <w:rPr>
            <w:noProof/>
          </w:rPr>
        </w:r>
        <w:r w:rsidR="00527BFD">
          <w:rPr>
            <w:noProof/>
          </w:rPr>
          <w:fldChar w:fldCharType="separate"/>
        </w:r>
        <w:r w:rsidR="00527BFD">
          <w:rPr>
            <w:noProof/>
          </w:rPr>
          <w:t>80</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49" w:history="1">
        <w:r w:rsidR="00527BFD" w:rsidRPr="009A511E">
          <w:rPr>
            <w:rStyle w:val="Hyperlink"/>
            <w:noProof/>
          </w:rPr>
          <w:t>Editing a User</w:t>
        </w:r>
        <w:r w:rsidR="00527BFD">
          <w:rPr>
            <w:noProof/>
          </w:rPr>
          <w:tab/>
        </w:r>
        <w:r w:rsidR="00527BFD">
          <w:rPr>
            <w:noProof/>
          </w:rPr>
          <w:fldChar w:fldCharType="begin"/>
        </w:r>
        <w:r w:rsidR="00527BFD">
          <w:rPr>
            <w:noProof/>
          </w:rPr>
          <w:instrText xml:space="preserve"> PAGEREF _Toc320796849 \h </w:instrText>
        </w:r>
        <w:r w:rsidR="00527BFD">
          <w:rPr>
            <w:noProof/>
          </w:rPr>
        </w:r>
        <w:r w:rsidR="00527BFD">
          <w:rPr>
            <w:noProof/>
          </w:rPr>
          <w:fldChar w:fldCharType="separate"/>
        </w:r>
        <w:r w:rsidR="00527BFD">
          <w:rPr>
            <w:noProof/>
          </w:rPr>
          <w:t>81</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50" w:history="1">
        <w:r w:rsidR="00527BFD" w:rsidRPr="009A511E">
          <w:rPr>
            <w:rStyle w:val="Hyperlink"/>
            <w:noProof/>
          </w:rPr>
          <w:t>Deleting and Blocking Users</w:t>
        </w:r>
        <w:r w:rsidR="00527BFD">
          <w:rPr>
            <w:noProof/>
          </w:rPr>
          <w:tab/>
        </w:r>
        <w:r w:rsidR="00527BFD">
          <w:rPr>
            <w:noProof/>
          </w:rPr>
          <w:fldChar w:fldCharType="begin"/>
        </w:r>
        <w:r w:rsidR="00527BFD">
          <w:rPr>
            <w:noProof/>
          </w:rPr>
          <w:instrText xml:space="preserve"> PAGEREF _Toc320796850 \h </w:instrText>
        </w:r>
        <w:r w:rsidR="00527BFD">
          <w:rPr>
            <w:noProof/>
          </w:rPr>
        </w:r>
        <w:r w:rsidR="00527BFD">
          <w:rPr>
            <w:noProof/>
          </w:rPr>
          <w:fldChar w:fldCharType="separate"/>
        </w:r>
        <w:r w:rsidR="00527BFD">
          <w:rPr>
            <w:noProof/>
          </w:rPr>
          <w:t>81</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51" w:history="1">
        <w:r w:rsidR="00527BFD" w:rsidRPr="009A511E">
          <w:rPr>
            <w:rStyle w:val="Hyperlink"/>
            <w:noProof/>
          </w:rPr>
          <w:t>Purchasing a License for Additional Users</w:t>
        </w:r>
        <w:r w:rsidR="00527BFD">
          <w:rPr>
            <w:noProof/>
          </w:rPr>
          <w:tab/>
        </w:r>
        <w:r w:rsidR="00527BFD">
          <w:rPr>
            <w:noProof/>
          </w:rPr>
          <w:fldChar w:fldCharType="begin"/>
        </w:r>
        <w:r w:rsidR="00527BFD">
          <w:rPr>
            <w:noProof/>
          </w:rPr>
          <w:instrText xml:space="preserve"> PAGEREF _Toc320796851 \h </w:instrText>
        </w:r>
        <w:r w:rsidR="00527BFD">
          <w:rPr>
            <w:noProof/>
          </w:rPr>
        </w:r>
        <w:r w:rsidR="00527BFD">
          <w:rPr>
            <w:noProof/>
          </w:rPr>
          <w:fldChar w:fldCharType="separate"/>
        </w:r>
        <w:r w:rsidR="00527BFD">
          <w:rPr>
            <w:noProof/>
          </w:rPr>
          <w:t>82</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52" w:history="1">
        <w:r w:rsidR="00527BFD" w:rsidRPr="009A511E">
          <w:rPr>
            <w:rStyle w:val="Hyperlink"/>
            <w:noProof/>
          </w:rPr>
          <w:t>Creating Custom Roles</w:t>
        </w:r>
        <w:r w:rsidR="00527BFD">
          <w:rPr>
            <w:noProof/>
          </w:rPr>
          <w:tab/>
        </w:r>
        <w:r w:rsidR="00527BFD">
          <w:rPr>
            <w:noProof/>
          </w:rPr>
          <w:fldChar w:fldCharType="begin"/>
        </w:r>
        <w:r w:rsidR="00527BFD">
          <w:rPr>
            <w:noProof/>
          </w:rPr>
          <w:instrText xml:space="preserve"> PAGEREF _Toc320796852 \h </w:instrText>
        </w:r>
        <w:r w:rsidR="00527BFD">
          <w:rPr>
            <w:noProof/>
          </w:rPr>
        </w:r>
        <w:r w:rsidR="00527BFD">
          <w:rPr>
            <w:noProof/>
          </w:rPr>
          <w:fldChar w:fldCharType="separate"/>
        </w:r>
        <w:r w:rsidR="00527BFD">
          <w:rPr>
            <w:noProof/>
          </w:rPr>
          <w:t>82</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53" w:history="1">
        <w:r w:rsidR="00527BFD" w:rsidRPr="009A511E">
          <w:rPr>
            <w:rStyle w:val="Hyperlink"/>
            <w:noProof/>
          </w:rPr>
          <w:t>Role Management</w:t>
        </w:r>
        <w:r w:rsidR="00527BFD">
          <w:rPr>
            <w:noProof/>
          </w:rPr>
          <w:tab/>
        </w:r>
        <w:r w:rsidR="00527BFD">
          <w:rPr>
            <w:noProof/>
          </w:rPr>
          <w:fldChar w:fldCharType="begin"/>
        </w:r>
        <w:r w:rsidR="00527BFD">
          <w:rPr>
            <w:noProof/>
          </w:rPr>
          <w:instrText xml:space="preserve"> PAGEREF _Toc320796853 \h </w:instrText>
        </w:r>
        <w:r w:rsidR="00527BFD">
          <w:rPr>
            <w:noProof/>
          </w:rPr>
        </w:r>
        <w:r w:rsidR="00527BFD">
          <w:rPr>
            <w:noProof/>
          </w:rPr>
          <w:fldChar w:fldCharType="separate"/>
        </w:r>
        <w:r w:rsidR="00527BFD">
          <w:rPr>
            <w:noProof/>
          </w:rPr>
          <w:t>83</w:t>
        </w:r>
        <w:r w:rsidR="00527BFD">
          <w:rPr>
            <w:noProof/>
          </w:rPr>
          <w:fldChar w:fldCharType="end"/>
        </w:r>
      </w:hyperlink>
    </w:p>
    <w:p w:rsidR="00527BFD" w:rsidRDefault="009950C3">
      <w:pPr>
        <w:pStyle w:val="TOC1"/>
        <w:tabs>
          <w:tab w:val="right" w:leader="dot" w:pos="9017"/>
        </w:tabs>
        <w:rPr>
          <w:rFonts w:asciiTheme="minorHAnsi" w:eastAsiaTheme="minorEastAsia" w:hAnsiTheme="minorHAnsi" w:cstheme="minorBidi"/>
          <w:noProof/>
          <w:color w:val="auto"/>
          <w:sz w:val="22"/>
          <w:szCs w:val="22"/>
          <w:lang w:val="en-US" w:bidi="he-IL"/>
        </w:rPr>
      </w:pPr>
      <w:hyperlink w:anchor="_Toc320796854" w:history="1">
        <w:r w:rsidR="00527BFD" w:rsidRPr="009A511E">
          <w:rPr>
            <w:rStyle w:val="Hyperlink"/>
            <w:noProof/>
            <w:lang w:val="en-GB"/>
          </w:rPr>
          <w:t>Chapter 9</w:t>
        </w:r>
        <w:r w:rsidR="00527BFD" w:rsidRPr="009A511E">
          <w:rPr>
            <w:rStyle w:val="Hyperlink"/>
            <w:noProof/>
          </w:rPr>
          <w:t xml:space="preserve"> </w:t>
        </w:r>
        <w:r w:rsidR="00527BFD" w:rsidRPr="009A511E">
          <w:rPr>
            <w:rStyle w:val="Hyperlink"/>
            <w:noProof/>
            <w:lang w:val="en-GB"/>
          </w:rPr>
          <w:t>Moderation and Editorial Workflows</w:t>
        </w:r>
        <w:r w:rsidR="00527BFD">
          <w:rPr>
            <w:noProof/>
          </w:rPr>
          <w:tab/>
        </w:r>
        <w:r w:rsidR="00527BFD">
          <w:rPr>
            <w:noProof/>
          </w:rPr>
          <w:fldChar w:fldCharType="begin"/>
        </w:r>
        <w:r w:rsidR="00527BFD">
          <w:rPr>
            <w:noProof/>
          </w:rPr>
          <w:instrText xml:space="preserve"> PAGEREF _Toc320796854 \h </w:instrText>
        </w:r>
        <w:r w:rsidR="00527BFD">
          <w:rPr>
            <w:noProof/>
          </w:rPr>
        </w:r>
        <w:r w:rsidR="00527BFD">
          <w:rPr>
            <w:noProof/>
          </w:rPr>
          <w:fldChar w:fldCharType="separate"/>
        </w:r>
        <w:r w:rsidR="00527BFD">
          <w:rPr>
            <w:noProof/>
          </w:rPr>
          <w:t>85</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55" w:history="1">
        <w:r w:rsidR="00527BFD" w:rsidRPr="009A511E">
          <w:rPr>
            <w:rStyle w:val="Hyperlink"/>
            <w:noProof/>
          </w:rPr>
          <w:t>Content Moderation Workflows</w:t>
        </w:r>
        <w:r w:rsidR="00527BFD">
          <w:rPr>
            <w:noProof/>
          </w:rPr>
          <w:tab/>
        </w:r>
        <w:r w:rsidR="00527BFD">
          <w:rPr>
            <w:noProof/>
          </w:rPr>
          <w:fldChar w:fldCharType="begin"/>
        </w:r>
        <w:r w:rsidR="00527BFD">
          <w:rPr>
            <w:noProof/>
          </w:rPr>
          <w:instrText xml:space="preserve"> PAGEREF _Toc320796855 \h </w:instrText>
        </w:r>
        <w:r w:rsidR="00527BFD">
          <w:rPr>
            <w:noProof/>
          </w:rPr>
        </w:r>
        <w:r w:rsidR="00527BFD">
          <w:rPr>
            <w:noProof/>
          </w:rPr>
          <w:fldChar w:fldCharType="separate"/>
        </w:r>
        <w:r w:rsidR="00527BFD">
          <w:rPr>
            <w:noProof/>
          </w:rPr>
          <w:t>85</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56" w:history="1">
        <w:r w:rsidR="00527BFD" w:rsidRPr="009A511E">
          <w:rPr>
            <w:rStyle w:val="Hyperlink"/>
            <w:noProof/>
          </w:rPr>
          <w:t>The Moderate Tab</w:t>
        </w:r>
        <w:r w:rsidR="00527BFD">
          <w:rPr>
            <w:noProof/>
          </w:rPr>
          <w:tab/>
        </w:r>
        <w:r w:rsidR="00527BFD">
          <w:rPr>
            <w:noProof/>
          </w:rPr>
          <w:fldChar w:fldCharType="begin"/>
        </w:r>
        <w:r w:rsidR="00527BFD">
          <w:rPr>
            <w:noProof/>
          </w:rPr>
          <w:instrText xml:space="preserve"> PAGEREF _Toc320796856 \h </w:instrText>
        </w:r>
        <w:r w:rsidR="00527BFD">
          <w:rPr>
            <w:noProof/>
          </w:rPr>
        </w:r>
        <w:r w:rsidR="00527BFD">
          <w:rPr>
            <w:noProof/>
          </w:rPr>
          <w:fldChar w:fldCharType="separate"/>
        </w:r>
        <w:r w:rsidR="00527BFD">
          <w:rPr>
            <w:noProof/>
          </w:rPr>
          <w:t>85</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57" w:history="1">
        <w:r w:rsidR="00527BFD" w:rsidRPr="009A511E">
          <w:rPr>
            <w:rStyle w:val="Hyperlink"/>
            <w:noProof/>
          </w:rPr>
          <w:t>Previewing Content using the Moderate Tab</w:t>
        </w:r>
        <w:r w:rsidR="00527BFD">
          <w:rPr>
            <w:noProof/>
          </w:rPr>
          <w:tab/>
        </w:r>
        <w:r w:rsidR="00527BFD">
          <w:rPr>
            <w:noProof/>
          </w:rPr>
          <w:fldChar w:fldCharType="begin"/>
        </w:r>
        <w:r w:rsidR="00527BFD">
          <w:rPr>
            <w:noProof/>
          </w:rPr>
          <w:instrText xml:space="preserve"> PAGEREF _Toc320796857 \h </w:instrText>
        </w:r>
        <w:r w:rsidR="00527BFD">
          <w:rPr>
            <w:noProof/>
          </w:rPr>
        </w:r>
        <w:r w:rsidR="00527BFD">
          <w:rPr>
            <w:noProof/>
          </w:rPr>
          <w:fldChar w:fldCharType="separate"/>
        </w:r>
        <w:r w:rsidR="00527BFD">
          <w:rPr>
            <w:noProof/>
          </w:rPr>
          <w:t>85</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58" w:history="1">
        <w:r w:rsidR="00527BFD" w:rsidRPr="009A511E">
          <w:rPr>
            <w:rStyle w:val="Hyperlink"/>
            <w:noProof/>
          </w:rPr>
          <w:t>Rejecting Content using the Moderate Tab</w:t>
        </w:r>
        <w:r w:rsidR="00527BFD">
          <w:rPr>
            <w:noProof/>
          </w:rPr>
          <w:tab/>
        </w:r>
        <w:r w:rsidR="00527BFD">
          <w:rPr>
            <w:noProof/>
          </w:rPr>
          <w:fldChar w:fldCharType="begin"/>
        </w:r>
        <w:r w:rsidR="00527BFD">
          <w:rPr>
            <w:noProof/>
          </w:rPr>
          <w:instrText xml:space="preserve"> PAGEREF _Toc320796858 \h </w:instrText>
        </w:r>
        <w:r w:rsidR="00527BFD">
          <w:rPr>
            <w:noProof/>
          </w:rPr>
        </w:r>
        <w:r w:rsidR="00527BFD">
          <w:rPr>
            <w:noProof/>
          </w:rPr>
          <w:fldChar w:fldCharType="separate"/>
        </w:r>
        <w:r w:rsidR="00527BFD">
          <w:rPr>
            <w:noProof/>
          </w:rPr>
          <w:t>85</w:t>
        </w:r>
        <w:r w:rsidR="00527BFD">
          <w:rPr>
            <w:noProof/>
          </w:rPr>
          <w:fldChar w:fldCharType="end"/>
        </w:r>
      </w:hyperlink>
    </w:p>
    <w:p w:rsidR="00527BFD" w:rsidRDefault="009950C3">
      <w:pPr>
        <w:pStyle w:val="TOC1"/>
        <w:tabs>
          <w:tab w:val="right" w:leader="dot" w:pos="9017"/>
        </w:tabs>
        <w:rPr>
          <w:rFonts w:asciiTheme="minorHAnsi" w:eastAsiaTheme="minorEastAsia" w:hAnsiTheme="minorHAnsi" w:cstheme="minorBidi"/>
          <w:noProof/>
          <w:color w:val="auto"/>
          <w:sz w:val="22"/>
          <w:szCs w:val="22"/>
          <w:lang w:val="en-US" w:bidi="he-IL"/>
        </w:rPr>
      </w:pPr>
      <w:hyperlink w:anchor="_Toc320796859" w:history="1">
        <w:r w:rsidR="00527BFD" w:rsidRPr="009A511E">
          <w:rPr>
            <w:rStyle w:val="Hyperlink"/>
            <w:noProof/>
            <w:lang w:val="en-GB"/>
          </w:rPr>
          <w:t>Chapter 10</w:t>
        </w:r>
        <w:r w:rsidR="00527BFD" w:rsidRPr="009A511E">
          <w:rPr>
            <w:rStyle w:val="Hyperlink"/>
            <w:noProof/>
          </w:rPr>
          <w:t xml:space="preserve"> </w:t>
        </w:r>
        <w:r w:rsidR="00527BFD" w:rsidRPr="009A511E">
          <w:rPr>
            <w:rStyle w:val="Hyperlink"/>
            <w:noProof/>
            <w:lang w:val="en-GB"/>
          </w:rPr>
          <w:t>Using Subtitles and Captions</w:t>
        </w:r>
        <w:r w:rsidR="00527BFD">
          <w:rPr>
            <w:noProof/>
          </w:rPr>
          <w:tab/>
        </w:r>
        <w:r w:rsidR="00527BFD">
          <w:rPr>
            <w:noProof/>
          </w:rPr>
          <w:fldChar w:fldCharType="begin"/>
        </w:r>
        <w:r w:rsidR="00527BFD">
          <w:rPr>
            <w:noProof/>
          </w:rPr>
          <w:instrText xml:space="preserve"> PAGEREF _Toc320796859 \h </w:instrText>
        </w:r>
        <w:r w:rsidR="00527BFD">
          <w:rPr>
            <w:noProof/>
          </w:rPr>
        </w:r>
        <w:r w:rsidR="00527BFD">
          <w:rPr>
            <w:noProof/>
          </w:rPr>
          <w:fldChar w:fldCharType="separate"/>
        </w:r>
        <w:r w:rsidR="00527BFD">
          <w:rPr>
            <w:noProof/>
          </w:rPr>
          <w:t>87</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60" w:history="1">
        <w:r w:rsidR="00527BFD" w:rsidRPr="009A511E">
          <w:rPr>
            <w:rStyle w:val="Hyperlink"/>
            <w:noProof/>
          </w:rPr>
          <w:t>Caption File Types</w:t>
        </w:r>
        <w:r w:rsidR="00527BFD">
          <w:rPr>
            <w:noProof/>
          </w:rPr>
          <w:tab/>
        </w:r>
        <w:r w:rsidR="00527BFD">
          <w:rPr>
            <w:noProof/>
          </w:rPr>
          <w:fldChar w:fldCharType="begin"/>
        </w:r>
        <w:r w:rsidR="00527BFD">
          <w:rPr>
            <w:noProof/>
          </w:rPr>
          <w:instrText xml:space="preserve"> PAGEREF _Toc320796860 \h </w:instrText>
        </w:r>
        <w:r w:rsidR="00527BFD">
          <w:rPr>
            <w:noProof/>
          </w:rPr>
        </w:r>
        <w:r w:rsidR="00527BFD">
          <w:rPr>
            <w:noProof/>
          </w:rPr>
          <w:fldChar w:fldCharType="separate"/>
        </w:r>
        <w:r w:rsidR="00527BFD">
          <w:rPr>
            <w:noProof/>
          </w:rPr>
          <w:t>87</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61" w:history="1">
        <w:r w:rsidR="00527BFD" w:rsidRPr="009A511E">
          <w:rPr>
            <w:rStyle w:val="Hyperlink"/>
            <w:noProof/>
            <w:shd w:val="clear" w:color="auto" w:fill="FFFFFF"/>
          </w:rPr>
          <w:t>Searching within Captions</w:t>
        </w:r>
        <w:r w:rsidR="00527BFD">
          <w:rPr>
            <w:noProof/>
          </w:rPr>
          <w:tab/>
        </w:r>
        <w:r w:rsidR="00527BFD">
          <w:rPr>
            <w:noProof/>
          </w:rPr>
          <w:fldChar w:fldCharType="begin"/>
        </w:r>
        <w:r w:rsidR="00527BFD">
          <w:rPr>
            <w:noProof/>
          </w:rPr>
          <w:instrText xml:space="preserve"> PAGEREF _Toc320796861 \h </w:instrText>
        </w:r>
        <w:r w:rsidR="00527BFD">
          <w:rPr>
            <w:noProof/>
          </w:rPr>
        </w:r>
        <w:r w:rsidR="00527BFD">
          <w:rPr>
            <w:noProof/>
          </w:rPr>
          <w:fldChar w:fldCharType="separate"/>
        </w:r>
        <w:r w:rsidR="00527BFD">
          <w:rPr>
            <w:noProof/>
          </w:rPr>
          <w:t>87</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62" w:history="1">
        <w:r w:rsidR="00527BFD" w:rsidRPr="009A511E">
          <w:rPr>
            <w:rStyle w:val="Hyperlink"/>
            <w:noProof/>
          </w:rPr>
          <w:t>Subtitles and Captions Terminology</w:t>
        </w:r>
        <w:r w:rsidR="00527BFD">
          <w:rPr>
            <w:noProof/>
          </w:rPr>
          <w:tab/>
        </w:r>
        <w:r w:rsidR="00527BFD">
          <w:rPr>
            <w:noProof/>
          </w:rPr>
          <w:fldChar w:fldCharType="begin"/>
        </w:r>
        <w:r w:rsidR="00527BFD">
          <w:rPr>
            <w:noProof/>
          </w:rPr>
          <w:instrText xml:space="preserve"> PAGEREF _Toc320796862 \h </w:instrText>
        </w:r>
        <w:r w:rsidR="00527BFD">
          <w:rPr>
            <w:noProof/>
          </w:rPr>
        </w:r>
        <w:r w:rsidR="00527BFD">
          <w:rPr>
            <w:noProof/>
          </w:rPr>
          <w:fldChar w:fldCharType="separate"/>
        </w:r>
        <w:r w:rsidR="00527BFD">
          <w:rPr>
            <w:noProof/>
          </w:rPr>
          <w:t>87</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63" w:history="1">
        <w:r w:rsidR="00527BFD" w:rsidRPr="009A511E">
          <w:rPr>
            <w:rStyle w:val="Hyperlink"/>
            <w:noProof/>
          </w:rPr>
          <w:t>Adding Captions to an Entry</w:t>
        </w:r>
        <w:r w:rsidR="00527BFD">
          <w:rPr>
            <w:noProof/>
          </w:rPr>
          <w:tab/>
        </w:r>
        <w:r w:rsidR="00527BFD">
          <w:rPr>
            <w:noProof/>
          </w:rPr>
          <w:fldChar w:fldCharType="begin"/>
        </w:r>
        <w:r w:rsidR="00527BFD">
          <w:rPr>
            <w:noProof/>
          </w:rPr>
          <w:instrText xml:space="preserve"> PAGEREF _Toc320796863 \h </w:instrText>
        </w:r>
        <w:r w:rsidR="00527BFD">
          <w:rPr>
            <w:noProof/>
          </w:rPr>
        </w:r>
        <w:r w:rsidR="00527BFD">
          <w:rPr>
            <w:noProof/>
          </w:rPr>
          <w:fldChar w:fldCharType="separate"/>
        </w:r>
        <w:r w:rsidR="00527BFD">
          <w:rPr>
            <w:noProof/>
          </w:rPr>
          <w:t>88</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64" w:history="1">
        <w:r w:rsidR="00527BFD" w:rsidRPr="009A511E">
          <w:rPr>
            <w:rStyle w:val="Hyperlink"/>
            <w:noProof/>
          </w:rPr>
          <w:t>Editing a Captions File</w:t>
        </w:r>
        <w:r w:rsidR="00527BFD">
          <w:rPr>
            <w:noProof/>
          </w:rPr>
          <w:tab/>
        </w:r>
        <w:r w:rsidR="00527BFD">
          <w:rPr>
            <w:noProof/>
          </w:rPr>
          <w:fldChar w:fldCharType="begin"/>
        </w:r>
        <w:r w:rsidR="00527BFD">
          <w:rPr>
            <w:noProof/>
          </w:rPr>
          <w:instrText xml:space="preserve"> PAGEREF _Toc320796864 \h </w:instrText>
        </w:r>
        <w:r w:rsidR="00527BFD">
          <w:rPr>
            <w:noProof/>
          </w:rPr>
        </w:r>
        <w:r w:rsidR="00527BFD">
          <w:rPr>
            <w:noProof/>
          </w:rPr>
          <w:fldChar w:fldCharType="separate"/>
        </w:r>
        <w:r w:rsidR="00527BFD">
          <w:rPr>
            <w:noProof/>
          </w:rPr>
          <w:t>88</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65" w:history="1">
        <w:r w:rsidR="00527BFD" w:rsidRPr="009A511E">
          <w:rPr>
            <w:rStyle w:val="Hyperlink"/>
            <w:noProof/>
          </w:rPr>
          <w:t>Setting Up Captions for Display</w:t>
        </w:r>
        <w:r w:rsidR="00527BFD">
          <w:rPr>
            <w:noProof/>
          </w:rPr>
          <w:tab/>
        </w:r>
        <w:r w:rsidR="00527BFD">
          <w:rPr>
            <w:noProof/>
          </w:rPr>
          <w:fldChar w:fldCharType="begin"/>
        </w:r>
        <w:r w:rsidR="00527BFD">
          <w:rPr>
            <w:noProof/>
          </w:rPr>
          <w:instrText xml:space="preserve"> PAGEREF _Toc320796865 \h </w:instrText>
        </w:r>
        <w:r w:rsidR="00527BFD">
          <w:rPr>
            <w:noProof/>
          </w:rPr>
        </w:r>
        <w:r w:rsidR="00527BFD">
          <w:rPr>
            <w:noProof/>
          </w:rPr>
          <w:fldChar w:fldCharType="separate"/>
        </w:r>
        <w:r w:rsidR="00527BFD">
          <w:rPr>
            <w:noProof/>
          </w:rPr>
          <w:t>89</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66" w:history="1">
        <w:r w:rsidR="00527BFD" w:rsidRPr="009A511E">
          <w:rPr>
            <w:rStyle w:val="Hyperlink"/>
            <w:noProof/>
          </w:rPr>
          <w:t>Viewing an Entry with Captions in a Player</w:t>
        </w:r>
        <w:r w:rsidR="00527BFD">
          <w:rPr>
            <w:noProof/>
          </w:rPr>
          <w:tab/>
        </w:r>
        <w:r w:rsidR="00527BFD">
          <w:rPr>
            <w:noProof/>
          </w:rPr>
          <w:fldChar w:fldCharType="begin"/>
        </w:r>
        <w:r w:rsidR="00527BFD">
          <w:rPr>
            <w:noProof/>
          </w:rPr>
          <w:instrText xml:space="preserve"> PAGEREF _Toc320796866 \h </w:instrText>
        </w:r>
        <w:r w:rsidR="00527BFD">
          <w:rPr>
            <w:noProof/>
          </w:rPr>
        </w:r>
        <w:r w:rsidR="00527BFD">
          <w:rPr>
            <w:noProof/>
          </w:rPr>
          <w:fldChar w:fldCharType="separate"/>
        </w:r>
        <w:r w:rsidR="00527BFD">
          <w:rPr>
            <w:noProof/>
          </w:rPr>
          <w:t>89</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67" w:history="1">
        <w:r w:rsidR="00527BFD" w:rsidRPr="009A511E">
          <w:rPr>
            <w:rStyle w:val="Hyperlink"/>
            <w:noProof/>
          </w:rPr>
          <w:t>Captions Options</w:t>
        </w:r>
        <w:r w:rsidR="00527BFD">
          <w:rPr>
            <w:noProof/>
          </w:rPr>
          <w:tab/>
        </w:r>
        <w:r w:rsidR="00527BFD">
          <w:rPr>
            <w:noProof/>
          </w:rPr>
          <w:fldChar w:fldCharType="begin"/>
        </w:r>
        <w:r w:rsidR="00527BFD">
          <w:rPr>
            <w:noProof/>
          </w:rPr>
          <w:instrText xml:space="preserve"> PAGEREF _Toc320796867 \h </w:instrText>
        </w:r>
        <w:r w:rsidR="00527BFD">
          <w:rPr>
            <w:noProof/>
          </w:rPr>
        </w:r>
        <w:r w:rsidR="00527BFD">
          <w:rPr>
            <w:noProof/>
          </w:rPr>
          <w:fldChar w:fldCharType="separate"/>
        </w:r>
        <w:r w:rsidR="00527BFD">
          <w:rPr>
            <w:noProof/>
          </w:rPr>
          <w:t>90</w:t>
        </w:r>
        <w:r w:rsidR="00527BFD">
          <w:rPr>
            <w:noProof/>
          </w:rPr>
          <w:fldChar w:fldCharType="end"/>
        </w:r>
      </w:hyperlink>
    </w:p>
    <w:p w:rsidR="00527BFD" w:rsidRDefault="009950C3">
      <w:pPr>
        <w:pStyle w:val="TOC1"/>
        <w:tabs>
          <w:tab w:val="right" w:leader="dot" w:pos="9017"/>
        </w:tabs>
        <w:rPr>
          <w:rFonts w:asciiTheme="minorHAnsi" w:eastAsiaTheme="minorEastAsia" w:hAnsiTheme="minorHAnsi" w:cstheme="minorBidi"/>
          <w:noProof/>
          <w:color w:val="auto"/>
          <w:sz w:val="22"/>
          <w:szCs w:val="22"/>
          <w:lang w:val="en-US" w:bidi="he-IL"/>
        </w:rPr>
      </w:pPr>
      <w:hyperlink w:anchor="_Toc320796868" w:history="1">
        <w:r w:rsidR="00527BFD" w:rsidRPr="009A511E">
          <w:rPr>
            <w:rStyle w:val="Hyperlink"/>
            <w:noProof/>
            <w:lang w:val="en-GB"/>
          </w:rPr>
          <w:t>Chapter 11 Live Streaming</w:t>
        </w:r>
        <w:r w:rsidR="00527BFD">
          <w:rPr>
            <w:noProof/>
          </w:rPr>
          <w:tab/>
        </w:r>
        <w:r w:rsidR="00527BFD">
          <w:rPr>
            <w:noProof/>
          </w:rPr>
          <w:fldChar w:fldCharType="begin"/>
        </w:r>
        <w:r w:rsidR="00527BFD">
          <w:rPr>
            <w:noProof/>
          </w:rPr>
          <w:instrText xml:space="preserve"> PAGEREF _Toc320796868 \h </w:instrText>
        </w:r>
        <w:r w:rsidR="00527BFD">
          <w:rPr>
            <w:noProof/>
          </w:rPr>
        </w:r>
        <w:r w:rsidR="00527BFD">
          <w:rPr>
            <w:noProof/>
          </w:rPr>
          <w:fldChar w:fldCharType="separate"/>
        </w:r>
        <w:r w:rsidR="00527BFD">
          <w:rPr>
            <w:noProof/>
          </w:rPr>
          <w:t>91</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69" w:history="1">
        <w:r w:rsidR="00527BFD" w:rsidRPr="009A511E">
          <w:rPr>
            <w:rStyle w:val="Hyperlink"/>
            <w:noProof/>
          </w:rPr>
          <w:t>Live Streaming Using the KMC</w:t>
        </w:r>
        <w:r w:rsidR="00527BFD">
          <w:rPr>
            <w:noProof/>
          </w:rPr>
          <w:tab/>
        </w:r>
        <w:r w:rsidR="00527BFD">
          <w:rPr>
            <w:noProof/>
          </w:rPr>
          <w:fldChar w:fldCharType="begin"/>
        </w:r>
        <w:r w:rsidR="00527BFD">
          <w:rPr>
            <w:noProof/>
          </w:rPr>
          <w:instrText xml:space="preserve"> PAGEREF _Toc320796869 \h </w:instrText>
        </w:r>
        <w:r w:rsidR="00527BFD">
          <w:rPr>
            <w:noProof/>
          </w:rPr>
        </w:r>
        <w:r w:rsidR="00527BFD">
          <w:rPr>
            <w:noProof/>
          </w:rPr>
          <w:fldChar w:fldCharType="separate"/>
        </w:r>
        <w:r w:rsidR="00527BFD">
          <w:rPr>
            <w:noProof/>
          </w:rPr>
          <w:t>91</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70" w:history="1">
        <w:r w:rsidR="00527BFD" w:rsidRPr="009A511E">
          <w:rPr>
            <w:rStyle w:val="Hyperlink"/>
            <w:noProof/>
          </w:rPr>
          <w:t>Workflow for Setting up Live Streaming</w:t>
        </w:r>
        <w:r w:rsidR="00527BFD">
          <w:rPr>
            <w:noProof/>
          </w:rPr>
          <w:tab/>
        </w:r>
        <w:r w:rsidR="00527BFD">
          <w:rPr>
            <w:noProof/>
          </w:rPr>
          <w:fldChar w:fldCharType="begin"/>
        </w:r>
        <w:r w:rsidR="00527BFD">
          <w:rPr>
            <w:noProof/>
          </w:rPr>
          <w:instrText xml:space="preserve"> PAGEREF _Toc320796870 \h </w:instrText>
        </w:r>
        <w:r w:rsidR="00527BFD">
          <w:rPr>
            <w:noProof/>
          </w:rPr>
        </w:r>
        <w:r w:rsidR="00527BFD">
          <w:rPr>
            <w:noProof/>
          </w:rPr>
          <w:fldChar w:fldCharType="separate"/>
        </w:r>
        <w:r w:rsidR="00527BFD">
          <w:rPr>
            <w:noProof/>
          </w:rPr>
          <w:t>91</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71" w:history="1">
        <w:r w:rsidR="00527BFD" w:rsidRPr="009A511E">
          <w:rPr>
            <w:rStyle w:val="Hyperlink"/>
            <w:noProof/>
          </w:rPr>
          <w:t>Setting up the Hardware and Software</w:t>
        </w:r>
        <w:r w:rsidR="00527BFD">
          <w:rPr>
            <w:noProof/>
          </w:rPr>
          <w:tab/>
        </w:r>
        <w:r w:rsidR="00527BFD">
          <w:rPr>
            <w:noProof/>
          </w:rPr>
          <w:fldChar w:fldCharType="begin"/>
        </w:r>
        <w:r w:rsidR="00527BFD">
          <w:rPr>
            <w:noProof/>
          </w:rPr>
          <w:instrText xml:space="preserve"> PAGEREF _Toc320796871 \h </w:instrText>
        </w:r>
        <w:r w:rsidR="00527BFD">
          <w:rPr>
            <w:noProof/>
          </w:rPr>
        </w:r>
        <w:r w:rsidR="00527BFD">
          <w:rPr>
            <w:noProof/>
          </w:rPr>
          <w:fldChar w:fldCharType="separate"/>
        </w:r>
        <w:r w:rsidR="00527BFD">
          <w:rPr>
            <w:noProof/>
          </w:rPr>
          <w:t>91</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72" w:history="1">
        <w:r w:rsidR="00527BFD" w:rsidRPr="009A511E">
          <w:rPr>
            <w:rStyle w:val="Hyperlink"/>
            <w:noProof/>
          </w:rPr>
          <w:t>Creating a Live Streaming Entry in the KMC</w:t>
        </w:r>
        <w:r w:rsidR="00527BFD">
          <w:rPr>
            <w:noProof/>
          </w:rPr>
          <w:tab/>
        </w:r>
        <w:r w:rsidR="00527BFD">
          <w:rPr>
            <w:noProof/>
          </w:rPr>
          <w:fldChar w:fldCharType="begin"/>
        </w:r>
        <w:r w:rsidR="00527BFD">
          <w:rPr>
            <w:noProof/>
          </w:rPr>
          <w:instrText xml:space="preserve"> PAGEREF _Toc320796872 \h </w:instrText>
        </w:r>
        <w:r w:rsidR="00527BFD">
          <w:rPr>
            <w:noProof/>
          </w:rPr>
        </w:r>
        <w:r w:rsidR="00527BFD">
          <w:rPr>
            <w:noProof/>
          </w:rPr>
          <w:fldChar w:fldCharType="separate"/>
        </w:r>
        <w:r w:rsidR="00527BFD">
          <w:rPr>
            <w:noProof/>
          </w:rPr>
          <w:t>92</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73" w:history="1">
        <w:r w:rsidR="00527BFD" w:rsidRPr="009A511E">
          <w:rPr>
            <w:rStyle w:val="Hyperlink"/>
            <w:rFonts w:eastAsiaTheme="majorEastAsia"/>
            <w:noProof/>
          </w:rPr>
          <w:t>Multiple Bitrate Encoding</w:t>
        </w:r>
        <w:r w:rsidR="00527BFD">
          <w:rPr>
            <w:noProof/>
          </w:rPr>
          <w:tab/>
        </w:r>
        <w:r w:rsidR="00527BFD">
          <w:rPr>
            <w:noProof/>
          </w:rPr>
          <w:fldChar w:fldCharType="begin"/>
        </w:r>
        <w:r w:rsidR="00527BFD">
          <w:rPr>
            <w:noProof/>
          </w:rPr>
          <w:instrText xml:space="preserve"> PAGEREF _Toc320796873 \h </w:instrText>
        </w:r>
        <w:r w:rsidR="00527BFD">
          <w:rPr>
            <w:noProof/>
          </w:rPr>
        </w:r>
        <w:r w:rsidR="00527BFD">
          <w:rPr>
            <w:noProof/>
          </w:rPr>
          <w:fldChar w:fldCharType="separate"/>
        </w:r>
        <w:r w:rsidR="00527BFD">
          <w:rPr>
            <w:noProof/>
          </w:rPr>
          <w:t>93</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74" w:history="1">
        <w:r w:rsidR="00527BFD" w:rsidRPr="009A511E">
          <w:rPr>
            <w:rStyle w:val="Hyperlink"/>
            <w:noProof/>
          </w:rPr>
          <w:t>Configuring the Live Stream Parameters in the KMC</w:t>
        </w:r>
        <w:r w:rsidR="00527BFD">
          <w:rPr>
            <w:noProof/>
          </w:rPr>
          <w:tab/>
        </w:r>
        <w:r w:rsidR="00527BFD">
          <w:rPr>
            <w:noProof/>
          </w:rPr>
          <w:fldChar w:fldCharType="begin"/>
        </w:r>
        <w:r w:rsidR="00527BFD">
          <w:rPr>
            <w:noProof/>
          </w:rPr>
          <w:instrText xml:space="preserve"> PAGEREF _Toc320796874 \h </w:instrText>
        </w:r>
        <w:r w:rsidR="00527BFD">
          <w:rPr>
            <w:noProof/>
          </w:rPr>
        </w:r>
        <w:r w:rsidR="00527BFD">
          <w:rPr>
            <w:noProof/>
          </w:rPr>
          <w:fldChar w:fldCharType="separate"/>
        </w:r>
        <w:r w:rsidR="00527BFD">
          <w:rPr>
            <w:noProof/>
          </w:rPr>
          <w:t>94</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75" w:history="1">
        <w:r w:rsidR="00527BFD" w:rsidRPr="009A511E">
          <w:rPr>
            <w:rStyle w:val="Hyperlink"/>
            <w:noProof/>
          </w:rPr>
          <w:t>Setting up the Broadcasting Computer</w:t>
        </w:r>
        <w:r w:rsidR="00527BFD">
          <w:rPr>
            <w:noProof/>
          </w:rPr>
          <w:tab/>
        </w:r>
        <w:r w:rsidR="00527BFD">
          <w:rPr>
            <w:noProof/>
          </w:rPr>
          <w:fldChar w:fldCharType="begin"/>
        </w:r>
        <w:r w:rsidR="00527BFD">
          <w:rPr>
            <w:noProof/>
          </w:rPr>
          <w:instrText xml:space="preserve"> PAGEREF _Toc320796875 \h </w:instrText>
        </w:r>
        <w:r w:rsidR="00527BFD">
          <w:rPr>
            <w:noProof/>
          </w:rPr>
        </w:r>
        <w:r w:rsidR="00527BFD">
          <w:rPr>
            <w:noProof/>
          </w:rPr>
          <w:fldChar w:fldCharType="separate"/>
        </w:r>
        <w:r w:rsidR="00527BFD">
          <w:rPr>
            <w:noProof/>
          </w:rPr>
          <w:t>95</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76" w:history="1">
        <w:r w:rsidR="00527BFD" w:rsidRPr="009A511E">
          <w:rPr>
            <w:rStyle w:val="Hyperlink"/>
            <w:noProof/>
          </w:rPr>
          <w:t>Viewing the Broadcasting Setup (Optional)</w:t>
        </w:r>
        <w:r w:rsidR="00527BFD">
          <w:rPr>
            <w:noProof/>
          </w:rPr>
          <w:tab/>
        </w:r>
        <w:r w:rsidR="00527BFD">
          <w:rPr>
            <w:noProof/>
          </w:rPr>
          <w:fldChar w:fldCharType="begin"/>
        </w:r>
        <w:r w:rsidR="00527BFD">
          <w:rPr>
            <w:noProof/>
          </w:rPr>
          <w:instrText xml:space="preserve"> PAGEREF _Toc320796876 \h </w:instrText>
        </w:r>
        <w:r w:rsidR="00527BFD">
          <w:rPr>
            <w:noProof/>
          </w:rPr>
        </w:r>
        <w:r w:rsidR="00527BFD">
          <w:rPr>
            <w:noProof/>
          </w:rPr>
          <w:fldChar w:fldCharType="separate"/>
        </w:r>
        <w:r w:rsidR="00527BFD">
          <w:rPr>
            <w:noProof/>
          </w:rPr>
          <w:t>95</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77" w:history="1">
        <w:r w:rsidR="00527BFD" w:rsidRPr="009A511E">
          <w:rPr>
            <w:rStyle w:val="Hyperlink"/>
            <w:noProof/>
          </w:rPr>
          <w:t>Advanced Live Streaming Configuration Options</w:t>
        </w:r>
        <w:r w:rsidR="00527BFD">
          <w:rPr>
            <w:noProof/>
          </w:rPr>
          <w:tab/>
        </w:r>
        <w:r w:rsidR="00527BFD">
          <w:rPr>
            <w:noProof/>
          </w:rPr>
          <w:fldChar w:fldCharType="begin"/>
        </w:r>
        <w:r w:rsidR="00527BFD">
          <w:rPr>
            <w:noProof/>
          </w:rPr>
          <w:instrText xml:space="preserve"> PAGEREF _Toc320796877 \h </w:instrText>
        </w:r>
        <w:r w:rsidR="00527BFD">
          <w:rPr>
            <w:noProof/>
          </w:rPr>
        </w:r>
        <w:r w:rsidR="00527BFD">
          <w:rPr>
            <w:noProof/>
          </w:rPr>
          <w:fldChar w:fldCharType="separate"/>
        </w:r>
        <w:r w:rsidR="00527BFD">
          <w:rPr>
            <w:noProof/>
          </w:rPr>
          <w:t>96</w:t>
        </w:r>
        <w:r w:rsidR="00527BFD">
          <w:rPr>
            <w:noProof/>
          </w:rPr>
          <w:fldChar w:fldCharType="end"/>
        </w:r>
      </w:hyperlink>
    </w:p>
    <w:p w:rsidR="00527BFD" w:rsidRDefault="009950C3">
      <w:pPr>
        <w:pStyle w:val="TOC1"/>
        <w:tabs>
          <w:tab w:val="right" w:leader="dot" w:pos="9017"/>
        </w:tabs>
        <w:rPr>
          <w:rFonts w:asciiTheme="minorHAnsi" w:eastAsiaTheme="minorEastAsia" w:hAnsiTheme="minorHAnsi" w:cstheme="minorBidi"/>
          <w:noProof/>
          <w:color w:val="auto"/>
          <w:sz w:val="22"/>
          <w:szCs w:val="22"/>
          <w:lang w:val="en-US" w:bidi="he-IL"/>
        </w:rPr>
      </w:pPr>
      <w:hyperlink w:anchor="_Toc320796878" w:history="1">
        <w:r w:rsidR="00527BFD" w:rsidRPr="009A511E">
          <w:rPr>
            <w:rStyle w:val="Hyperlink"/>
            <w:noProof/>
            <w:lang w:val="en-GB"/>
          </w:rPr>
          <w:t>Chapter 12 Content Authoring Tools</w:t>
        </w:r>
        <w:r w:rsidR="00527BFD">
          <w:rPr>
            <w:noProof/>
          </w:rPr>
          <w:tab/>
        </w:r>
        <w:r w:rsidR="00527BFD">
          <w:rPr>
            <w:noProof/>
          </w:rPr>
          <w:fldChar w:fldCharType="begin"/>
        </w:r>
        <w:r w:rsidR="00527BFD">
          <w:rPr>
            <w:noProof/>
          </w:rPr>
          <w:instrText xml:space="preserve"> PAGEREF _Toc320796878 \h </w:instrText>
        </w:r>
        <w:r w:rsidR="00527BFD">
          <w:rPr>
            <w:noProof/>
          </w:rPr>
        </w:r>
        <w:r w:rsidR="00527BFD">
          <w:rPr>
            <w:noProof/>
          </w:rPr>
          <w:fldChar w:fldCharType="separate"/>
        </w:r>
        <w:r w:rsidR="00527BFD">
          <w:rPr>
            <w:noProof/>
          </w:rPr>
          <w:t>98</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79" w:history="1">
        <w:r w:rsidR="00527BFD" w:rsidRPr="009A511E">
          <w:rPr>
            <w:rStyle w:val="Hyperlink"/>
            <w:noProof/>
          </w:rPr>
          <w:t>The Content Tab</w:t>
        </w:r>
        <w:r w:rsidR="00527BFD">
          <w:rPr>
            <w:noProof/>
          </w:rPr>
          <w:tab/>
        </w:r>
        <w:r w:rsidR="00527BFD">
          <w:rPr>
            <w:noProof/>
          </w:rPr>
          <w:fldChar w:fldCharType="begin"/>
        </w:r>
        <w:r w:rsidR="00527BFD">
          <w:rPr>
            <w:noProof/>
          </w:rPr>
          <w:instrText xml:space="preserve"> PAGEREF _Toc320796879 \h </w:instrText>
        </w:r>
        <w:r w:rsidR="00527BFD">
          <w:rPr>
            <w:noProof/>
          </w:rPr>
        </w:r>
        <w:r w:rsidR="00527BFD">
          <w:rPr>
            <w:noProof/>
          </w:rPr>
          <w:fldChar w:fldCharType="separate"/>
        </w:r>
        <w:r w:rsidR="00527BFD">
          <w:rPr>
            <w:noProof/>
          </w:rPr>
          <w:t>98</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80" w:history="1">
        <w:r w:rsidR="00527BFD" w:rsidRPr="009A511E">
          <w:rPr>
            <w:rStyle w:val="Hyperlink"/>
            <w:noProof/>
          </w:rPr>
          <w:t>Editing Entries</w:t>
        </w:r>
        <w:r w:rsidR="00527BFD">
          <w:rPr>
            <w:noProof/>
          </w:rPr>
          <w:tab/>
        </w:r>
        <w:r w:rsidR="00527BFD">
          <w:rPr>
            <w:noProof/>
          </w:rPr>
          <w:fldChar w:fldCharType="begin"/>
        </w:r>
        <w:r w:rsidR="00527BFD">
          <w:rPr>
            <w:noProof/>
          </w:rPr>
          <w:instrText xml:space="preserve"> PAGEREF _Toc320796880 \h </w:instrText>
        </w:r>
        <w:r w:rsidR="00527BFD">
          <w:rPr>
            <w:noProof/>
          </w:rPr>
        </w:r>
        <w:r w:rsidR="00527BFD">
          <w:rPr>
            <w:noProof/>
          </w:rPr>
          <w:fldChar w:fldCharType="separate"/>
        </w:r>
        <w:r w:rsidR="00527BFD">
          <w:rPr>
            <w:noProof/>
          </w:rPr>
          <w:t>98</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81" w:history="1">
        <w:r w:rsidR="00527BFD" w:rsidRPr="009A511E">
          <w:rPr>
            <w:rStyle w:val="Hyperlink"/>
            <w:noProof/>
          </w:rPr>
          <w:t>Edit Entry Menus</w:t>
        </w:r>
        <w:r w:rsidR="00527BFD">
          <w:rPr>
            <w:noProof/>
          </w:rPr>
          <w:tab/>
        </w:r>
        <w:r w:rsidR="00527BFD">
          <w:rPr>
            <w:noProof/>
          </w:rPr>
          <w:fldChar w:fldCharType="begin"/>
        </w:r>
        <w:r w:rsidR="00527BFD">
          <w:rPr>
            <w:noProof/>
          </w:rPr>
          <w:instrText xml:space="preserve"> PAGEREF _Toc320796881 \h </w:instrText>
        </w:r>
        <w:r w:rsidR="00527BFD">
          <w:rPr>
            <w:noProof/>
          </w:rPr>
        </w:r>
        <w:r w:rsidR="00527BFD">
          <w:rPr>
            <w:noProof/>
          </w:rPr>
          <w:fldChar w:fldCharType="separate"/>
        </w:r>
        <w:r w:rsidR="00527BFD">
          <w:rPr>
            <w:noProof/>
          </w:rPr>
          <w:t>99</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82" w:history="1">
        <w:r w:rsidR="00527BFD" w:rsidRPr="009A511E">
          <w:rPr>
            <w:rStyle w:val="Hyperlink"/>
            <w:noProof/>
          </w:rPr>
          <w:t>Entries Table</w:t>
        </w:r>
        <w:r w:rsidR="00527BFD">
          <w:rPr>
            <w:noProof/>
          </w:rPr>
          <w:tab/>
        </w:r>
        <w:r w:rsidR="00527BFD">
          <w:rPr>
            <w:noProof/>
          </w:rPr>
          <w:fldChar w:fldCharType="begin"/>
        </w:r>
        <w:r w:rsidR="00527BFD">
          <w:rPr>
            <w:noProof/>
          </w:rPr>
          <w:instrText xml:space="preserve"> PAGEREF _Toc320796882 \h </w:instrText>
        </w:r>
        <w:r w:rsidR="00527BFD">
          <w:rPr>
            <w:noProof/>
          </w:rPr>
        </w:r>
        <w:r w:rsidR="00527BFD">
          <w:rPr>
            <w:noProof/>
          </w:rPr>
          <w:fldChar w:fldCharType="separate"/>
        </w:r>
        <w:r w:rsidR="00527BFD">
          <w:rPr>
            <w:noProof/>
          </w:rPr>
          <w:t>100</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83" w:history="1">
        <w:r w:rsidR="00527BFD" w:rsidRPr="009A511E">
          <w:rPr>
            <w:rStyle w:val="Hyperlink"/>
            <w:noProof/>
          </w:rPr>
          <w:t>Download Files</w:t>
        </w:r>
        <w:r w:rsidR="00527BFD">
          <w:rPr>
            <w:noProof/>
          </w:rPr>
          <w:tab/>
        </w:r>
        <w:r w:rsidR="00527BFD">
          <w:rPr>
            <w:noProof/>
          </w:rPr>
          <w:fldChar w:fldCharType="begin"/>
        </w:r>
        <w:r w:rsidR="00527BFD">
          <w:rPr>
            <w:noProof/>
          </w:rPr>
          <w:instrText xml:space="preserve"> PAGEREF _Toc320796883 \h </w:instrText>
        </w:r>
        <w:r w:rsidR="00527BFD">
          <w:rPr>
            <w:noProof/>
          </w:rPr>
        </w:r>
        <w:r w:rsidR="00527BFD">
          <w:rPr>
            <w:noProof/>
          </w:rPr>
          <w:fldChar w:fldCharType="separate"/>
        </w:r>
        <w:r w:rsidR="00527BFD">
          <w:rPr>
            <w:noProof/>
          </w:rPr>
          <w:t>100</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84" w:history="1">
        <w:r w:rsidR="00527BFD" w:rsidRPr="009A511E">
          <w:rPr>
            <w:rStyle w:val="Hyperlink"/>
            <w:noProof/>
          </w:rPr>
          <w:t>Add Playlist</w:t>
        </w:r>
        <w:r w:rsidR="00527BFD">
          <w:rPr>
            <w:noProof/>
          </w:rPr>
          <w:tab/>
        </w:r>
        <w:r w:rsidR="00527BFD">
          <w:rPr>
            <w:noProof/>
          </w:rPr>
          <w:fldChar w:fldCharType="begin"/>
        </w:r>
        <w:r w:rsidR="00527BFD">
          <w:rPr>
            <w:noProof/>
          </w:rPr>
          <w:instrText xml:space="preserve"> PAGEREF _Toc320796884 \h </w:instrText>
        </w:r>
        <w:r w:rsidR="00527BFD">
          <w:rPr>
            <w:noProof/>
          </w:rPr>
        </w:r>
        <w:r w:rsidR="00527BFD">
          <w:rPr>
            <w:noProof/>
          </w:rPr>
          <w:fldChar w:fldCharType="separate"/>
        </w:r>
        <w:r w:rsidR="00527BFD">
          <w:rPr>
            <w:noProof/>
          </w:rPr>
          <w:t>100</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85" w:history="1">
        <w:r w:rsidR="00527BFD" w:rsidRPr="009A511E">
          <w:rPr>
            <w:rStyle w:val="Hyperlink"/>
            <w:noProof/>
          </w:rPr>
          <w:t>More Actions</w:t>
        </w:r>
        <w:r w:rsidR="00527BFD">
          <w:rPr>
            <w:noProof/>
          </w:rPr>
          <w:tab/>
        </w:r>
        <w:r w:rsidR="00527BFD">
          <w:rPr>
            <w:noProof/>
          </w:rPr>
          <w:fldChar w:fldCharType="begin"/>
        </w:r>
        <w:r w:rsidR="00527BFD">
          <w:rPr>
            <w:noProof/>
          </w:rPr>
          <w:instrText xml:space="preserve"> PAGEREF _Toc320796885 \h </w:instrText>
        </w:r>
        <w:r w:rsidR="00527BFD">
          <w:rPr>
            <w:noProof/>
          </w:rPr>
        </w:r>
        <w:r w:rsidR="00527BFD">
          <w:rPr>
            <w:noProof/>
          </w:rPr>
          <w:fldChar w:fldCharType="separate"/>
        </w:r>
        <w:r w:rsidR="00527BFD">
          <w:rPr>
            <w:noProof/>
          </w:rPr>
          <w:t>100</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86" w:history="1">
        <w:r w:rsidR="00527BFD" w:rsidRPr="009A511E">
          <w:rPr>
            <w:rStyle w:val="Hyperlink"/>
            <w:noProof/>
          </w:rPr>
          <w:t>Preview and Embed</w:t>
        </w:r>
        <w:r w:rsidR="00527BFD">
          <w:rPr>
            <w:noProof/>
          </w:rPr>
          <w:tab/>
        </w:r>
        <w:r w:rsidR="00527BFD">
          <w:rPr>
            <w:noProof/>
          </w:rPr>
          <w:fldChar w:fldCharType="begin"/>
        </w:r>
        <w:r w:rsidR="00527BFD">
          <w:rPr>
            <w:noProof/>
          </w:rPr>
          <w:instrText xml:space="preserve"> PAGEREF _Toc320796886 \h </w:instrText>
        </w:r>
        <w:r w:rsidR="00527BFD">
          <w:rPr>
            <w:noProof/>
          </w:rPr>
        </w:r>
        <w:r w:rsidR="00527BFD">
          <w:rPr>
            <w:noProof/>
          </w:rPr>
          <w:fldChar w:fldCharType="separate"/>
        </w:r>
        <w:r w:rsidR="00527BFD">
          <w:rPr>
            <w:noProof/>
          </w:rPr>
          <w:t>100</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87" w:history="1">
        <w:r w:rsidR="00527BFD" w:rsidRPr="009A511E">
          <w:rPr>
            <w:rStyle w:val="Hyperlink"/>
            <w:noProof/>
            <w:lang w:val="en-US"/>
          </w:rPr>
          <w:t>Clipping and Trimming Media Files</w:t>
        </w:r>
        <w:r w:rsidR="00527BFD">
          <w:rPr>
            <w:noProof/>
          </w:rPr>
          <w:tab/>
        </w:r>
        <w:r w:rsidR="00527BFD">
          <w:rPr>
            <w:noProof/>
          </w:rPr>
          <w:fldChar w:fldCharType="begin"/>
        </w:r>
        <w:r w:rsidR="00527BFD">
          <w:rPr>
            <w:noProof/>
          </w:rPr>
          <w:instrText xml:space="preserve"> PAGEREF _Toc320796887 \h </w:instrText>
        </w:r>
        <w:r w:rsidR="00527BFD">
          <w:rPr>
            <w:noProof/>
          </w:rPr>
        </w:r>
        <w:r w:rsidR="00527BFD">
          <w:rPr>
            <w:noProof/>
          </w:rPr>
          <w:fldChar w:fldCharType="separate"/>
        </w:r>
        <w:r w:rsidR="00527BFD">
          <w:rPr>
            <w:noProof/>
          </w:rPr>
          <w:t>100</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88" w:history="1">
        <w:r w:rsidR="00527BFD" w:rsidRPr="009A511E">
          <w:rPr>
            <w:rStyle w:val="Hyperlink"/>
            <w:noProof/>
          </w:rPr>
          <w:t>Troubleshooting Trimming and Clipping</w:t>
        </w:r>
        <w:r w:rsidR="00527BFD">
          <w:rPr>
            <w:noProof/>
          </w:rPr>
          <w:tab/>
        </w:r>
        <w:r w:rsidR="00527BFD">
          <w:rPr>
            <w:noProof/>
          </w:rPr>
          <w:fldChar w:fldCharType="begin"/>
        </w:r>
        <w:r w:rsidR="00527BFD">
          <w:rPr>
            <w:noProof/>
          </w:rPr>
          <w:instrText xml:space="preserve"> PAGEREF _Toc320796888 \h </w:instrText>
        </w:r>
        <w:r w:rsidR="00527BFD">
          <w:rPr>
            <w:noProof/>
          </w:rPr>
        </w:r>
        <w:r w:rsidR="00527BFD">
          <w:rPr>
            <w:noProof/>
          </w:rPr>
          <w:fldChar w:fldCharType="separate"/>
        </w:r>
        <w:r w:rsidR="00527BFD">
          <w:rPr>
            <w:noProof/>
          </w:rPr>
          <w:t>101</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89" w:history="1">
        <w:r w:rsidR="00527BFD" w:rsidRPr="009A511E">
          <w:rPr>
            <w:rStyle w:val="Hyperlink"/>
            <w:noProof/>
          </w:rPr>
          <w:t>Choosing a Thumbnail for your Video</w:t>
        </w:r>
        <w:r w:rsidR="00527BFD">
          <w:rPr>
            <w:noProof/>
          </w:rPr>
          <w:tab/>
        </w:r>
        <w:r w:rsidR="00527BFD">
          <w:rPr>
            <w:noProof/>
          </w:rPr>
          <w:fldChar w:fldCharType="begin"/>
        </w:r>
        <w:r w:rsidR="00527BFD">
          <w:rPr>
            <w:noProof/>
          </w:rPr>
          <w:instrText xml:space="preserve"> PAGEREF _Toc320796889 \h </w:instrText>
        </w:r>
        <w:r w:rsidR="00527BFD">
          <w:rPr>
            <w:noProof/>
          </w:rPr>
        </w:r>
        <w:r w:rsidR="00527BFD">
          <w:rPr>
            <w:noProof/>
          </w:rPr>
          <w:fldChar w:fldCharType="separate"/>
        </w:r>
        <w:r w:rsidR="00527BFD">
          <w:rPr>
            <w:noProof/>
          </w:rPr>
          <w:t>101</w:t>
        </w:r>
        <w:r w:rsidR="00527BFD">
          <w:rPr>
            <w:noProof/>
          </w:rPr>
          <w:fldChar w:fldCharType="end"/>
        </w:r>
      </w:hyperlink>
    </w:p>
    <w:p w:rsidR="00527BFD" w:rsidRDefault="009950C3">
      <w:pPr>
        <w:pStyle w:val="TOC1"/>
        <w:tabs>
          <w:tab w:val="right" w:leader="dot" w:pos="9017"/>
        </w:tabs>
        <w:rPr>
          <w:rFonts w:asciiTheme="minorHAnsi" w:eastAsiaTheme="minorEastAsia" w:hAnsiTheme="minorHAnsi" w:cstheme="minorBidi"/>
          <w:noProof/>
          <w:color w:val="auto"/>
          <w:sz w:val="22"/>
          <w:szCs w:val="22"/>
          <w:lang w:val="en-US" w:bidi="he-IL"/>
        </w:rPr>
      </w:pPr>
      <w:hyperlink w:anchor="_Toc320796890" w:history="1">
        <w:r w:rsidR="00527BFD" w:rsidRPr="009A511E">
          <w:rPr>
            <w:rStyle w:val="Hyperlink"/>
            <w:noProof/>
            <w:lang w:val="en-GB"/>
          </w:rPr>
          <w:t>Chapter 13 Publishing to your Site</w:t>
        </w:r>
        <w:r w:rsidR="00527BFD">
          <w:rPr>
            <w:noProof/>
          </w:rPr>
          <w:tab/>
        </w:r>
        <w:r w:rsidR="00527BFD">
          <w:rPr>
            <w:noProof/>
          </w:rPr>
          <w:fldChar w:fldCharType="begin"/>
        </w:r>
        <w:r w:rsidR="00527BFD">
          <w:rPr>
            <w:noProof/>
          </w:rPr>
          <w:instrText xml:space="preserve"> PAGEREF _Toc320796890 \h </w:instrText>
        </w:r>
        <w:r w:rsidR="00527BFD">
          <w:rPr>
            <w:noProof/>
          </w:rPr>
        </w:r>
        <w:r w:rsidR="00527BFD">
          <w:rPr>
            <w:noProof/>
          </w:rPr>
          <w:fldChar w:fldCharType="separate"/>
        </w:r>
        <w:r w:rsidR="00527BFD">
          <w:rPr>
            <w:noProof/>
          </w:rPr>
          <w:t>103</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91" w:history="1">
        <w:r w:rsidR="00527BFD" w:rsidRPr="009A511E">
          <w:rPr>
            <w:rStyle w:val="Hyperlink"/>
            <w:noProof/>
          </w:rPr>
          <w:t>Embedding a Player with a Single Entry on your Site</w:t>
        </w:r>
        <w:r w:rsidR="00527BFD">
          <w:rPr>
            <w:noProof/>
          </w:rPr>
          <w:tab/>
        </w:r>
        <w:r w:rsidR="00527BFD">
          <w:rPr>
            <w:noProof/>
          </w:rPr>
          <w:fldChar w:fldCharType="begin"/>
        </w:r>
        <w:r w:rsidR="00527BFD">
          <w:rPr>
            <w:noProof/>
          </w:rPr>
          <w:instrText xml:space="preserve"> PAGEREF _Toc320796891 \h </w:instrText>
        </w:r>
        <w:r w:rsidR="00527BFD">
          <w:rPr>
            <w:noProof/>
          </w:rPr>
        </w:r>
        <w:r w:rsidR="00527BFD">
          <w:rPr>
            <w:noProof/>
          </w:rPr>
          <w:fldChar w:fldCharType="separate"/>
        </w:r>
        <w:r w:rsidR="00527BFD">
          <w:rPr>
            <w:noProof/>
          </w:rPr>
          <w:t>103</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92" w:history="1">
        <w:r w:rsidR="00527BFD" w:rsidRPr="009A511E">
          <w:rPr>
            <w:rStyle w:val="Hyperlink"/>
            <w:noProof/>
          </w:rPr>
          <w:t>Embedding a Player with a Playlist on your Site</w:t>
        </w:r>
        <w:r w:rsidR="00527BFD">
          <w:rPr>
            <w:noProof/>
          </w:rPr>
          <w:tab/>
        </w:r>
        <w:r w:rsidR="00527BFD">
          <w:rPr>
            <w:noProof/>
          </w:rPr>
          <w:fldChar w:fldCharType="begin"/>
        </w:r>
        <w:r w:rsidR="00527BFD">
          <w:rPr>
            <w:noProof/>
          </w:rPr>
          <w:instrText xml:space="preserve"> PAGEREF _Toc320796892 \h </w:instrText>
        </w:r>
        <w:r w:rsidR="00527BFD">
          <w:rPr>
            <w:noProof/>
          </w:rPr>
        </w:r>
        <w:r w:rsidR="00527BFD">
          <w:rPr>
            <w:noProof/>
          </w:rPr>
          <w:fldChar w:fldCharType="separate"/>
        </w:r>
        <w:r w:rsidR="00527BFD">
          <w:rPr>
            <w:noProof/>
          </w:rPr>
          <w:t>104</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93" w:history="1">
        <w:r w:rsidR="00527BFD" w:rsidRPr="009A511E">
          <w:rPr>
            <w:rStyle w:val="Hyperlink"/>
            <w:noProof/>
          </w:rPr>
          <w:t>Video Delivery Settings</w:t>
        </w:r>
        <w:r w:rsidR="00527BFD">
          <w:rPr>
            <w:noProof/>
          </w:rPr>
          <w:tab/>
        </w:r>
        <w:r w:rsidR="00527BFD">
          <w:rPr>
            <w:noProof/>
          </w:rPr>
          <w:fldChar w:fldCharType="begin"/>
        </w:r>
        <w:r w:rsidR="00527BFD">
          <w:rPr>
            <w:noProof/>
          </w:rPr>
          <w:instrText xml:space="preserve"> PAGEREF _Toc320796893 \h </w:instrText>
        </w:r>
        <w:r w:rsidR="00527BFD">
          <w:rPr>
            <w:noProof/>
          </w:rPr>
        </w:r>
        <w:r w:rsidR="00527BFD">
          <w:rPr>
            <w:noProof/>
          </w:rPr>
          <w:fldChar w:fldCharType="separate"/>
        </w:r>
        <w:r w:rsidR="00527BFD">
          <w:rPr>
            <w:noProof/>
          </w:rPr>
          <w:t>106</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94" w:history="1">
        <w:r w:rsidR="00527BFD" w:rsidRPr="009A511E">
          <w:rPr>
            <w:rStyle w:val="Hyperlink"/>
            <w:noProof/>
          </w:rPr>
          <w:t>HTTP Progressive Download Delivery</w:t>
        </w:r>
        <w:r w:rsidR="00527BFD">
          <w:rPr>
            <w:noProof/>
          </w:rPr>
          <w:tab/>
        </w:r>
        <w:r w:rsidR="00527BFD">
          <w:rPr>
            <w:noProof/>
          </w:rPr>
          <w:fldChar w:fldCharType="begin"/>
        </w:r>
        <w:r w:rsidR="00527BFD">
          <w:rPr>
            <w:noProof/>
          </w:rPr>
          <w:instrText xml:space="preserve"> PAGEREF _Toc320796894 \h </w:instrText>
        </w:r>
        <w:r w:rsidR="00527BFD">
          <w:rPr>
            <w:noProof/>
          </w:rPr>
        </w:r>
        <w:r w:rsidR="00527BFD">
          <w:rPr>
            <w:noProof/>
          </w:rPr>
          <w:fldChar w:fldCharType="separate"/>
        </w:r>
        <w:r w:rsidR="00527BFD">
          <w:rPr>
            <w:noProof/>
          </w:rPr>
          <w:t>106</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95" w:history="1">
        <w:r w:rsidR="00527BFD" w:rsidRPr="009A511E">
          <w:rPr>
            <w:rStyle w:val="Hyperlink"/>
            <w:noProof/>
          </w:rPr>
          <w:t>Adaptive Streaming RTMP Delivery with Adaptive Bitrate</w:t>
        </w:r>
        <w:r w:rsidR="00527BFD">
          <w:rPr>
            <w:noProof/>
          </w:rPr>
          <w:tab/>
        </w:r>
        <w:r w:rsidR="00527BFD">
          <w:rPr>
            <w:noProof/>
          </w:rPr>
          <w:fldChar w:fldCharType="begin"/>
        </w:r>
        <w:r w:rsidR="00527BFD">
          <w:rPr>
            <w:noProof/>
          </w:rPr>
          <w:instrText xml:space="preserve"> PAGEREF _Toc320796895 \h </w:instrText>
        </w:r>
        <w:r w:rsidR="00527BFD">
          <w:rPr>
            <w:noProof/>
          </w:rPr>
        </w:r>
        <w:r w:rsidR="00527BFD">
          <w:rPr>
            <w:noProof/>
          </w:rPr>
          <w:fldChar w:fldCharType="separate"/>
        </w:r>
        <w:r w:rsidR="00527BFD">
          <w:rPr>
            <w:noProof/>
          </w:rPr>
          <w:t>107</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96" w:history="1">
        <w:r w:rsidR="00527BFD" w:rsidRPr="009A511E">
          <w:rPr>
            <w:rStyle w:val="Hyperlink"/>
            <w:noProof/>
            <w:lang w:val="en-US"/>
          </w:rPr>
          <w:t>Akamai HD Network – Allows adaptive bit-rate</w:t>
        </w:r>
        <w:r w:rsidR="00527BFD">
          <w:rPr>
            <w:noProof/>
          </w:rPr>
          <w:tab/>
        </w:r>
        <w:r w:rsidR="00527BFD">
          <w:rPr>
            <w:noProof/>
          </w:rPr>
          <w:fldChar w:fldCharType="begin"/>
        </w:r>
        <w:r w:rsidR="00527BFD">
          <w:rPr>
            <w:noProof/>
          </w:rPr>
          <w:instrText xml:space="preserve"> PAGEREF _Toc320796896 \h </w:instrText>
        </w:r>
        <w:r w:rsidR="00527BFD">
          <w:rPr>
            <w:noProof/>
          </w:rPr>
        </w:r>
        <w:r w:rsidR="00527BFD">
          <w:rPr>
            <w:noProof/>
          </w:rPr>
          <w:fldChar w:fldCharType="separate"/>
        </w:r>
        <w:r w:rsidR="00527BFD">
          <w:rPr>
            <w:noProof/>
          </w:rPr>
          <w:t>108</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897" w:history="1">
        <w:r w:rsidR="00527BFD" w:rsidRPr="009A511E">
          <w:rPr>
            <w:rStyle w:val="Hyperlink"/>
            <w:noProof/>
          </w:rPr>
          <w:t>Adding the Flavor Selector Module</w:t>
        </w:r>
        <w:r w:rsidR="00527BFD">
          <w:rPr>
            <w:noProof/>
          </w:rPr>
          <w:tab/>
        </w:r>
        <w:r w:rsidR="00527BFD">
          <w:rPr>
            <w:noProof/>
          </w:rPr>
          <w:fldChar w:fldCharType="begin"/>
        </w:r>
        <w:r w:rsidR="00527BFD">
          <w:rPr>
            <w:noProof/>
          </w:rPr>
          <w:instrText xml:space="preserve"> PAGEREF _Toc320796897 \h </w:instrText>
        </w:r>
        <w:r w:rsidR="00527BFD">
          <w:rPr>
            <w:noProof/>
          </w:rPr>
        </w:r>
        <w:r w:rsidR="00527BFD">
          <w:rPr>
            <w:noProof/>
          </w:rPr>
          <w:fldChar w:fldCharType="separate"/>
        </w:r>
        <w:r w:rsidR="00527BFD">
          <w:rPr>
            <w:noProof/>
          </w:rPr>
          <w:t>108</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898" w:history="1">
        <w:r w:rsidR="00527BFD" w:rsidRPr="009A511E">
          <w:rPr>
            <w:rStyle w:val="Hyperlink"/>
            <w:noProof/>
          </w:rPr>
          <w:t>Mobile Support</w:t>
        </w:r>
        <w:r w:rsidR="00527BFD">
          <w:rPr>
            <w:noProof/>
          </w:rPr>
          <w:tab/>
        </w:r>
        <w:r w:rsidR="00527BFD">
          <w:rPr>
            <w:noProof/>
          </w:rPr>
          <w:fldChar w:fldCharType="begin"/>
        </w:r>
        <w:r w:rsidR="00527BFD">
          <w:rPr>
            <w:noProof/>
          </w:rPr>
          <w:instrText xml:space="preserve"> PAGEREF _Toc320796898 \h </w:instrText>
        </w:r>
        <w:r w:rsidR="00527BFD">
          <w:rPr>
            <w:noProof/>
          </w:rPr>
        </w:r>
        <w:r w:rsidR="00527BFD">
          <w:rPr>
            <w:noProof/>
          </w:rPr>
          <w:fldChar w:fldCharType="separate"/>
        </w:r>
        <w:r w:rsidR="00527BFD">
          <w:rPr>
            <w:noProof/>
          </w:rPr>
          <w:t>109</w:t>
        </w:r>
        <w:r w:rsidR="00527BFD">
          <w:rPr>
            <w:noProof/>
          </w:rPr>
          <w:fldChar w:fldCharType="end"/>
        </w:r>
      </w:hyperlink>
    </w:p>
    <w:p w:rsidR="00527BFD" w:rsidRDefault="009950C3">
      <w:pPr>
        <w:pStyle w:val="TOC1"/>
        <w:tabs>
          <w:tab w:val="right" w:leader="dot" w:pos="9017"/>
        </w:tabs>
        <w:rPr>
          <w:rFonts w:asciiTheme="minorHAnsi" w:eastAsiaTheme="minorEastAsia" w:hAnsiTheme="minorHAnsi" w:cstheme="minorBidi"/>
          <w:noProof/>
          <w:color w:val="auto"/>
          <w:sz w:val="22"/>
          <w:szCs w:val="22"/>
          <w:lang w:val="en-US" w:bidi="he-IL"/>
        </w:rPr>
      </w:pPr>
      <w:hyperlink w:anchor="_Toc320796899" w:history="1">
        <w:r w:rsidR="00527BFD" w:rsidRPr="009A511E">
          <w:rPr>
            <w:rStyle w:val="Hyperlink"/>
            <w:noProof/>
            <w:lang w:val="en-GB"/>
          </w:rPr>
          <w:t>Chapter 14 Distribution and Syndication</w:t>
        </w:r>
        <w:r w:rsidR="00527BFD">
          <w:rPr>
            <w:noProof/>
          </w:rPr>
          <w:tab/>
        </w:r>
        <w:r w:rsidR="00527BFD">
          <w:rPr>
            <w:noProof/>
          </w:rPr>
          <w:fldChar w:fldCharType="begin"/>
        </w:r>
        <w:r w:rsidR="00527BFD">
          <w:rPr>
            <w:noProof/>
          </w:rPr>
          <w:instrText xml:space="preserve"> PAGEREF _Toc320796899 \h </w:instrText>
        </w:r>
        <w:r w:rsidR="00527BFD">
          <w:rPr>
            <w:noProof/>
          </w:rPr>
        </w:r>
        <w:r w:rsidR="00527BFD">
          <w:rPr>
            <w:noProof/>
          </w:rPr>
          <w:fldChar w:fldCharType="separate"/>
        </w:r>
        <w:r w:rsidR="00527BFD">
          <w:rPr>
            <w:noProof/>
          </w:rPr>
          <w:t>110</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900" w:history="1">
        <w:r w:rsidR="00527BFD" w:rsidRPr="009A511E">
          <w:rPr>
            <w:rStyle w:val="Hyperlink"/>
            <w:noProof/>
          </w:rPr>
          <w:t>Kaltura Distribution Module</w:t>
        </w:r>
        <w:r w:rsidR="00527BFD">
          <w:rPr>
            <w:noProof/>
          </w:rPr>
          <w:tab/>
        </w:r>
        <w:r w:rsidR="00527BFD">
          <w:rPr>
            <w:noProof/>
          </w:rPr>
          <w:fldChar w:fldCharType="begin"/>
        </w:r>
        <w:r w:rsidR="00527BFD">
          <w:rPr>
            <w:noProof/>
          </w:rPr>
          <w:instrText xml:space="preserve"> PAGEREF _Toc320796900 \h </w:instrText>
        </w:r>
        <w:r w:rsidR="00527BFD">
          <w:rPr>
            <w:noProof/>
          </w:rPr>
        </w:r>
        <w:r w:rsidR="00527BFD">
          <w:rPr>
            <w:noProof/>
          </w:rPr>
          <w:fldChar w:fldCharType="separate"/>
        </w:r>
        <w:r w:rsidR="00527BFD">
          <w:rPr>
            <w:noProof/>
          </w:rPr>
          <w:t>110</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01" w:history="1">
        <w:r w:rsidR="00527BFD" w:rsidRPr="009A511E">
          <w:rPr>
            <w:rStyle w:val="Hyperlink"/>
            <w:noProof/>
          </w:rPr>
          <w:t>Key Benefits:</w:t>
        </w:r>
        <w:r w:rsidR="00527BFD">
          <w:rPr>
            <w:noProof/>
          </w:rPr>
          <w:tab/>
        </w:r>
        <w:r w:rsidR="00527BFD">
          <w:rPr>
            <w:noProof/>
          </w:rPr>
          <w:fldChar w:fldCharType="begin"/>
        </w:r>
        <w:r w:rsidR="00527BFD">
          <w:rPr>
            <w:noProof/>
          </w:rPr>
          <w:instrText xml:space="preserve"> PAGEREF _Toc320796901 \h </w:instrText>
        </w:r>
        <w:r w:rsidR="00527BFD">
          <w:rPr>
            <w:noProof/>
          </w:rPr>
        </w:r>
        <w:r w:rsidR="00527BFD">
          <w:rPr>
            <w:noProof/>
          </w:rPr>
          <w:fldChar w:fldCharType="separate"/>
        </w:r>
        <w:r w:rsidR="00527BFD">
          <w:rPr>
            <w:noProof/>
          </w:rPr>
          <w:t>110</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902" w:history="1">
        <w:r w:rsidR="00527BFD" w:rsidRPr="009A511E">
          <w:rPr>
            <w:rStyle w:val="Hyperlink"/>
            <w:noProof/>
          </w:rPr>
          <w:t>How Does Distribution Work?</w:t>
        </w:r>
        <w:r w:rsidR="00527BFD">
          <w:rPr>
            <w:noProof/>
          </w:rPr>
          <w:tab/>
        </w:r>
        <w:r w:rsidR="00527BFD">
          <w:rPr>
            <w:noProof/>
          </w:rPr>
          <w:fldChar w:fldCharType="begin"/>
        </w:r>
        <w:r w:rsidR="00527BFD">
          <w:rPr>
            <w:noProof/>
          </w:rPr>
          <w:instrText xml:space="preserve"> PAGEREF _Toc320796902 \h </w:instrText>
        </w:r>
        <w:r w:rsidR="00527BFD">
          <w:rPr>
            <w:noProof/>
          </w:rPr>
        </w:r>
        <w:r w:rsidR="00527BFD">
          <w:rPr>
            <w:noProof/>
          </w:rPr>
          <w:fldChar w:fldCharType="separate"/>
        </w:r>
        <w:r w:rsidR="00527BFD">
          <w:rPr>
            <w:noProof/>
          </w:rPr>
          <w:t>111</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03" w:history="1">
        <w:r w:rsidR="00527BFD" w:rsidRPr="009A511E">
          <w:rPr>
            <w:rStyle w:val="Hyperlink"/>
            <w:noProof/>
          </w:rPr>
          <w:t>Adding a Distributor to an Entry</w:t>
        </w:r>
        <w:r w:rsidR="00527BFD">
          <w:rPr>
            <w:noProof/>
          </w:rPr>
          <w:tab/>
        </w:r>
        <w:r w:rsidR="00527BFD">
          <w:rPr>
            <w:noProof/>
          </w:rPr>
          <w:fldChar w:fldCharType="begin"/>
        </w:r>
        <w:r w:rsidR="00527BFD">
          <w:rPr>
            <w:noProof/>
          </w:rPr>
          <w:instrText xml:space="preserve"> PAGEREF _Toc320796903 \h </w:instrText>
        </w:r>
        <w:r w:rsidR="00527BFD">
          <w:rPr>
            <w:noProof/>
          </w:rPr>
        </w:r>
        <w:r w:rsidR="00527BFD">
          <w:rPr>
            <w:noProof/>
          </w:rPr>
          <w:fldChar w:fldCharType="separate"/>
        </w:r>
        <w:r w:rsidR="00527BFD">
          <w:rPr>
            <w:noProof/>
          </w:rPr>
          <w:t>112</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904" w:history="1">
        <w:r w:rsidR="00527BFD" w:rsidRPr="009A511E">
          <w:rPr>
            <w:rStyle w:val="Hyperlink"/>
            <w:noProof/>
          </w:rPr>
          <w:t>Scheduling a Video Package</w:t>
        </w:r>
        <w:r w:rsidR="00527BFD">
          <w:rPr>
            <w:noProof/>
          </w:rPr>
          <w:tab/>
        </w:r>
        <w:r w:rsidR="00527BFD">
          <w:rPr>
            <w:noProof/>
          </w:rPr>
          <w:fldChar w:fldCharType="begin"/>
        </w:r>
        <w:r w:rsidR="00527BFD">
          <w:rPr>
            <w:noProof/>
          </w:rPr>
          <w:instrText xml:space="preserve"> PAGEREF _Toc320796904 \h </w:instrText>
        </w:r>
        <w:r w:rsidR="00527BFD">
          <w:rPr>
            <w:noProof/>
          </w:rPr>
        </w:r>
        <w:r w:rsidR="00527BFD">
          <w:rPr>
            <w:noProof/>
          </w:rPr>
          <w:fldChar w:fldCharType="separate"/>
        </w:r>
        <w:r w:rsidR="00527BFD">
          <w:rPr>
            <w:noProof/>
          </w:rPr>
          <w:t>113</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05" w:history="1">
        <w:r w:rsidR="00527BFD" w:rsidRPr="009A511E">
          <w:rPr>
            <w:rStyle w:val="Hyperlink"/>
            <w:noProof/>
          </w:rPr>
          <w:t>Validating a Video Package</w:t>
        </w:r>
        <w:r w:rsidR="00527BFD">
          <w:rPr>
            <w:noProof/>
          </w:rPr>
          <w:tab/>
        </w:r>
        <w:r w:rsidR="00527BFD">
          <w:rPr>
            <w:noProof/>
          </w:rPr>
          <w:fldChar w:fldCharType="begin"/>
        </w:r>
        <w:r w:rsidR="00527BFD">
          <w:rPr>
            <w:noProof/>
          </w:rPr>
          <w:instrText xml:space="preserve"> PAGEREF _Toc320796905 \h </w:instrText>
        </w:r>
        <w:r w:rsidR="00527BFD">
          <w:rPr>
            <w:noProof/>
          </w:rPr>
        </w:r>
        <w:r w:rsidR="00527BFD">
          <w:rPr>
            <w:noProof/>
          </w:rPr>
          <w:fldChar w:fldCharType="separate"/>
        </w:r>
        <w:r w:rsidR="00527BFD">
          <w:rPr>
            <w:noProof/>
          </w:rPr>
          <w:t>114</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06" w:history="1">
        <w:r w:rsidR="00527BFD" w:rsidRPr="009A511E">
          <w:rPr>
            <w:rStyle w:val="Hyperlink"/>
            <w:noProof/>
          </w:rPr>
          <w:t>Removing a Distributor from a Video Package</w:t>
        </w:r>
        <w:r w:rsidR="00527BFD">
          <w:rPr>
            <w:noProof/>
          </w:rPr>
          <w:tab/>
        </w:r>
        <w:r w:rsidR="00527BFD">
          <w:rPr>
            <w:noProof/>
          </w:rPr>
          <w:fldChar w:fldCharType="begin"/>
        </w:r>
        <w:r w:rsidR="00527BFD">
          <w:rPr>
            <w:noProof/>
          </w:rPr>
          <w:instrText xml:space="preserve"> PAGEREF _Toc320796906 \h </w:instrText>
        </w:r>
        <w:r w:rsidR="00527BFD">
          <w:rPr>
            <w:noProof/>
          </w:rPr>
        </w:r>
        <w:r w:rsidR="00527BFD">
          <w:rPr>
            <w:noProof/>
          </w:rPr>
          <w:fldChar w:fldCharType="separate"/>
        </w:r>
        <w:r w:rsidR="00527BFD">
          <w:rPr>
            <w:noProof/>
          </w:rPr>
          <w:t>119</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07" w:history="1">
        <w:r w:rsidR="00527BFD" w:rsidRPr="009A511E">
          <w:rPr>
            <w:rStyle w:val="Hyperlink"/>
            <w:noProof/>
          </w:rPr>
          <w:t>Managing Distributor Details</w:t>
        </w:r>
        <w:r w:rsidR="00527BFD">
          <w:rPr>
            <w:noProof/>
          </w:rPr>
          <w:tab/>
        </w:r>
        <w:r w:rsidR="00527BFD">
          <w:rPr>
            <w:noProof/>
          </w:rPr>
          <w:fldChar w:fldCharType="begin"/>
        </w:r>
        <w:r w:rsidR="00527BFD">
          <w:rPr>
            <w:noProof/>
          </w:rPr>
          <w:instrText xml:space="preserve"> PAGEREF _Toc320796907 \h </w:instrText>
        </w:r>
        <w:r w:rsidR="00527BFD">
          <w:rPr>
            <w:noProof/>
          </w:rPr>
        </w:r>
        <w:r w:rsidR="00527BFD">
          <w:rPr>
            <w:noProof/>
          </w:rPr>
          <w:fldChar w:fldCharType="separate"/>
        </w:r>
        <w:r w:rsidR="00527BFD">
          <w:rPr>
            <w:noProof/>
          </w:rPr>
          <w:t>120</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908" w:history="1">
        <w:r w:rsidR="00527BFD" w:rsidRPr="009A511E">
          <w:rPr>
            <w:rStyle w:val="Hyperlink"/>
            <w:noProof/>
          </w:rPr>
          <w:t>How Does Syndication Work?</w:t>
        </w:r>
        <w:r w:rsidR="00527BFD">
          <w:rPr>
            <w:noProof/>
          </w:rPr>
          <w:tab/>
        </w:r>
        <w:r w:rsidR="00527BFD">
          <w:rPr>
            <w:noProof/>
          </w:rPr>
          <w:fldChar w:fldCharType="begin"/>
        </w:r>
        <w:r w:rsidR="00527BFD">
          <w:rPr>
            <w:noProof/>
          </w:rPr>
          <w:instrText xml:space="preserve"> PAGEREF _Toc320796908 \h </w:instrText>
        </w:r>
        <w:r w:rsidR="00527BFD">
          <w:rPr>
            <w:noProof/>
          </w:rPr>
        </w:r>
        <w:r w:rsidR="00527BFD">
          <w:rPr>
            <w:noProof/>
          </w:rPr>
          <w:fldChar w:fldCharType="separate"/>
        </w:r>
        <w:r w:rsidR="00527BFD">
          <w:rPr>
            <w:noProof/>
          </w:rPr>
          <w:t>120</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09" w:history="1">
        <w:r w:rsidR="00527BFD" w:rsidRPr="009A511E">
          <w:rPr>
            <w:rStyle w:val="Hyperlink"/>
            <w:noProof/>
          </w:rPr>
          <w:t>Syndicating to a Standard MRSS Feed (Yahoo)</w:t>
        </w:r>
        <w:r w:rsidR="00527BFD">
          <w:rPr>
            <w:noProof/>
          </w:rPr>
          <w:tab/>
        </w:r>
        <w:r w:rsidR="00527BFD">
          <w:rPr>
            <w:noProof/>
          </w:rPr>
          <w:fldChar w:fldCharType="begin"/>
        </w:r>
        <w:r w:rsidR="00527BFD">
          <w:rPr>
            <w:noProof/>
          </w:rPr>
          <w:instrText xml:space="preserve"> PAGEREF _Toc320796909 \h </w:instrText>
        </w:r>
        <w:r w:rsidR="00527BFD">
          <w:rPr>
            <w:noProof/>
          </w:rPr>
        </w:r>
        <w:r w:rsidR="00527BFD">
          <w:rPr>
            <w:noProof/>
          </w:rPr>
          <w:fldChar w:fldCharType="separate"/>
        </w:r>
        <w:r w:rsidR="00527BFD">
          <w:rPr>
            <w:noProof/>
          </w:rPr>
          <w:t>121</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10" w:history="1">
        <w:r w:rsidR="00527BFD" w:rsidRPr="009A511E">
          <w:rPr>
            <w:rStyle w:val="Hyperlink"/>
            <w:noProof/>
          </w:rPr>
          <w:t>Search Engine Optimization (SEO)</w:t>
        </w:r>
        <w:r w:rsidR="00527BFD">
          <w:rPr>
            <w:noProof/>
          </w:rPr>
          <w:tab/>
        </w:r>
        <w:r w:rsidR="00527BFD">
          <w:rPr>
            <w:noProof/>
          </w:rPr>
          <w:fldChar w:fldCharType="begin"/>
        </w:r>
        <w:r w:rsidR="00527BFD">
          <w:rPr>
            <w:noProof/>
          </w:rPr>
          <w:instrText xml:space="preserve"> PAGEREF _Toc320796910 \h </w:instrText>
        </w:r>
        <w:r w:rsidR="00527BFD">
          <w:rPr>
            <w:noProof/>
          </w:rPr>
        </w:r>
        <w:r w:rsidR="00527BFD">
          <w:rPr>
            <w:noProof/>
          </w:rPr>
          <w:fldChar w:fldCharType="separate"/>
        </w:r>
        <w:r w:rsidR="00527BFD">
          <w:rPr>
            <w:noProof/>
          </w:rPr>
          <w:t>121</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11" w:history="1">
        <w:r w:rsidR="00527BFD" w:rsidRPr="009A511E">
          <w:rPr>
            <w:rStyle w:val="Hyperlink"/>
            <w:noProof/>
          </w:rPr>
          <w:t>Key benefits</w:t>
        </w:r>
        <w:r w:rsidR="00527BFD">
          <w:rPr>
            <w:noProof/>
          </w:rPr>
          <w:tab/>
        </w:r>
        <w:r w:rsidR="00527BFD">
          <w:rPr>
            <w:noProof/>
          </w:rPr>
          <w:fldChar w:fldCharType="begin"/>
        </w:r>
        <w:r w:rsidR="00527BFD">
          <w:rPr>
            <w:noProof/>
          </w:rPr>
          <w:instrText xml:space="preserve"> PAGEREF _Toc320796911 \h </w:instrText>
        </w:r>
        <w:r w:rsidR="00527BFD">
          <w:rPr>
            <w:noProof/>
          </w:rPr>
        </w:r>
        <w:r w:rsidR="00527BFD">
          <w:rPr>
            <w:noProof/>
          </w:rPr>
          <w:fldChar w:fldCharType="separate"/>
        </w:r>
        <w:r w:rsidR="00527BFD">
          <w:rPr>
            <w:noProof/>
          </w:rPr>
          <w:t>121</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912" w:history="1">
        <w:r w:rsidR="00527BFD" w:rsidRPr="009A511E">
          <w:rPr>
            <w:rStyle w:val="Hyperlink"/>
            <w:noProof/>
            <w:shd w:val="clear" w:color="auto" w:fill="FFFFFF"/>
          </w:rPr>
          <w:t>Setting Up Syndication</w:t>
        </w:r>
        <w:r w:rsidR="00527BFD">
          <w:rPr>
            <w:noProof/>
          </w:rPr>
          <w:tab/>
        </w:r>
        <w:r w:rsidR="00527BFD">
          <w:rPr>
            <w:noProof/>
          </w:rPr>
          <w:fldChar w:fldCharType="begin"/>
        </w:r>
        <w:r w:rsidR="00527BFD">
          <w:rPr>
            <w:noProof/>
          </w:rPr>
          <w:instrText xml:space="preserve"> PAGEREF _Toc320796912 \h </w:instrText>
        </w:r>
        <w:r w:rsidR="00527BFD">
          <w:rPr>
            <w:noProof/>
          </w:rPr>
        </w:r>
        <w:r w:rsidR="00527BFD">
          <w:rPr>
            <w:noProof/>
          </w:rPr>
          <w:fldChar w:fldCharType="separate"/>
        </w:r>
        <w:r w:rsidR="00527BFD">
          <w:rPr>
            <w:noProof/>
          </w:rPr>
          <w:t>121</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13" w:history="1">
        <w:r w:rsidR="00527BFD" w:rsidRPr="009A511E">
          <w:rPr>
            <w:rStyle w:val="Hyperlink"/>
            <w:noProof/>
            <w:shd w:val="clear" w:color="auto" w:fill="FFFFFF"/>
          </w:rPr>
          <w:t>Syndicating to Google</w:t>
        </w:r>
        <w:r w:rsidR="00527BFD">
          <w:rPr>
            <w:noProof/>
          </w:rPr>
          <w:tab/>
        </w:r>
        <w:r w:rsidR="00527BFD">
          <w:rPr>
            <w:noProof/>
          </w:rPr>
          <w:fldChar w:fldCharType="begin"/>
        </w:r>
        <w:r w:rsidR="00527BFD">
          <w:rPr>
            <w:noProof/>
          </w:rPr>
          <w:instrText xml:space="preserve"> PAGEREF _Toc320796913 \h </w:instrText>
        </w:r>
        <w:r w:rsidR="00527BFD">
          <w:rPr>
            <w:noProof/>
          </w:rPr>
        </w:r>
        <w:r w:rsidR="00527BFD">
          <w:rPr>
            <w:noProof/>
          </w:rPr>
          <w:fldChar w:fldCharType="separate"/>
        </w:r>
        <w:r w:rsidR="00527BFD">
          <w:rPr>
            <w:noProof/>
          </w:rPr>
          <w:t>122</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14" w:history="1">
        <w:r w:rsidR="00527BFD" w:rsidRPr="009A511E">
          <w:rPr>
            <w:rStyle w:val="Hyperlink"/>
            <w:noProof/>
            <w:shd w:val="clear" w:color="auto" w:fill="FFFFFF"/>
          </w:rPr>
          <w:t xml:space="preserve">Google </w:t>
        </w:r>
        <w:r w:rsidR="00527BFD" w:rsidRPr="009A511E">
          <w:rPr>
            <w:rStyle w:val="Hyperlink"/>
            <w:noProof/>
          </w:rPr>
          <w:t>Webmaster</w:t>
        </w:r>
        <w:r w:rsidR="00527BFD" w:rsidRPr="009A511E">
          <w:rPr>
            <w:rStyle w:val="Hyperlink"/>
            <w:noProof/>
            <w:shd w:val="clear" w:color="auto" w:fill="FFFFFF"/>
          </w:rPr>
          <w:t xml:space="preserve"> Tasks</w:t>
        </w:r>
        <w:r w:rsidR="00527BFD">
          <w:rPr>
            <w:noProof/>
          </w:rPr>
          <w:tab/>
        </w:r>
        <w:r w:rsidR="00527BFD">
          <w:rPr>
            <w:noProof/>
          </w:rPr>
          <w:fldChar w:fldCharType="begin"/>
        </w:r>
        <w:r w:rsidR="00527BFD">
          <w:rPr>
            <w:noProof/>
          </w:rPr>
          <w:instrText xml:space="preserve"> PAGEREF _Toc320796914 \h </w:instrText>
        </w:r>
        <w:r w:rsidR="00527BFD">
          <w:rPr>
            <w:noProof/>
          </w:rPr>
        </w:r>
        <w:r w:rsidR="00527BFD">
          <w:rPr>
            <w:noProof/>
          </w:rPr>
          <w:fldChar w:fldCharType="separate"/>
        </w:r>
        <w:r w:rsidR="00527BFD">
          <w:rPr>
            <w:noProof/>
          </w:rPr>
          <w:t>123</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15" w:history="1">
        <w:r w:rsidR="00527BFD" w:rsidRPr="009A511E">
          <w:rPr>
            <w:rStyle w:val="Hyperlink"/>
            <w:noProof/>
            <w:shd w:val="clear" w:color="auto" w:fill="FFFFFF"/>
          </w:rPr>
          <w:t xml:space="preserve">KMC Publisher </w:t>
        </w:r>
        <w:r w:rsidR="00527BFD" w:rsidRPr="009A511E">
          <w:rPr>
            <w:rStyle w:val="Hyperlink"/>
            <w:noProof/>
          </w:rPr>
          <w:t>Tasks</w:t>
        </w:r>
        <w:r w:rsidR="00527BFD" w:rsidRPr="009A511E">
          <w:rPr>
            <w:rStyle w:val="Hyperlink"/>
            <w:noProof/>
            <w:shd w:val="clear" w:color="auto" w:fill="FFFFFF"/>
          </w:rPr>
          <w:t xml:space="preserve"> for Google Syndication</w:t>
        </w:r>
        <w:r w:rsidR="00527BFD">
          <w:rPr>
            <w:noProof/>
          </w:rPr>
          <w:tab/>
        </w:r>
        <w:r w:rsidR="00527BFD">
          <w:rPr>
            <w:noProof/>
          </w:rPr>
          <w:fldChar w:fldCharType="begin"/>
        </w:r>
        <w:r w:rsidR="00527BFD">
          <w:rPr>
            <w:noProof/>
          </w:rPr>
          <w:instrText xml:space="preserve"> PAGEREF _Toc320796915 \h </w:instrText>
        </w:r>
        <w:r w:rsidR="00527BFD">
          <w:rPr>
            <w:noProof/>
          </w:rPr>
        </w:r>
        <w:r w:rsidR="00527BFD">
          <w:rPr>
            <w:noProof/>
          </w:rPr>
          <w:fldChar w:fldCharType="separate"/>
        </w:r>
        <w:r w:rsidR="00527BFD">
          <w:rPr>
            <w:noProof/>
          </w:rPr>
          <w:t>123</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16" w:history="1">
        <w:r w:rsidR="00527BFD" w:rsidRPr="009A511E">
          <w:rPr>
            <w:rStyle w:val="Hyperlink"/>
            <w:noProof/>
            <w:shd w:val="clear" w:color="auto" w:fill="FFFFFF"/>
          </w:rPr>
          <w:t xml:space="preserve">Syndicating to </w:t>
        </w:r>
        <w:r w:rsidR="00527BFD" w:rsidRPr="009A511E">
          <w:rPr>
            <w:rStyle w:val="Hyperlink"/>
            <w:noProof/>
          </w:rPr>
          <w:t>TubeMogul</w:t>
        </w:r>
        <w:r w:rsidR="00527BFD">
          <w:rPr>
            <w:noProof/>
          </w:rPr>
          <w:tab/>
        </w:r>
        <w:r w:rsidR="00527BFD">
          <w:rPr>
            <w:noProof/>
          </w:rPr>
          <w:fldChar w:fldCharType="begin"/>
        </w:r>
        <w:r w:rsidR="00527BFD">
          <w:rPr>
            <w:noProof/>
          </w:rPr>
          <w:instrText xml:space="preserve"> PAGEREF _Toc320796916 \h </w:instrText>
        </w:r>
        <w:r w:rsidR="00527BFD">
          <w:rPr>
            <w:noProof/>
          </w:rPr>
        </w:r>
        <w:r w:rsidR="00527BFD">
          <w:rPr>
            <w:noProof/>
          </w:rPr>
          <w:fldChar w:fldCharType="separate"/>
        </w:r>
        <w:r w:rsidR="00527BFD">
          <w:rPr>
            <w:noProof/>
          </w:rPr>
          <w:t>125</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17" w:history="1">
        <w:r w:rsidR="00527BFD" w:rsidRPr="009A511E">
          <w:rPr>
            <w:rStyle w:val="Hyperlink"/>
            <w:noProof/>
            <w:shd w:val="clear" w:color="auto" w:fill="FFFFFF"/>
          </w:rPr>
          <w:t>KMC Publisher Tasks for TubeMogul Syndication</w:t>
        </w:r>
        <w:r w:rsidR="00527BFD">
          <w:rPr>
            <w:noProof/>
          </w:rPr>
          <w:tab/>
        </w:r>
        <w:r w:rsidR="00527BFD">
          <w:rPr>
            <w:noProof/>
          </w:rPr>
          <w:fldChar w:fldCharType="begin"/>
        </w:r>
        <w:r w:rsidR="00527BFD">
          <w:rPr>
            <w:noProof/>
          </w:rPr>
          <w:instrText xml:space="preserve"> PAGEREF _Toc320796917 \h </w:instrText>
        </w:r>
        <w:r w:rsidR="00527BFD">
          <w:rPr>
            <w:noProof/>
          </w:rPr>
        </w:r>
        <w:r w:rsidR="00527BFD">
          <w:rPr>
            <w:noProof/>
          </w:rPr>
          <w:fldChar w:fldCharType="separate"/>
        </w:r>
        <w:r w:rsidR="00527BFD">
          <w:rPr>
            <w:noProof/>
          </w:rPr>
          <w:t>125</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18" w:history="1">
        <w:r w:rsidR="00527BFD" w:rsidRPr="009A511E">
          <w:rPr>
            <w:rStyle w:val="Hyperlink"/>
            <w:noProof/>
          </w:rPr>
          <w:t>TubeMogul</w:t>
        </w:r>
        <w:r w:rsidR="00527BFD" w:rsidRPr="009A511E">
          <w:rPr>
            <w:rStyle w:val="Hyperlink"/>
            <w:noProof/>
            <w:shd w:val="clear" w:color="auto" w:fill="FFFFFF"/>
          </w:rPr>
          <w:t xml:space="preserve"> </w:t>
        </w:r>
        <w:r w:rsidR="00527BFD" w:rsidRPr="009A511E">
          <w:rPr>
            <w:rStyle w:val="Hyperlink"/>
            <w:noProof/>
          </w:rPr>
          <w:t>Webmaster</w:t>
        </w:r>
        <w:r w:rsidR="00527BFD" w:rsidRPr="009A511E">
          <w:rPr>
            <w:rStyle w:val="Hyperlink"/>
            <w:noProof/>
            <w:shd w:val="clear" w:color="auto" w:fill="FFFFFF"/>
          </w:rPr>
          <w:t xml:space="preserve"> Tasks</w:t>
        </w:r>
        <w:r w:rsidR="00527BFD">
          <w:rPr>
            <w:noProof/>
          </w:rPr>
          <w:tab/>
        </w:r>
        <w:r w:rsidR="00527BFD">
          <w:rPr>
            <w:noProof/>
          </w:rPr>
          <w:fldChar w:fldCharType="begin"/>
        </w:r>
        <w:r w:rsidR="00527BFD">
          <w:rPr>
            <w:noProof/>
          </w:rPr>
          <w:instrText xml:space="preserve"> PAGEREF _Toc320796918 \h </w:instrText>
        </w:r>
        <w:r w:rsidR="00527BFD">
          <w:rPr>
            <w:noProof/>
          </w:rPr>
        </w:r>
        <w:r w:rsidR="00527BFD">
          <w:rPr>
            <w:noProof/>
          </w:rPr>
          <w:fldChar w:fldCharType="separate"/>
        </w:r>
        <w:r w:rsidR="00527BFD">
          <w:rPr>
            <w:noProof/>
          </w:rPr>
          <w:t>126</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19" w:history="1">
        <w:r w:rsidR="00527BFD" w:rsidRPr="009A511E">
          <w:rPr>
            <w:rStyle w:val="Hyperlink"/>
            <w:noProof/>
          </w:rPr>
          <w:t>Syndicating to iTunes</w:t>
        </w:r>
        <w:r w:rsidR="00527BFD">
          <w:rPr>
            <w:noProof/>
          </w:rPr>
          <w:tab/>
        </w:r>
        <w:r w:rsidR="00527BFD">
          <w:rPr>
            <w:noProof/>
          </w:rPr>
          <w:fldChar w:fldCharType="begin"/>
        </w:r>
        <w:r w:rsidR="00527BFD">
          <w:rPr>
            <w:noProof/>
          </w:rPr>
          <w:instrText xml:space="preserve"> PAGEREF _Toc320796919 \h </w:instrText>
        </w:r>
        <w:r w:rsidR="00527BFD">
          <w:rPr>
            <w:noProof/>
          </w:rPr>
        </w:r>
        <w:r w:rsidR="00527BFD">
          <w:rPr>
            <w:noProof/>
          </w:rPr>
          <w:fldChar w:fldCharType="separate"/>
        </w:r>
        <w:r w:rsidR="00527BFD">
          <w:rPr>
            <w:noProof/>
          </w:rPr>
          <w:t>127</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20" w:history="1">
        <w:r w:rsidR="00527BFD" w:rsidRPr="009A511E">
          <w:rPr>
            <w:rStyle w:val="Hyperlink"/>
            <w:noProof/>
            <w:shd w:val="clear" w:color="auto" w:fill="FFFFFF"/>
          </w:rPr>
          <w:t>KMC Publisher Tasks for iTunes Syndication</w:t>
        </w:r>
        <w:r w:rsidR="00527BFD">
          <w:rPr>
            <w:noProof/>
          </w:rPr>
          <w:tab/>
        </w:r>
        <w:r w:rsidR="00527BFD">
          <w:rPr>
            <w:noProof/>
          </w:rPr>
          <w:fldChar w:fldCharType="begin"/>
        </w:r>
        <w:r w:rsidR="00527BFD">
          <w:rPr>
            <w:noProof/>
          </w:rPr>
          <w:instrText xml:space="preserve"> PAGEREF _Toc320796920 \h </w:instrText>
        </w:r>
        <w:r w:rsidR="00527BFD">
          <w:rPr>
            <w:noProof/>
          </w:rPr>
        </w:r>
        <w:r w:rsidR="00527BFD">
          <w:rPr>
            <w:noProof/>
          </w:rPr>
          <w:fldChar w:fldCharType="separate"/>
        </w:r>
        <w:r w:rsidR="00527BFD">
          <w:rPr>
            <w:noProof/>
          </w:rPr>
          <w:t>127</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21" w:history="1">
        <w:r w:rsidR="00527BFD" w:rsidRPr="009A511E">
          <w:rPr>
            <w:rStyle w:val="Hyperlink"/>
            <w:noProof/>
          </w:rPr>
          <w:t>Syndicating to Yahoo</w:t>
        </w:r>
        <w:r w:rsidR="00527BFD">
          <w:rPr>
            <w:noProof/>
          </w:rPr>
          <w:tab/>
        </w:r>
        <w:r w:rsidR="00527BFD">
          <w:rPr>
            <w:noProof/>
          </w:rPr>
          <w:fldChar w:fldCharType="begin"/>
        </w:r>
        <w:r w:rsidR="00527BFD">
          <w:rPr>
            <w:noProof/>
          </w:rPr>
          <w:instrText xml:space="preserve"> PAGEREF _Toc320796921 \h </w:instrText>
        </w:r>
        <w:r w:rsidR="00527BFD">
          <w:rPr>
            <w:noProof/>
          </w:rPr>
        </w:r>
        <w:r w:rsidR="00527BFD">
          <w:rPr>
            <w:noProof/>
          </w:rPr>
          <w:fldChar w:fldCharType="separate"/>
        </w:r>
        <w:r w:rsidR="00527BFD">
          <w:rPr>
            <w:noProof/>
          </w:rPr>
          <w:t>129</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22" w:history="1">
        <w:r w:rsidR="00527BFD" w:rsidRPr="009A511E">
          <w:rPr>
            <w:rStyle w:val="Hyperlink"/>
            <w:noProof/>
            <w:shd w:val="clear" w:color="auto" w:fill="FFFFFF"/>
          </w:rPr>
          <w:t>KMC Publisher Tasks for Yahoo Syndication</w:t>
        </w:r>
        <w:r w:rsidR="00527BFD">
          <w:rPr>
            <w:noProof/>
          </w:rPr>
          <w:tab/>
        </w:r>
        <w:r w:rsidR="00527BFD">
          <w:rPr>
            <w:noProof/>
          </w:rPr>
          <w:fldChar w:fldCharType="begin"/>
        </w:r>
        <w:r w:rsidR="00527BFD">
          <w:rPr>
            <w:noProof/>
          </w:rPr>
          <w:instrText xml:space="preserve"> PAGEREF _Toc320796922 \h </w:instrText>
        </w:r>
        <w:r w:rsidR="00527BFD">
          <w:rPr>
            <w:noProof/>
          </w:rPr>
        </w:r>
        <w:r w:rsidR="00527BFD">
          <w:rPr>
            <w:noProof/>
          </w:rPr>
          <w:fldChar w:fldCharType="separate"/>
        </w:r>
        <w:r w:rsidR="00527BFD">
          <w:rPr>
            <w:noProof/>
          </w:rPr>
          <w:t>129</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23" w:history="1">
        <w:r w:rsidR="00527BFD" w:rsidRPr="009A511E">
          <w:rPr>
            <w:rStyle w:val="Hyperlink"/>
            <w:noProof/>
          </w:rPr>
          <w:t>Yahoo</w:t>
        </w:r>
        <w:r w:rsidR="00527BFD" w:rsidRPr="009A511E">
          <w:rPr>
            <w:rStyle w:val="Hyperlink"/>
            <w:noProof/>
            <w:shd w:val="clear" w:color="auto" w:fill="FFFFFF"/>
          </w:rPr>
          <w:t xml:space="preserve"> </w:t>
        </w:r>
        <w:r w:rsidR="00527BFD" w:rsidRPr="009A511E">
          <w:rPr>
            <w:rStyle w:val="Hyperlink"/>
            <w:noProof/>
          </w:rPr>
          <w:t>Webmaster</w:t>
        </w:r>
        <w:r w:rsidR="00527BFD" w:rsidRPr="009A511E">
          <w:rPr>
            <w:rStyle w:val="Hyperlink"/>
            <w:noProof/>
            <w:shd w:val="clear" w:color="auto" w:fill="FFFFFF"/>
          </w:rPr>
          <w:t xml:space="preserve"> Tasks</w:t>
        </w:r>
        <w:r w:rsidR="00527BFD">
          <w:rPr>
            <w:noProof/>
          </w:rPr>
          <w:tab/>
        </w:r>
        <w:r w:rsidR="00527BFD">
          <w:rPr>
            <w:noProof/>
          </w:rPr>
          <w:fldChar w:fldCharType="begin"/>
        </w:r>
        <w:r w:rsidR="00527BFD">
          <w:rPr>
            <w:noProof/>
          </w:rPr>
          <w:instrText xml:space="preserve"> PAGEREF _Toc320796923 \h </w:instrText>
        </w:r>
        <w:r w:rsidR="00527BFD">
          <w:rPr>
            <w:noProof/>
          </w:rPr>
        </w:r>
        <w:r w:rsidR="00527BFD">
          <w:rPr>
            <w:noProof/>
          </w:rPr>
          <w:fldChar w:fldCharType="separate"/>
        </w:r>
        <w:r w:rsidR="00527BFD">
          <w:rPr>
            <w:noProof/>
          </w:rPr>
          <w:t>129</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24" w:history="1">
        <w:r w:rsidR="00527BFD" w:rsidRPr="009A511E">
          <w:rPr>
            <w:rStyle w:val="Hyperlink"/>
            <w:noProof/>
          </w:rPr>
          <w:t>Flexible Feed Format</w:t>
        </w:r>
        <w:r w:rsidR="00527BFD">
          <w:rPr>
            <w:noProof/>
          </w:rPr>
          <w:tab/>
        </w:r>
        <w:r w:rsidR="00527BFD">
          <w:rPr>
            <w:noProof/>
          </w:rPr>
          <w:fldChar w:fldCharType="begin"/>
        </w:r>
        <w:r w:rsidR="00527BFD">
          <w:rPr>
            <w:noProof/>
          </w:rPr>
          <w:instrText xml:space="preserve"> PAGEREF _Toc320796924 \h </w:instrText>
        </w:r>
        <w:r w:rsidR="00527BFD">
          <w:rPr>
            <w:noProof/>
          </w:rPr>
        </w:r>
        <w:r w:rsidR="00527BFD">
          <w:rPr>
            <w:noProof/>
          </w:rPr>
          <w:fldChar w:fldCharType="separate"/>
        </w:r>
        <w:r w:rsidR="00527BFD">
          <w:rPr>
            <w:noProof/>
          </w:rPr>
          <w:t>131</w:t>
        </w:r>
        <w:r w:rsidR="00527BFD">
          <w:rPr>
            <w:noProof/>
          </w:rPr>
          <w:fldChar w:fldCharType="end"/>
        </w:r>
      </w:hyperlink>
    </w:p>
    <w:p w:rsidR="00527BFD" w:rsidRDefault="009950C3">
      <w:pPr>
        <w:pStyle w:val="TOC1"/>
        <w:tabs>
          <w:tab w:val="right" w:leader="dot" w:pos="9017"/>
        </w:tabs>
        <w:rPr>
          <w:rFonts w:asciiTheme="minorHAnsi" w:eastAsiaTheme="minorEastAsia" w:hAnsiTheme="minorHAnsi" w:cstheme="minorBidi"/>
          <w:noProof/>
          <w:color w:val="auto"/>
          <w:sz w:val="22"/>
          <w:szCs w:val="22"/>
          <w:lang w:val="en-US" w:bidi="he-IL"/>
        </w:rPr>
      </w:pPr>
      <w:hyperlink w:anchor="_Toc320796925" w:history="1">
        <w:r w:rsidR="00527BFD" w:rsidRPr="009A511E">
          <w:rPr>
            <w:rStyle w:val="Hyperlink"/>
            <w:noProof/>
            <w:lang w:val="en-GB"/>
          </w:rPr>
          <w:t>Chapter 15 Advertising and Ad Networks</w:t>
        </w:r>
        <w:r w:rsidR="00527BFD">
          <w:rPr>
            <w:noProof/>
          </w:rPr>
          <w:tab/>
        </w:r>
        <w:r w:rsidR="00527BFD">
          <w:rPr>
            <w:noProof/>
          </w:rPr>
          <w:fldChar w:fldCharType="begin"/>
        </w:r>
        <w:r w:rsidR="00527BFD">
          <w:rPr>
            <w:noProof/>
          </w:rPr>
          <w:instrText xml:space="preserve"> PAGEREF _Toc320796925 \h </w:instrText>
        </w:r>
        <w:r w:rsidR="00527BFD">
          <w:rPr>
            <w:noProof/>
          </w:rPr>
        </w:r>
        <w:r w:rsidR="00527BFD">
          <w:rPr>
            <w:noProof/>
          </w:rPr>
          <w:fldChar w:fldCharType="separate"/>
        </w:r>
        <w:r w:rsidR="00527BFD">
          <w:rPr>
            <w:noProof/>
          </w:rPr>
          <w:t>132</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926" w:history="1">
        <w:r w:rsidR="00527BFD" w:rsidRPr="009A511E">
          <w:rPr>
            <w:rStyle w:val="Hyperlink"/>
            <w:noProof/>
          </w:rPr>
          <w:t>Overview of Advertising with Kaltura</w:t>
        </w:r>
        <w:r w:rsidR="00527BFD">
          <w:rPr>
            <w:noProof/>
          </w:rPr>
          <w:tab/>
        </w:r>
        <w:r w:rsidR="00527BFD">
          <w:rPr>
            <w:noProof/>
          </w:rPr>
          <w:fldChar w:fldCharType="begin"/>
        </w:r>
        <w:r w:rsidR="00527BFD">
          <w:rPr>
            <w:noProof/>
          </w:rPr>
          <w:instrText xml:space="preserve"> PAGEREF _Toc320796926 \h </w:instrText>
        </w:r>
        <w:r w:rsidR="00527BFD">
          <w:rPr>
            <w:noProof/>
          </w:rPr>
        </w:r>
        <w:r w:rsidR="00527BFD">
          <w:rPr>
            <w:noProof/>
          </w:rPr>
          <w:fldChar w:fldCharType="separate"/>
        </w:r>
        <w:r w:rsidR="00527BFD">
          <w:rPr>
            <w:noProof/>
          </w:rPr>
          <w:t>132</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27" w:history="1">
        <w:r w:rsidR="00527BFD" w:rsidRPr="009A511E">
          <w:rPr>
            <w:rStyle w:val="Hyperlink"/>
            <w:noProof/>
          </w:rPr>
          <w:t>Player Branding</w:t>
        </w:r>
        <w:r w:rsidR="00527BFD">
          <w:rPr>
            <w:noProof/>
          </w:rPr>
          <w:tab/>
        </w:r>
        <w:r w:rsidR="00527BFD">
          <w:rPr>
            <w:noProof/>
          </w:rPr>
          <w:fldChar w:fldCharType="begin"/>
        </w:r>
        <w:r w:rsidR="00527BFD">
          <w:rPr>
            <w:noProof/>
          </w:rPr>
          <w:instrText xml:space="preserve"> PAGEREF _Toc320796927 \h </w:instrText>
        </w:r>
        <w:r w:rsidR="00527BFD">
          <w:rPr>
            <w:noProof/>
          </w:rPr>
        </w:r>
        <w:r w:rsidR="00527BFD">
          <w:rPr>
            <w:noProof/>
          </w:rPr>
          <w:fldChar w:fldCharType="separate"/>
        </w:r>
        <w:r w:rsidR="00527BFD">
          <w:rPr>
            <w:noProof/>
          </w:rPr>
          <w:t>132</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928" w:history="1">
        <w:r w:rsidR="00527BFD" w:rsidRPr="009A511E">
          <w:rPr>
            <w:rStyle w:val="Hyperlink"/>
            <w:noProof/>
          </w:rPr>
          <w:t>Connecting with an Ad Server</w:t>
        </w:r>
        <w:r w:rsidR="00527BFD">
          <w:rPr>
            <w:noProof/>
          </w:rPr>
          <w:tab/>
        </w:r>
        <w:r w:rsidR="00527BFD">
          <w:rPr>
            <w:noProof/>
          </w:rPr>
          <w:fldChar w:fldCharType="begin"/>
        </w:r>
        <w:r w:rsidR="00527BFD">
          <w:rPr>
            <w:noProof/>
          </w:rPr>
          <w:instrText xml:space="preserve"> PAGEREF _Toc320796928 \h </w:instrText>
        </w:r>
        <w:r w:rsidR="00527BFD">
          <w:rPr>
            <w:noProof/>
          </w:rPr>
        </w:r>
        <w:r w:rsidR="00527BFD">
          <w:rPr>
            <w:noProof/>
          </w:rPr>
          <w:fldChar w:fldCharType="separate"/>
        </w:r>
        <w:r w:rsidR="00527BFD">
          <w:rPr>
            <w:noProof/>
          </w:rPr>
          <w:t>132</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29" w:history="1">
        <w:r w:rsidR="00527BFD" w:rsidRPr="009A511E">
          <w:rPr>
            <w:rStyle w:val="Hyperlink"/>
            <w:noProof/>
          </w:rPr>
          <w:t>Kaltura Player and Ad Plugins</w:t>
        </w:r>
        <w:r w:rsidR="00527BFD">
          <w:rPr>
            <w:noProof/>
          </w:rPr>
          <w:tab/>
        </w:r>
        <w:r w:rsidR="00527BFD">
          <w:rPr>
            <w:noProof/>
          </w:rPr>
          <w:fldChar w:fldCharType="begin"/>
        </w:r>
        <w:r w:rsidR="00527BFD">
          <w:rPr>
            <w:noProof/>
          </w:rPr>
          <w:instrText xml:space="preserve"> PAGEREF _Toc320796929 \h </w:instrText>
        </w:r>
        <w:r w:rsidR="00527BFD">
          <w:rPr>
            <w:noProof/>
          </w:rPr>
        </w:r>
        <w:r w:rsidR="00527BFD">
          <w:rPr>
            <w:noProof/>
          </w:rPr>
          <w:fldChar w:fldCharType="separate"/>
        </w:r>
        <w:r w:rsidR="00527BFD">
          <w:rPr>
            <w:noProof/>
          </w:rPr>
          <w:t>133</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30" w:history="1">
        <w:r w:rsidR="00527BFD" w:rsidRPr="009A511E">
          <w:rPr>
            <w:rStyle w:val="Hyperlink"/>
            <w:noProof/>
          </w:rPr>
          <w:t>Supported Ad Servers</w:t>
        </w:r>
        <w:r w:rsidR="00527BFD">
          <w:rPr>
            <w:noProof/>
          </w:rPr>
          <w:tab/>
        </w:r>
        <w:r w:rsidR="00527BFD">
          <w:rPr>
            <w:noProof/>
          </w:rPr>
          <w:fldChar w:fldCharType="begin"/>
        </w:r>
        <w:r w:rsidR="00527BFD">
          <w:rPr>
            <w:noProof/>
          </w:rPr>
          <w:instrText xml:space="preserve"> PAGEREF _Toc320796930 \h </w:instrText>
        </w:r>
        <w:r w:rsidR="00527BFD">
          <w:rPr>
            <w:noProof/>
          </w:rPr>
        </w:r>
        <w:r w:rsidR="00527BFD">
          <w:rPr>
            <w:noProof/>
          </w:rPr>
          <w:fldChar w:fldCharType="separate"/>
        </w:r>
        <w:r w:rsidR="00527BFD">
          <w:rPr>
            <w:noProof/>
          </w:rPr>
          <w:t>133</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31" w:history="1">
        <w:r w:rsidR="00527BFD" w:rsidRPr="009A511E">
          <w:rPr>
            <w:rStyle w:val="Hyperlink"/>
            <w:noProof/>
          </w:rPr>
          <w:t>Ad Terminology</w:t>
        </w:r>
        <w:r w:rsidR="00527BFD">
          <w:rPr>
            <w:noProof/>
          </w:rPr>
          <w:tab/>
        </w:r>
        <w:r w:rsidR="00527BFD">
          <w:rPr>
            <w:noProof/>
          </w:rPr>
          <w:fldChar w:fldCharType="begin"/>
        </w:r>
        <w:r w:rsidR="00527BFD">
          <w:rPr>
            <w:noProof/>
          </w:rPr>
          <w:instrText xml:space="preserve"> PAGEREF _Toc320796931 \h </w:instrText>
        </w:r>
        <w:r w:rsidR="00527BFD">
          <w:rPr>
            <w:noProof/>
          </w:rPr>
        </w:r>
        <w:r w:rsidR="00527BFD">
          <w:rPr>
            <w:noProof/>
          </w:rPr>
          <w:fldChar w:fldCharType="separate"/>
        </w:r>
        <w:r w:rsidR="00527BFD">
          <w:rPr>
            <w:noProof/>
          </w:rPr>
          <w:t>133</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932" w:history="1">
        <w:r w:rsidR="00527BFD" w:rsidRPr="009A511E">
          <w:rPr>
            <w:rStyle w:val="Hyperlink"/>
            <w:noProof/>
          </w:rPr>
          <w:t>Creating Kaltura Video Ads</w:t>
        </w:r>
        <w:r w:rsidR="00527BFD">
          <w:rPr>
            <w:noProof/>
          </w:rPr>
          <w:tab/>
        </w:r>
        <w:r w:rsidR="00527BFD">
          <w:rPr>
            <w:noProof/>
          </w:rPr>
          <w:fldChar w:fldCharType="begin"/>
        </w:r>
        <w:r w:rsidR="00527BFD">
          <w:rPr>
            <w:noProof/>
          </w:rPr>
          <w:instrText xml:space="preserve"> PAGEREF _Toc320796932 \h </w:instrText>
        </w:r>
        <w:r w:rsidR="00527BFD">
          <w:rPr>
            <w:noProof/>
          </w:rPr>
        </w:r>
        <w:r w:rsidR="00527BFD">
          <w:rPr>
            <w:noProof/>
          </w:rPr>
          <w:fldChar w:fldCharType="separate"/>
        </w:r>
        <w:r w:rsidR="00527BFD">
          <w:rPr>
            <w:noProof/>
          </w:rPr>
          <w:t>133</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933" w:history="1">
        <w:r w:rsidR="00527BFD" w:rsidRPr="009A511E">
          <w:rPr>
            <w:rStyle w:val="Hyperlink"/>
            <w:noProof/>
          </w:rPr>
          <w:t>Adding the VAST Ad Server</w:t>
        </w:r>
        <w:r w:rsidR="00527BFD">
          <w:rPr>
            <w:noProof/>
          </w:rPr>
          <w:tab/>
        </w:r>
        <w:r w:rsidR="00527BFD">
          <w:rPr>
            <w:noProof/>
          </w:rPr>
          <w:fldChar w:fldCharType="begin"/>
        </w:r>
        <w:r w:rsidR="00527BFD">
          <w:rPr>
            <w:noProof/>
          </w:rPr>
          <w:instrText xml:space="preserve"> PAGEREF _Toc320796933 \h </w:instrText>
        </w:r>
        <w:r w:rsidR="00527BFD">
          <w:rPr>
            <w:noProof/>
          </w:rPr>
        </w:r>
        <w:r w:rsidR="00527BFD">
          <w:rPr>
            <w:noProof/>
          </w:rPr>
          <w:fldChar w:fldCharType="separate"/>
        </w:r>
        <w:r w:rsidR="00527BFD">
          <w:rPr>
            <w:noProof/>
          </w:rPr>
          <w:t>133</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934" w:history="1">
        <w:r w:rsidR="00527BFD" w:rsidRPr="009A511E">
          <w:rPr>
            <w:rStyle w:val="Hyperlink"/>
            <w:noProof/>
          </w:rPr>
          <w:t>Configuring VAST Ads</w:t>
        </w:r>
        <w:r w:rsidR="00527BFD">
          <w:rPr>
            <w:noProof/>
          </w:rPr>
          <w:tab/>
        </w:r>
        <w:r w:rsidR="00527BFD">
          <w:rPr>
            <w:noProof/>
          </w:rPr>
          <w:fldChar w:fldCharType="begin"/>
        </w:r>
        <w:r w:rsidR="00527BFD">
          <w:rPr>
            <w:noProof/>
          </w:rPr>
          <w:instrText xml:space="preserve"> PAGEREF _Toc320796934 \h </w:instrText>
        </w:r>
        <w:r w:rsidR="00527BFD">
          <w:rPr>
            <w:noProof/>
          </w:rPr>
        </w:r>
        <w:r w:rsidR="00527BFD">
          <w:rPr>
            <w:noProof/>
          </w:rPr>
          <w:fldChar w:fldCharType="separate"/>
        </w:r>
        <w:r w:rsidR="00527BFD">
          <w:rPr>
            <w:noProof/>
          </w:rPr>
          <w:t>134</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35" w:history="1">
        <w:r w:rsidR="00527BFD" w:rsidRPr="009A511E">
          <w:rPr>
            <w:rStyle w:val="Hyperlink"/>
            <w:noProof/>
          </w:rPr>
          <w:t>Configuring VAST Pre-roll Ads</w:t>
        </w:r>
        <w:r w:rsidR="00527BFD">
          <w:rPr>
            <w:noProof/>
          </w:rPr>
          <w:tab/>
        </w:r>
        <w:r w:rsidR="00527BFD">
          <w:rPr>
            <w:noProof/>
          </w:rPr>
          <w:fldChar w:fldCharType="begin"/>
        </w:r>
        <w:r w:rsidR="00527BFD">
          <w:rPr>
            <w:noProof/>
          </w:rPr>
          <w:instrText xml:space="preserve"> PAGEREF _Toc320796935 \h </w:instrText>
        </w:r>
        <w:r w:rsidR="00527BFD">
          <w:rPr>
            <w:noProof/>
          </w:rPr>
        </w:r>
        <w:r w:rsidR="00527BFD">
          <w:rPr>
            <w:noProof/>
          </w:rPr>
          <w:fldChar w:fldCharType="separate"/>
        </w:r>
        <w:r w:rsidR="00527BFD">
          <w:rPr>
            <w:noProof/>
          </w:rPr>
          <w:t>134</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36" w:history="1">
        <w:r w:rsidR="00527BFD" w:rsidRPr="009A511E">
          <w:rPr>
            <w:rStyle w:val="Hyperlink"/>
            <w:noProof/>
          </w:rPr>
          <w:t>Configuring VAST Post Rolls</w:t>
        </w:r>
        <w:r w:rsidR="00527BFD">
          <w:rPr>
            <w:noProof/>
          </w:rPr>
          <w:tab/>
        </w:r>
        <w:r w:rsidR="00527BFD">
          <w:rPr>
            <w:noProof/>
          </w:rPr>
          <w:fldChar w:fldCharType="begin"/>
        </w:r>
        <w:r w:rsidR="00527BFD">
          <w:rPr>
            <w:noProof/>
          </w:rPr>
          <w:instrText xml:space="preserve"> PAGEREF _Toc320796936 \h </w:instrText>
        </w:r>
        <w:r w:rsidR="00527BFD">
          <w:rPr>
            <w:noProof/>
          </w:rPr>
        </w:r>
        <w:r w:rsidR="00527BFD">
          <w:rPr>
            <w:noProof/>
          </w:rPr>
          <w:fldChar w:fldCharType="separate"/>
        </w:r>
        <w:r w:rsidR="00527BFD">
          <w:rPr>
            <w:noProof/>
          </w:rPr>
          <w:t>135</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37" w:history="1">
        <w:r w:rsidR="00527BFD" w:rsidRPr="009A511E">
          <w:rPr>
            <w:rStyle w:val="Hyperlink"/>
            <w:noProof/>
          </w:rPr>
          <w:t>Adding a Midroll</w:t>
        </w:r>
        <w:r w:rsidR="00527BFD">
          <w:rPr>
            <w:noProof/>
          </w:rPr>
          <w:tab/>
        </w:r>
        <w:r w:rsidR="00527BFD">
          <w:rPr>
            <w:noProof/>
          </w:rPr>
          <w:fldChar w:fldCharType="begin"/>
        </w:r>
        <w:r w:rsidR="00527BFD">
          <w:rPr>
            <w:noProof/>
          </w:rPr>
          <w:instrText xml:space="preserve"> PAGEREF _Toc320796937 \h </w:instrText>
        </w:r>
        <w:r w:rsidR="00527BFD">
          <w:rPr>
            <w:noProof/>
          </w:rPr>
        </w:r>
        <w:r w:rsidR="00527BFD">
          <w:rPr>
            <w:noProof/>
          </w:rPr>
          <w:fldChar w:fldCharType="separate"/>
        </w:r>
        <w:r w:rsidR="00527BFD">
          <w:rPr>
            <w:noProof/>
          </w:rPr>
          <w:t>136</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38" w:history="1">
        <w:r w:rsidR="00527BFD" w:rsidRPr="009A511E">
          <w:rPr>
            <w:rStyle w:val="Hyperlink"/>
            <w:noProof/>
          </w:rPr>
          <w:t>Adding an Overlay</w:t>
        </w:r>
        <w:r w:rsidR="00527BFD">
          <w:rPr>
            <w:noProof/>
          </w:rPr>
          <w:tab/>
        </w:r>
        <w:r w:rsidR="00527BFD">
          <w:rPr>
            <w:noProof/>
          </w:rPr>
          <w:fldChar w:fldCharType="begin"/>
        </w:r>
        <w:r w:rsidR="00527BFD">
          <w:rPr>
            <w:noProof/>
          </w:rPr>
          <w:instrText xml:space="preserve"> PAGEREF _Toc320796938 \h </w:instrText>
        </w:r>
        <w:r w:rsidR="00527BFD">
          <w:rPr>
            <w:noProof/>
          </w:rPr>
        </w:r>
        <w:r w:rsidR="00527BFD">
          <w:rPr>
            <w:noProof/>
          </w:rPr>
          <w:fldChar w:fldCharType="separate"/>
        </w:r>
        <w:r w:rsidR="00527BFD">
          <w:rPr>
            <w:noProof/>
          </w:rPr>
          <w:t>137</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939" w:history="1">
        <w:r w:rsidR="00527BFD" w:rsidRPr="009A511E">
          <w:rPr>
            <w:rStyle w:val="Hyperlink"/>
            <w:noProof/>
          </w:rPr>
          <w:t>Creating Bumper Ads</w:t>
        </w:r>
        <w:r w:rsidR="00527BFD">
          <w:rPr>
            <w:noProof/>
          </w:rPr>
          <w:tab/>
        </w:r>
        <w:r w:rsidR="00527BFD">
          <w:rPr>
            <w:noProof/>
          </w:rPr>
          <w:fldChar w:fldCharType="begin"/>
        </w:r>
        <w:r w:rsidR="00527BFD">
          <w:rPr>
            <w:noProof/>
          </w:rPr>
          <w:instrText xml:space="preserve"> PAGEREF _Toc320796939 \h </w:instrText>
        </w:r>
        <w:r w:rsidR="00527BFD">
          <w:rPr>
            <w:noProof/>
          </w:rPr>
        </w:r>
        <w:r w:rsidR="00527BFD">
          <w:rPr>
            <w:noProof/>
          </w:rPr>
          <w:fldChar w:fldCharType="separate"/>
        </w:r>
        <w:r w:rsidR="00527BFD">
          <w:rPr>
            <w:noProof/>
          </w:rPr>
          <w:t>138</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940" w:history="1">
        <w:r w:rsidR="00527BFD" w:rsidRPr="009A511E">
          <w:rPr>
            <w:rStyle w:val="Hyperlink"/>
            <w:noProof/>
          </w:rPr>
          <w:t>Configuring Third Party Ad Plugins</w:t>
        </w:r>
        <w:r w:rsidR="00527BFD">
          <w:rPr>
            <w:noProof/>
          </w:rPr>
          <w:tab/>
        </w:r>
        <w:r w:rsidR="00527BFD">
          <w:rPr>
            <w:noProof/>
          </w:rPr>
          <w:fldChar w:fldCharType="begin"/>
        </w:r>
        <w:r w:rsidR="00527BFD">
          <w:rPr>
            <w:noProof/>
          </w:rPr>
          <w:instrText xml:space="preserve"> PAGEREF _Toc320796940 \h </w:instrText>
        </w:r>
        <w:r w:rsidR="00527BFD">
          <w:rPr>
            <w:noProof/>
          </w:rPr>
        </w:r>
        <w:r w:rsidR="00527BFD">
          <w:rPr>
            <w:noProof/>
          </w:rPr>
          <w:fldChar w:fldCharType="separate"/>
        </w:r>
        <w:r w:rsidR="00527BFD">
          <w:rPr>
            <w:noProof/>
          </w:rPr>
          <w:t>140</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41" w:history="1">
        <w:r w:rsidR="00527BFD" w:rsidRPr="009A511E">
          <w:rPr>
            <w:rStyle w:val="Hyperlink"/>
            <w:noProof/>
          </w:rPr>
          <w:t>Tremor Media</w:t>
        </w:r>
        <w:r w:rsidR="00527BFD">
          <w:rPr>
            <w:noProof/>
          </w:rPr>
          <w:tab/>
        </w:r>
        <w:r w:rsidR="00527BFD">
          <w:rPr>
            <w:noProof/>
          </w:rPr>
          <w:fldChar w:fldCharType="begin"/>
        </w:r>
        <w:r w:rsidR="00527BFD">
          <w:rPr>
            <w:noProof/>
          </w:rPr>
          <w:instrText xml:space="preserve"> PAGEREF _Toc320796941 \h </w:instrText>
        </w:r>
        <w:r w:rsidR="00527BFD">
          <w:rPr>
            <w:noProof/>
          </w:rPr>
        </w:r>
        <w:r w:rsidR="00527BFD">
          <w:rPr>
            <w:noProof/>
          </w:rPr>
          <w:fldChar w:fldCharType="separate"/>
        </w:r>
        <w:r w:rsidR="00527BFD">
          <w:rPr>
            <w:noProof/>
          </w:rPr>
          <w:t>140</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42" w:history="1">
        <w:r w:rsidR="00527BFD" w:rsidRPr="009A511E">
          <w:rPr>
            <w:rStyle w:val="Hyperlink"/>
            <w:noProof/>
          </w:rPr>
          <w:t>Tremor Media  Added Functionality</w:t>
        </w:r>
        <w:r w:rsidR="00527BFD">
          <w:rPr>
            <w:noProof/>
          </w:rPr>
          <w:tab/>
        </w:r>
        <w:r w:rsidR="00527BFD">
          <w:rPr>
            <w:noProof/>
          </w:rPr>
          <w:fldChar w:fldCharType="begin"/>
        </w:r>
        <w:r w:rsidR="00527BFD">
          <w:rPr>
            <w:noProof/>
          </w:rPr>
          <w:instrText xml:space="preserve"> PAGEREF _Toc320796942 \h </w:instrText>
        </w:r>
        <w:r w:rsidR="00527BFD">
          <w:rPr>
            <w:noProof/>
          </w:rPr>
        </w:r>
        <w:r w:rsidR="00527BFD">
          <w:rPr>
            <w:noProof/>
          </w:rPr>
          <w:fldChar w:fldCharType="separate"/>
        </w:r>
        <w:r w:rsidR="00527BFD">
          <w:rPr>
            <w:noProof/>
          </w:rPr>
          <w:t>141</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43" w:history="1">
        <w:r w:rsidR="00527BFD" w:rsidRPr="009A511E">
          <w:rPr>
            <w:rStyle w:val="Hyperlink"/>
            <w:noProof/>
          </w:rPr>
          <w:t>AdapTV</w:t>
        </w:r>
        <w:r w:rsidR="00527BFD">
          <w:rPr>
            <w:noProof/>
          </w:rPr>
          <w:tab/>
        </w:r>
        <w:r w:rsidR="00527BFD">
          <w:rPr>
            <w:noProof/>
          </w:rPr>
          <w:fldChar w:fldCharType="begin"/>
        </w:r>
        <w:r w:rsidR="00527BFD">
          <w:rPr>
            <w:noProof/>
          </w:rPr>
          <w:instrText xml:space="preserve"> PAGEREF _Toc320796943 \h </w:instrText>
        </w:r>
        <w:r w:rsidR="00527BFD">
          <w:rPr>
            <w:noProof/>
          </w:rPr>
        </w:r>
        <w:r w:rsidR="00527BFD">
          <w:rPr>
            <w:noProof/>
          </w:rPr>
          <w:fldChar w:fldCharType="separate"/>
        </w:r>
        <w:r w:rsidR="00527BFD">
          <w:rPr>
            <w:noProof/>
          </w:rPr>
          <w:t>142</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944" w:history="1">
        <w:r w:rsidR="00527BFD" w:rsidRPr="009A511E">
          <w:rPr>
            <w:rStyle w:val="Hyperlink"/>
            <w:rFonts w:eastAsiaTheme="majorEastAsia"/>
            <w:noProof/>
          </w:rPr>
          <w:t>Configuring Companion Ads</w:t>
        </w:r>
        <w:r w:rsidR="00527BFD">
          <w:rPr>
            <w:noProof/>
          </w:rPr>
          <w:tab/>
        </w:r>
        <w:r w:rsidR="00527BFD">
          <w:rPr>
            <w:noProof/>
          </w:rPr>
          <w:fldChar w:fldCharType="begin"/>
        </w:r>
        <w:r w:rsidR="00527BFD">
          <w:rPr>
            <w:noProof/>
          </w:rPr>
          <w:instrText xml:space="preserve"> PAGEREF _Toc320796944 \h </w:instrText>
        </w:r>
        <w:r w:rsidR="00527BFD">
          <w:rPr>
            <w:noProof/>
          </w:rPr>
        </w:r>
        <w:r w:rsidR="00527BFD">
          <w:rPr>
            <w:noProof/>
          </w:rPr>
          <w:fldChar w:fldCharType="separate"/>
        </w:r>
        <w:r w:rsidR="00527BFD">
          <w:rPr>
            <w:noProof/>
          </w:rPr>
          <w:t>144</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45" w:history="1">
        <w:r w:rsidR="00527BFD" w:rsidRPr="009A511E">
          <w:rPr>
            <w:rStyle w:val="Hyperlink"/>
            <w:noProof/>
          </w:rPr>
          <w:t>Companion Ads in HTML</w:t>
        </w:r>
        <w:r w:rsidR="00527BFD">
          <w:rPr>
            <w:noProof/>
          </w:rPr>
          <w:tab/>
        </w:r>
        <w:r w:rsidR="00527BFD">
          <w:rPr>
            <w:noProof/>
          </w:rPr>
          <w:fldChar w:fldCharType="begin"/>
        </w:r>
        <w:r w:rsidR="00527BFD">
          <w:rPr>
            <w:noProof/>
          </w:rPr>
          <w:instrText xml:space="preserve"> PAGEREF _Toc320796945 \h </w:instrText>
        </w:r>
        <w:r w:rsidR="00527BFD">
          <w:rPr>
            <w:noProof/>
          </w:rPr>
        </w:r>
        <w:r w:rsidR="00527BFD">
          <w:rPr>
            <w:noProof/>
          </w:rPr>
          <w:fldChar w:fldCharType="separate"/>
        </w:r>
        <w:r w:rsidR="00527BFD">
          <w:rPr>
            <w:noProof/>
          </w:rPr>
          <w:t>145</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46" w:history="1">
        <w:r w:rsidR="00527BFD" w:rsidRPr="009A511E">
          <w:rPr>
            <w:rStyle w:val="Hyperlink"/>
            <w:noProof/>
          </w:rPr>
          <w:t>Companion Ads in Flash</w:t>
        </w:r>
        <w:r w:rsidR="00527BFD">
          <w:rPr>
            <w:noProof/>
          </w:rPr>
          <w:tab/>
        </w:r>
        <w:r w:rsidR="00527BFD">
          <w:rPr>
            <w:noProof/>
          </w:rPr>
          <w:fldChar w:fldCharType="begin"/>
        </w:r>
        <w:r w:rsidR="00527BFD">
          <w:rPr>
            <w:noProof/>
          </w:rPr>
          <w:instrText xml:space="preserve"> PAGEREF _Toc320796946 \h </w:instrText>
        </w:r>
        <w:r w:rsidR="00527BFD">
          <w:rPr>
            <w:noProof/>
          </w:rPr>
        </w:r>
        <w:r w:rsidR="00527BFD">
          <w:rPr>
            <w:noProof/>
          </w:rPr>
          <w:fldChar w:fldCharType="separate"/>
        </w:r>
        <w:r w:rsidR="00527BFD">
          <w:rPr>
            <w:noProof/>
          </w:rPr>
          <w:t>146</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47" w:history="1">
        <w:r w:rsidR="00527BFD" w:rsidRPr="009A511E">
          <w:rPr>
            <w:rStyle w:val="Hyperlink"/>
            <w:noProof/>
          </w:rPr>
          <w:t>Targeting with an Ad Server</w:t>
        </w:r>
        <w:r w:rsidR="00527BFD">
          <w:rPr>
            <w:noProof/>
          </w:rPr>
          <w:tab/>
        </w:r>
        <w:r w:rsidR="00527BFD">
          <w:rPr>
            <w:noProof/>
          </w:rPr>
          <w:fldChar w:fldCharType="begin"/>
        </w:r>
        <w:r w:rsidR="00527BFD">
          <w:rPr>
            <w:noProof/>
          </w:rPr>
          <w:instrText xml:space="preserve"> PAGEREF _Toc320796947 \h </w:instrText>
        </w:r>
        <w:r w:rsidR="00527BFD">
          <w:rPr>
            <w:noProof/>
          </w:rPr>
        </w:r>
        <w:r w:rsidR="00527BFD">
          <w:rPr>
            <w:noProof/>
          </w:rPr>
          <w:fldChar w:fldCharType="separate"/>
        </w:r>
        <w:r w:rsidR="00527BFD">
          <w:rPr>
            <w:noProof/>
          </w:rPr>
          <w:t>148</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48" w:history="1">
        <w:r w:rsidR="00527BFD" w:rsidRPr="009A511E">
          <w:rPr>
            <w:rStyle w:val="Hyperlink"/>
            <w:noProof/>
          </w:rPr>
          <w:t>Targeting per Viewer</w:t>
        </w:r>
        <w:r w:rsidR="00527BFD">
          <w:rPr>
            <w:noProof/>
          </w:rPr>
          <w:tab/>
        </w:r>
        <w:r w:rsidR="00527BFD">
          <w:rPr>
            <w:noProof/>
          </w:rPr>
          <w:fldChar w:fldCharType="begin"/>
        </w:r>
        <w:r w:rsidR="00527BFD">
          <w:rPr>
            <w:noProof/>
          </w:rPr>
          <w:instrText xml:space="preserve"> PAGEREF _Toc320796948 \h </w:instrText>
        </w:r>
        <w:r w:rsidR="00527BFD">
          <w:rPr>
            <w:noProof/>
          </w:rPr>
        </w:r>
        <w:r w:rsidR="00527BFD">
          <w:rPr>
            <w:noProof/>
          </w:rPr>
          <w:fldChar w:fldCharType="separate"/>
        </w:r>
        <w:r w:rsidR="00527BFD">
          <w:rPr>
            <w:noProof/>
          </w:rPr>
          <w:t>150</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49" w:history="1">
        <w:r w:rsidR="00527BFD" w:rsidRPr="009A511E">
          <w:rPr>
            <w:rStyle w:val="Hyperlink"/>
            <w:noProof/>
          </w:rPr>
          <w:t>Ad Targeting via ad plugin</w:t>
        </w:r>
        <w:r w:rsidR="00527BFD">
          <w:rPr>
            <w:noProof/>
          </w:rPr>
          <w:tab/>
        </w:r>
        <w:r w:rsidR="00527BFD">
          <w:rPr>
            <w:noProof/>
          </w:rPr>
          <w:fldChar w:fldCharType="begin"/>
        </w:r>
        <w:r w:rsidR="00527BFD">
          <w:rPr>
            <w:noProof/>
          </w:rPr>
          <w:instrText xml:space="preserve"> PAGEREF _Toc320796949 \h </w:instrText>
        </w:r>
        <w:r w:rsidR="00527BFD">
          <w:rPr>
            <w:noProof/>
          </w:rPr>
        </w:r>
        <w:r w:rsidR="00527BFD">
          <w:rPr>
            <w:noProof/>
          </w:rPr>
          <w:fldChar w:fldCharType="separate"/>
        </w:r>
        <w:r w:rsidR="00527BFD">
          <w:rPr>
            <w:noProof/>
          </w:rPr>
          <w:t>150</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50" w:history="1">
        <w:r w:rsidR="00527BFD" w:rsidRPr="009A511E">
          <w:rPr>
            <w:rStyle w:val="Hyperlink"/>
            <w:noProof/>
          </w:rPr>
          <w:t>Ad Targeting with Tremor</w:t>
        </w:r>
        <w:r w:rsidR="00527BFD">
          <w:rPr>
            <w:noProof/>
          </w:rPr>
          <w:tab/>
        </w:r>
        <w:r w:rsidR="00527BFD">
          <w:rPr>
            <w:noProof/>
          </w:rPr>
          <w:fldChar w:fldCharType="begin"/>
        </w:r>
        <w:r w:rsidR="00527BFD">
          <w:rPr>
            <w:noProof/>
          </w:rPr>
          <w:instrText xml:space="preserve"> PAGEREF _Toc320796950 \h </w:instrText>
        </w:r>
        <w:r w:rsidR="00527BFD">
          <w:rPr>
            <w:noProof/>
          </w:rPr>
        </w:r>
        <w:r w:rsidR="00527BFD">
          <w:rPr>
            <w:noProof/>
          </w:rPr>
          <w:fldChar w:fldCharType="separate"/>
        </w:r>
        <w:r w:rsidR="00527BFD">
          <w:rPr>
            <w:noProof/>
          </w:rPr>
          <w:t>150</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51" w:history="1">
        <w:r w:rsidR="00527BFD" w:rsidRPr="009A511E">
          <w:rPr>
            <w:rStyle w:val="Hyperlink"/>
            <w:noProof/>
          </w:rPr>
          <w:t>Advertising for Mobile Devices</w:t>
        </w:r>
        <w:r w:rsidR="00527BFD">
          <w:rPr>
            <w:noProof/>
          </w:rPr>
          <w:tab/>
        </w:r>
        <w:r w:rsidR="00527BFD">
          <w:rPr>
            <w:noProof/>
          </w:rPr>
          <w:fldChar w:fldCharType="begin"/>
        </w:r>
        <w:r w:rsidR="00527BFD">
          <w:rPr>
            <w:noProof/>
          </w:rPr>
          <w:instrText xml:space="preserve"> PAGEREF _Toc320796951 \h </w:instrText>
        </w:r>
        <w:r w:rsidR="00527BFD">
          <w:rPr>
            <w:noProof/>
          </w:rPr>
        </w:r>
        <w:r w:rsidR="00527BFD">
          <w:rPr>
            <w:noProof/>
          </w:rPr>
          <w:fldChar w:fldCharType="separate"/>
        </w:r>
        <w:r w:rsidR="00527BFD">
          <w:rPr>
            <w:noProof/>
          </w:rPr>
          <w:t>151</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952" w:history="1">
        <w:r w:rsidR="00527BFD" w:rsidRPr="009A511E">
          <w:rPr>
            <w:rStyle w:val="Hyperlink"/>
            <w:noProof/>
          </w:rPr>
          <w:t>How to Locate the Ad Tag URL</w:t>
        </w:r>
        <w:r w:rsidR="00527BFD">
          <w:rPr>
            <w:noProof/>
          </w:rPr>
          <w:tab/>
        </w:r>
        <w:r w:rsidR="00527BFD">
          <w:rPr>
            <w:noProof/>
          </w:rPr>
          <w:fldChar w:fldCharType="begin"/>
        </w:r>
        <w:r w:rsidR="00527BFD">
          <w:rPr>
            <w:noProof/>
          </w:rPr>
          <w:instrText xml:space="preserve"> PAGEREF _Toc320796952 \h </w:instrText>
        </w:r>
        <w:r w:rsidR="00527BFD">
          <w:rPr>
            <w:noProof/>
          </w:rPr>
        </w:r>
        <w:r w:rsidR="00527BFD">
          <w:rPr>
            <w:noProof/>
          </w:rPr>
          <w:fldChar w:fldCharType="separate"/>
        </w:r>
        <w:r w:rsidR="00527BFD">
          <w:rPr>
            <w:noProof/>
          </w:rPr>
          <w:t>151</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53" w:history="1">
        <w:r w:rsidR="00527BFD" w:rsidRPr="009A511E">
          <w:rPr>
            <w:rStyle w:val="Hyperlink"/>
            <w:noProof/>
          </w:rPr>
          <w:t>DFP</w:t>
        </w:r>
        <w:r w:rsidR="00527BFD">
          <w:rPr>
            <w:noProof/>
          </w:rPr>
          <w:tab/>
        </w:r>
        <w:r w:rsidR="00527BFD">
          <w:rPr>
            <w:noProof/>
          </w:rPr>
          <w:fldChar w:fldCharType="begin"/>
        </w:r>
        <w:r w:rsidR="00527BFD">
          <w:rPr>
            <w:noProof/>
          </w:rPr>
          <w:instrText xml:space="preserve"> PAGEREF _Toc320796953 \h </w:instrText>
        </w:r>
        <w:r w:rsidR="00527BFD">
          <w:rPr>
            <w:noProof/>
          </w:rPr>
        </w:r>
        <w:r w:rsidR="00527BFD">
          <w:rPr>
            <w:noProof/>
          </w:rPr>
          <w:fldChar w:fldCharType="separate"/>
        </w:r>
        <w:r w:rsidR="00527BFD">
          <w:rPr>
            <w:noProof/>
          </w:rPr>
          <w:t>151</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54" w:history="1">
        <w:r w:rsidR="00527BFD" w:rsidRPr="009A511E">
          <w:rPr>
            <w:rStyle w:val="Hyperlink"/>
            <w:rFonts w:eastAsiaTheme="majorEastAsia"/>
            <w:noProof/>
          </w:rPr>
          <w:t>AdapTV (via VAST)</w:t>
        </w:r>
        <w:r w:rsidR="00527BFD">
          <w:rPr>
            <w:noProof/>
          </w:rPr>
          <w:tab/>
        </w:r>
        <w:r w:rsidR="00527BFD">
          <w:rPr>
            <w:noProof/>
          </w:rPr>
          <w:fldChar w:fldCharType="begin"/>
        </w:r>
        <w:r w:rsidR="00527BFD">
          <w:rPr>
            <w:noProof/>
          </w:rPr>
          <w:instrText xml:space="preserve"> PAGEREF _Toc320796954 \h </w:instrText>
        </w:r>
        <w:r w:rsidR="00527BFD">
          <w:rPr>
            <w:noProof/>
          </w:rPr>
        </w:r>
        <w:r w:rsidR="00527BFD">
          <w:rPr>
            <w:noProof/>
          </w:rPr>
          <w:fldChar w:fldCharType="separate"/>
        </w:r>
        <w:r w:rsidR="00527BFD">
          <w:rPr>
            <w:noProof/>
          </w:rPr>
          <w:t>153</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55" w:history="1">
        <w:r w:rsidR="00527BFD" w:rsidRPr="009A511E">
          <w:rPr>
            <w:rStyle w:val="Hyperlink"/>
            <w:noProof/>
          </w:rPr>
          <w:t>Connecting with Ad Servers and Networks via adap.tv</w:t>
        </w:r>
        <w:r w:rsidR="00527BFD">
          <w:rPr>
            <w:noProof/>
          </w:rPr>
          <w:tab/>
        </w:r>
        <w:r w:rsidR="00527BFD">
          <w:rPr>
            <w:noProof/>
          </w:rPr>
          <w:fldChar w:fldCharType="begin"/>
        </w:r>
        <w:r w:rsidR="00527BFD">
          <w:rPr>
            <w:noProof/>
          </w:rPr>
          <w:instrText xml:space="preserve"> PAGEREF _Toc320796955 \h </w:instrText>
        </w:r>
        <w:r w:rsidR="00527BFD">
          <w:rPr>
            <w:noProof/>
          </w:rPr>
        </w:r>
        <w:r w:rsidR="00527BFD">
          <w:rPr>
            <w:noProof/>
          </w:rPr>
          <w:fldChar w:fldCharType="separate"/>
        </w:r>
        <w:r w:rsidR="00527BFD">
          <w:rPr>
            <w:noProof/>
          </w:rPr>
          <w:t>153</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56" w:history="1">
        <w:r w:rsidR="00527BFD" w:rsidRPr="009A511E">
          <w:rPr>
            <w:rStyle w:val="Hyperlink"/>
            <w:noProof/>
          </w:rPr>
          <w:t>Connecting with Tremor Media</w:t>
        </w:r>
        <w:r w:rsidR="00527BFD">
          <w:rPr>
            <w:noProof/>
          </w:rPr>
          <w:tab/>
        </w:r>
        <w:r w:rsidR="00527BFD">
          <w:rPr>
            <w:noProof/>
          </w:rPr>
          <w:fldChar w:fldCharType="begin"/>
        </w:r>
        <w:r w:rsidR="00527BFD">
          <w:rPr>
            <w:noProof/>
          </w:rPr>
          <w:instrText xml:space="preserve"> PAGEREF _Toc320796956 \h </w:instrText>
        </w:r>
        <w:r w:rsidR="00527BFD">
          <w:rPr>
            <w:noProof/>
          </w:rPr>
        </w:r>
        <w:r w:rsidR="00527BFD">
          <w:rPr>
            <w:noProof/>
          </w:rPr>
          <w:fldChar w:fldCharType="separate"/>
        </w:r>
        <w:r w:rsidR="00527BFD">
          <w:rPr>
            <w:noProof/>
          </w:rPr>
          <w:t>154</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57" w:history="1">
        <w:r w:rsidR="00527BFD" w:rsidRPr="009A511E">
          <w:rPr>
            <w:rStyle w:val="Hyperlink"/>
            <w:noProof/>
          </w:rPr>
          <w:t>Different Types of Ad Servers</w:t>
        </w:r>
        <w:r w:rsidR="00527BFD">
          <w:rPr>
            <w:noProof/>
          </w:rPr>
          <w:tab/>
        </w:r>
        <w:r w:rsidR="00527BFD">
          <w:rPr>
            <w:noProof/>
          </w:rPr>
          <w:fldChar w:fldCharType="begin"/>
        </w:r>
        <w:r w:rsidR="00527BFD">
          <w:rPr>
            <w:noProof/>
          </w:rPr>
          <w:instrText xml:space="preserve"> PAGEREF _Toc320796957 \h </w:instrText>
        </w:r>
        <w:r w:rsidR="00527BFD">
          <w:rPr>
            <w:noProof/>
          </w:rPr>
        </w:r>
        <w:r w:rsidR="00527BFD">
          <w:rPr>
            <w:noProof/>
          </w:rPr>
          <w:fldChar w:fldCharType="separate"/>
        </w:r>
        <w:r w:rsidR="00527BFD">
          <w:rPr>
            <w:noProof/>
          </w:rPr>
          <w:t>156</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958" w:history="1">
        <w:r w:rsidR="00527BFD" w:rsidRPr="009A511E">
          <w:rPr>
            <w:rStyle w:val="Hyperlink"/>
            <w:noProof/>
          </w:rPr>
          <w:t>Kaltura Player Additions Related to Ads</w:t>
        </w:r>
        <w:r w:rsidR="00527BFD">
          <w:rPr>
            <w:noProof/>
          </w:rPr>
          <w:tab/>
        </w:r>
        <w:r w:rsidR="00527BFD">
          <w:rPr>
            <w:noProof/>
          </w:rPr>
          <w:fldChar w:fldCharType="begin"/>
        </w:r>
        <w:r w:rsidR="00527BFD">
          <w:rPr>
            <w:noProof/>
          </w:rPr>
          <w:instrText xml:space="preserve"> PAGEREF _Toc320796958 \h </w:instrText>
        </w:r>
        <w:r w:rsidR="00527BFD">
          <w:rPr>
            <w:noProof/>
          </w:rPr>
        </w:r>
        <w:r w:rsidR="00527BFD">
          <w:rPr>
            <w:noProof/>
          </w:rPr>
          <w:fldChar w:fldCharType="separate"/>
        </w:r>
        <w:r w:rsidR="00527BFD">
          <w:rPr>
            <w:noProof/>
          </w:rPr>
          <w:t>156</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959" w:history="1">
        <w:r w:rsidR="00527BFD" w:rsidRPr="009A511E">
          <w:rPr>
            <w:rStyle w:val="Hyperlink"/>
            <w:noProof/>
          </w:rPr>
          <w:t>Troubleshooting</w:t>
        </w:r>
        <w:r w:rsidR="00527BFD">
          <w:rPr>
            <w:noProof/>
          </w:rPr>
          <w:tab/>
        </w:r>
        <w:r w:rsidR="00527BFD">
          <w:rPr>
            <w:noProof/>
          </w:rPr>
          <w:fldChar w:fldCharType="begin"/>
        </w:r>
        <w:r w:rsidR="00527BFD">
          <w:rPr>
            <w:noProof/>
          </w:rPr>
          <w:instrText xml:space="preserve"> PAGEREF _Toc320796959 \h </w:instrText>
        </w:r>
        <w:r w:rsidR="00527BFD">
          <w:rPr>
            <w:noProof/>
          </w:rPr>
        </w:r>
        <w:r w:rsidR="00527BFD">
          <w:rPr>
            <w:noProof/>
          </w:rPr>
          <w:fldChar w:fldCharType="separate"/>
        </w:r>
        <w:r w:rsidR="00527BFD">
          <w:rPr>
            <w:noProof/>
          </w:rPr>
          <w:t>156</w:t>
        </w:r>
        <w:r w:rsidR="00527BFD">
          <w:rPr>
            <w:noProof/>
          </w:rPr>
          <w:fldChar w:fldCharType="end"/>
        </w:r>
      </w:hyperlink>
    </w:p>
    <w:p w:rsidR="00527BFD" w:rsidRDefault="009950C3">
      <w:pPr>
        <w:pStyle w:val="TOC1"/>
        <w:tabs>
          <w:tab w:val="right" w:leader="dot" w:pos="9017"/>
        </w:tabs>
        <w:rPr>
          <w:rFonts w:asciiTheme="minorHAnsi" w:eastAsiaTheme="minorEastAsia" w:hAnsiTheme="minorHAnsi" w:cstheme="minorBidi"/>
          <w:noProof/>
          <w:color w:val="auto"/>
          <w:sz w:val="22"/>
          <w:szCs w:val="22"/>
          <w:lang w:val="en-US" w:bidi="he-IL"/>
        </w:rPr>
      </w:pPr>
      <w:hyperlink w:anchor="_Toc320796960" w:history="1">
        <w:r w:rsidR="00527BFD" w:rsidRPr="009A511E">
          <w:rPr>
            <w:rStyle w:val="Hyperlink"/>
            <w:noProof/>
            <w:lang w:val="en-GB"/>
          </w:rPr>
          <w:t>Chapter 16 Creating and Tracking Analytics</w:t>
        </w:r>
        <w:r w:rsidR="00527BFD">
          <w:rPr>
            <w:noProof/>
          </w:rPr>
          <w:tab/>
        </w:r>
        <w:r w:rsidR="00527BFD">
          <w:rPr>
            <w:noProof/>
          </w:rPr>
          <w:fldChar w:fldCharType="begin"/>
        </w:r>
        <w:r w:rsidR="00527BFD">
          <w:rPr>
            <w:noProof/>
          </w:rPr>
          <w:instrText xml:space="preserve"> PAGEREF _Toc320796960 \h </w:instrText>
        </w:r>
        <w:r w:rsidR="00527BFD">
          <w:rPr>
            <w:noProof/>
          </w:rPr>
        </w:r>
        <w:r w:rsidR="00527BFD">
          <w:rPr>
            <w:noProof/>
          </w:rPr>
          <w:fldChar w:fldCharType="separate"/>
        </w:r>
        <w:r w:rsidR="00527BFD">
          <w:rPr>
            <w:noProof/>
          </w:rPr>
          <w:t>158</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961" w:history="1">
        <w:r w:rsidR="00527BFD" w:rsidRPr="009A511E">
          <w:rPr>
            <w:rStyle w:val="Hyperlink"/>
            <w:noProof/>
          </w:rPr>
          <w:t>Bandwidth Usage Reports</w:t>
        </w:r>
        <w:r w:rsidR="00527BFD">
          <w:rPr>
            <w:noProof/>
          </w:rPr>
          <w:tab/>
        </w:r>
        <w:r w:rsidR="00527BFD">
          <w:rPr>
            <w:noProof/>
          </w:rPr>
          <w:fldChar w:fldCharType="begin"/>
        </w:r>
        <w:r w:rsidR="00527BFD">
          <w:rPr>
            <w:noProof/>
          </w:rPr>
          <w:instrText xml:space="preserve"> PAGEREF _Toc320796961 \h </w:instrText>
        </w:r>
        <w:r w:rsidR="00527BFD">
          <w:rPr>
            <w:noProof/>
          </w:rPr>
        </w:r>
        <w:r w:rsidR="00527BFD">
          <w:rPr>
            <w:noProof/>
          </w:rPr>
          <w:fldChar w:fldCharType="separate"/>
        </w:r>
        <w:r w:rsidR="00527BFD">
          <w:rPr>
            <w:noProof/>
          </w:rPr>
          <w:t>158</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62" w:history="1">
        <w:r w:rsidR="00527BFD" w:rsidRPr="009A511E">
          <w:rPr>
            <w:rStyle w:val="Hyperlink"/>
            <w:noProof/>
            <w:shd w:val="clear" w:color="auto" w:fill="FFFFFF"/>
          </w:rPr>
          <w:t>View Monthly or Yearly Bandwidth Usage</w:t>
        </w:r>
        <w:r w:rsidR="00527BFD">
          <w:rPr>
            <w:noProof/>
          </w:rPr>
          <w:tab/>
        </w:r>
        <w:r w:rsidR="00527BFD">
          <w:rPr>
            <w:noProof/>
          </w:rPr>
          <w:fldChar w:fldCharType="begin"/>
        </w:r>
        <w:r w:rsidR="00527BFD">
          <w:rPr>
            <w:noProof/>
          </w:rPr>
          <w:instrText xml:space="preserve"> PAGEREF _Toc320796962 \h </w:instrText>
        </w:r>
        <w:r w:rsidR="00527BFD">
          <w:rPr>
            <w:noProof/>
          </w:rPr>
        </w:r>
        <w:r w:rsidR="00527BFD">
          <w:rPr>
            <w:noProof/>
          </w:rPr>
          <w:fldChar w:fldCharType="separate"/>
        </w:r>
        <w:r w:rsidR="00527BFD">
          <w:rPr>
            <w:noProof/>
          </w:rPr>
          <w:t>158</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963" w:history="1">
        <w:r w:rsidR="00527BFD" w:rsidRPr="009A511E">
          <w:rPr>
            <w:rStyle w:val="Hyperlink"/>
            <w:noProof/>
            <w:shd w:val="clear" w:color="auto" w:fill="FFFFFF"/>
          </w:rPr>
          <w:t>Content Reports</w:t>
        </w:r>
        <w:r w:rsidR="00527BFD">
          <w:rPr>
            <w:noProof/>
          </w:rPr>
          <w:tab/>
        </w:r>
        <w:r w:rsidR="00527BFD">
          <w:rPr>
            <w:noProof/>
          </w:rPr>
          <w:fldChar w:fldCharType="begin"/>
        </w:r>
        <w:r w:rsidR="00527BFD">
          <w:rPr>
            <w:noProof/>
          </w:rPr>
          <w:instrText xml:space="preserve"> PAGEREF _Toc320796963 \h </w:instrText>
        </w:r>
        <w:r w:rsidR="00527BFD">
          <w:rPr>
            <w:noProof/>
          </w:rPr>
        </w:r>
        <w:r w:rsidR="00527BFD">
          <w:rPr>
            <w:noProof/>
          </w:rPr>
          <w:fldChar w:fldCharType="separate"/>
        </w:r>
        <w:r w:rsidR="00527BFD">
          <w:rPr>
            <w:noProof/>
          </w:rPr>
          <w:t>158</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64" w:history="1">
        <w:r w:rsidR="00527BFD" w:rsidRPr="009A511E">
          <w:rPr>
            <w:rStyle w:val="Hyperlink"/>
            <w:noProof/>
            <w:shd w:val="clear" w:color="auto" w:fill="FFFFFF"/>
          </w:rPr>
          <w:t>Top Content</w:t>
        </w:r>
        <w:r w:rsidR="00527BFD">
          <w:rPr>
            <w:noProof/>
          </w:rPr>
          <w:tab/>
        </w:r>
        <w:r w:rsidR="00527BFD">
          <w:rPr>
            <w:noProof/>
          </w:rPr>
          <w:fldChar w:fldCharType="begin"/>
        </w:r>
        <w:r w:rsidR="00527BFD">
          <w:rPr>
            <w:noProof/>
          </w:rPr>
          <w:instrText xml:space="preserve"> PAGEREF _Toc320796964 \h </w:instrText>
        </w:r>
        <w:r w:rsidR="00527BFD">
          <w:rPr>
            <w:noProof/>
          </w:rPr>
        </w:r>
        <w:r w:rsidR="00527BFD">
          <w:rPr>
            <w:noProof/>
          </w:rPr>
          <w:fldChar w:fldCharType="separate"/>
        </w:r>
        <w:r w:rsidR="00527BFD">
          <w:rPr>
            <w:noProof/>
          </w:rPr>
          <w:t>158</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65" w:history="1">
        <w:r w:rsidR="00527BFD" w:rsidRPr="009A511E">
          <w:rPr>
            <w:rStyle w:val="Hyperlink"/>
            <w:noProof/>
            <w:shd w:val="clear" w:color="auto" w:fill="FFFFFF"/>
          </w:rPr>
          <w:t>Content Drop-off</w:t>
        </w:r>
        <w:r w:rsidR="00527BFD">
          <w:rPr>
            <w:noProof/>
          </w:rPr>
          <w:tab/>
        </w:r>
        <w:r w:rsidR="00527BFD">
          <w:rPr>
            <w:noProof/>
          </w:rPr>
          <w:fldChar w:fldCharType="begin"/>
        </w:r>
        <w:r w:rsidR="00527BFD">
          <w:rPr>
            <w:noProof/>
          </w:rPr>
          <w:instrText xml:space="preserve"> PAGEREF _Toc320796965 \h </w:instrText>
        </w:r>
        <w:r w:rsidR="00527BFD">
          <w:rPr>
            <w:noProof/>
          </w:rPr>
        </w:r>
        <w:r w:rsidR="00527BFD">
          <w:rPr>
            <w:noProof/>
          </w:rPr>
          <w:fldChar w:fldCharType="separate"/>
        </w:r>
        <w:r w:rsidR="00527BFD">
          <w:rPr>
            <w:noProof/>
          </w:rPr>
          <w:t>160</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66" w:history="1">
        <w:r w:rsidR="00527BFD" w:rsidRPr="009A511E">
          <w:rPr>
            <w:rStyle w:val="Hyperlink"/>
            <w:noProof/>
            <w:shd w:val="clear" w:color="auto" w:fill="FFFFFF"/>
          </w:rPr>
          <w:t>Content Interactions</w:t>
        </w:r>
        <w:r w:rsidR="00527BFD">
          <w:rPr>
            <w:noProof/>
          </w:rPr>
          <w:tab/>
        </w:r>
        <w:r w:rsidR="00527BFD">
          <w:rPr>
            <w:noProof/>
          </w:rPr>
          <w:fldChar w:fldCharType="begin"/>
        </w:r>
        <w:r w:rsidR="00527BFD">
          <w:rPr>
            <w:noProof/>
          </w:rPr>
          <w:instrText xml:space="preserve"> PAGEREF _Toc320796966 \h </w:instrText>
        </w:r>
        <w:r w:rsidR="00527BFD">
          <w:rPr>
            <w:noProof/>
          </w:rPr>
        </w:r>
        <w:r w:rsidR="00527BFD">
          <w:rPr>
            <w:noProof/>
          </w:rPr>
          <w:fldChar w:fldCharType="separate"/>
        </w:r>
        <w:r w:rsidR="00527BFD">
          <w:rPr>
            <w:noProof/>
          </w:rPr>
          <w:t>161</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67" w:history="1">
        <w:r w:rsidR="00527BFD" w:rsidRPr="009A511E">
          <w:rPr>
            <w:rStyle w:val="Hyperlink"/>
            <w:noProof/>
            <w:shd w:val="clear" w:color="auto" w:fill="FFFFFF"/>
          </w:rPr>
          <w:t>Content Contributions</w:t>
        </w:r>
        <w:r w:rsidR="00527BFD">
          <w:rPr>
            <w:noProof/>
          </w:rPr>
          <w:tab/>
        </w:r>
        <w:r w:rsidR="00527BFD">
          <w:rPr>
            <w:noProof/>
          </w:rPr>
          <w:fldChar w:fldCharType="begin"/>
        </w:r>
        <w:r w:rsidR="00527BFD">
          <w:rPr>
            <w:noProof/>
          </w:rPr>
          <w:instrText xml:space="preserve"> PAGEREF _Toc320796967 \h </w:instrText>
        </w:r>
        <w:r w:rsidR="00527BFD">
          <w:rPr>
            <w:noProof/>
          </w:rPr>
        </w:r>
        <w:r w:rsidR="00527BFD">
          <w:rPr>
            <w:noProof/>
          </w:rPr>
          <w:fldChar w:fldCharType="separate"/>
        </w:r>
        <w:r w:rsidR="00527BFD">
          <w:rPr>
            <w:noProof/>
          </w:rPr>
          <w:t>162</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968" w:history="1">
        <w:r w:rsidR="00527BFD" w:rsidRPr="009A511E">
          <w:rPr>
            <w:rStyle w:val="Hyperlink"/>
            <w:noProof/>
            <w:shd w:val="clear" w:color="auto" w:fill="FFFFFF"/>
          </w:rPr>
          <w:t>User and Community Reports</w:t>
        </w:r>
        <w:r w:rsidR="00527BFD">
          <w:rPr>
            <w:noProof/>
          </w:rPr>
          <w:tab/>
        </w:r>
        <w:r w:rsidR="00527BFD">
          <w:rPr>
            <w:noProof/>
          </w:rPr>
          <w:fldChar w:fldCharType="begin"/>
        </w:r>
        <w:r w:rsidR="00527BFD">
          <w:rPr>
            <w:noProof/>
          </w:rPr>
          <w:instrText xml:space="preserve"> PAGEREF _Toc320796968 \h </w:instrText>
        </w:r>
        <w:r w:rsidR="00527BFD">
          <w:rPr>
            <w:noProof/>
          </w:rPr>
        </w:r>
        <w:r w:rsidR="00527BFD">
          <w:rPr>
            <w:noProof/>
          </w:rPr>
          <w:fldChar w:fldCharType="separate"/>
        </w:r>
        <w:r w:rsidR="00527BFD">
          <w:rPr>
            <w:noProof/>
          </w:rPr>
          <w:t>163</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69" w:history="1">
        <w:r w:rsidR="00527BFD" w:rsidRPr="009A511E">
          <w:rPr>
            <w:rStyle w:val="Hyperlink"/>
            <w:noProof/>
            <w:shd w:val="clear" w:color="auto" w:fill="FFFFFF"/>
          </w:rPr>
          <w:t>Top Contributors</w:t>
        </w:r>
        <w:r w:rsidR="00527BFD">
          <w:rPr>
            <w:noProof/>
          </w:rPr>
          <w:tab/>
        </w:r>
        <w:r w:rsidR="00527BFD">
          <w:rPr>
            <w:noProof/>
          </w:rPr>
          <w:fldChar w:fldCharType="begin"/>
        </w:r>
        <w:r w:rsidR="00527BFD">
          <w:rPr>
            <w:noProof/>
          </w:rPr>
          <w:instrText xml:space="preserve"> PAGEREF _Toc320796969 \h </w:instrText>
        </w:r>
        <w:r w:rsidR="00527BFD">
          <w:rPr>
            <w:noProof/>
          </w:rPr>
        </w:r>
        <w:r w:rsidR="00527BFD">
          <w:rPr>
            <w:noProof/>
          </w:rPr>
          <w:fldChar w:fldCharType="separate"/>
        </w:r>
        <w:r w:rsidR="00527BFD">
          <w:rPr>
            <w:noProof/>
          </w:rPr>
          <w:t>163</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70" w:history="1">
        <w:r w:rsidR="00527BFD" w:rsidRPr="009A511E">
          <w:rPr>
            <w:rStyle w:val="Hyperlink"/>
            <w:noProof/>
            <w:shd w:val="clear" w:color="auto" w:fill="FFFFFF"/>
          </w:rPr>
          <w:t>Geographic Distribution</w:t>
        </w:r>
        <w:r w:rsidR="00527BFD">
          <w:rPr>
            <w:noProof/>
          </w:rPr>
          <w:tab/>
        </w:r>
        <w:r w:rsidR="00527BFD">
          <w:rPr>
            <w:noProof/>
          </w:rPr>
          <w:fldChar w:fldCharType="begin"/>
        </w:r>
        <w:r w:rsidR="00527BFD">
          <w:rPr>
            <w:noProof/>
          </w:rPr>
          <w:instrText xml:space="preserve"> PAGEREF _Toc320796970 \h </w:instrText>
        </w:r>
        <w:r w:rsidR="00527BFD">
          <w:rPr>
            <w:noProof/>
          </w:rPr>
        </w:r>
        <w:r w:rsidR="00527BFD">
          <w:rPr>
            <w:noProof/>
          </w:rPr>
          <w:fldChar w:fldCharType="separate"/>
        </w:r>
        <w:r w:rsidR="00527BFD">
          <w:rPr>
            <w:noProof/>
          </w:rPr>
          <w:t>164</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71" w:history="1">
        <w:r w:rsidR="00527BFD" w:rsidRPr="009A511E">
          <w:rPr>
            <w:rStyle w:val="Hyperlink"/>
            <w:noProof/>
            <w:shd w:val="clear" w:color="auto" w:fill="FFFFFF"/>
          </w:rPr>
          <w:t>Top Syndications</w:t>
        </w:r>
        <w:r w:rsidR="00527BFD">
          <w:rPr>
            <w:noProof/>
          </w:rPr>
          <w:tab/>
        </w:r>
        <w:r w:rsidR="00527BFD">
          <w:rPr>
            <w:noProof/>
          </w:rPr>
          <w:fldChar w:fldCharType="begin"/>
        </w:r>
        <w:r w:rsidR="00527BFD">
          <w:rPr>
            <w:noProof/>
          </w:rPr>
          <w:instrText xml:space="preserve"> PAGEREF _Toc320796971 \h </w:instrText>
        </w:r>
        <w:r w:rsidR="00527BFD">
          <w:rPr>
            <w:noProof/>
          </w:rPr>
        </w:r>
        <w:r w:rsidR="00527BFD">
          <w:rPr>
            <w:noProof/>
          </w:rPr>
          <w:fldChar w:fldCharType="separate"/>
        </w:r>
        <w:r w:rsidR="00527BFD">
          <w:rPr>
            <w:noProof/>
          </w:rPr>
          <w:t>165</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72" w:history="1">
        <w:r w:rsidR="00527BFD" w:rsidRPr="009A511E">
          <w:rPr>
            <w:rStyle w:val="Hyperlink"/>
            <w:noProof/>
          </w:rPr>
          <w:t>Date Ranges for Analytical Reports</w:t>
        </w:r>
        <w:r w:rsidR="00527BFD">
          <w:rPr>
            <w:noProof/>
          </w:rPr>
          <w:tab/>
        </w:r>
        <w:r w:rsidR="00527BFD">
          <w:rPr>
            <w:noProof/>
          </w:rPr>
          <w:fldChar w:fldCharType="begin"/>
        </w:r>
        <w:r w:rsidR="00527BFD">
          <w:rPr>
            <w:noProof/>
          </w:rPr>
          <w:instrText xml:space="preserve"> PAGEREF _Toc320796972 \h </w:instrText>
        </w:r>
        <w:r w:rsidR="00527BFD">
          <w:rPr>
            <w:noProof/>
          </w:rPr>
        </w:r>
        <w:r w:rsidR="00527BFD">
          <w:rPr>
            <w:noProof/>
          </w:rPr>
          <w:fldChar w:fldCharType="separate"/>
        </w:r>
        <w:r w:rsidR="00527BFD">
          <w:rPr>
            <w:noProof/>
          </w:rPr>
          <w:t>166</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973" w:history="1">
        <w:r w:rsidR="00527BFD" w:rsidRPr="009A511E">
          <w:rPr>
            <w:rStyle w:val="Hyperlink"/>
            <w:noProof/>
          </w:rPr>
          <w:t>Exporting Analytics to a CSV File</w:t>
        </w:r>
        <w:r w:rsidR="00527BFD">
          <w:rPr>
            <w:noProof/>
          </w:rPr>
          <w:tab/>
        </w:r>
        <w:r w:rsidR="00527BFD">
          <w:rPr>
            <w:noProof/>
          </w:rPr>
          <w:fldChar w:fldCharType="begin"/>
        </w:r>
        <w:r w:rsidR="00527BFD">
          <w:rPr>
            <w:noProof/>
          </w:rPr>
          <w:instrText xml:space="preserve"> PAGEREF _Toc320796973 \h </w:instrText>
        </w:r>
        <w:r w:rsidR="00527BFD">
          <w:rPr>
            <w:noProof/>
          </w:rPr>
        </w:r>
        <w:r w:rsidR="00527BFD">
          <w:rPr>
            <w:noProof/>
          </w:rPr>
          <w:fldChar w:fldCharType="separate"/>
        </w:r>
        <w:r w:rsidR="00527BFD">
          <w:rPr>
            <w:noProof/>
          </w:rPr>
          <w:t>167</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74" w:history="1">
        <w:r w:rsidR="00527BFD" w:rsidRPr="009A511E">
          <w:rPr>
            <w:rStyle w:val="Hyperlink"/>
            <w:noProof/>
          </w:rPr>
          <w:t>Sending Analytics Events to Third Parties</w:t>
        </w:r>
        <w:r w:rsidR="00527BFD">
          <w:rPr>
            <w:noProof/>
          </w:rPr>
          <w:tab/>
        </w:r>
        <w:r w:rsidR="00527BFD">
          <w:rPr>
            <w:noProof/>
          </w:rPr>
          <w:fldChar w:fldCharType="begin"/>
        </w:r>
        <w:r w:rsidR="00527BFD">
          <w:rPr>
            <w:noProof/>
          </w:rPr>
          <w:instrText xml:space="preserve"> PAGEREF _Toc320796974 \h </w:instrText>
        </w:r>
        <w:r w:rsidR="00527BFD">
          <w:rPr>
            <w:noProof/>
          </w:rPr>
        </w:r>
        <w:r w:rsidR="00527BFD">
          <w:rPr>
            <w:noProof/>
          </w:rPr>
          <w:fldChar w:fldCharType="separate"/>
        </w:r>
        <w:r w:rsidR="00527BFD">
          <w:rPr>
            <w:noProof/>
          </w:rPr>
          <w:t>167</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75" w:history="1">
        <w:r w:rsidR="00527BFD" w:rsidRPr="009A511E">
          <w:rPr>
            <w:rStyle w:val="Hyperlink"/>
            <w:noProof/>
          </w:rPr>
          <w:t>Kaltura Player Supported Plug-ins</w:t>
        </w:r>
        <w:r w:rsidR="00527BFD">
          <w:rPr>
            <w:noProof/>
          </w:rPr>
          <w:tab/>
        </w:r>
        <w:r w:rsidR="00527BFD">
          <w:rPr>
            <w:noProof/>
          </w:rPr>
          <w:fldChar w:fldCharType="begin"/>
        </w:r>
        <w:r w:rsidR="00527BFD">
          <w:rPr>
            <w:noProof/>
          </w:rPr>
          <w:instrText xml:space="preserve"> PAGEREF _Toc320796975 \h </w:instrText>
        </w:r>
        <w:r w:rsidR="00527BFD">
          <w:rPr>
            <w:noProof/>
          </w:rPr>
        </w:r>
        <w:r w:rsidR="00527BFD">
          <w:rPr>
            <w:noProof/>
          </w:rPr>
          <w:fldChar w:fldCharType="separate"/>
        </w:r>
        <w:r w:rsidR="00527BFD">
          <w:rPr>
            <w:noProof/>
          </w:rPr>
          <w:t>167</w:t>
        </w:r>
        <w:r w:rsidR="00527BFD">
          <w:rPr>
            <w:noProof/>
          </w:rPr>
          <w:fldChar w:fldCharType="end"/>
        </w:r>
      </w:hyperlink>
    </w:p>
    <w:p w:rsidR="00527BFD" w:rsidRDefault="009950C3">
      <w:pPr>
        <w:pStyle w:val="TOC1"/>
        <w:tabs>
          <w:tab w:val="right" w:leader="dot" w:pos="9017"/>
        </w:tabs>
        <w:rPr>
          <w:rFonts w:asciiTheme="minorHAnsi" w:eastAsiaTheme="minorEastAsia" w:hAnsiTheme="minorHAnsi" w:cstheme="minorBidi"/>
          <w:noProof/>
          <w:color w:val="auto"/>
          <w:sz w:val="22"/>
          <w:szCs w:val="22"/>
          <w:lang w:val="en-US" w:bidi="he-IL"/>
        </w:rPr>
      </w:pPr>
      <w:hyperlink w:anchor="_Toc320796976" w:history="1">
        <w:r w:rsidR="00527BFD" w:rsidRPr="009A511E">
          <w:rPr>
            <w:rStyle w:val="Hyperlink"/>
            <w:noProof/>
            <w:lang w:val="en-GB"/>
          </w:rPr>
          <w:t>Chapter 17 Account Information</w:t>
        </w:r>
        <w:r w:rsidR="00527BFD">
          <w:rPr>
            <w:noProof/>
          </w:rPr>
          <w:tab/>
        </w:r>
        <w:r w:rsidR="00527BFD">
          <w:rPr>
            <w:noProof/>
          </w:rPr>
          <w:fldChar w:fldCharType="begin"/>
        </w:r>
        <w:r w:rsidR="00527BFD">
          <w:rPr>
            <w:noProof/>
          </w:rPr>
          <w:instrText xml:space="preserve"> PAGEREF _Toc320796976 \h </w:instrText>
        </w:r>
        <w:r w:rsidR="00527BFD">
          <w:rPr>
            <w:noProof/>
          </w:rPr>
        </w:r>
        <w:r w:rsidR="00527BFD">
          <w:rPr>
            <w:noProof/>
          </w:rPr>
          <w:fldChar w:fldCharType="separate"/>
        </w:r>
        <w:r w:rsidR="00527BFD">
          <w:rPr>
            <w:noProof/>
          </w:rPr>
          <w:t>168</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977" w:history="1">
        <w:r w:rsidR="00527BFD" w:rsidRPr="009A511E">
          <w:rPr>
            <w:rStyle w:val="Hyperlink"/>
            <w:noProof/>
            <w:shd w:val="clear" w:color="auto" w:fill="FFFFFF"/>
          </w:rPr>
          <w:t>Account S</w:t>
        </w:r>
        <w:r w:rsidR="00527BFD" w:rsidRPr="009A511E">
          <w:rPr>
            <w:rStyle w:val="Hyperlink"/>
            <w:noProof/>
          </w:rPr>
          <w:t>e</w:t>
        </w:r>
        <w:r w:rsidR="00527BFD" w:rsidRPr="009A511E">
          <w:rPr>
            <w:rStyle w:val="Hyperlink"/>
            <w:noProof/>
            <w:shd w:val="clear" w:color="auto" w:fill="FFFFFF"/>
          </w:rPr>
          <w:t>ttings</w:t>
        </w:r>
        <w:r w:rsidR="00527BFD">
          <w:rPr>
            <w:noProof/>
          </w:rPr>
          <w:tab/>
        </w:r>
        <w:r w:rsidR="00527BFD">
          <w:rPr>
            <w:noProof/>
          </w:rPr>
          <w:fldChar w:fldCharType="begin"/>
        </w:r>
        <w:r w:rsidR="00527BFD">
          <w:rPr>
            <w:noProof/>
          </w:rPr>
          <w:instrText xml:space="preserve"> PAGEREF _Toc320796977 \h </w:instrText>
        </w:r>
        <w:r w:rsidR="00527BFD">
          <w:rPr>
            <w:noProof/>
          </w:rPr>
        </w:r>
        <w:r w:rsidR="00527BFD">
          <w:rPr>
            <w:noProof/>
          </w:rPr>
          <w:fldChar w:fldCharType="separate"/>
        </w:r>
        <w:r w:rsidR="00527BFD">
          <w:rPr>
            <w:noProof/>
          </w:rPr>
          <w:t>168</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978" w:history="1">
        <w:r w:rsidR="00527BFD" w:rsidRPr="009A511E">
          <w:rPr>
            <w:rStyle w:val="Hyperlink"/>
            <w:noProof/>
            <w:shd w:val="clear" w:color="auto" w:fill="FFFFFF"/>
          </w:rPr>
          <w:t>Integration Settings</w:t>
        </w:r>
        <w:r w:rsidR="00527BFD">
          <w:rPr>
            <w:noProof/>
          </w:rPr>
          <w:tab/>
        </w:r>
        <w:r w:rsidR="00527BFD">
          <w:rPr>
            <w:noProof/>
          </w:rPr>
          <w:fldChar w:fldCharType="begin"/>
        </w:r>
        <w:r w:rsidR="00527BFD">
          <w:rPr>
            <w:noProof/>
          </w:rPr>
          <w:instrText xml:space="preserve"> PAGEREF _Toc320796978 \h </w:instrText>
        </w:r>
        <w:r w:rsidR="00527BFD">
          <w:rPr>
            <w:noProof/>
          </w:rPr>
        </w:r>
        <w:r w:rsidR="00527BFD">
          <w:rPr>
            <w:noProof/>
          </w:rPr>
          <w:fldChar w:fldCharType="separate"/>
        </w:r>
        <w:r w:rsidR="00527BFD">
          <w:rPr>
            <w:noProof/>
          </w:rPr>
          <w:t>169</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979" w:history="1">
        <w:r w:rsidR="00527BFD" w:rsidRPr="009A511E">
          <w:rPr>
            <w:rStyle w:val="Hyperlink"/>
            <w:noProof/>
          </w:rPr>
          <w:t>Account Info</w:t>
        </w:r>
        <w:r w:rsidR="00527BFD">
          <w:rPr>
            <w:noProof/>
          </w:rPr>
          <w:tab/>
        </w:r>
        <w:r w:rsidR="00527BFD">
          <w:rPr>
            <w:noProof/>
          </w:rPr>
          <w:fldChar w:fldCharType="begin"/>
        </w:r>
        <w:r w:rsidR="00527BFD">
          <w:rPr>
            <w:noProof/>
          </w:rPr>
          <w:instrText xml:space="preserve"> PAGEREF _Toc320796979 \h </w:instrText>
        </w:r>
        <w:r w:rsidR="00527BFD">
          <w:rPr>
            <w:noProof/>
          </w:rPr>
        </w:r>
        <w:r w:rsidR="00527BFD">
          <w:rPr>
            <w:noProof/>
          </w:rPr>
          <w:fldChar w:fldCharType="separate"/>
        </w:r>
        <w:r w:rsidR="00527BFD">
          <w:rPr>
            <w:noProof/>
          </w:rPr>
          <w:t>169</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80" w:history="1">
        <w:r w:rsidR="00527BFD" w:rsidRPr="009A511E">
          <w:rPr>
            <w:rStyle w:val="Hyperlink"/>
            <w:noProof/>
          </w:rPr>
          <w:t>Entry Management</w:t>
        </w:r>
        <w:r w:rsidR="00527BFD">
          <w:rPr>
            <w:noProof/>
          </w:rPr>
          <w:tab/>
        </w:r>
        <w:r w:rsidR="00527BFD">
          <w:rPr>
            <w:noProof/>
          </w:rPr>
          <w:fldChar w:fldCharType="begin"/>
        </w:r>
        <w:r w:rsidR="00527BFD">
          <w:rPr>
            <w:noProof/>
          </w:rPr>
          <w:instrText xml:space="preserve"> PAGEREF _Toc320796980 \h </w:instrText>
        </w:r>
        <w:r w:rsidR="00527BFD">
          <w:rPr>
            <w:noProof/>
          </w:rPr>
        </w:r>
        <w:r w:rsidR="00527BFD">
          <w:rPr>
            <w:noProof/>
          </w:rPr>
          <w:fldChar w:fldCharType="separate"/>
        </w:r>
        <w:r w:rsidR="00527BFD">
          <w:rPr>
            <w:noProof/>
          </w:rPr>
          <w:t>170</w:t>
        </w:r>
        <w:r w:rsidR="00527BFD">
          <w:rPr>
            <w:noProof/>
          </w:rPr>
          <w:fldChar w:fldCharType="end"/>
        </w:r>
      </w:hyperlink>
    </w:p>
    <w:p w:rsidR="00527BFD" w:rsidRDefault="009950C3">
      <w:pPr>
        <w:pStyle w:val="TOC3"/>
        <w:tabs>
          <w:tab w:val="right" w:leader="dot" w:pos="9017"/>
        </w:tabs>
        <w:rPr>
          <w:rFonts w:asciiTheme="minorHAnsi" w:eastAsiaTheme="minorEastAsia" w:hAnsiTheme="minorHAnsi" w:cstheme="minorBidi"/>
          <w:noProof/>
          <w:color w:val="auto"/>
          <w:sz w:val="22"/>
          <w:lang w:val="en-US" w:bidi="he-IL"/>
        </w:rPr>
      </w:pPr>
      <w:hyperlink w:anchor="_Toc320796981" w:history="1">
        <w:r w:rsidR="00527BFD" w:rsidRPr="009A511E">
          <w:rPr>
            <w:rStyle w:val="Hyperlink"/>
            <w:noProof/>
          </w:rPr>
          <w:t>Notifications</w:t>
        </w:r>
        <w:r w:rsidR="00527BFD">
          <w:rPr>
            <w:noProof/>
          </w:rPr>
          <w:tab/>
        </w:r>
        <w:r w:rsidR="00527BFD">
          <w:rPr>
            <w:noProof/>
          </w:rPr>
          <w:fldChar w:fldCharType="begin"/>
        </w:r>
        <w:r w:rsidR="00527BFD">
          <w:rPr>
            <w:noProof/>
          </w:rPr>
          <w:instrText xml:space="preserve"> PAGEREF _Toc320796981 \h </w:instrText>
        </w:r>
        <w:r w:rsidR="00527BFD">
          <w:rPr>
            <w:noProof/>
          </w:rPr>
        </w:r>
        <w:r w:rsidR="00527BFD">
          <w:rPr>
            <w:noProof/>
          </w:rPr>
          <w:fldChar w:fldCharType="separate"/>
        </w:r>
        <w:r w:rsidR="00527BFD">
          <w:rPr>
            <w:noProof/>
          </w:rPr>
          <w:t>170</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982" w:history="1">
        <w:r w:rsidR="00527BFD" w:rsidRPr="009A511E">
          <w:rPr>
            <w:rStyle w:val="Hyperlink"/>
            <w:noProof/>
            <w:shd w:val="clear" w:color="auto" w:fill="FFFFFF"/>
          </w:rPr>
          <w:t>Access Control</w:t>
        </w:r>
        <w:r w:rsidR="00527BFD">
          <w:rPr>
            <w:noProof/>
          </w:rPr>
          <w:tab/>
        </w:r>
        <w:r w:rsidR="00527BFD">
          <w:rPr>
            <w:noProof/>
          </w:rPr>
          <w:fldChar w:fldCharType="begin"/>
        </w:r>
        <w:r w:rsidR="00527BFD">
          <w:rPr>
            <w:noProof/>
          </w:rPr>
          <w:instrText xml:space="preserve"> PAGEREF _Toc320796982 \h </w:instrText>
        </w:r>
        <w:r w:rsidR="00527BFD">
          <w:rPr>
            <w:noProof/>
          </w:rPr>
        </w:r>
        <w:r w:rsidR="00527BFD">
          <w:rPr>
            <w:noProof/>
          </w:rPr>
          <w:fldChar w:fldCharType="separate"/>
        </w:r>
        <w:r w:rsidR="00527BFD">
          <w:rPr>
            <w:noProof/>
          </w:rPr>
          <w:t>171</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983" w:history="1">
        <w:r w:rsidR="00527BFD" w:rsidRPr="009A511E">
          <w:rPr>
            <w:rStyle w:val="Hyperlink"/>
            <w:noProof/>
            <w:shd w:val="clear" w:color="auto" w:fill="FFFFFF"/>
          </w:rPr>
          <w:t>Transcoding Settings</w:t>
        </w:r>
        <w:r w:rsidR="00527BFD">
          <w:rPr>
            <w:noProof/>
          </w:rPr>
          <w:tab/>
        </w:r>
        <w:r w:rsidR="00527BFD">
          <w:rPr>
            <w:noProof/>
          </w:rPr>
          <w:fldChar w:fldCharType="begin"/>
        </w:r>
        <w:r w:rsidR="00527BFD">
          <w:rPr>
            <w:noProof/>
          </w:rPr>
          <w:instrText xml:space="preserve"> PAGEREF _Toc320796983 \h </w:instrText>
        </w:r>
        <w:r w:rsidR="00527BFD">
          <w:rPr>
            <w:noProof/>
          </w:rPr>
        </w:r>
        <w:r w:rsidR="00527BFD">
          <w:rPr>
            <w:noProof/>
          </w:rPr>
          <w:fldChar w:fldCharType="separate"/>
        </w:r>
        <w:r w:rsidR="00527BFD">
          <w:rPr>
            <w:noProof/>
          </w:rPr>
          <w:t>172</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984" w:history="1">
        <w:r w:rsidR="00527BFD" w:rsidRPr="009A511E">
          <w:rPr>
            <w:rStyle w:val="Hyperlink"/>
            <w:noProof/>
          </w:rPr>
          <w:t>Custom Data</w:t>
        </w:r>
        <w:r w:rsidR="00527BFD">
          <w:rPr>
            <w:noProof/>
          </w:rPr>
          <w:tab/>
        </w:r>
        <w:r w:rsidR="00527BFD">
          <w:rPr>
            <w:noProof/>
          </w:rPr>
          <w:fldChar w:fldCharType="begin"/>
        </w:r>
        <w:r w:rsidR="00527BFD">
          <w:rPr>
            <w:noProof/>
          </w:rPr>
          <w:instrText xml:space="preserve"> PAGEREF _Toc320796984 \h </w:instrText>
        </w:r>
        <w:r w:rsidR="00527BFD">
          <w:rPr>
            <w:noProof/>
          </w:rPr>
        </w:r>
        <w:r w:rsidR="00527BFD">
          <w:rPr>
            <w:noProof/>
          </w:rPr>
          <w:fldChar w:fldCharType="separate"/>
        </w:r>
        <w:r w:rsidR="00527BFD">
          <w:rPr>
            <w:noProof/>
          </w:rPr>
          <w:t>172</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985" w:history="1">
        <w:r w:rsidR="00527BFD" w:rsidRPr="009A511E">
          <w:rPr>
            <w:rStyle w:val="Hyperlink"/>
            <w:noProof/>
          </w:rPr>
          <w:t>My User Settings</w:t>
        </w:r>
        <w:r w:rsidR="00527BFD">
          <w:rPr>
            <w:noProof/>
          </w:rPr>
          <w:tab/>
        </w:r>
        <w:r w:rsidR="00527BFD">
          <w:rPr>
            <w:noProof/>
          </w:rPr>
          <w:fldChar w:fldCharType="begin"/>
        </w:r>
        <w:r w:rsidR="00527BFD">
          <w:rPr>
            <w:noProof/>
          </w:rPr>
          <w:instrText xml:space="preserve"> PAGEREF _Toc320796985 \h </w:instrText>
        </w:r>
        <w:r w:rsidR="00527BFD">
          <w:rPr>
            <w:noProof/>
          </w:rPr>
        </w:r>
        <w:r w:rsidR="00527BFD">
          <w:rPr>
            <w:noProof/>
          </w:rPr>
          <w:fldChar w:fldCharType="separate"/>
        </w:r>
        <w:r w:rsidR="00527BFD">
          <w:rPr>
            <w:noProof/>
          </w:rPr>
          <w:t>172</w:t>
        </w:r>
        <w:r w:rsidR="00527BFD">
          <w:rPr>
            <w:noProof/>
          </w:rPr>
          <w:fldChar w:fldCharType="end"/>
        </w:r>
      </w:hyperlink>
    </w:p>
    <w:p w:rsidR="00527BFD" w:rsidRDefault="009950C3">
      <w:pPr>
        <w:pStyle w:val="TOC2"/>
        <w:tabs>
          <w:tab w:val="right" w:leader="dot" w:pos="9017"/>
        </w:tabs>
        <w:rPr>
          <w:rFonts w:asciiTheme="minorHAnsi" w:eastAsiaTheme="minorEastAsia" w:hAnsiTheme="minorHAnsi" w:cstheme="minorBidi"/>
          <w:noProof/>
          <w:color w:val="auto"/>
          <w:sz w:val="22"/>
          <w:szCs w:val="22"/>
          <w:lang w:val="en-US" w:bidi="he-IL"/>
        </w:rPr>
      </w:pPr>
      <w:hyperlink w:anchor="_Toc320796986" w:history="1">
        <w:r w:rsidR="00527BFD" w:rsidRPr="009A511E">
          <w:rPr>
            <w:rStyle w:val="Hyperlink"/>
            <w:noProof/>
          </w:rPr>
          <w:t>Account Upgrade</w:t>
        </w:r>
        <w:r w:rsidR="00527BFD">
          <w:rPr>
            <w:noProof/>
          </w:rPr>
          <w:tab/>
        </w:r>
        <w:r w:rsidR="00527BFD">
          <w:rPr>
            <w:noProof/>
          </w:rPr>
          <w:fldChar w:fldCharType="begin"/>
        </w:r>
        <w:r w:rsidR="00527BFD">
          <w:rPr>
            <w:noProof/>
          </w:rPr>
          <w:instrText xml:space="preserve"> PAGEREF _Toc320796986 \h </w:instrText>
        </w:r>
        <w:r w:rsidR="00527BFD">
          <w:rPr>
            <w:noProof/>
          </w:rPr>
        </w:r>
        <w:r w:rsidR="00527BFD">
          <w:rPr>
            <w:noProof/>
          </w:rPr>
          <w:fldChar w:fldCharType="separate"/>
        </w:r>
        <w:r w:rsidR="00527BFD">
          <w:rPr>
            <w:noProof/>
          </w:rPr>
          <w:t>172</w:t>
        </w:r>
        <w:r w:rsidR="00527BFD">
          <w:rPr>
            <w:noProof/>
          </w:rPr>
          <w:fldChar w:fldCharType="end"/>
        </w:r>
      </w:hyperlink>
    </w:p>
    <w:p w:rsidR="003055F6" w:rsidRDefault="003055F6">
      <w:pPr>
        <w:rPr>
          <w:rFonts w:ascii="Arial Bold" w:hAnsi="Arial Bold"/>
          <w:noProof/>
          <w:color w:val="08215C"/>
          <w:sz w:val="24"/>
          <w:szCs w:val="24"/>
        </w:rPr>
        <w:sectPr w:rsidR="003055F6" w:rsidSect="003055F6">
          <w:headerReference w:type="default" r:id="rId15"/>
          <w:footerReference w:type="default" r:id="rId16"/>
          <w:headerReference w:type="first" r:id="rId17"/>
          <w:footerReference w:type="first" r:id="rId18"/>
          <w:pgSz w:w="11907" w:h="16840" w:code="9"/>
          <w:pgMar w:top="1440" w:right="1440" w:bottom="1440" w:left="1440" w:header="720" w:footer="720" w:gutter="0"/>
          <w:cols w:space="720"/>
          <w:titlePg/>
          <w:docGrid w:linePitch="360"/>
        </w:sectPr>
      </w:pPr>
      <w:r>
        <w:rPr>
          <w:rFonts w:ascii="Arial Bold" w:hAnsi="Arial Bold"/>
          <w:noProof/>
          <w:color w:val="08215C"/>
          <w:sz w:val="24"/>
          <w:szCs w:val="24"/>
        </w:rPr>
        <w:fldChar w:fldCharType="end"/>
      </w:r>
    </w:p>
    <w:p w:rsidR="003055F6" w:rsidRDefault="003C19F0" w:rsidP="003055F6">
      <w:pPr>
        <w:pStyle w:val="Heading1"/>
      </w:pPr>
      <w:r w:rsidRPr="00FD26C0">
        <w:t>Preface</w:t>
      </w:r>
      <w:bookmarkEnd w:id="1"/>
      <w:bookmarkEnd w:id="2"/>
    </w:p>
    <w:p w:rsidR="0097212F" w:rsidRPr="0097212F" w:rsidRDefault="0097212F" w:rsidP="0097212F">
      <w:pPr>
        <w:pStyle w:val="BodyText"/>
      </w:pPr>
      <w:r>
        <w:fldChar w:fldCharType="begin"/>
      </w:r>
      <w:r>
        <w:instrText xml:space="preserve"> TC "</w:instrText>
      </w:r>
      <w:bookmarkStart w:id="7" w:name="_Toc256533111"/>
      <w:r>
        <w:rPr>
          <w:lang w:val="en-GB"/>
        </w:rPr>
        <w:fldChar w:fldCharType="begin"/>
      </w:r>
      <w:r>
        <w:rPr>
          <w:lang w:val="en-GB"/>
        </w:rPr>
        <w:instrText xml:space="preserve"> STYLEREF  "Heading 1" </w:instrText>
      </w:r>
      <w:r>
        <w:rPr>
          <w:lang w:val="en-GB"/>
        </w:rPr>
        <w:fldChar w:fldCharType="separate"/>
      </w:r>
      <w:bookmarkStart w:id="8" w:name="_Toc312930129"/>
      <w:bookmarkStart w:id="9" w:name="_Toc313796506"/>
      <w:bookmarkStart w:id="10" w:name="_Toc320796730"/>
      <w:r w:rsidR="005A4EFF">
        <w:rPr>
          <w:noProof/>
          <w:lang w:val="en-GB"/>
        </w:rPr>
        <w:instrText>Preface</w:instrText>
      </w:r>
      <w:bookmarkEnd w:id="7"/>
      <w:bookmarkEnd w:id="8"/>
      <w:bookmarkEnd w:id="9"/>
      <w:bookmarkEnd w:id="10"/>
      <w:r>
        <w:rPr>
          <w:lang w:val="en-GB"/>
        </w:rPr>
        <w:fldChar w:fldCharType="end"/>
      </w:r>
      <w:r>
        <w:instrText xml:space="preserve">" \f C \l "1" </w:instrText>
      </w:r>
      <w:r>
        <w:fldChar w:fldCharType="end"/>
      </w:r>
    </w:p>
    <w:tbl>
      <w:tblPr>
        <w:tblW w:w="0" w:type="auto"/>
        <w:tblLayout w:type="fixed"/>
        <w:tblCellMar>
          <w:left w:w="60" w:type="dxa"/>
          <w:right w:w="60" w:type="dxa"/>
        </w:tblCellMar>
        <w:tblLook w:val="0000" w:firstRow="0" w:lastRow="0" w:firstColumn="0" w:lastColumn="0" w:noHBand="0" w:noVBand="0"/>
      </w:tblPr>
      <w:tblGrid>
        <w:gridCol w:w="8617"/>
      </w:tblGrid>
      <w:tr w:rsidR="003C19F0" w:rsidRPr="00FD26C0" w:rsidTr="0045624E">
        <w:tc>
          <w:tcPr>
            <w:tcW w:w="8617" w:type="dxa"/>
            <w:tcBorders>
              <w:top w:val="nil"/>
              <w:left w:val="nil"/>
              <w:bottom w:val="nil"/>
              <w:right w:val="nil"/>
            </w:tcBorders>
          </w:tcPr>
          <w:p w:rsidR="003C19F0" w:rsidRPr="00FD26C0" w:rsidRDefault="003C19F0">
            <w:r w:rsidRPr="00FD26C0">
              <w:t>T</w:t>
            </w:r>
            <w:r w:rsidR="00994070">
              <w:t>h</w:t>
            </w:r>
            <w:r w:rsidRPr="00FD26C0">
              <w:t xml:space="preserve">is preface </w:t>
            </w:r>
            <w:r>
              <w:t xml:space="preserve">contains </w:t>
            </w:r>
            <w:r w:rsidRPr="00FD26C0">
              <w:t>the following topics:</w:t>
            </w:r>
          </w:p>
          <w:p w:rsidR="003C19F0" w:rsidRPr="00FD4401" w:rsidRDefault="00FD4401" w:rsidP="008631B0">
            <w:pPr>
              <w:pStyle w:val="ListBullet"/>
              <w:rPr>
                <w:rStyle w:val="Hyperlink"/>
              </w:rPr>
            </w:pPr>
            <w:r>
              <w:rPr>
                <w:rFonts w:cs="Times New Roman"/>
              </w:rPr>
              <w:fldChar w:fldCharType="begin"/>
            </w:r>
            <w:r>
              <w:rPr>
                <w:rFonts w:cs="Times New Roman"/>
              </w:rPr>
              <w:instrText xml:space="preserve"> HYPERLINK  \l "_About_this_Manual" </w:instrText>
            </w:r>
            <w:r>
              <w:rPr>
                <w:rFonts w:cs="Times New Roman"/>
              </w:rPr>
              <w:fldChar w:fldCharType="separate"/>
            </w:r>
            <w:r w:rsidR="003C19F0" w:rsidRPr="00FD4401">
              <w:rPr>
                <w:rStyle w:val="Hyperlink"/>
              </w:rPr>
              <w:t>About this Manual</w:t>
            </w:r>
          </w:p>
          <w:p w:rsidR="003C19F0" w:rsidRPr="00FD4401" w:rsidRDefault="00FD4401" w:rsidP="008631B0">
            <w:pPr>
              <w:pStyle w:val="ListBullet"/>
              <w:rPr>
                <w:rStyle w:val="Hyperlink"/>
              </w:rPr>
            </w:pPr>
            <w:r>
              <w:rPr>
                <w:rFonts w:cs="Times New Roman"/>
              </w:rPr>
              <w:fldChar w:fldCharType="end"/>
            </w:r>
            <w:r>
              <w:rPr>
                <w:rFonts w:cs="Times New Roman"/>
              </w:rPr>
              <w:fldChar w:fldCharType="begin"/>
            </w:r>
            <w:r>
              <w:rPr>
                <w:rFonts w:cs="Times New Roman"/>
              </w:rPr>
              <w:instrText xml:space="preserve"> HYPERLINK  \l "_Audience" </w:instrText>
            </w:r>
            <w:r>
              <w:rPr>
                <w:rFonts w:cs="Times New Roman"/>
              </w:rPr>
              <w:fldChar w:fldCharType="separate"/>
            </w:r>
            <w:r w:rsidR="003C19F0" w:rsidRPr="00FD4401">
              <w:rPr>
                <w:rStyle w:val="Hyperlink"/>
              </w:rPr>
              <w:t>Audience</w:t>
            </w:r>
          </w:p>
          <w:p w:rsidR="003C19F0" w:rsidRPr="00FD4401" w:rsidRDefault="00FD4401" w:rsidP="008631B0">
            <w:pPr>
              <w:pStyle w:val="ListBullet"/>
              <w:rPr>
                <w:rStyle w:val="Hyperlink"/>
              </w:rPr>
            </w:pPr>
            <w:r>
              <w:rPr>
                <w:rFonts w:cs="Times New Roman"/>
              </w:rPr>
              <w:fldChar w:fldCharType="end"/>
            </w:r>
            <w:r>
              <w:rPr>
                <w:rFonts w:cs="Times New Roman"/>
              </w:rPr>
              <w:fldChar w:fldCharType="begin"/>
            </w:r>
            <w:r>
              <w:rPr>
                <w:rFonts w:cs="Times New Roman"/>
              </w:rPr>
              <w:instrText xml:space="preserve"> HYPERLINK  \l "_Document_Conventions" </w:instrText>
            </w:r>
            <w:r>
              <w:rPr>
                <w:rFonts w:cs="Times New Roman"/>
              </w:rPr>
              <w:fldChar w:fldCharType="separate"/>
            </w:r>
            <w:r w:rsidR="003C19F0" w:rsidRPr="00FD4401">
              <w:rPr>
                <w:rStyle w:val="Hyperlink"/>
              </w:rPr>
              <w:t>Document Conventions</w:t>
            </w:r>
          </w:p>
          <w:p w:rsidR="003C19F0" w:rsidRPr="00FD26C0" w:rsidRDefault="00FD4401" w:rsidP="008631B0">
            <w:pPr>
              <w:pStyle w:val="ListBullet"/>
            </w:pPr>
            <w:r>
              <w:rPr>
                <w:rFonts w:cs="Times New Roman"/>
              </w:rPr>
              <w:fldChar w:fldCharType="end"/>
            </w:r>
            <w:hyperlink w:anchor="O_294" w:history="1">
              <w:r w:rsidR="003C19F0" w:rsidRPr="00123DCF">
                <w:rPr>
                  <w:rStyle w:val="Hyperlink"/>
                </w:rPr>
                <w:t>Related Documentation</w:t>
              </w:r>
            </w:hyperlink>
          </w:p>
        </w:tc>
      </w:tr>
    </w:tbl>
    <w:p w:rsidR="003C19F0" w:rsidRPr="004368E2" w:rsidRDefault="003C19F0" w:rsidP="008F01DA">
      <w:pPr>
        <w:pStyle w:val="Heading2"/>
      </w:pPr>
      <w:bookmarkStart w:id="11" w:name="O_1265"/>
      <w:bookmarkStart w:id="12" w:name="_About_this_Manual"/>
      <w:bookmarkStart w:id="13" w:name="_Toc261554141"/>
      <w:bookmarkStart w:id="14" w:name="_Toc261554910"/>
      <w:bookmarkStart w:id="15" w:name="_Toc313796507"/>
      <w:bookmarkStart w:id="16" w:name="_Toc320796731"/>
      <w:bookmarkEnd w:id="11"/>
      <w:bookmarkEnd w:id="12"/>
      <w:r w:rsidRPr="00086B43">
        <w:t>About</w:t>
      </w:r>
      <w:r w:rsidRPr="004368E2">
        <w:t xml:space="preserve"> this Manual</w:t>
      </w:r>
      <w:bookmarkEnd w:id="13"/>
      <w:bookmarkEnd w:id="14"/>
      <w:bookmarkEnd w:id="15"/>
      <w:bookmarkEnd w:id="16"/>
    </w:p>
    <w:p w:rsidR="003C19F0" w:rsidRPr="00FD26C0" w:rsidRDefault="003C19F0">
      <w:r w:rsidRPr="00FD26C0">
        <w:t xml:space="preserve">This document provides an in-depth description of </w:t>
      </w:r>
      <w:r>
        <w:t xml:space="preserve">the KMC basic concepts </w:t>
      </w:r>
      <w:r w:rsidRPr="00FD26C0">
        <w:t xml:space="preserve">and </w:t>
      </w:r>
      <w:r w:rsidR="003A2096">
        <w:t>usage.</w:t>
      </w:r>
    </w:p>
    <w:p w:rsidR="003C19F0" w:rsidRPr="00FD26C0" w:rsidRDefault="003C19F0"/>
    <w:tbl>
      <w:tblPr>
        <w:tblW w:w="9570" w:type="dxa"/>
        <w:tblLayout w:type="fixed"/>
        <w:tblCellMar>
          <w:left w:w="62" w:type="dxa"/>
          <w:right w:w="62" w:type="dxa"/>
        </w:tblCellMar>
        <w:tblLook w:val="0000" w:firstRow="0" w:lastRow="0" w:firstColumn="0" w:lastColumn="0" w:noHBand="0" w:noVBand="0"/>
      </w:tblPr>
      <w:tblGrid>
        <w:gridCol w:w="1020"/>
        <w:gridCol w:w="8550"/>
      </w:tblGrid>
      <w:tr w:rsidR="003C19F0" w:rsidRPr="00FD26C0" w:rsidTr="003C19F0">
        <w:trPr>
          <w:cantSplit/>
        </w:trPr>
        <w:tc>
          <w:tcPr>
            <w:tcW w:w="1020" w:type="dxa"/>
            <w:tcBorders>
              <w:top w:val="nil"/>
              <w:left w:val="nil"/>
              <w:bottom w:val="nil"/>
              <w:right w:val="nil"/>
            </w:tcBorders>
            <w:tcMar>
              <w:top w:w="0" w:type="dxa"/>
              <w:left w:w="62" w:type="dxa"/>
              <w:bottom w:w="0" w:type="dxa"/>
              <w:right w:w="62" w:type="dxa"/>
            </w:tcMar>
          </w:tcPr>
          <w:p w:rsidR="003C19F0" w:rsidRPr="00FD26C0" w:rsidRDefault="000E367A">
            <w:pPr>
              <w:pStyle w:val="Note"/>
            </w:pPr>
            <w:r>
              <w:rPr>
                <w:noProof/>
                <w:lang w:val="en-US" w:bidi="he-IL"/>
              </w:rPr>
              <w:drawing>
                <wp:inline distT="0" distB="0" distL="0" distR="0" wp14:anchorId="65A7051B" wp14:editId="537BC974">
                  <wp:extent cx="568960" cy="53340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19">
                            <a:extLst>
                              <a:ext uri="{28A0092B-C50C-407E-A947-70E740481C1C}">
                                <a14:useLocalDpi xmlns:a14="http://schemas.microsoft.com/office/drawing/2010/main" val="0"/>
                              </a:ext>
                            </a:extLst>
                          </a:blip>
                          <a:stretch>
                            <a:fillRect/>
                          </a:stretch>
                        </pic:blipFill>
                        <pic:spPr>
                          <a:xfrm>
                            <a:off x="0" y="0"/>
                            <a:ext cx="568960" cy="533400"/>
                          </a:xfrm>
                          <a:prstGeom prst="rect">
                            <a:avLst/>
                          </a:prstGeom>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3C19F0" w:rsidRPr="00FD26C0" w:rsidRDefault="003C19F0">
            <w:pPr>
              <w:pStyle w:val="Note"/>
            </w:pPr>
            <w:r w:rsidRPr="00FD26C0">
              <w:rPr>
                <w:rStyle w:val="SpecialBold"/>
              </w:rPr>
              <w:t>NOTE:</w:t>
            </w:r>
            <w:r w:rsidRPr="00FD26C0">
              <w:t xml:space="preserve"> Please refer to the official and latest product release notes for last-minute updates</w:t>
            </w:r>
          </w:p>
          <w:p w:rsidR="003C19F0" w:rsidRPr="00FD26C0" w:rsidRDefault="003C19F0" w:rsidP="00DD4530">
            <w:pPr>
              <w:pStyle w:val="Note"/>
            </w:pPr>
            <w:r w:rsidRPr="00FD26C0">
              <w:t>Technical support may be obtained directly from:</w:t>
            </w:r>
            <w:r w:rsidR="00196B38" w:rsidRPr="00DD4530">
              <w:t xml:space="preserve"> </w:t>
            </w:r>
            <w:hyperlink r:id="rId20" w:history="1">
              <w:r w:rsidR="00DD4530" w:rsidRPr="0050202E">
                <w:rPr>
                  <w:rStyle w:val="Hyperlink"/>
                </w:rPr>
                <w:t>K</w:t>
              </w:r>
              <w:r w:rsidR="00196B38" w:rsidRPr="00BD341F">
                <w:rPr>
                  <w:rStyle w:val="Hyperlink"/>
                </w:rPr>
                <w:t>altura Support</w:t>
              </w:r>
            </w:hyperlink>
            <w:r w:rsidR="00DD4530" w:rsidRPr="0050202E">
              <w:rPr>
                <w:rStyle w:val="BodyTextChar"/>
              </w:rPr>
              <w:t>.</w:t>
            </w:r>
          </w:p>
        </w:tc>
      </w:tr>
    </w:tbl>
    <w:p w:rsidR="003C19F0" w:rsidRDefault="003C19F0"/>
    <w:p w:rsidR="003C19F0" w:rsidRPr="00FD26C0" w:rsidRDefault="003C19F0">
      <w:r w:rsidRPr="00FD26C0">
        <w:rPr>
          <w:rStyle w:val="SpecialBold"/>
        </w:rPr>
        <w:t>Contact Us:</w:t>
      </w:r>
    </w:p>
    <w:p w:rsidR="003C19F0" w:rsidRPr="00FD26C0" w:rsidRDefault="003C19F0">
      <w:r w:rsidRPr="00FD26C0">
        <w:t xml:space="preserve">Please send your documentation-related comments and feedback or report mistakes to </w:t>
      </w:r>
      <w:r w:rsidR="00BD341F">
        <w:t>the</w:t>
      </w:r>
      <w:r w:rsidR="003100D3">
        <w:t xml:space="preserve"> </w:t>
      </w:r>
      <w:hyperlink r:id="rId21" w:history="1">
        <w:r w:rsidR="003100D3" w:rsidRPr="003100D3">
          <w:rPr>
            <w:rStyle w:val="Hyperlink"/>
            <w:rFonts w:cs="Arial"/>
          </w:rPr>
          <w:t>Knowledge Management Feedback group.</w:t>
        </w:r>
      </w:hyperlink>
      <w:r w:rsidR="003100D3">
        <w:t xml:space="preserve"> </w:t>
      </w:r>
    </w:p>
    <w:p w:rsidR="003C19F0" w:rsidRPr="00FD26C0" w:rsidRDefault="003C19F0" w:rsidP="002B54A9">
      <w:r w:rsidRPr="00FD26C0">
        <w:t>We are committed to improving our documentation and your feedback is important to us.</w:t>
      </w:r>
      <w:r w:rsidR="002B54A9" w:rsidRPr="00FD26C0">
        <w:t xml:space="preserve"> </w:t>
      </w:r>
    </w:p>
    <w:p w:rsidR="0048672B" w:rsidRDefault="003C19F0" w:rsidP="008F01DA">
      <w:pPr>
        <w:pStyle w:val="Heading2"/>
        <w:rPr>
          <w:highlight w:val="yellow"/>
        </w:rPr>
      </w:pPr>
      <w:bookmarkStart w:id="17" w:name="O_292"/>
      <w:bookmarkStart w:id="18" w:name="_Audience"/>
      <w:bookmarkStart w:id="19" w:name="_Toc261554142"/>
      <w:bookmarkStart w:id="20" w:name="_Toc261554911"/>
      <w:bookmarkStart w:id="21" w:name="_Toc313796508"/>
      <w:bookmarkStart w:id="22" w:name="_Toc320796732"/>
      <w:bookmarkEnd w:id="17"/>
      <w:bookmarkEnd w:id="18"/>
      <w:r w:rsidRPr="00014F5C">
        <w:t>Audience</w:t>
      </w:r>
      <w:bookmarkEnd w:id="19"/>
      <w:bookmarkEnd w:id="20"/>
      <w:bookmarkEnd w:id="21"/>
      <w:bookmarkEnd w:id="22"/>
    </w:p>
    <w:p w:rsidR="003C19F0" w:rsidRPr="0038657F" w:rsidRDefault="00096158">
      <w:r>
        <w:t>Th</w:t>
      </w:r>
      <w:r w:rsidRPr="00FD26C0">
        <w:t xml:space="preserve">is </w:t>
      </w:r>
      <w:r>
        <w:t xml:space="preserve">guide is </w:t>
      </w:r>
      <w:r w:rsidRPr="00FD26C0">
        <w:t xml:space="preserve">primarily intended </w:t>
      </w:r>
      <w:r w:rsidRPr="00123DCF">
        <w:t>for content managers and Kaltura Management Console</w:t>
      </w:r>
      <w:r>
        <w:t xml:space="preserve"> users</w:t>
      </w:r>
      <w:r w:rsidR="00FA1543">
        <w:t xml:space="preserve"> and also</w:t>
      </w:r>
      <w:r>
        <w:t xml:space="preserve"> contains</w:t>
      </w:r>
      <w:r w:rsidR="00FA1543">
        <w:t xml:space="preserve"> useful </w:t>
      </w:r>
      <w:r w:rsidRPr="00123DCF">
        <w:t>information for developers, integrators, a</w:t>
      </w:r>
      <w:r w:rsidR="00FA1543">
        <w:t>n</w:t>
      </w:r>
      <w:r w:rsidRPr="00123DCF">
        <w:t>d operations</w:t>
      </w:r>
      <w:r>
        <w:t xml:space="preserve"> and site administrators using </w:t>
      </w:r>
      <w:r w:rsidR="00FA1543">
        <w:t xml:space="preserve">the </w:t>
      </w:r>
      <w:r>
        <w:t>Kaltura</w:t>
      </w:r>
      <w:r w:rsidR="00FA1543">
        <w:t xml:space="preserve"> platform.</w:t>
      </w:r>
    </w:p>
    <w:p w:rsidR="003C19F0" w:rsidRPr="00FD26C0" w:rsidRDefault="003C19F0" w:rsidP="008F01DA">
      <w:pPr>
        <w:pStyle w:val="Heading2"/>
      </w:pPr>
      <w:bookmarkStart w:id="23" w:name="O_293"/>
      <w:bookmarkStart w:id="24" w:name="_Document_Conventions"/>
      <w:bookmarkStart w:id="25" w:name="_Toc261554143"/>
      <w:bookmarkStart w:id="26" w:name="_Toc261554912"/>
      <w:bookmarkStart w:id="27" w:name="_Toc313796509"/>
      <w:bookmarkStart w:id="28" w:name="_Toc320796733"/>
      <w:bookmarkEnd w:id="23"/>
      <w:bookmarkEnd w:id="24"/>
      <w:r w:rsidRPr="00FD26C0">
        <w:t>Document Conventions</w:t>
      </w:r>
      <w:bookmarkEnd w:id="25"/>
      <w:bookmarkEnd w:id="26"/>
      <w:bookmarkEnd w:id="27"/>
      <w:bookmarkEnd w:id="28"/>
    </w:p>
    <w:p w:rsidR="003C19F0" w:rsidRPr="00FD26C0" w:rsidRDefault="003C19F0">
      <w:r>
        <w:t xml:space="preserve">Kaltura </w:t>
      </w:r>
      <w:r w:rsidRPr="00FD26C0">
        <w:t>uses the following admonitions:</w:t>
      </w:r>
    </w:p>
    <w:p w:rsidR="003C19F0" w:rsidRPr="00FD26C0" w:rsidRDefault="003C19F0" w:rsidP="003C19F0">
      <w:pPr>
        <w:pStyle w:val="ListBullet"/>
      </w:pPr>
      <w:r w:rsidRPr="00FD26C0">
        <w:t>Note</w:t>
      </w:r>
    </w:p>
    <w:p w:rsidR="00B24B2F" w:rsidRDefault="00C75E37" w:rsidP="003C19F0">
      <w:pPr>
        <w:pStyle w:val="ListBullet"/>
      </w:pPr>
      <w:r>
        <w:t>Wor</w:t>
      </w:r>
      <w:r w:rsidR="00B24B2F">
        <w:t>kflow</w:t>
      </w:r>
    </w:p>
    <w:tbl>
      <w:tblPr>
        <w:tblW w:w="9134" w:type="dxa"/>
        <w:tblLayout w:type="fixed"/>
        <w:tblCellMar>
          <w:top w:w="3402" w:type="dxa"/>
          <w:left w:w="3402" w:type="dxa"/>
          <w:bottom w:w="3402" w:type="dxa"/>
          <w:right w:w="3402" w:type="dxa"/>
        </w:tblCellMar>
        <w:tblLook w:val="0000" w:firstRow="0" w:lastRow="0" w:firstColumn="0" w:lastColumn="0" w:noHBand="0" w:noVBand="0"/>
      </w:tblPr>
      <w:tblGrid>
        <w:gridCol w:w="1020"/>
        <w:gridCol w:w="8114"/>
      </w:tblGrid>
      <w:tr w:rsidR="002A233A" w:rsidRPr="00A75990" w:rsidTr="002A233A">
        <w:trPr>
          <w:cantSplit/>
        </w:trPr>
        <w:tc>
          <w:tcPr>
            <w:tcW w:w="1020" w:type="dxa"/>
            <w:tcMar>
              <w:top w:w="0" w:type="dxa"/>
              <w:left w:w="62" w:type="dxa"/>
              <w:bottom w:w="0" w:type="dxa"/>
              <w:right w:w="62" w:type="dxa"/>
            </w:tcMar>
          </w:tcPr>
          <w:p w:rsidR="002A233A" w:rsidRPr="00A75990" w:rsidRDefault="002A233A" w:rsidP="002A233A">
            <w:pPr>
              <w:pStyle w:val="Note"/>
            </w:pPr>
            <w:r>
              <w:rPr>
                <w:noProof/>
                <w:lang w:val="en-US" w:bidi="he-IL"/>
              </w:rPr>
              <w:drawing>
                <wp:inline distT="0" distB="0" distL="0" distR="0" wp14:anchorId="4EEC4F84" wp14:editId="5AB355C4">
                  <wp:extent cx="469392" cy="44005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19">
                            <a:extLst>
                              <a:ext uri="{28A0092B-C50C-407E-A947-70E740481C1C}">
                                <a14:useLocalDpi xmlns:a14="http://schemas.microsoft.com/office/drawing/2010/main" val="0"/>
                              </a:ext>
                            </a:extLst>
                          </a:blip>
                          <a:stretch>
                            <a:fillRect/>
                          </a:stretch>
                        </pic:blipFill>
                        <pic:spPr>
                          <a:xfrm>
                            <a:off x="0" y="0"/>
                            <a:ext cx="471233" cy="441781"/>
                          </a:xfrm>
                          <a:prstGeom prst="rect">
                            <a:avLst/>
                          </a:prstGeom>
                        </pic:spPr>
                      </pic:pic>
                    </a:graphicData>
                  </a:graphic>
                </wp:inline>
              </w:drawing>
            </w:r>
          </w:p>
        </w:tc>
        <w:tc>
          <w:tcPr>
            <w:tcW w:w="8114" w:type="dxa"/>
            <w:shd w:val="clear" w:color="auto" w:fill="F2F4D5"/>
            <w:tcMar>
              <w:top w:w="0" w:type="dxa"/>
              <w:left w:w="62" w:type="dxa"/>
              <w:bottom w:w="0" w:type="dxa"/>
              <w:right w:w="62" w:type="dxa"/>
            </w:tcMar>
          </w:tcPr>
          <w:p w:rsidR="002A233A" w:rsidRPr="00A75990" w:rsidRDefault="002A233A" w:rsidP="002A233A">
            <w:pPr>
              <w:pStyle w:val="Note"/>
            </w:pPr>
            <w:r w:rsidRPr="00A75990">
              <w:rPr>
                <w:rStyle w:val="SpecialBold"/>
                <w:rFonts w:asciiTheme="minorBidi" w:hAnsiTheme="minorBidi" w:cstheme="minorBidi"/>
              </w:rPr>
              <w:t>NOTE:</w:t>
            </w:r>
          </w:p>
        </w:tc>
      </w:tr>
    </w:tbl>
    <w:p w:rsidR="003C19F0" w:rsidRPr="00FD26C0" w:rsidRDefault="003C19F0"/>
    <w:tbl>
      <w:tblPr>
        <w:tblW w:w="9134" w:type="dxa"/>
        <w:tblLayout w:type="fixed"/>
        <w:tblCellMar>
          <w:left w:w="62" w:type="dxa"/>
          <w:right w:w="62" w:type="dxa"/>
        </w:tblCellMar>
        <w:tblLook w:val="0000" w:firstRow="0" w:lastRow="0" w:firstColumn="0" w:lastColumn="0" w:noHBand="0" w:noVBand="0"/>
      </w:tblPr>
      <w:tblGrid>
        <w:gridCol w:w="1020"/>
        <w:gridCol w:w="8114"/>
      </w:tblGrid>
      <w:tr w:rsidR="002A233A" w:rsidRPr="00FD26C0" w:rsidTr="0050202E">
        <w:trPr>
          <w:cantSplit/>
        </w:trPr>
        <w:tc>
          <w:tcPr>
            <w:tcW w:w="1020" w:type="dxa"/>
            <w:tcBorders>
              <w:top w:val="nil"/>
              <w:left w:val="nil"/>
              <w:bottom w:val="nil"/>
              <w:right w:val="nil"/>
            </w:tcBorders>
            <w:tcMar>
              <w:top w:w="0" w:type="dxa"/>
              <w:left w:w="62" w:type="dxa"/>
              <w:bottom w:w="0" w:type="dxa"/>
              <w:right w:w="62" w:type="dxa"/>
            </w:tcMar>
          </w:tcPr>
          <w:p w:rsidR="002A233A" w:rsidRPr="00FD26C0" w:rsidRDefault="002A233A" w:rsidP="002A233A">
            <w:pPr>
              <w:pStyle w:val="Note"/>
              <w:jc w:val="center"/>
            </w:pPr>
            <w:r>
              <w:rPr>
                <w:noProof/>
                <w:lang w:val="en-US" w:bidi="he-IL"/>
              </w:rPr>
              <w:drawing>
                <wp:inline distT="0" distB="0" distL="0" distR="0" wp14:anchorId="2CEE1FBD" wp14:editId="46445FD7">
                  <wp:extent cx="315045" cy="48541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4932" cy="485241"/>
                          </a:xfrm>
                          <a:prstGeom prst="rect">
                            <a:avLst/>
                          </a:prstGeom>
                          <a:noFill/>
                          <a:ln>
                            <a:noFill/>
                          </a:ln>
                        </pic:spPr>
                      </pic:pic>
                    </a:graphicData>
                  </a:graphic>
                </wp:inline>
              </w:drawing>
            </w:r>
          </w:p>
        </w:tc>
        <w:tc>
          <w:tcPr>
            <w:tcW w:w="8114" w:type="dxa"/>
            <w:tcBorders>
              <w:top w:val="nil"/>
              <w:left w:val="nil"/>
              <w:bottom w:val="nil"/>
              <w:right w:val="nil"/>
            </w:tcBorders>
            <w:shd w:val="clear" w:color="auto" w:fill="F2F4D5"/>
            <w:tcMar>
              <w:top w:w="0" w:type="dxa"/>
              <w:left w:w="62" w:type="dxa"/>
              <w:bottom w:w="0" w:type="dxa"/>
              <w:right w:w="62" w:type="dxa"/>
            </w:tcMar>
          </w:tcPr>
          <w:p w:rsidR="002A233A" w:rsidRDefault="002A233A" w:rsidP="002A233A">
            <w:pPr>
              <w:pStyle w:val="Note"/>
              <w:rPr>
                <w:rStyle w:val="SpecialBold"/>
              </w:rPr>
            </w:pPr>
            <w:r>
              <w:rPr>
                <w:rStyle w:val="SpecialBold"/>
              </w:rPr>
              <w:t>Workflow</w:t>
            </w:r>
            <w:r w:rsidRPr="00FD26C0">
              <w:rPr>
                <w:rStyle w:val="SpecialBold"/>
              </w:rPr>
              <w:t>:</w:t>
            </w:r>
            <w:r>
              <w:rPr>
                <w:rStyle w:val="SpecialBold"/>
              </w:rPr>
              <w:t xml:space="preserve"> Provides workflow information</w:t>
            </w:r>
          </w:p>
          <w:p w:rsidR="002A233A" w:rsidRDefault="002A233A" w:rsidP="002A233A">
            <w:pPr>
              <w:pStyle w:val="TableListNumber"/>
            </w:pPr>
          </w:p>
          <w:p w:rsidR="002A233A" w:rsidRPr="004E32F1" w:rsidRDefault="002A233A" w:rsidP="002A233A">
            <w:pPr>
              <w:pStyle w:val="TableListNumber"/>
            </w:pPr>
          </w:p>
        </w:tc>
      </w:tr>
    </w:tbl>
    <w:p w:rsidR="003C19F0" w:rsidRDefault="003C19F0"/>
    <w:p w:rsidR="003C19F0" w:rsidRPr="00FD26C0" w:rsidRDefault="003C19F0"/>
    <w:p w:rsidR="003C19F0" w:rsidRPr="00FD26C0" w:rsidRDefault="003C19F0"/>
    <w:p w:rsidR="003C19F0" w:rsidRPr="00FD26C0" w:rsidRDefault="003C19F0" w:rsidP="008F01DA">
      <w:pPr>
        <w:pStyle w:val="Heading2"/>
      </w:pPr>
      <w:bookmarkStart w:id="29" w:name="O_294"/>
      <w:bookmarkStart w:id="30" w:name="O_295"/>
      <w:bookmarkStart w:id="31" w:name="_Related_Documentation"/>
      <w:bookmarkStart w:id="32" w:name="_Toc261554145"/>
      <w:bookmarkStart w:id="33" w:name="_Toc261554914"/>
      <w:bookmarkStart w:id="34" w:name="_Toc313796510"/>
      <w:bookmarkStart w:id="35" w:name="_Toc320796734"/>
      <w:bookmarkEnd w:id="29"/>
      <w:bookmarkEnd w:id="30"/>
      <w:bookmarkEnd w:id="31"/>
      <w:r w:rsidRPr="00FD26C0">
        <w:t>Related Documentation</w:t>
      </w:r>
      <w:bookmarkEnd w:id="32"/>
      <w:bookmarkEnd w:id="33"/>
      <w:bookmarkEnd w:id="34"/>
      <w:bookmarkEnd w:id="35"/>
    </w:p>
    <w:p w:rsidR="003C19F0" w:rsidRDefault="003C19F0" w:rsidP="0050202E">
      <w:r w:rsidRPr="00FD26C0">
        <w:t>In addition to this guide, product documentation is availabl</w:t>
      </w:r>
      <w:r w:rsidR="002A233A">
        <w:t xml:space="preserve">e on the </w:t>
      </w:r>
      <w:hyperlink r:id="rId23" w:history="1">
        <w:r w:rsidR="002A233A" w:rsidRPr="002A233A">
          <w:rPr>
            <w:rStyle w:val="Hyperlink"/>
            <w:rFonts w:cs="Arial"/>
          </w:rPr>
          <w:t>Kaltura Knowledge Center</w:t>
        </w:r>
        <w:r w:rsidR="002A233A">
          <w:rPr>
            <w:rStyle w:val="Hyperlink"/>
            <w:rFonts w:cs="Arial"/>
          </w:rPr>
          <w:t>.</w:t>
        </w:r>
        <w:r w:rsidR="002A233A" w:rsidRPr="002A233A">
          <w:rPr>
            <w:rStyle w:val="Hyperlink"/>
            <w:rFonts w:cs="Arial"/>
          </w:rPr>
          <w:t xml:space="preserve"> </w:t>
        </w:r>
      </w:hyperlink>
    </w:p>
    <w:p w:rsidR="003C19F0" w:rsidRPr="00FD26C0" w:rsidRDefault="003C19F0"/>
    <w:tbl>
      <w:tblPr>
        <w:tblW w:w="9300" w:type="dxa"/>
        <w:tblLayout w:type="fixed"/>
        <w:tblCellMar>
          <w:left w:w="62" w:type="dxa"/>
          <w:right w:w="62" w:type="dxa"/>
        </w:tblCellMar>
        <w:tblLook w:val="0000" w:firstRow="0" w:lastRow="0" w:firstColumn="0" w:lastColumn="0" w:noHBand="0" w:noVBand="0"/>
      </w:tblPr>
      <w:tblGrid>
        <w:gridCol w:w="1020"/>
        <w:gridCol w:w="8280"/>
      </w:tblGrid>
      <w:tr w:rsidR="003C19F0" w:rsidRPr="00FD26C0" w:rsidTr="003C19F0">
        <w:trPr>
          <w:cantSplit/>
        </w:trPr>
        <w:tc>
          <w:tcPr>
            <w:tcW w:w="1020" w:type="dxa"/>
            <w:tcBorders>
              <w:top w:val="nil"/>
              <w:left w:val="nil"/>
              <w:bottom w:val="nil"/>
              <w:right w:val="nil"/>
            </w:tcBorders>
            <w:tcMar>
              <w:top w:w="0" w:type="dxa"/>
              <w:left w:w="62" w:type="dxa"/>
              <w:bottom w:w="0" w:type="dxa"/>
              <w:right w:w="62" w:type="dxa"/>
            </w:tcMar>
          </w:tcPr>
          <w:p w:rsidR="003C19F0" w:rsidRPr="00FD26C0" w:rsidRDefault="00086B43">
            <w:pPr>
              <w:pStyle w:val="Note"/>
            </w:pPr>
            <w:r>
              <w:rPr>
                <w:noProof/>
                <w:lang w:val="en-US" w:bidi="he-IL"/>
              </w:rPr>
              <w:drawing>
                <wp:inline distT="0" distB="0" distL="0" distR="0" wp14:anchorId="481D8E33" wp14:editId="30E5253A">
                  <wp:extent cx="568960" cy="53340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19">
                            <a:extLst>
                              <a:ext uri="{28A0092B-C50C-407E-A947-70E740481C1C}">
                                <a14:useLocalDpi xmlns:a14="http://schemas.microsoft.com/office/drawing/2010/main" val="0"/>
                              </a:ext>
                            </a:extLst>
                          </a:blip>
                          <a:stretch>
                            <a:fillRect/>
                          </a:stretch>
                        </pic:blipFill>
                        <pic:spPr>
                          <a:xfrm>
                            <a:off x="0" y="0"/>
                            <a:ext cx="568960" cy="533400"/>
                          </a:xfrm>
                          <a:prstGeom prst="rect">
                            <a:avLst/>
                          </a:prstGeom>
                        </pic:spPr>
                      </pic:pic>
                    </a:graphicData>
                  </a:graphic>
                </wp:inline>
              </w:drawing>
            </w:r>
          </w:p>
        </w:tc>
        <w:tc>
          <w:tcPr>
            <w:tcW w:w="8280" w:type="dxa"/>
            <w:tcBorders>
              <w:top w:val="nil"/>
              <w:left w:val="nil"/>
              <w:bottom w:val="nil"/>
              <w:right w:val="nil"/>
            </w:tcBorders>
            <w:shd w:val="clear" w:color="auto" w:fill="E6E6E6"/>
            <w:tcMar>
              <w:top w:w="0" w:type="dxa"/>
              <w:left w:w="62" w:type="dxa"/>
              <w:bottom w:w="0" w:type="dxa"/>
              <w:right w:w="62" w:type="dxa"/>
            </w:tcMar>
          </w:tcPr>
          <w:p w:rsidR="003C19F0" w:rsidRPr="00FD26C0" w:rsidRDefault="003C19F0">
            <w:pPr>
              <w:pStyle w:val="Note"/>
            </w:pPr>
            <w:r w:rsidRPr="00FD26C0">
              <w:rPr>
                <w:rStyle w:val="SpecialBold"/>
              </w:rPr>
              <w:t>NOTE:</w:t>
            </w:r>
            <w:r w:rsidRPr="00FD26C0">
              <w:t xml:space="preserve"> Please remember to review all product release notes for known issues and limitations.</w:t>
            </w:r>
          </w:p>
        </w:tc>
      </w:tr>
    </w:tbl>
    <w:p w:rsidR="003C19F0" w:rsidRPr="00FD26C0" w:rsidRDefault="003C19F0" w:rsidP="003C19F0">
      <w:pPr>
        <w:pStyle w:val="AllowPageBreak"/>
      </w:pPr>
    </w:p>
    <w:p w:rsidR="00E67EFC" w:rsidRDefault="00E67EFC" w:rsidP="003C19F0">
      <w:pPr>
        <w:sectPr w:rsidR="00E67EFC" w:rsidSect="00432C89">
          <w:headerReference w:type="even" r:id="rId24"/>
          <w:headerReference w:type="default" r:id="rId25"/>
          <w:footerReference w:type="even" r:id="rId26"/>
          <w:headerReference w:type="first" r:id="rId27"/>
          <w:pgSz w:w="11908" w:h="16833" w:code="9"/>
          <w:pgMar w:top="1440" w:right="1440" w:bottom="1440" w:left="1440" w:header="720" w:footer="720" w:gutter="0"/>
          <w:cols w:space="720"/>
          <w:titlePg/>
          <w:docGrid w:linePitch="360"/>
        </w:sectPr>
      </w:pPr>
    </w:p>
    <w:p w:rsidR="002B153C" w:rsidRDefault="002B153C" w:rsidP="003C19F0">
      <w:pPr>
        <w:pStyle w:val="SuperHeading"/>
        <w:outlineLvl w:val="1"/>
        <w:sectPr w:rsidR="002B153C" w:rsidSect="00906A1B">
          <w:type w:val="continuous"/>
          <w:pgSz w:w="11908" w:h="16833" w:code="9"/>
          <w:pgMar w:top="1440" w:right="1440" w:bottom="1440" w:left="1440" w:header="720" w:footer="720" w:gutter="0"/>
          <w:cols w:space="720"/>
          <w:docGrid w:linePitch="360"/>
        </w:sectPr>
      </w:pPr>
    </w:p>
    <w:p w:rsidR="003C4B4B" w:rsidRPr="00FD26C0" w:rsidRDefault="003C4B4B" w:rsidP="003C19F0">
      <w:pPr>
        <w:pStyle w:val="SuperHeading"/>
        <w:outlineLvl w:val="1"/>
      </w:pPr>
      <w:r w:rsidRPr="00FD26C0">
        <w:t xml:space="preserve">Chapter </w:t>
      </w:r>
      <w:r w:rsidR="009950C3">
        <w:fldChar w:fldCharType="begin"/>
      </w:r>
      <w:r w:rsidR="009950C3">
        <w:instrText>SEQ "CHAPTER"  \N \* MERGEFORMAT</w:instrText>
      </w:r>
      <w:r w:rsidR="009950C3">
        <w:fldChar w:fldCharType="separate"/>
      </w:r>
      <w:r w:rsidR="005A4EFF">
        <w:rPr>
          <w:noProof/>
        </w:rPr>
        <w:t>1</w:t>
      </w:r>
      <w:r w:rsidR="009950C3">
        <w:rPr>
          <w:noProof/>
        </w:rPr>
        <w:fldChar w:fldCharType="end"/>
      </w:r>
    </w:p>
    <w:p w:rsidR="003C4B4B" w:rsidRPr="00942316" w:rsidRDefault="003C4B4B" w:rsidP="005127A9">
      <w:pPr>
        <w:pStyle w:val="Heading1"/>
      </w:pPr>
      <w:r w:rsidRPr="00942316">
        <w:t>KMC Overview</w:t>
      </w:r>
    </w:p>
    <w:p w:rsidR="00F73959" w:rsidRDefault="00F73959" w:rsidP="003C4B4B">
      <w:r>
        <w:fldChar w:fldCharType="begin"/>
      </w:r>
      <w:r>
        <w:instrText xml:space="preserve"> TC "</w:instrText>
      </w:r>
      <w:r w:rsidR="009950C3">
        <w:fldChar w:fldCharType="begin"/>
      </w:r>
      <w:r w:rsidR="009950C3">
        <w:instrText xml:space="preserve"> STYLEREF  SuperHeading  \* MERGEFORMAT </w:instrText>
      </w:r>
      <w:r w:rsidR="009950C3">
        <w:fldChar w:fldCharType="separate"/>
      </w:r>
      <w:bookmarkStart w:id="36" w:name="_Toc313796511"/>
      <w:bookmarkStart w:id="37" w:name="_Toc320796735"/>
      <w:r w:rsidR="005A4EFF" w:rsidRPr="005A4EFF">
        <w:rPr>
          <w:noProof/>
          <w:lang w:val="en-GB"/>
        </w:rPr>
        <w:instrText>Chapter 1</w:instrText>
      </w:r>
      <w:r w:rsidR="009950C3">
        <w:rPr>
          <w:noProof/>
          <w:lang w:val="en-GB"/>
        </w:rPr>
        <w:fldChar w:fldCharType="end"/>
      </w:r>
      <w:r>
        <w:instrText xml:space="preserve"> </w:instrText>
      </w:r>
      <w:r>
        <w:rPr>
          <w:lang w:val="en-GB"/>
        </w:rPr>
        <w:fldChar w:fldCharType="begin"/>
      </w:r>
      <w:r>
        <w:rPr>
          <w:lang w:val="en-GB"/>
        </w:rPr>
        <w:instrText xml:space="preserve"> STYLEREF  "</w:instrText>
      </w:r>
      <w:r w:rsidR="006C3A55">
        <w:rPr>
          <w:lang w:val="en-GB"/>
        </w:rPr>
        <w:instrText>Heading 1</w:instrText>
      </w:r>
      <w:r>
        <w:rPr>
          <w:lang w:val="en-GB"/>
        </w:rPr>
        <w:instrText xml:space="preserve">" </w:instrText>
      </w:r>
      <w:r>
        <w:rPr>
          <w:lang w:val="en-GB"/>
        </w:rPr>
        <w:fldChar w:fldCharType="separate"/>
      </w:r>
      <w:r w:rsidR="005A4EFF">
        <w:rPr>
          <w:noProof/>
          <w:lang w:val="en-GB"/>
        </w:rPr>
        <w:instrText>KMC Overview</w:instrText>
      </w:r>
      <w:bookmarkEnd w:id="36"/>
      <w:bookmarkEnd w:id="37"/>
      <w:r>
        <w:rPr>
          <w:lang w:val="en-GB"/>
        </w:rPr>
        <w:fldChar w:fldCharType="end"/>
      </w:r>
      <w:r>
        <w:instrText xml:space="preserve">" \f C \l "1" </w:instrText>
      </w:r>
      <w:r>
        <w:fldChar w:fldCharType="end"/>
      </w:r>
    </w:p>
    <w:p w:rsidR="003C4B4B" w:rsidRDefault="003C4B4B">
      <w:r>
        <w:t xml:space="preserve">This section </w:t>
      </w:r>
      <w:r w:rsidR="004B43AF">
        <w:t xml:space="preserve">contains </w:t>
      </w:r>
      <w:r w:rsidRPr="00FD26C0">
        <w:t>the following topics:</w:t>
      </w:r>
    </w:p>
    <w:p w:rsidR="003C4B4B" w:rsidRPr="00FD4401" w:rsidRDefault="00FD4401" w:rsidP="00767C06">
      <w:pPr>
        <w:pStyle w:val="ListBullet"/>
        <w:rPr>
          <w:rStyle w:val="Hyperlink"/>
          <w:rFonts w:cs="Arial"/>
        </w:rPr>
      </w:pPr>
      <w:r>
        <w:fldChar w:fldCharType="begin"/>
      </w:r>
      <w:r>
        <w:instrText xml:space="preserve"> HYPERLINK  \l "_What_Can_I" </w:instrText>
      </w:r>
      <w:r>
        <w:fldChar w:fldCharType="separate"/>
      </w:r>
      <w:r w:rsidR="003C4B4B" w:rsidRPr="00FD4401">
        <w:rPr>
          <w:rStyle w:val="Hyperlink"/>
        </w:rPr>
        <w:t>What Can I Do with the KMC?</w:t>
      </w:r>
    </w:p>
    <w:p w:rsidR="00FD4401" w:rsidRDefault="00FD4401" w:rsidP="00831E12">
      <w:pPr>
        <w:pStyle w:val="ListBullet"/>
      </w:pPr>
      <w:r>
        <w:fldChar w:fldCharType="end"/>
      </w:r>
      <w:hyperlink w:anchor="_Media_Management_and" w:history="1">
        <w:r w:rsidRPr="00FD4401">
          <w:rPr>
            <w:rStyle w:val="Hyperlink"/>
            <w:rFonts w:cs="Arial"/>
          </w:rPr>
          <w:t>Media Management and Workflow</w:t>
        </w:r>
      </w:hyperlink>
    </w:p>
    <w:p w:rsidR="00FD4401" w:rsidRPr="000F2588" w:rsidRDefault="009950C3" w:rsidP="00831E12">
      <w:pPr>
        <w:pStyle w:val="ListBullet"/>
        <w:rPr>
          <w:rStyle w:val="Hyperlink"/>
          <w:rFonts w:cs="Arial"/>
          <w:color w:val="666560"/>
        </w:rPr>
      </w:pPr>
      <w:hyperlink w:anchor="_Widget_and_Application" w:history="1">
        <w:r w:rsidR="00FD4401" w:rsidRPr="00FD4401">
          <w:rPr>
            <w:rStyle w:val="Hyperlink"/>
            <w:rFonts w:cs="Arial"/>
          </w:rPr>
          <w:t>Widget and Application Studio</w:t>
        </w:r>
      </w:hyperlink>
    </w:p>
    <w:p w:rsidR="003C4B4B" w:rsidRPr="000F2588" w:rsidRDefault="009950C3" w:rsidP="000F2588">
      <w:pPr>
        <w:pStyle w:val="ListBullet"/>
      </w:pPr>
      <w:hyperlink w:anchor="_Getting_Started" w:history="1">
        <w:r w:rsidR="000F2588" w:rsidRPr="000F2588">
          <w:rPr>
            <w:rStyle w:val="Hyperlink"/>
            <w:rFonts w:cs="Arial"/>
          </w:rPr>
          <w:t>Getting Started</w:t>
        </w:r>
      </w:hyperlink>
    </w:p>
    <w:p w:rsidR="003C4B4B" w:rsidRDefault="003C4B4B">
      <w:r w:rsidRPr="00C51B99">
        <w:t>The K</w:t>
      </w:r>
      <w:r w:rsidR="00142614">
        <w:t>altura Management Console (KMC)</w:t>
      </w:r>
      <w:r w:rsidRPr="00C51B99">
        <w:t xml:space="preserve"> is a </w:t>
      </w:r>
      <w:r>
        <w:t>media asset</w:t>
      </w:r>
      <w:r w:rsidRPr="00C51B99">
        <w:t xml:space="preserve"> management </w:t>
      </w:r>
      <w:r>
        <w:t>front-end</w:t>
      </w:r>
      <w:r w:rsidR="004E4C8F">
        <w:t xml:space="preserve"> application</w:t>
      </w:r>
      <w:r>
        <w:t xml:space="preserve"> to the Kaltura Platform. The KMC</w:t>
      </w:r>
      <w:r w:rsidRPr="00C51B99">
        <w:t xml:space="preserve"> </w:t>
      </w:r>
      <w:r>
        <w:t>provides publishers</w:t>
      </w:r>
      <w:r w:rsidRPr="00C51B99">
        <w:t xml:space="preserve"> all the tools </w:t>
      </w:r>
      <w:r w:rsidR="00142614">
        <w:t xml:space="preserve">necessary to </w:t>
      </w:r>
      <w:r w:rsidRPr="00C51B99">
        <w:t xml:space="preserve">manage and publish </w:t>
      </w:r>
      <w:r>
        <w:t xml:space="preserve">their </w:t>
      </w:r>
      <w:r w:rsidRPr="00C51B99">
        <w:t>media</w:t>
      </w:r>
      <w:r>
        <w:t xml:space="preserve"> assets</w:t>
      </w:r>
      <w:r w:rsidRPr="00C51B99">
        <w:t xml:space="preserve">, in one intuitive interface. </w:t>
      </w:r>
    </w:p>
    <w:p w:rsidR="003C4B4B" w:rsidRPr="00B74286" w:rsidRDefault="003C4B4B" w:rsidP="008F01DA">
      <w:pPr>
        <w:pStyle w:val="Heading2"/>
      </w:pPr>
      <w:bookmarkStart w:id="38" w:name="_What_Can_I"/>
      <w:bookmarkStart w:id="39" w:name="_Toc313796512"/>
      <w:bookmarkStart w:id="40" w:name="_Toc320796736"/>
      <w:bookmarkEnd w:id="38"/>
      <w:r w:rsidRPr="00243E58">
        <w:rPr>
          <w:rStyle w:val="Strong"/>
          <w:b/>
        </w:rPr>
        <w:t xml:space="preserve">What </w:t>
      </w:r>
      <w:r>
        <w:rPr>
          <w:rStyle w:val="Strong"/>
          <w:b/>
        </w:rPr>
        <w:t>C</w:t>
      </w:r>
      <w:r w:rsidRPr="00243E58">
        <w:rPr>
          <w:rStyle w:val="Strong"/>
          <w:b/>
        </w:rPr>
        <w:t xml:space="preserve">an I </w:t>
      </w:r>
      <w:r>
        <w:rPr>
          <w:rStyle w:val="Strong"/>
          <w:b/>
        </w:rPr>
        <w:t>D</w:t>
      </w:r>
      <w:r w:rsidRPr="00B74286">
        <w:rPr>
          <w:rStyle w:val="Strong"/>
          <w:b/>
        </w:rPr>
        <w:t>o with the KMC?</w:t>
      </w:r>
      <w:bookmarkEnd w:id="39"/>
      <w:bookmarkEnd w:id="40"/>
    </w:p>
    <w:p w:rsidR="003C4B4B" w:rsidRPr="005918C0" w:rsidRDefault="003C4B4B">
      <w:r w:rsidRPr="005918C0">
        <w:t>You can:</w:t>
      </w:r>
    </w:p>
    <w:p w:rsidR="003C4B4B" w:rsidRDefault="003C4B4B" w:rsidP="003C4B4B">
      <w:pPr>
        <w:pStyle w:val="ListBullet"/>
      </w:pPr>
      <w:r>
        <w:t xml:space="preserve">Upload content and perform bulk ingestion </w:t>
      </w:r>
    </w:p>
    <w:p w:rsidR="003C4B4B" w:rsidRDefault="003C4B4B" w:rsidP="003C4B4B">
      <w:pPr>
        <w:pStyle w:val="ListBullet"/>
      </w:pPr>
      <w:r>
        <w:t>Transcode and manipulate media assets</w:t>
      </w:r>
    </w:p>
    <w:p w:rsidR="003C4B4B" w:rsidRDefault="003C4B4B" w:rsidP="003C4B4B">
      <w:pPr>
        <w:pStyle w:val="ListBullet"/>
      </w:pPr>
      <w:r>
        <w:t>Manage metadata profiles and high-precision temporal-metadata</w:t>
      </w:r>
    </w:p>
    <w:p w:rsidR="003C4B4B" w:rsidRDefault="003C4B4B" w:rsidP="003C4B4B">
      <w:pPr>
        <w:pStyle w:val="ListBullet"/>
      </w:pPr>
      <w:r>
        <w:t>Design and customize branded media players</w:t>
      </w:r>
    </w:p>
    <w:p w:rsidR="003C4B4B" w:rsidRDefault="003C4B4B" w:rsidP="003C4B4B">
      <w:pPr>
        <w:pStyle w:val="ListBullet"/>
      </w:pPr>
      <w:r>
        <w:t>Create static and dynamic rule-based playlists</w:t>
      </w:r>
    </w:p>
    <w:p w:rsidR="003C4B4B" w:rsidRDefault="003C4B4B" w:rsidP="003C4B4B">
      <w:pPr>
        <w:pStyle w:val="ListBullet"/>
      </w:pPr>
      <w:r>
        <w:t>View analytics and gain insights about how well your content is performing</w:t>
      </w:r>
    </w:p>
    <w:p w:rsidR="003C4B4B" w:rsidRDefault="003C4B4B" w:rsidP="003C4B4B">
      <w:pPr>
        <w:pStyle w:val="ListBullet"/>
      </w:pPr>
      <w:r>
        <w:t>Configure live streaming web broadcasts</w:t>
      </w:r>
    </w:p>
    <w:p w:rsidR="003C4B4B" w:rsidRDefault="004E4C8F" w:rsidP="003C4B4B">
      <w:pPr>
        <w:pStyle w:val="ListBullet"/>
      </w:pPr>
      <w:r>
        <w:t>Syndicate and d</w:t>
      </w:r>
      <w:r w:rsidR="003C4B4B">
        <w:t>istribute content across the web</w:t>
      </w:r>
    </w:p>
    <w:p w:rsidR="003C4B4B" w:rsidRDefault="003C4B4B" w:rsidP="003C4B4B">
      <w:pPr>
        <w:pStyle w:val="ListBullet"/>
      </w:pPr>
      <w:r>
        <w:t>Configure ads and leverage ad networks</w:t>
      </w:r>
    </w:p>
    <w:p w:rsidR="003C4B4B" w:rsidRDefault="003C4B4B" w:rsidP="003C4B4B">
      <w:pPr>
        <w:pStyle w:val="ListBullet"/>
      </w:pPr>
      <w:r>
        <w:t xml:space="preserve">Manage access control profiles and limit access to published media </w:t>
      </w:r>
    </w:p>
    <w:p w:rsidR="003C4B4B" w:rsidRDefault="003C4B4B" w:rsidP="003C4B4B">
      <w:pPr>
        <w:pStyle w:val="ListBullet"/>
      </w:pPr>
      <w:r>
        <w:t>Manage your Kaltura account settings</w:t>
      </w:r>
    </w:p>
    <w:p w:rsidR="002B54A9" w:rsidRDefault="003C4B4B" w:rsidP="002B54A9">
      <w:pPr>
        <w:pStyle w:val="ListBullet"/>
      </w:pPr>
      <w:r>
        <w:t>Create Kaltura user</w:t>
      </w:r>
      <w:r w:rsidR="002B54A9">
        <w:t>s, roles and assign permissions</w:t>
      </w:r>
    </w:p>
    <w:p w:rsidR="003C4B4B" w:rsidRPr="00C51B99" w:rsidRDefault="003C4B4B">
      <w:pPr>
        <w:pStyle w:val="ListContinue"/>
      </w:pPr>
      <w:r w:rsidRPr="000D2C0D">
        <w:t xml:space="preserve">and </w:t>
      </w:r>
      <w:r w:rsidRPr="00014F5C">
        <w:t>more</w:t>
      </w:r>
      <w:r w:rsidRPr="000D2C0D">
        <w:t>…</w:t>
      </w:r>
    </w:p>
    <w:p w:rsidR="003C4B4B" w:rsidRPr="008631B0" w:rsidRDefault="003C4B4B" w:rsidP="008F01DA">
      <w:pPr>
        <w:pStyle w:val="Heading2"/>
      </w:pPr>
      <w:bookmarkStart w:id="41" w:name="O_296"/>
      <w:bookmarkStart w:id="42" w:name="O_297"/>
      <w:bookmarkStart w:id="43" w:name="_Media_Management_and"/>
      <w:bookmarkStart w:id="44" w:name="_Toc313796513"/>
      <w:bookmarkStart w:id="45" w:name="_Toc320796737"/>
      <w:bookmarkEnd w:id="41"/>
      <w:bookmarkEnd w:id="42"/>
      <w:bookmarkEnd w:id="43"/>
      <w:r w:rsidRPr="00014F5C">
        <w:t>Media Management and Workflow</w:t>
      </w:r>
      <w:bookmarkEnd w:id="44"/>
      <w:bookmarkEnd w:id="45"/>
    </w:p>
    <w:p w:rsidR="003C4B4B" w:rsidRDefault="003C4B4B">
      <w:r w:rsidRPr="00D81455">
        <w:t>The KMC provides full media management so that you can organize and track your online video system, functions and rich-media content.</w:t>
      </w:r>
      <w:r w:rsidR="00142614">
        <w:t xml:space="preserve"> The</w:t>
      </w:r>
      <w:r w:rsidR="001C2419">
        <w:t xml:space="preserve"> following</w:t>
      </w:r>
      <w:r w:rsidR="00142614">
        <w:t xml:space="preserve"> </w:t>
      </w:r>
      <w:r w:rsidR="001C2419">
        <w:t xml:space="preserve">presents a simple </w:t>
      </w:r>
      <w:r w:rsidR="00142614">
        <w:t>workflow</w:t>
      </w:r>
      <w:r w:rsidR="001C2419">
        <w:t xml:space="preserve"> to manage content</w:t>
      </w:r>
      <w:r w:rsidR="00142614">
        <w:t>.</w:t>
      </w:r>
    </w:p>
    <w:p w:rsidR="003C4B4B" w:rsidRDefault="009950C3">
      <w:pPr>
        <w:pStyle w:val="ListBullet"/>
      </w:pPr>
      <w:hyperlink w:anchor="_Uploading_and_Ingestion" w:history="1">
        <w:r w:rsidR="003C4B4B" w:rsidRPr="00086B43">
          <w:rPr>
            <w:rStyle w:val="Hyperlink"/>
            <w:rFonts w:eastAsiaTheme="majorEastAsia"/>
          </w:rPr>
          <w:t>Upload</w:t>
        </w:r>
        <w:r w:rsidR="00142614">
          <w:rPr>
            <w:rStyle w:val="Hyperlink"/>
            <w:rFonts w:eastAsiaTheme="majorEastAsia"/>
          </w:rPr>
          <w:t>ing</w:t>
        </w:r>
        <w:r w:rsidR="003C4B4B" w:rsidRPr="00086B43">
          <w:rPr>
            <w:rStyle w:val="Hyperlink"/>
            <w:rFonts w:eastAsiaTheme="majorEastAsia"/>
          </w:rPr>
          <w:t xml:space="preserve"> and Ingestion</w:t>
        </w:r>
        <w:r w:rsidR="003C4B4B" w:rsidRPr="006C3A55">
          <w:rPr>
            <w:rStyle w:val="Hyperlink"/>
            <w:rFonts w:cs="Arial"/>
            <w:sz w:val="18"/>
            <w:szCs w:val="18"/>
          </w:rPr>
          <w:t> </w:t>
        </w:r>
      </w:hyperlink>
      <w:r w:rsidR="003C4B4B">
        <w:t>- upload and ingest video, audio, images and docs</w:t>
      </w:r>
      <w:r w:rsidR="00B82946">
        <w:t>, b</w:t>
      </w:r>
      <w:r w:rsidR="003C4B4B">
        <w:t>ulk or individual file uploads, via browser, desktop app</w:t>
      </w:r>
      <w:r w:rsidR="00B82946">
        <w:t>lications</w:t>
      </w:r>
      <w:r w:rsidR="003C4B4B">
        <w:t>, email or mobile.</w:t>
      </w:r>
    </w:p>
    <w:p w:rsidR="003C4B4B" w:rsidRDefault="009950C3" w:rsidP="003C4B4B">
      <w:pPr>
        <w:pStyle w:val="ListBullet"/>
      </w:pPr>
      <w:hyperlink w:anchor="_Transcoding_and_Processing" w:history="1">
        <w:r w:rsidR="003C4B4B" w:rsidRPr="00300DFF">
          <w:rPr>
            <w:rStyle w:val="Hyperlink"/>
            <w:rFonts w:eastAsiaTheme="majorEastAsia"/>
          </w:rPr>
          <w:t>Transcoding and Processing</w:t>
        </w:r>
      </w:hyperlink>
      <w:r w:rsidR="003C4B4B">
        <w:rPr>
          <w:rStyle w:val="Strong"/>
          <w:rFonts w:eastAsiaTheme="majorEastAsia"/>
          <w:sz w:val="18"/>
          <w:szCs w:val="18"/>
        </w:rPr>
        <w:t xml:space="preserve"> –</w:t>
      </w:r>
      <w:r w:rsidR="003C4B4B">
        <w:rPr>
          <w:rStyle w:val="apple-converted-space"/>
          <w:b/>
          <w:bCs/>
          <w:sz w:val="18"/>
          <w:szCs w:val="18"/>
        </w:rPr>
        <w:t> </w:t>
      </w:r>
      <w:r w:rsidR="003C4B4B">
        <w:t>convert videos into multiple flavors (optimized output files) and create transcoding profiles</w:t>
      </w:r>
      <w:r w:rsidR="004E4C8F">
        <w:t xml:space="preserve"> to ensure optimal viewing experience on all devices</w:t>
      </w:r>
      <w:r w:rsidR="003C4B4B">
        <w:t>.</w:t>
      </w:r>
    </w:p>
    <w:p w:rsidR="003C4B4B" w:rsidRDefault="009950C3" w:rsidP="003C4B4B">
      <w:pPr>
        <w:pStyle w:val="ListBullet"/>
      </w:pPr>
      <w:hyperlink w:anchor="_Customizing_Players_and" w:history="1">
        <w:r w:rsidR="00142614" w:rsidRPr="00142614">
          <w:rPr>
            <w:rStyle w:val="Hyperlink"/>
            <w:rFonts w:cs="Arial"/>
          </w:rPr>
          <w:t>Creating and Customizing Players and Playlists</w:t>
        </w:r>
      </w:hyperlink>
      <w:r w:rsidR="003C4B4B">
        <w:rPr>
          <w:rStyle w:val="Strong"/>
          <w:rFonts w:eastAsiaTheme="majorEastAsia"/>
          <w:sz w:val="18"/>
          <w:szCs w:val="18"/>
        </w:rPr>
        <w:t xml:space="preserve"> -</w:t>
      </w:r>
      <w:r w:rsidR="003C4B4B">
        <w:rPr>
          <w:rStyle w:val="apple-converted-space"/>
          <w:sz w:val="18"/>
          <w:szCs w:val="18"/>
        </w:rPr>
        <w:t> </w:t>
      </w:r>
      <w:r w:rsidR="003C4B4B">
        <w:t>control player size, color, fonts and branding. Add or remove buttons, enable subtitles, sharing, and more. Create manually or dynamically generated playlists. </w:t>
      </w:r>
    </w:p>
    <w:p w:rsidR="003C4B4B" w:rsidRDefault="009950C3" w:rsidP="003C4B4B">
      <w:pPr>
        <w:pStyle w:val="ListBullet"/>
      </w:pPr>
      <w:hyperlink w:anchor="_Managing_Metadata_and_1" w:history="1">
        <w:r w:rsidR="001C2419">
          <w:rPr>
            <w:rStyle w:val="Hyperlink"/>
            <w:rFonts w:eastAsiaTheme="majorEastAsia"/>
          </w:rPr>
          <w:t>Managing Metadata and Categories</w:t>
        </w:r>
      </w:hyperlink>
      <w:r w:rsidR="003C4B4B">
        <w:rPr>
          <w:rStyle w:val="Strong"/>
          <w:rFonts w:eastAsiaTheme="majorEastAsia"/>
          <w:sz w:val="18"/>
          <w:szCs w:val="18"/>
        </w:rPr>
        <w:t xml:space="preserve"> -</w:t>
      </w:r>
      <w:r w:rsidR="003C4B4B">
        <w:rPr>
          <w:rStyle w:val="apple-converted-space"/>
          <w:sz w:val="18"/>
          <w:szCs w:val="18"/>
        </w:rPr>
        <w:t> </w:t>
      </w:r>
      <w:r w:rsidR="003C4B4B">
        <w:t>leverage metadata fields to tag, manage, search and expose content. Populate out-of-the-box fields, or create</w:t>
      </w:r>
      <w:r w:rsidR="00E510EF">
        <w:t xml:space="preserve"> your own custom metadata schema</w:t>
      </w:r>
      <w:r w:rsidR="003C4B4B">
        <w:t>.</w:t>
      </w:r>
      <w:r w:rsidR="004B43AF">
        <w:t xml:space="preserve"> C</w:t>
      </w:r>
      <w:r w:rsidR="004B43AF" w:rsidRPr="00B9723E">
        <w:t>reate content packages, including a set of video transcodes, multiple thumbnails in different sizes, metadata, subtitles, scheduling data, and more</w:t>
      </w:r>
      <w:r w:rsidR="004B43AF">
        <w:t>.</w:t>
      </w:r>
    </w:p>
    <w:p w:rsidR="003C4B4B" w:rsidRDefault="009950C3" w:rsidP="003C4B4B">
      <w:pPr>
        <w:pStyle w:val="ListBullet"/>
      </w:pPr>
      <w:hyperlink w:anchor="_Locating_Files_–" w:history="1">
        <w:r w:rsidR="00E47A45">
          <w:rPr>
            <w:rStyle w:val="Hyperlink"/>
            <w:rFonts w:eastAsiaTheme="majorEastAsia"/>
          </w:rPr>
          <w:t>Locating Content in the KMC</w:t>
        </w:r>
      </w:hyperlink>
      <w:r w:rsidR="00E47A45">
        <w:rPr>
          <w:rStyle w:val="Hyperlink"/>
          <w:rFonts w:eastAsiaTheme="majorEastAsia"/>
        </w:rPr>
        <w:t xml:space="preserve"> </w:t>
      </w:r>
      <w:r w:rsidR="003C4B4B">
        <w:t xml:space="preserve">- use categories, tags, and any of your custom metadata fields to locate any file, or search caption files for </w:t>
      </w:r>
      <w:r w:rsidR="003C4B4B" w:rsidRPr="00663410">
        <w:t>phrases</w:t>
      </w:r>
      <w:r w:rsidR="003C4B4B" w:rsidRPr="00663410">
        <w:rPr>
          <w:rStyle w:val="apple-converted-space"/>
        </w:rPr>
        <w:t> </w:t>
      </w:r>
      <w:hyperlink r:id="rId28" w:history="1">
        <w:r w:rsidR="003C4B4B" w:rsidRPr="00663410">
          <w:rPr>
            <w:rStyle w:val="Hyperlink"/>
            <w:rFonts w:cs="Arial"/>
          </w:rPr>
          <w:t>within the video</w:t>
        </w:r>
      </w:hyperlink>
      <w:r w:rsidR="003C4B4B" w:rsidRPr="00A0105B">
        <w:t>.</w:t>
      </w:r>
    </w:p>
    <w:p w:rsidR="00D737AA" w:rsidRPr="00D737AA" w:rsidRDefault="009950C3" w:rsidP="00D737AA">
      <w:pPr>
        <w:pStyle w:val="ListBullet"/>
        <w:rPr>
          <w:rStyle w:val="Strong"/>
          <w:b w:val="0"/>
          <w:bCs w:val="0"/>
        </w:rPr>
      </w:pPr>
      <w:hyperlink w:anchor="_Managing_Access_Control" w:history="1">
        <w:r w:rsidR="002278C1">
          <w:rPr>
            <w:rStyle w:val="Hyperlink"/>
            <w:rFonts w:eastAsiaTheme="majorEastAsia"/>
          </w:rPr>
          <w:t xml:space="preserve">Managing Access Control Profiles </w:t>
        </w:r>
      </w:hyperlink>
      <w:r w:rsidR="003C4B4B">
        <w:rPr>
          <w:rStyle w:val="Strong"/>
          <w:rFonts w:eastAsiaTheme="majorEastAsia"/>
          <w:sz w:val="18"/>
          <w:szCs w:val="18"/>
        </w:rPr>
        <w:t xml:space="preserve"> -</w:t>
      </w:r>
      <w:r w:rsidR="003C4B4B">
        <w:rPr>
          <w:rStyle w:val="apple-converted-space"/>
          <w:sz w:val="18"/>
          <w:szCs w:val="18"/>
        </w:rPr>
        <w:t> </w:t>
      </w:r>
      <w:r w:rsidR="003C4B4B">
        <w:t xml:space="preserve">control exactly when and where your content is </w:t>
      </w:r>
      <w:r w:rsidR="004B43AF">
        <w:t>published;</w:t>
      </w:r>
      <w:r w:rsidR="00B82946">
        <w:t xml:space="preserve"> </w:t>
      </w:r>
      <w:r w:rsidR="00B82946">
        <w:rPr>
          <w:rStyle w:val="Strong"/>
          <w:rFonts w:eastAsiaTheme="majorEastAsia"/>
          <w:b w:val="0"/>
        </w:rPr>
        <w:t>decide who can do what within the KMC.</w:t>
      </w:r>
    </w:p>
    <w:p w:rsidR="003C4B4B" w:rsidRDefault="009950C3" w:rsidP="00D737AA">
      <w:pPr>
        <w:pStyle w:val="ListBullet"/>
      </w:pPr>
      <w:hyperlink w:anchor="_KMC_Users_and" w:history="1">
        <w:r w:rsidR="00D737AA" w:rsidRPr="00D737AA">
          <w:rPr>
            <w:rStyle w:val="Hyperlink"/>
            <w:rFonts w:eastAsiaTheme="majorEastAsia" w:cs="Arial"/>
          </w:rPr>
          <w:t>Configuring KMC Users and Roles</w:t>
        </w:r>
      </w:hyperlink>
      <w:r w:rsidR="00D737AA">
        <w:rPr>
          <w:rStyle w:val="Strong"/>
          <w:rFonts w:eastAsiaTheme="majorEastAsia"/>
          <w:b w:val="0"/>
        </w:rPr>
        <w:t xml:space="preserve"> - Use out-of-the-box roles and permissions or create your own custom roles with granular permissions.</w:t>
      </w:r>
      <w:r w:rsidR="00B82946">
        <w:rPr>
          <w:rStyle w:val="Strong"/>
          <w:rFonts w:eastAsiaTheme="majorEastAsia"/>
          <w:b w:val="0"/>
        </w:rPr>
        <w:t xml:space="preserve"> </w:t>
      </w:r>
    </w:p>
    <w:p w:rsidR="003C4B4B" w:rsidRPr="006E7A3B" w:rsidRDefault="009950C3" w:rsidP="003C4B4B">
      <w:pPr>
        <w:pStyle w:val="ListBullet"/>
        <w:rPr>
          <w:rFonts w:cstheme="minorHAnsi"/>
        </w:rPr>
      </w:pPr>
      <w:hyperlink w:anchor="_Moderation_and_Editorial" w:history="1">
        <w:r w:rsidR="00903F3A">
          <w:rPr>
            <w:rStyle w:val="Hyperlink"/>
            <w:rFonts w:eastAsiaTheme="majorEastAsia"/>
          </w:rPr>
          <w:t>Moderation and Edit</w:t>
        </w:r>
        <w:r w:rsidR="003C4B4B" w:rsidRPr="00BC4511">
          <w:rPr>
            <w:rStyle w:val="Hyperlink"/>
            <w:rFonts w:eastAsiaTheme="majorEastAsia"/>
          </w:rPr>
          <w:t>orial Workflows</w:t>
        </w:r>
        <w:r w:rsidR="003C4B4B" w:rsidRPr="00BC4511">
          <w:rPr>
            <w:rStyle w:val="Hyperlink"/>
            <w:rFonts w:cs="Arial"/>
            <w:sz w:val="18"/>
            <w:szCs w:val="18"/>
          </w:rPr>
          <w:t> </w:t>
        </w:r>
      </w:hyperlink>
      <w:r w:rsidR="003C4B4B">
        <w:t>-</w:t>
      </w:r>
      <w:r w:rsidR="003C4B4B">
        <w:rPr>
          <w:rStyle w:val="apple-converted-space"/>
          <w:sz w:val="18"/>
          <w:szCs w:val="18"/>
        </w:rPr>
        <w:t> </w:t>
      </w:r>
      <w:hyperlink r:id="rId29" w:history="1">
        <w:r w:rsidR="003C4B4B" w:rsidRPr="00B74286">
          <w:rPr>
            <w:rStyle w:val="Hyperlink"/>
            <w:rFonts w:cstheme="minorHAnsi"/>
          </w:rPr>
          <w:t>review content</w:t>
        </w:r>
      </w:hyperlink>
      <w:r w:rsidR="003C4B4B" w:rsidRPr="00B74286">
        <w:rPr>
          <w:rStyle w:val="apple-converted-space"/>
          <w:rFonts w:cstheme="minorHAnsi"/>
        </w:rPr>
        <w:t> </w:t>
      </w:r>
      <w:r w:rsidR="003C4B4B" w:rsidRPr="006E7A3B">
        <w:rPr>
          <w:rFonts w:cstheme="minorHAnsi"/>
        </w:rPr>
        <w:t>to eliminate spam and abusive content in UGC portals. Implement complex editorial workflows for your various team roles.</w:t>
      </w:r>
    </w:p>
    <w:p w:rsidR="003C4B4B" w:rsidRDefault="009950C3" w:rsidP="003C4B4B">
      <w:pPr>
        <w:pStyle w:val="ListBullet"/>
      </w:pPr>
      <w:hyperlink w:anchor="_Subtitles_1" w:history="1">
        <w:r w:rsidR="002278C1">
          <w:rPr>
            <w:rStyle w:val="Hyperlink"/>
            <w:rFonts w:eastAsiaTheme="majorEastAsia"/>
          </w:rPr>
          <w:t>Using Subtitles and Captions</w:t>
        </w:r>
      </w:hyperlink>
      <w:r w:rsidR="003C4B4B">
        <w:rPr>
          <w:rStyle w:val="apple-converted-space"/>
          <w:sz w:val="18"/>
          <w:szCs w:val="18"/>
        </w:rPr>
        <w:t> </w:t>
      </w:r>
      <w:r w:rsidR="003C4B4B">
        <w:t>- upload multiple caption files (SRT, XML) and transcripts (TXT), or reference an external link. Viewers</w:t>
      </w:r>
      <w:r w:rsidR="004E4C8F">
        <w:t xml:space="preserve"> can</w:t>
      </w:r>
      <w:r w:rsidR="003C4B4B">
        <w:t xml:space="preserve"> toggle between different language captions.</w:t>
      </w:r>
    </w:p>
    <w:p w:rsidR="00DC3C7F" w:rsidRPr="006E7A3B" w:rsidRDefault="009950C3" w:rsidP="00DC3C7F">
      <w:pPr>
        <w:pStyle w:val="ListBullet"/>
      </w:pPr>
      <w:hyperlink w:anchor="_Live_Streaming" w:history="1">
        <w:r w:rsidR="00DC3C7F" w:rsidRPr="003023CA">
          <w:rPr>
            <w:rStyle w:val="Hyperlink"/>
            <w:rFonts w:eastAsiaTheme="majorEastAsia"/>
          </w:rPr>
          <w:t>Live Streaming</w:t>
        </w:r>
        <w:r w:rsidR="00DC3C7F" w:rsidRPr="003023CA">
          <w:rPr>
            <w:rStyle w:val="Hyperlink"/>
            <w:rFonts w:cs="Arial"/>
            <w:sz w:val="18"/>
            <w:szCs w:val="18"/>
          </w:rPr>
          <w:t> </w:t>
        </w:r>
      </w:hyperlink>
      <w:r w:rsidR="00DC3C7F">
        <w:t>- schedule and</w:t>
      </w:r>
      <w:r w:rsidR="00DC3C7F">
        <w:rPr>
          <w:rStyle w:val="apple-converted-space"/>
          <w:sz w:val="18"/>
          <w:szCs w:val="18"/>
        </w:rPr>
        <w:t> </w:t>
      </w:r>
      <w:hyperlink r:id="rId30" w:history="1">
        <w:r w:rsidR="00DC3C7F" w:rsidRPr="00B74286">
          <w:rPr>
            <w:rStyle w:val="Hyperlink"/>
            <w:rFonts w:cs="Arial"/>
          </w:rPr>
          <w:t>broadcast live events</w:t>
        </w:r>
      </w:hyperlink>
      <w:r w:rsidR="00DC3C7F" w:rsidRPr="006E7A3B">
        <w:t>. Includes all the features of on-demand video.</w:t>
      </w:r>
    </w:p>
    <w:p w:rsidR="003C4B4B" w:rsidRDefault="009950C3" w:rsidP="003C4B4B">
      <w:pPr>
        <w:pStyle w:val="ListBullet"/>
      </w:pPr>
      <w:hyperlink w:anchor="_Content_Authoring_Tools" w:history="1">
        <w:r w:rsidR="003C4B4B" w:rsidRPr="00E03267">
          <w:rPr>
            <w:rStyle w:val="Hyperlink"/>
            <w:rFonts w:eastAsiaTheme="majorEastAsia"/>
          </w:rPr>
          <w:t>Content Authoring Tools</w:t>
        </w:r>
      </w:hyperlink>
      <w:r w:rsidR="003C4B4B">
        <w:rPr>
          <w:rStyle w:val="Strong"/>
          <w:rFonts w:eastAsiaTheme="majorEastAsia"/>
          <w:sz w:val="18"/>
          <w:szCs w:val="18"/>
        </w:rPr>
        <w:t xml:space="preserve"> -</w:t>
      </w:r>
      <w:r w:rsidR="003C4B4B">
        <w:rPr>
          <w:rStyle w:val="apple-converted-space"/>
          <w:b/>
          <w:bCs/>
          <w:sz w:val="18"/>
          <w:szCs w:val="18"/>
        </w:rPr>
        <w:t> </w:t>
      </w:r>
      <w:r w:rsidR="003C4B4B">
        <w:t>trim videos, string videos or clips together, add subtitles and cue points.</w:t>
      </w:r>
    </w:p>
    <w:p w:rsidR="003C4B4B" w:rsidRDefault="009950C3" w:rsidP="003C4B4B">
      <w:pPr>
        <w:pStyle w:val="ListBullet"/>
      </w:pPr>
      <w:hyperlink w:anchor="_Publishing_to_your" w:history="1">
        <w:r w:rsidR="003C4B4B" w:rsidRPr="00E03267">
          <w:rPr>
            <w:rStyle w:val="Hyperlink"/>
            <w:rFonts w:eastAsiaTheme="majorEastAsia"/>
          </w:rPr>
          <w:t>Publish</w:t>
        </w:r>
        <w:r w:rsidR="007E1803">
          <w:rPr>
            <w:rStyle w:val="Hyperlink"/>
            <w:rFonts w:eastAsiaTheme="majorEastAsia"/>
          </w:rPr>
          <w:t>ing</w:t>
        </w:r>
        <w:r w:rsidR="003C4B4B" w:rsidRPr="00E03267">
          <w:rPr>
            <w:rStyle w:val="Hyperlink"/>
            <w:rFonts w:eastAsiaTheme="majorEastAsia"/>
          </w:rPr>
          <w:t xml:space="preserve"> to your Site</w:t>
        </w:r>
      </w:hyperlink>
      <w:r w:rsidR="003C4B4B">
        <w:rPr>
          <w:rStyle w:val="Strong"/>
          <w:rFonts w:eastAsiaTheme="majorEastAsia"/>
        </w:rPr>
        <w:t xml:space="preserve"> -</w:t>
      </w:r>
      <w:r w:rsidR="003C4B4B">
        <w:t xml:space="preserve"> </w:t>
      </w:r>
      <w:r w:rsidR="003C4B4B" w:rsidRPr="009B4E96">
        <w:t xml:space="preserve">manage content, create playlists, preview and </w:t>
      </w:r>
      <w:hyperlink r:id="rId31" w:history="1">
        <w:r w:rsidR="003C4B4B" w:rsidRPr="0038657F">
          <w:rPr>
            <w:rStyle w:val="Hyperlink"/>
          </w:rPr>
          <w:t>embed</w:t>
        </w:r>
        <w:r w:rsidR="00C75E37" w:rsidRPr="0038657F">
          <w:rPr>
            <w:rStyle w:val="Hyperlink"/>
          </w:rPr>
          <w:t xml:space="preserve"> </w:t>
        </w:r>
        <w:r w:rsidR="003C4B4B" w:rsidRPr="0038657F">
          <w:rPr>
            <w:rStyle w:val="Hyperlink"/>
          </w:rPr>
          <w:t>to your sites</w:t>
        </w:r>
      </w:hyperlink>
      <w:r w:rsidR="003C4B4B" w:rsidRPr="009B4E96">
        <w:t>.</w:t>
      </w:r>
      <w:r w:rsidR="004E4C8F">
        <w:t xml:space="preserve"> </w:t>
      </w:r>
      <w:r w:rsidR="004E4C8F" w:rsidRPr="00123DCF">
        <w:rPr>
          <w:rStyle w:val="BodyTextChar"/>
        </w:rPr>
        <w:t>Provide the optimal viewing experience across all devices with seamless mobile and tablet support.</w:t>
      </w:r>
    </w:p>
    <w:p w:rsidR="003C4B4B" w:rsidRDefault="009950C3" w:rsidP="003C4B4B">
      <w:pPr>
        <w:pStyle w:val="ListBullet"/>
      </w:pPr>
      <w:hyperlink w:anchor="_Distribution_and_Syndication" w:history="1">
        <w:r w:rsidR="003C4B4B" w:rsidRPr="00E03267">
          <w:rPr>
            <w:rStyle w:val="Hyperlink"/>
            <w:rFonts w:eastAsiaTheme="majorEastAsia"/>
          </w:rPr>
          <w:t>Distribution and Syndication</w:t>
        </w:r>
      </w:hyperlink>
      <w:r w:rsidR="003C4B4B">
        <w:rPr>
          <w:rStyle w:val="Strong"/>
          <w:rFonts w:eastAsiaTheme="majorEastAsia"/>
          <w:sz w:val="18"/>
          <w:szCs w:val="18"/>
        </w:rPr>
        <w:t xml:space="preserve"> -</w:t>
      </w:r>
      <w:r w:rsidR="003C4B4B">
        <w:rPr>
          <w:rStyle w:val="apple-converted-space"/>
          <w:b/>
          <w:bCs/>
          <w:sz w:val="18"/>
          <w:szCs w:val="18"/>
        </w:rPr>
        <w:t> </w:t>
      </w:r>
      <w:r w:rsidR="003C4B4B">
        <w:t xml:space="preserve">distribute content to your channels on partner sites such as YouTube, Hulu, and DailyMotion, or create video feeds for third-party platforms such as Google, Yahoo! and iTunes.                   </w:t>
      </w:r>
    </w:p>
    <w:p w:rsidR="003C4B4B" w:rsidRDefault="009950C3" w:rsidP="003C4B4B">
      <w:pPr>
        <w:pStyle w:val="ListBullet"/>
      </w:pPr>
      <w:hyperlink w:anchor="_Advertising" w:history="1">
        <w:r w:rsidR="007E1803" w:rsidRPr="005E3031">
          <w:rPr>
            <w:rStyle w:val="Hyperlink"/>
            <w:rFonts w:eastAsiaTheme="majorEastAsia"/>
          </w:rPr>
          <w:t>Advertising and Ad Networks</w:t>
        </w:r>
      </w:hyperlink>
      <w:r w:rsidR="003C4B4B" w:rsidRPr="005E3031">
        <w:rPr>
          <w:rStyle w:val="Strong"/>
          <w:rFonts w:eastAsiaTheme="majorEastAsia"/>
        </w:rPr>
        <w:t xml:space="preserve"> </w:t>
      </w:r>
      <w:r w:rsidR="003C4B4B" w:rsidRPr="005E3031">
        <w:rPr>
          <w:rStyle w:val="Strong"/>
          <w:rFonts w:eastAsiaTheme="majorEastAsia"/>
          <w:sz w:val="18"/>
          <w:szCs w:val="18"/>
        </w:rPr>
        <w:t>-</w:t>
      </w:r>
      <w:r w:rsidR="003C4B4B" w:rsidRPr="005E3031">
        <w:rPr>
          <w:rStyle w:val="apple-converted-space"/>
          <w:b/>
          <w:bCs/>
          <w:sz w:val="18"/>
          <w:szCs w:val="18"/>
        </w:rPr>
        <w:t> </w:t>
      </w:r>
      <w:r w:rsidR="00B82946" w:rsidRPr="005E3031">
        <w:t>advertise</w:t>
      </w:r>
      <w:r w:rsidR="003C4B4B" w:rsidRPr="005E3031">
        <w:t>, integrate with ad networks, and enable payment</w:t>
      </w:r>
      <w:r w:rsidR="003C4B4B">
        <w:t xml:space="preserve"> models.</w:t>
      </w:r>
    </w:p>
    <w:p w:rsidR="003C4B4B" w:rsidRDefault="009950C3">
      <w:pPr>
        <w:pStyle w:val="ListBullet"/>
      </w:pPr>
      <w:hyperlink w:anchor="_Analytics" w:history="1">
        <w:r w:rsidR="00F7740E" w:rsidRPr="00FF2599">
          <w:rPr>
            <w:rStyle w:val="Hyperlink"/>
            <w:rFonts w:eastAsiaTheme="majorEastAsia"/>
          </w:rPr>
          <w:t>Creating and Tracking Analytics</w:t>
        </w:r>
      </w:hyperlink>
      <w:r w:rsidR="00196B38">
        <w:rPr>
          <w:rStyle w:val="Hyperlink"/>
          <w:rFonts w:eastAsiaTheme="majorEastAsia"/>
        </w:rPr>
        <w:t xml:space="preserve"> -</w:t>
      </w:r>
      <w:r w:rsidR="00F7740E" w:rsidRPr="00FF2599">
        <w:rPr>
          <w:rStyle w:val="Hyperlink"/>
          <w:rFonts w:eastAsiaTheme="majorEastAsia"/>
        </w:rPr>
        <w:t xml:space="preserve"> </w:t>
      </w:r>
      <w:hyperlink w:anchor="_Analytics" w:history="1">
        <w:hyperlink r:id="rId32" w:history="1">
          <w:r w:rsidR="003C4B4B" w:rsidRPr="00F7740E">
            <w:rPr>
              <w:rStyle w:val="Hyperlink"/>
              <w:rFonts w:cs="Arial"/>
            </w:rPr>
            <w:t>get the insight</w:t>
          </w:r>
        </w:hyperlink>
      </w:hyperlink>
      <w:r w:rsidR="003C4B4B" w:rsidRPr="003123B9">
        <w:rPr>
          <w:rStyle w:val="apple-converted-space"/>
        </w:rPr>
        <w:t> </w:t>
      </w:r>
      <w:r w:rsidR="003C4B4B" w:rsidRPr="003123B9">
        <w:t>you need on viewer behavior with built-in reports.</w:t>
      </w:r>
    </w:p>
    <w:p w:rsidR="004C17AE" w:rsidRPr="00831E12" w:rsidRDefault="009950C3" w:rsidP="00FF2599">
      <w:pPr>
        <w:pStyle w:val="ListBullet"/>
        <w:rPr>
          <w:rStyle w:val="Strong"/>
          <w:b w:val="0"/>
        </w:rPr>
      </w:pPr>
      <w:hyperlink w:anchor="_Account_Information" w:history="1">
        <w:r w:rsidR="003C4B4B" w:rsidRPr="005E3031">
          <w:rPr>
            <w:rStyle w:val="Hyperlink"/>
            <w:rFonts w:eastAsiaTheme="majorEastAsia"/>
          </w:rPr>
          <w:t>Account Information</w:t>
        </w:r>
      </w:hyperlink>
      <w:r w:rsidR="003C4B4B" w:rsidRPr="005E3031">
        <w:rPr>
          <w:rStyle w:val="Hyperlink"/>
          <w:rFonts w:eastAsiaTheme="majorEastAsia"/>
        </w:rPr>
        <w:t>-</w:t>
      </w:r>
      <w:r w:rsidR="003C4B4B" w:rsidRPr="005E3031">
        <w:rPr>
          <w:rStyle w:val="Strong"/>
          <w:rFonts w:eastAsiaTheme="majorEastAsia"/>
        </w:rPr>
        <w:t xml:space="preserve"> </w:t>
      </w:r>
      <w:r w:rsidR="003C4B4B" w:rsidRPr="005E3031">
        <w:rPr>
          <w:rStyle w:val="Strong"/>
          <w:rFonts w:eastAsiaTheme="majorEastAsia"/>
          <w:b w:val="0"/>
        </w:rPr>
        <w:t>modify user information, integration settings and registration information</w:t>
      </w:r>
    </w:p>
    <w:p w:rsidR="003C4B4B" w:rsidRPr="003123B9" w:rsidRDefault="005127A9" w:rsidP="008F01DA">
      <w:pPr>
        <w:pStyle w:val="Heading2"/>
        <w:rPr>
          <w:highlight w:val="yellow"/>
        </w:rPr>
      </w:pPr>
      <w:bookmarkStart w:id="46" w:name="_Widget_and_Application"/>
      <w:bookmarkEnd w:id="46"/>
      <w:r>
        <w:rPr>
          <w:rStyle w:val="Strong"/>
          <w:rFonts w:eastAsiaTheme="majorEastAsia"/>
          <w:b/>
        </w:rPr>
        <w:t xml:space="preserve"> </w:t>
      </w:r>
      <w:bookmarkStart w:id="47" w:name="_Toc313796514"/>
      <w:bookmarkStart w:id="48" w:name="_Toc320796738"/>
      <w:r w:rsidR="003C4B4B" w:rsidRPr="003123B9">
        <w:t xml:space="preserve">Widget and Application </w:t>
      </w:r>
      <w:r w:rsidR="003C4B4B" w:rsidRPr="00663410">
        <w:t>Studio</w:t>
      </w:r>
      <w:bookmarkEnd w:id="47"/>
      <w:bookmarkEnd w:id="48"/>
    </w:p>
    <w:p w:rsidR="003C4B4B" w:rsidRPr="003123B9" w:rsidRDefault="003C4B4B">
      <w:r w:rsidRPr="003123B9">
        <w:t xml:space="preserve">Kaltura’s application studio enables you to configure your player instances. The application studio is accessed through the KMC </w:t>
      </w:r>
      <w:r w:rsidRPr="00F52770">
        <w:rPr>
          <w:rStyle w:val="Strong"/>
          <w:rFonts w:eastAsiaTheme="majorEastAsia"/>
          <w:b w:val="0"/>
          <w:bCs w:val="0"/>
        </w:rPr>
        <w:t>Studio</w:t>
      </w:r>
      <w:r w:rsidRPr="005127A9">
        <w:rPr>
          <w:b/>
        </w:rPr>
        <w:t xml:space="preserve"> </w:t>
      </w:r>
      <w:r w:rsidRPr="003123B9">
        <w:t xml:space="preserve">tab. For more information see </w:t>
      </w:r>
      <w:hyperlink w:anchor="_Customizing_Players_and" w:history="1">
        <w:r w:rsidR="000D2A75" w:rsidRPr="00086B43">
          <w:rPr>
            <w:rStyle w:val="Hyperlink"/>
          </w:rPr>
          <w:t>Creating and Customizing Players and Playlists</w:t>
        </w:r>
      </w:hyperlink>
      <w:r w:rsidRPr="003123B9">
        <w:t xml:space="preserve">. </w:t>
      </w:r>
    </w:p>
    <w:p w:rsidR="003C4B4B" w:rsidRPr="003123B9" w:rsidRDefault="003C4B4B" w:rsidP="003C4B4B">
      <w:pPr>
        <w:pStyle w:val="ListBullet"/>
      </w:pPr>
      <w:r w:rsidRPr="003123B9">
        <w:t>Player designs - design your player skin - select the size, color, fonts, etc.</w:t>
      </w:r>
    </w:p>
    <w:p w:rsidR="003C4B4B" w:rsidRPr="003123B9" w:rsidRDefault="003C4B4B" w:rsidP="003C4B4B">
      <w:pPr>
        <w:pStyle w:val="ListBullet"/>
      </w:pPr>
      <w:r w:rsidRPr="003123B9">
        <w:t>Player branding - include your logo on the player as a watermark.</w:t>
      </w:r>
    </w:p>
    <w:p w:rsidR="00904A6E" w:rsidRDefault="003C4B4B" w:rsidP="003C4B4B">
      <w:pPr>
        <w:pStyle w:val="ListBullet"/>
      </w:pPr>
      <w:r w:rsidRPr="003123B9">
        <w:t>Player functionality and added features - decide what buttons to display on the player,</w:t>
      </w:r>
      <w:r w:rsidR="000569C0" w:rsidRPr="000569C0">
        <w:t xml:space="preserve"> </w:t>
      </w:r>
      <w:r w:rsidR="000569C0">
        <w:t>create your own custom buttons, and decide</w:t>
      </w:r>
      <w:r w:rsidRPr="003123B9">
        <w:t xml:space="preserve"> what features to enable as part of playback (</w:t>
      </w:r>
      <w:r w:rsidR="00B800D4">
        <w:t>for example,</w:t>
      </w:r>
      <w:r w:rsidR="00E03267">
        <w:t xml:space="preserve"> </w:t>
      </w:r>
      <w:r w:rsidRPr="003123B9">
        <w:t>subtitles, sharing, etc.)</w:t>
      </w:r>
    </w:p>
    <w:p w:rsidR="00E67EFC" w:rsidRDefault="003C4B4B" w:rsidP="00E54D7D">
      <w:pPr>
        <w:pStyle w:val="ListBullet"/>
      </w:pPr>
      <w:r w:rsidRPr="005E3031">
        <w:t>Player templates - select pre-defined player templates</w:t>
      </w:r>
      <w:r w:rsidR="00927D43" w:rsidRPr="005E3031">
        <w:t>, or create your own.</w:t>
      </w:r>
      <w:r w:rsidRPr="005E3031">
        <w:t xml:space="preserve"> </w:t>
      </w:r>
      <w:bookmarkStart w:id="49" w:name="O_298"/>
      <w:bookmarkEnd w:id="49"/>
    </w:p>
    <w:p w:rsidR="00217FCE" w:rsidRDefault="000F2588" w:rsidP="008F01DA">
      <w:pPr>
        <w:pStyle w:val="Heading2"/>
      </w:pPr>
      <w:bookmarkStart w:id="50" w:name="_Getting_Started"/>
      <w:bookmarkStart w:id="51" w:name="_Toc313796515"/>
      <w:bookmarkStart w:id="52" w:name="_Toc320796739"/>
      <w:bookmarkEnd w:id="50"/>
      <w:r>
        <w:t xml:space="preserve">Getting </w:t>
      </w:r>
      <w:r w:rsidR="00217FCE">
        <w:t>Started</w:t>
      </w:r>
      <w:bookmarkEnd w:id="51"/>
      <w:bookmarkEnd w:id="52"/>
    </w:p>
    <w:p w:rsidR="009F6195" w:rsidRPr="009F6195" w:rsidRDefault="009F6195" w:rsidP="008F01DA">
      <w:pPr>
        <w:pStyle w:val="Procedure"/>
      </w:pPr>
      <w:r>
        <w:t>To login to the KMC</w:t>
      </w:r>
    </w:p>
    <w:p w:rsidR="009F6195" w:rsidRDefault="009F6195" w:rsidP="009F6195">
      <w:pPr>
        <w:pStyle w:val="ListNumber"/>
      </w:pPr>
      <w:r>
        <w:t xml:space="preserve">Go to the Kaltura Management Console (KMC) at: </w:t>
      </w:r>
      <w:hyperlink r:id="rId33" w:history="1">
        <w:r w:rsidRPr="009F6195">
          <w:rPr>
            <w:rStyle w:val="Hyperlink"/>
            <w:rFonts w:cs="Arial"/>
          </w:rPr>
          <w:t>http://www.kaltura.com/index.php/kmc</w:t>
        </w:r>
      </w:hyperlink>
      <w:r>
        <w:t>.</w:t>
      </w:r>
    </w:p>
    <w:p w:rsidR="00217FCE" w:rsidRDefault="009F6195" w:rsidP="000F2588">
      <w:pPr>
        <w:pStyle w:val="ListNumber"/>
      </w:pPr>
      <w:r>
        <w:t>Log-in with the credentials you received in the “Kaltura Registration Confirmation” email.</w:t>
      </w:r>
    </w:p>
    <w:p w:rsidR="00217FCE" w:rsidRPr="005E3031" w:rsidRDefault="000F2588">
      <w:pPr>
        <w:pStyle w:val="ListContinue"/>
        <w:sectPr w:rsidR="00217FCE" w:rsidRPr="005E3031" w:rsidSect="002B153C">
          <w:pgSz w:w="11908" w:h="16833" w:code="9"/>
          <w:pgMar w:top="1440" w:right="1440" w:bottom="1440" w:left="1440" w:header="720" w:footer="720" w:gutter="0"/>
          <w:cols w:space="720"/>
          <w:docGrid w:linePitch="360"/>
        </w:sectPr>
      </w:pPr>
      <w:r>
        <w:t>The KMC Dashboard is displayed.</w:t>
      </w:r>
    </w:p>
    <w:p w:rsidR="002B153C" w:rsidRDefault="002B153C" w:rsidP="00663410">
      <w:pPr>
        <w:pStyle w:val="SuperHeading"/>
        <w:sectPr w:rsidR="002B153C" w:rsidSect="00906A1B">
          <w:type w:val="continuous"/>
          <w:pgSz w:w="11908" w:h="16833" w:code="9"/>
          <w:pgMar w:top="1440" w:right="1440" w:bottom="1440" w:left="1440" w:header="720" w:footer="720" w:gutter="0"/>
          <w:cols w:space="720"/>
          <w:docGrid w:linePitch="360"/>
        </w:sectPr>
      </w:pPr>
    </w:p>
    <w:p w:rsidR="00663410" w:rsidRPr="00FD26C0" w:rsidRDefault="00663410" w:rsidP="00663410">
      <w:pPr>
        <w:pStyle w:val="SuperHeading"/>
      </w:pPr>
      <w:r w:rsidRPr="00FD26C0">
        <w:t xml:space="preserve">Chapter </w:t>
      </w:r>
      <w:r w:rsidR="009950C3">
        <w:fldChar w:fldCharType="begin"/>
      </w:r>
      <w:r w:rsidR="009950C3">
        <w:instrText>SEQ "CHAPTER"  \N \* MERGEFORMAT</w:instrText>
      </w:r>
      <w:r w:rsidR="009950C3">
        <w:fldChar w:fldCharType="separate"/>
      </w:r>
      <w:r w:rsidR="005A4EFF">
        <w:rPr>
          <w:noProof/>
        </w:rPr>
        <w:t>2</w:t>
      </w:r>
      <w:r w:rsidR="009950C3">
        <w:rPr>
          <w:noProof/>
        </w:rPr>
        <w:fldChar w:fldCharType="end"/>
      </w:r>
    </w:p>
    <w:p w:rsidR="00663410" w:rsidRPr="001703F6" w:rsidRDefault="00663410">
      <w:pPr>
        <w:pStyle w:val="Heading1"/>
      </w:pPr>
      <w:bookmarkStart w:id="53" w:name="_Uploading_and_Ingestion"/>
      <w:bookmarkEnd w:id="53"/>
      <w:r w:rsidRPr="001703F6">
        <w:t>Uploading and Ingestion</w:t>
      </w:r>
    </w:p>
    <w:p w:rsidR="00487DCD" w:rsidRDefault="00487DCD" w:rsidP="00487DCD">
      <w:r>
        <w:fldChar w:fldCharType="begin"/>
      </w:r>
      <w:r>
        <w:instrText xml:space="preserve"> TC "</w:instrText>
      </w:r>
      <w:r w:rsidR="009950C3">
        <w:fldChar w:fldCharType="begin"/>
      </w:r>
      <w:r w:rsidR="009950C3">
        <w:instrText xml:space="preserve"> STYLEREF  SuperHeading  \* MERGEFORMAT </w:instrText>
      </w:r>
      <w:r w:rsidR="009950C3">
        <w:fldChar w:fldCharType="separate"/>
      </w:r>
      <w:bookmarkStart w:id="54" w:name="_Toc313796516"/>
      <w:bookmarkStart w:id="55" w:name="_Toc320796740"/>
      <w:r w:rsidR="005A4EFF" w:rsidRPr="005A4EFF">
        <w:rPr>
          <w:noProof/>
          <w:lang w:val="en-GB"/>
        </w:rPr>
        <w:instrText>Chapter 2</w:instrText>
      </w:r>
      <w:r w:rsidR="009950C3">
        <w:rPr>
          <w:noProof/>
          <w:lang w:val="en-GB"/>
        </w:rPr>
        <w:fldChar w:fldCharType="end"/>
      </w:r>
      <w:r>
        <w:instrText xml:space="preserve"> </w:instrText>
      </w:r>
      <w:r>
        <w:rPr>
          <w:lang w:val="en-GB"/>
        </w:rPr>
        <w:fldChar w:fldCharType="begin"/>
      </w:r>
      <w:r>
        <w:rPr>
          <w:lang w:val="en-GB"/>
        </w:rPr>
        <w:instrText xml:space="preserve"> STYLEREF  "Heading 1" </w:instrText>
      </w:r>
      <w:r>
        <w:rPr>
          <w:lang w:val="en-GB"/>
        </w:rPr>
        <w:fldChar w:fldCharType="separate"/>
      </w:r>
      <w:r w:rsidR="005A4EFF">
        <w:rPr>
          <w:noProof/>
          <w:lang w:val="en-GB"/>
        </w:rPr>
        <w:instrText>Uploading and Ingestion</w:instrText>
      </w:r>
      <w:bookmarkEnd w:id="54"/>
      <w:bookmarkEnd w:id="55"/>
      <w:r>
        <w:rPr>
          <w:lang w:val="en-GB"/>
        </w:rPr>
        <w:fldChar w:fldCharType="end"/>
      </w:r>
      <w:r>
        <w:instrText xml:space="preserve">" \f C \l "1" </w:instrText>
      </w:r>
      <w:r>
        <w:fldChar w:fldCharType="end"/>
      </w:r>
    </w:p>
    <w:p w:rsidR="0065009D" w:rsidRDefault="0065009D" w:rsidP="00831E12">
      <w:pPr>
        <w:pStyle w:val="TOC2"/>
        <w:tabs>
          <w:tab w:val="right" w:leader="dot" w:pos="9630"/>
        </w:tabs>
        <w:ind w:left="0"/>
        <w:rPr>
          <w:rFonts w:asciiTheme="minorHAnsi" w:eastAsiaTheme="minorEastAsia" w:hAnsiTheme="minorHAnsi" w:cstheme="minorBidi"/>
          <w:noProof/>
          <w:color w:val="auto"/>
          <w:sz w:val="22"/>
          <w:szCs w:val="22"/>
          <w:lang w:val="en-US" w:bidi="he-IL"/>
        </w:rPr>
      </w:pPr>
    </w:p>
    <w:p w:rsidR="00487DCD" w:rsidRDefault="00487DCD" w:rsidP="00831E12">
      <w:pPr>
        <w:pStyle w:val="ListBullet"/>
        <w:numPr>
          <w:ilvl w:val="0"/>
          <w:numId w:val="0"/>
        </w:numPr>
        <w:ind w:left="927" w:hanging="360"/>
      </w:pPr>
      <w:r>
        <w:t>This section contains the following topics:</w:t>
      </w:r>
    </w:p>
    <w:p w:rsidR="00487DCD" w:rsidRPr="007B2B05" w:rsidRDefault="009950C3" w:rsidP="00831E12">
      <w:pPr>
        <w:pStyle w:val="ListBullet"/>
        <w:rPr>
          <w:rStyle w:val="Hyperlink"/>
        </w:rPr>
      </w:pPr>
      <w:hyperlink w:anchor="_What_is_a" w:history="1">
        <w:r w:rsidR="00487DCD" w:rsidRPr="007B2B05">
          <w:rPr>
            <w:rStyle w:val="Hyperlink"/>
          </w:rPr>
          <w:t>What is a Kaltura Entry?</w:t>
        </w:r>
      </w:hyperlink>
    </w:p>
    <w:p w:rsidR="00487DCD" w:rsidRPr="007B2B05" w:rsidRDefault="009950C3" w:rsidP="00831E12">
      <w:pPr>
        <w:pStyle w:val="ListBullet"/>
        <w:rPr>
          <w:rStyle w:val="Hyperlink"/>
        </w:rPr>
      </w:pPr>
      <w:hyperlink w:anchor="_Browser-based_Ingestion_1" w:history="1">
        <w:r w:rsidR="00487DCD" w:rsidRPr="007B2B05">
          <w:rPr>
            <w:rStyle w:val="Hyperlink"/>
          </w:rPr>
          <w:t>Browser-based Ingestion</w:t>
        </w:r>
      </w:hyperlink>
    </w:p>
    <w:p w:rsidR="00487DCD" w:rsidRPr="007B2B05" w:rsidRDefault="009950C3" w:rsidP="00831E12">
      <w:pPr>
        <w:pStyle w:val="ListBullet"/>
        <w:rPr>
          <w:rStyle w:val="Hyperlink"/>
        </w:rPr>
      </w:pPr>
      <w:hyperlink w:anchor="_Bulk_Upload_and_1" w:history="1">
        <w:r w:rsidR="00487DCD" w:rsidRPr="007B2B05">
          <w:rPr>
            <w:rStyle w:val="Hyperlink"/>
          </w:rPr>
          <w:t>The Kaltura Uploader</w:t>
        </w:r>
      </w:hyperlink>
    </w:p>
    <w:p w:rsidR="00487DCD" w:rsidRPr="007B2B05" w:rsidRDefault="009950C3" w:rsidP="00831E12">
      <w:pPr>
        <w:pStyle w:val="ListBullet"/>
        <w:rPr>
          <w:rStyle w:val="Hyperlink"/>
        </w:rPr>
      </w:pPr>
      <w:hyperlink w:anchor="_The_Upload_Tab" w:history="1">
        <w:r w:rsidR="00487DCD" w:rsidRPr="007B2B05">
          <w:rPr>
            <w:rStyle w:val="Hyperlink"/>
          </w:rPr>
          <w:t>The Upload Tab</w:t>
        </w:r>
      </w:hyperlink>
    </w:p>
    <w:p w:rsidR="00487DCD" w:rsidRPr="007B2B05" w:rsidRDefault="009950C3" w:rsidP="00831E12">
      <w:pPr>
        <w:pStyle w:val="ListBullet"/>
        <w:rPr>
          <w:rStyle w:val="Hyperlink"/>
        </w:rPr>
      </w:pPr>
      <w:hyperlink w:anchor="_Automated_Content_Ingestion_2" w:history="1">
        <w:r w:rsidR="00487DCD" w:rsidRPr="007B2B05">
          <w:rPr>
            <w:rStyle w:val="Hyperlink"/>
          </w:rPr>
          <w:t>Automated Content Ingestion via a Drop Folder</w:t>
        </w:r>
      </w:hyperlink>
    </w:p>
    <w:p w:rsidR="00487DCD" w:rsidRPr="007B2B05" w:rsidRDefault="009950C3" w:rsidP="00831E12">
      <w:pPr>
        <w:pStyle w:val="ListBullet"/>
        <w:rPr>
          <w:rStyle w:val="Hyperlink"/>
        </w:rPr>
      </w:pPr>
      <w:hyperlink w:anchor="_The_Dashboard_Tab_1" w:history="1">
        <w:r w:rsidR="00487DCD" w:rsidRPr="007B2B05">
          <w:rPr>
            <w:rStyle w:val="Hyperlink"/>
          </w:rPr>
          <w:t>The Dashboard Tab</w:t>
        </w:r>
      </w:hyperlink>
    </w:p>
    <w:p w:rsidR="00487DCD" w:rsidRPr="007B2B05" w:rsidRDefault="009950C3" w:rsidP="00831E12">
      <w:pPr>
        <w:pStyle w:val="ListBullet"/>
        <w:rPr>
          <w:rStyle w:val="Hyperlink"/>
        </w:rPr>
      </w:pPr>
      <w:hyperlink w:anchor="_Uploading_Content_Using" w:history="1">
        <w:r w:rsidR="00487DCD" w:rsidRPr="007B2B05">
          <w:rPr>
            <w:rStyle w:val="Hyperlink"/>
          </w:rPr>
          <w:t>Uploading Content Using the Content Tab</w:t>
        </w:r>
      </w:hyperlink>
    </w:p>
    <w:p w:rsidR="00487DCD" w:rsidRPr="007B2B05" w:rsidRDefault="009950C3" w:rsidP="00831E12">
      <w:pPr>
        <w:pStyle w:val="ListBullet"/>
        <w:rPr>
          <w:rStyle w:val="Hyperlink"/>
        </w:rPr>
      </w:pPr>
      <w:hyperlink w:anchor="_Tracking_Your_Uploads" w:history="1">
        <w:r w:rsidR="00487DCD" w:rsidRPr="007B2B05">
          <w:rPr>
            <w:rStyle w:val="Hyperlink"/>
          </w:rPr>
          <w:t>Tracking Your Uploads</w:t>
        </w:r>
      </w:hyperlink>
    </w:p>
    <w:p w:rsidR="0045624E" w:rsidRDefault="009950C3" w:rsidP="0045624E">
      <w:pPr>
        <w:pStyle w:val="ListBullet"/>
        <w:rPr>
          <w:rStyle w:val="Hyperlink"/>
        </w:rPr>
      </w:pPr>
      <w:hyperlink w:anchor="O_383" w:history="1">
        <w:r w:rsidR="00487DCD" w:rsidRPr="007B2B05">
          <w:rPr>
            <w:rStyle w:val="Hyperlink"/>
          </w:rPr>
          <w:t>Preparing Entries</w:t>
        </w:r>
      </w:hyperlink>
    </w:p>
    <w:p w:rsidR="00382568" w:rsidRPr="0045624E" w:rsidRDefault="009950C3" w:rsidP="00B0724F">
      <w:pPr>
        <w:pStyle w:val="ListBullet"/>
        <w:rPr>
          <w:rFonts w:cs="Times New Roman"/>
          <w:color w:val="0FA2BB"/>
        </w:rPr>
      </w:pPr>
      <w:hyperlink w:anchor="_Uploading_and_Modifying" w:history="1">
        <w:r w:rsidR="00487DCD" w:rsidRPr="007B2B05">
          <w:rPr>
            <w:rStyle w:val="Hyperlink"/>
          </w:rPr>
          <w:t>Uploading and Modifying Related Files</w:t>
        </w:r>
      </w:hyperlink>
    </w:p>
    <w:p w:rsidR="00187D11" w:rsidRDefault="00187D11" w:rsidP="008F01DA">
      <w:pPr>
        <w:pStyle w:val="Heading2"/>
      </w:pPr>
      <w:bookmarkStart w:id="56" w:name="_What_is_a"/>
      <w:bookmarkStart w:id="57" w:name="_Toc313796517"/>
      <w:bookmarkStart w:id="58" w:name="_Toc320796741"/>
      <w:bookmarkStart w:id="59" w:name="_Toc306628556"/>
      <w:bookmarkEnd w:id="56"/>
      <w:r>
        <w:t>What is a Kaltura Entry?</w:t>
      </w:r>
      <w:bookmarkEnd w:id="57"/>
      <w:bookmarkEnd w:id="58"/>
    </w:p>
    <w:p w:rsidR="00187D11" w:rsidRDefault="00187D11">
      <w:r>
        <w:t>A Kaltura Entry</w:t>
      </w:r>
      <w:r w:rsidRPr="00187D11">
        <w:t xml:space="preserve"> is a logical reference to your media asset. </w:t>
      </w:r>
      <w:r>
        <w:t xml:space="preserve">An entry </w:t>
      </w:r>
      <w:r w:rsidRPr="00187D11">
        <w:t>encapsulates all physical media files generated during ingestion (source, “flavors” and thumbnails), standard and custom metadata,</w:t>
      </w:r>
      <w:r w:rsidR="004C17AE">
        <w:t xml:space="preserve"> captions, scheduling settings, advertising </w:t>
      </w:r>
      <w:r w:rsidR="006F115B">
        <w:t>cue points</w:t>
      </w:r>
      <w:r w:rsidR="004C17AE">
        <w:t>,</w:t>
      </w:r>
      <w:r w:rsidRPr="00187D11">
        <w:t xml:space="preserve"> specific access control settings</w:t>
      </w:r>
      <w:r w:rsidR="004C17AE">
        <w:t xml:space="preserve"> and all other  components relating to the content</w:t>
      </w:r>
      <w:r w:rsidRPr="00187D11">
        <w:t xml:space="preserve">. </w:t>
      </w:r>
      <w:r>
        <w:t xml:space="preserve">An entry </w:t>
      </w:r>
      <w:r w:rsidRPr="00187D11">
        <w:t>is generated</w:t>
      </w:r>
      <w:r w:rsidR="00FB4C21">
        <w:t xml:space="preserve"> immediately</w:t>
      </w:r>
      <w:r w:rsidRPr="00187D11">
        <w:t xml:space="preserve">, once your source media file </w:t>
      </w:r>
      <w:r w:rsidR="00FB4C21">
        <w:t>starts</w:t>
      </w:r>
      <w:r w:rsidRPr="00187D11">
        <w:t xml:space="preserve"> uploading and transcoding begins</w:t>
      </w:r>
      <w:r w:rsidR="007B17E2">
        <w:t>.</w:t>
      </w:r>
    </w:p>
    <w:p w:rsidR="000D2C0D" w:rsidRPr="00663410" w:rsidRDefault="000D2C0D" w:rsidP="008F01DA">
      <w:pPr>
        <w:pStyle w:val="Heading2"/>
      </w:pPr>
      <w:bookmarkStart w:id="60" w:name="_Browser-based_Ingestion_1"/>
      <w:bookmarkStart w:id="61" w:name="_Toc313796518"/>
      <w:bookmarkStart w:id="62" w:name="_Toc320796742"/>
      <w:bookmarkEnd w:id="60"/>
      <w:r w:rsidRPr="00663410">
        <w:rPr>
          <w:rStyle w:val="Strong"/>
          <w:b/>
        </w:rPr>
        <w:t>Browser-based Ingestion</w:t>
      </w:r>
      <w:bookmarkEnd w:id="59"/>
      <w:bookmarkEnd w:id="61"/>
      <w:bookmarkEnd w:id="62"/>
      <w:r w:rsidRPr="00663410">
        <w:rPr>
          <w:rStyle w:val="Strong"/>
          <w:b/>
        </w:rPr>
        <w:t> </w:t>
      </w:r>
    </w:p>
    <w:p w:rsidR="000D2C0D" w:rsidRDefault="000D2C0D">
      <w:r>
        <w:t>You can upload files from your computer, record a video with your webcam, or import from a selection of online repositories,</w:t>
      </w:r>
      <w:r w:rsidR="009A2F80">
        <w:t xml:space="preserve"> </w:t>
      </w:r>
      <w:r w:rsidR="009A2F80" w:rsidRPr="00FF2599">
        <w:rPr>
          <w:rFonts w:eastAsiaTheme="minorHAnsi"/>
        </w:rPr>
        <w:t>or su</w:t>
      </w:r>
      <w:r w:rsidR="009A2F80">
        <w:rPr>
          <w:rFonts w:eastAsiaTheme="minorHAnsi"/>
        </w:rPr>
        <w:t>bmit a bulk upload request via K</w:t>
      </w:r>
      <w:r w:rsidR="003B6905">
        <w:rPr>
          <w:rFonts w:eastAsiaTheme="minorHAnsi"/>
        </w:rPr>
        <w:t xml:space="preserve">altura formatted </w:t>
      </w:r>
      <w:r w:rsidR="009A2F80" w:rsidRPr="00FF2599">
        <w:rPr>
          <w:rFonts w:eastAsiaTheme="minorHAnsi"/>
        </w:rPr>
        <w:t>CSV/XML</w:t>
      </w:r>
      <w:r>
        <w:t xml:space="preserve"> all from within the</w:t>
      </w:r>
      <w:r w:rsidRPr="0047209B">
        <w:t xml:space="preserve"> </w:t>
      </w:r>
      <w:r w:rsidRPr="004853E3">
        <w:t>Kaltura Management Console</w:t>
      </w:r>
      <w:r>
        <w:t xml:space="preserve">. See </w:t>
      </w:r>
      <w:hyperlink w:anchor="_The_Upload_Tab_1" w:history="1">
        <w:r w:rsidRPr="00751B1C">
          <w:rPr>
            <w:rStyle w:val="Hyperlink"/>
          </w:rPr>
          <w:t>The Upload Tab</w:t>
        </w:r>
      </w:hyperlink>
      <w:r>
        <w:t>.</w:t>
      </w:r>
    </w:p>
    <w:p w:rsidR="00663410" w:rsidRPr="00CD06B1" w:rsidRDefault="00B16696" w:rsidP="008F01DA">
      <w:pPr>
        <w:pStyle w:val="Heading2"/>
      </w:pPr>
      <w:bookmarkStart w:id="63" w:name="_Bulk_Upload_and_1"/>
      <w:bookmarkStart w:id="64" w:name="_Browser-based_Ingestion"/>
      <w:bookmarkStart w:id="65" w:name="_Bulk_Upload_and"/>
      <w:bookmarkStart w:id="66" w:name="_Automated_Content_Ingestion"/>
      <w:bookmarkStart w:id="67" w:name="_Desktop_Uploader"/>
      <w:bookmarkStart w:id="68" w:name="_Email_and_Mobile"/>
      <w:bookmarkStart w:id="69" w:name="_Media_Uploader_and"/>
      <w:bookmarkStart w:id="70" w:name="_The_Kaltura_Uploader"/>
      <w:bookmarkStart w:id="71" w:name="_Toc313796519"/>
      <w:bookmarkStart w:id="72" w:name="_Toc320796743"/>
      <w:bookmarkEnd w:id="63"/>
      <w:bookmarkEnd w:id="64"/>
      <w:bookmarkEnd w:id="65"/>
      <w:bookmarkEnd w:id="66"/>
      <w:bookmarkEnd w:id="67"/>
      <w:bookmarkEnd w:id="68"/>
      <w:bookmarkEnd w:id="69"/>
      <w:bookmarkEnd w:id="70"/>
      <w:r>
        <w:rPr>
          <w:rStyle w:val="Strong"/>
          <w:b/>
        </w:rPr>
        <w:t xml:space="preserve">The </w:t>
      </w:r>
      <w:r w:rsidR="003B6905">
        <w:rPr>
          <w:rStyle w:val="Strong"/>
          <w:b/>
        </w:rPr>
        <w:t>Kaltura Uploader</w:t>
      </w:r>
      <w:bookmarkEnd w:id="71"/>
      <w:bookmarkEnd w:id="72"/>
    </w:p>
    <w:p w:rsidR="00663410" w:rsidRDefault="00A525CD">
      <w:r>
        <w:t xml:space="preserve">You can use the </w:t>
      </w:r>
      <w:r w:rsidR="003B6905">
        <w:t>Kaltura Uploader, also known as the Kaltura</w:t>
      </w:r>
      <w:r w:rsidR="0057427F">
        <w:t xml:space="preserve"> Contributor Wizard (KCW)</w:t>
      </w:r>
      <w:r w:rsidR="003B6905">
        <w:t xml:space="preserve"> </w:t>
      </w:r>
      <w:r>
        <w:t xml:space="preserve">to </w:t>
      </w:r>
      <w:r w:rsidR="00663410">
        <w:t>upload any type of rich-media file, from any location (computer, websites, record from webcam).</w:t>
      </w:r>
    </w:p>
    <w:p w:rsidR="002C50D5" w:rsidRDefault="002C50D5">
      <w:r>
        <w:t>You can upload content through the:</w:t>
      </w:r>
    </w:p>
    <w:p w:rsidR="002C50D5" w:rsidRDefault="009950C3" w:rsidP="002C50D5">
      <w:pPr>
        <w:pStyle w:val="ListBullet"/>
        <w:rPr>
          <w:rFonts w:ascii="Calibri" w:hAnsi="Calibri"/>
        </w:rPr>
      </w:pPr>
      <w:hyperlink w:anchor="_The_Upload_Tab" w:history="1">
        <w:r w:rsidR="002C50D5">
          <w:rPr>
            <w:rStyle w:val="Hyperlink"/>
          </w:rPr>
          <w:t>Upload Tab</w:t>
        </w:r>
      </w:hyperlink>
      <w:r w:rsidR="002C50D5" w:rsidRPr="004D0181">
        <w:rPr>
          <w:rFonts w:ascii="Calibri" w:hAnsi="Calibri"/>
        </w:rPr>
        <w:t xml:space="preserve"> </w:t>
      </w:r>
    </w:p>
    <w:p w:rsidR="002C50D5" w:rsidRPr="00751B1C" w:rsidRDefault="009950C3" w:rsidP="002C50D5">
      <w:pPr>
        <w:pStyle w:val="ListBullet"/>
        <w:rPr>
          <w:rFonts w:ascii="Calibri" w:hAnsi="Calibri"/>
        </w:rPr>
      </w:pPr>
      <w:hyperlink w:anchor="_Dashboard_Tab" w:history="1">
        <w:r w:rsidR="002C50D5" w:rsidRPr="00751B1C">
          <w:rPr>
            <w:rStyle w:val="Hyperlink"/>
          </w:rPr>
          <w:t xml:space="preserve">Dashboard </w:t>
        </w:r>
      </w:hyperlink>
    </w:p>
    <w:p w:rsidR="00663410" w:rsidRPr="00E54D7D" w:rsidRDefault="009950C3" w:rsidP="00E54D7D">
      <w:pPr>
        <w:pStyle w:val="ListBullet"/>
        <w:rPr>
          <w:rFonts w:ascii="Calibri" w:hAnsi="Calibri"/>
          <w:color w:val="0000FF"/>
          <w:sz w:val="24"/>
          <w:u w:val="single"/>
        </w:rPr>
      </w:pPr>
      <w:hyperlink w:anchor="_Content_Tab" w:history="1">
        <w:r w:rsidR="002C50D5" w:rsidRPr="00751B1C">
          <w:rPr>
            <w:rStyle w:val="Hyperlink"/>
          </w:rPr>
          <w:t>Content Tab</w:t>
        </w:r>
      </w:hyperlink>
    </w:p>
    <w:p w:rsidR="00663410" w:rsidRPr="00751B1C" w:rsidRDefault="00663410" w:rsidP="008F01DA">
      <w:pPr>
        <w:pStyle w:val="Heading2"/>
      </w:pPr>
      <w:bookmarkStart w:id="73" w:name="_The_Upload_Tab"/>
      <w:bookmarkStart w:id="74" w:name="_The_Upload_Tab_1"/>
      <w:bookmarkStart w:id="75" w:name="_Toc302643148"/>
      <w:bookmarkStart w:id="76" w:name="_Toc313796520"/>
      <w:bookmarkStart w:id="77" w:name="_Toc320796744"/>
      <w:bookmarkEnd w:id="73"/>
      <w:bookmarkEnd w:id="74"/>
      <w:r w:rsidRPr="00751B1C">
        <w:t>The Upload Tab</w:t>
      </w:r>
      <w:bookmarkEnd w:id="75"/>
      <w:bookmarkEnd w:id="76"/>
      <w:bookmarkEnd w:id="77"/>
    </w:p>
    <w:p w:rsidR="002C50D5" w:rsidRDefault="00663410">
      <w:r w:rsidRPr="004D0181">
        <w:t xml:space="preserve">The Upload tab </w:t>
      </w:r>
      <w:r w:rsidR="00597F0F">
        <w:t>presents a list of ingestion options and capabilities to choose from</w:t>
      </w:r>
      <w:r w:rsidR="00597F0F" w:rsidRPr="004D0181">
        <w:t xml:space="preserve"> </w:t>
      </w:r>
      <w:r w:rsidR="00597F0F">
        <w:t xml:space="preserve">and </w:t>
      </w:r>
      <w:r w:rsidRPr="004D0181">
        <w:t xml:space="preserve">is </w:t>
      </w:r>
      <w:r w:rsidR="000D2C0D">
        <w:t xml:space="preserve">used </w:t>
      </w:r>
      <w:r>
        <w:t>to</w:t>
      </w:r>
      <w:r w:rsidRPr="004D0181">
        <w:t xml:space="preserve"> upload content to Kaltura.</w:t>
      </w:r>
      <w:r w:rsidRPr="0056215C">
        <w:t xml:space="preserve"> </w:t>
      </w:r>
      <w:r>
        <w:t>The Upload tab opens over any page within the KMC.</w:t>
      </w:r>
    </w:p>
    <w:p w:rsidR="002C50D5" w:rsidRDefault="00B16696">
      <w:r>
        <w:rPr>
          <w:noProof/>
          <w:lang w:val="en-US" w:bidi="he-IL"/>
        </w:rPr>
        <w:drawing>
          <wp:inline distT="0" distB="0" distL="0" distR="0" wp14:anchorId="61D1EEB8" wp14:editId="4DC00214">
            <wp:extent cx="1952381" cy="40285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new.png"/>
                    <pic:cNvPicPr/>
                  </pic:nvPicPr>
                  <pic:blipFill>
                    <a:blip r:embed="rId34">
                      <a:extLst>
                        <a:ext uri="{28A0092B-C50C-407E-A947-70E740481C1C}">
                          <a14:useLocalDpi xmlns:a14="http://schemas.microsoft.com/office/drawing/2010/main" val="0"/>
                        </a:ext>
                      </a:extLst>
                    </a:blip>
                    <a:stretch>
                      <a:fillRect/>
                    </a:stretch>
                  </pic:blipFill>
                  <pic:spPr>
                    <a:xfrm>
                      <a:off x="0" y="0"/>
                      <a:ext cx="1952381" cy="4028572"/>
                    </a:xfrm>
                    <a:prstGeom prst="rect">
                      <a:avLst/>
                    </a:prstGeom>
                  </pic:spPr>
                </pic:pic>
              </a:graphicData>
            </a:graphic>
          </wp:inline>
        </w:drawing>
      </w:r>
    </w:p>
    <w:p w:rsidR="002C50D5" w:rsidRPr="001541DE" w:rsidRDefault="002C50D5">
      <w:pPr>
        <w:rPr>
          <w:color w:val="333333"/>
          <w:sz w:val="18"/>
          <w:szCs w:val="18"/>
        </w:rPr>
      </w:pPr>
      <w:r w:rsidRPr="005127A9">
        <w:t>The u</w:t>
      </w:r>
      <w:r w:rsidRPr="001541DE">
        <w:t xml:space="preserve">pload process also includes metadata ingestion, </w:t>
      </w:r>
      <w:r w:rsidR="00FB2B50">
        <w:t xml:space="preserve">See </w:t>
      </w:r>
      <w:hyperlink w:anchor="_Managing_Metadata_and" w:history="1">
        <w:r w:rsidR="00FB2B50" w:rsidRPr="00FB2B50">
          <w:rPr>
            <w:rStyle w:val="Hyperlink"/>
          </w:rPr>
          <w:t>Managing Metadata and Categories</w:t>
        </w:r>
      </w:hyperlink>
      <w:r w:rsidR="00FB2B50">
        <w:t>.</w:t>
      </w:r>
    </w:p>
    <w:p w:rsidR="00663410" w:rsidRPr="0040028E" w:rsidRDefault="00CB32B5">
      <w:r>
        <w:t>You can</w:t>
      </w:r>
      <w:r w:rsidR="00C75E37">
        <w:rPr>
          <w:noProof/>
          <w:sz w:val="18"/>
          <w:szCs w:val="18"/>
        </w:rPr>
        <w:t xml:space="preserve"> </w:t>
      </w:r>
      <w:r w:rsidR="00663410" w:rsidRPr="0040028E">
        <w:t xml:space="preserve">add </w:t>
      </w:r>
      <w:r w:rsidR="00727CAD">
        <w:t xml:space="preserve">content </w:t>
      </w:r>
      <w:r w:rsidR="00663410" w:rsidRPr="0040028E">
        <w:t xml:space="preserve">to your site in the following ways: </w:t>
      </w:r>
    </w:p>
    <w:p w:rsidR="00663410" w:rsidRPr="0040028E" w:rsidRDefault="009950C3" w:rsidP="00663410">
      <w:pPr>
        <w:pStyle w:val="ListBullet"/>
      </w:pPr>
      <w:hyperlink w:anchor="_Upload_from_Desktop" w:history="1">
        <w:r w:rsidR="00663410" w:rsidRPr="00527E5E">
          <w:rPr>
            <w:rStyle w:val="Hyperlink"/>
            <w:szCs w:val="24"/>
          </w:rPr>
          <w:t>Upload from D</w:t>
        </w:r>
        <w:r w:rsidR="00663410" w:rsidRPr="00527E5E">
          <w:rPr>
            <w:rStyle w:val="Hyperlink"/>
          </w:rPr>
          <w:t>esktop</w:t>
        </w:r>
      </w:hyperlink>
      <w:r w:rsidR="00663410" w:rsidRPr="0040028E">
        <w:t xml:space="preserve">:  Opens a file browser and allows you to select multiple files. See </w:t>
      </w:r>
      <w:hyperlink w:anchor="_Upload_from_Desktop" w:history="1">
        <w:r w:rsidR="00663410" w:rsidRPr="0040028E">
          <w:rPr>
            <w:rStyle w:val="Hyperlink"/>
          </w:rPr>
          <w:t>Upload from Desktop</w:t>
        </w:r>
      </w:hyperlink>
      <w:r w:rsidR="00663410">
        <w:t>.</w:t>
      </w:r>
    </w:p>
    <w:p w:rsidR="00663410" w:rsidRPr="0040028E" w:rsidRDefault="009950C3" w:rsidP="00663410">
      <w:pPr>
        <w:pStyle w:val="ListBullet"/>
      </w:pPr>
      <w:hyperlink w:anchor="_Recorded_from_a" w:history="1">
        <w:r w:rsidR="00663410" w:rsidRPr="00527E5E">
          <w:rPr>
            <w:rStyle w:val="Hyperlink"/>
          </w:rPr>
          <w:t xml:space="preserve">Recorded from a </w:t>
        </w:r>
        <w:r w:rsidR="00C75E37" w:rsidRPr="00527E5E">
          <w:rPr>
            <w:rStyle w:val="Hyperlink"/>
            <w:szCs w:val="24"/>
          </w:rPr>
          <w:t>W</w:t>
        </w:r>
        <w:r w:rsidR="00C75E37" w:rsidRPr="00527E5E">
          <w:rPr>
            <w:rStyle w:val="Hyperlink"/>
          </w:rPr>
          <w:t>eb</w:t>
        </w:r>
        <w:r w:rsidR="00C75E37" w:rsidRPr="00527E5E">
          <w:rPr>
            <w:rStyle w:val="Hyperlink"/>
            <w:szCs w:val="24"/>
          </w:rPr>
          <w:t>c</w:t>
        </w:r>
        <w:r w:rsidR="00C75E37" w:rsidRPr="00527E5E">
          <w:rPr>
            <w:rStyle w:val="Hyperlink"/>
          </w:rPr>
          <w:t>am</w:t>
        </w:r>
      </w:hyperlink>
      <w:r w:rsidR="00663410" w:rsidRPr="0040028E">
        <w:t xml:space="preserve">: Allows you to capture video content from a webcam connected to your computer. See </w:t>
      </w:r>
      <w:hyperlink w:anchor="_Recorded_from_a" w:history="1">
        <w:r w:rsidR="00663410" w:rsidRPr="0040028E">
          <w:rPr>
            <w:rStyle w:val="Hyperlink"/>
          </w:rPr>
          <w:t xml:space="preserve">Recorded from a </w:t>
        </w:r>
        <w:r w:rsidR="00C75E37" w:rsidRPr="0040028E">
          <w:rPr>
            <w:rStyle w:val="Hyperlink"/>
          </w:rPr>
          <w:t>Webcam</w:t>
        </w:r>
      </w:hyperlink>
    </w:p>
    <w:p w:rsidR="00663410" w:rsidRPr="0040028E" w:rsidRDefault="009950C3" w:rsidP="00663410">
      <w:pPr>
        <w:pStyle w:val="ListBullet"/>
      </w:pPr>
      <w:hyperlink w:anchor="_Submit_CSV_XML_1" w:history="1">
        <w:r w:rsidR="00663410" w:rsidRPr="00527E5E">
          <w:rPr>
            <w:rStyle w:val="Hyperlink"/>
          </w:rPr>
          <w:t>Submit CSV</w:t>
        </w:r>
        <w:r w:rsidR="00D951D9">
          <w:rPr>
            <w:rStyle w:val="Hyperlink"/>
          </w:rPr>
          <w:t>/</w:t>
        </w:r>
        <w:r w:rsidR="00663410" w:rsidRPr="00527E5E">
          <w:rPr>
            <w:rStyle w:val="Hyperlink"/>
          </w:rPr>
          <w:t>XML</w:t>
        </w:r>
      </w:hyperlink>
      <w:r w:rsidR="00663410" w:rsidRPr="0040028E">
        <w:t>:  Allows you to submit a CSV or XML file that points to multiple media files</w:t>
      </w:r>
      <w:r w:rsidR="00D72479">
        <w:t xml:space="preserve"> and includes metadata</w:t>
      </w:r>
      <w:r w:rsidR="00663410" w:rsidRPr="0040028E">
        <w:t>.</w:t>
      </w:r>
      <w:r w:rsidR="00727CAD">
        <w:t xml:space="preserve"> See </w:t>
      </w:r>
      <w:hyperlink w:anchor="_Submit_CSV_XML_1" w:history="1">
        <w:r w:rsidR="00727CAD" w:rsidRPr="00727CAD">
          <w:rPr>
            <w:rStyle w:val="Hyperlink"/>
          </w:rPr>
          <w:t>Submit CSV</w:t>
        </w:r>
        <w:r w:rsidR="00D951D9">
          <w:rPr>
            <w:rStyle w:val="Hyperlink"/>
          </w:rPr>
          <w:t>/</w:t>
        </w:r>
        <w:r w:rsidR="00727CAD" w:rsidRPr="00727CAD">
          <w:rPr>
            <w:rStyle w:val="Hyperlink"/>
          </w:rPr>
          <w:t>XML</w:t>
        </w:r>
      </w:hyperlink>
      <w:r w:rsidR="00727CAD">
        <w:t>.</w:t>
      </w:r>
    </w:p>
    <w:p w:rsidR="00663410" w:rsidRPr="0040028E" w:rsidRDefault="009950C3">
      <w:pPr>
        <w:pStyle w:val="ListBullet"/>
      </w:pPr>
      <w:hyperlink w:anchor="_Import_from_Web" w:history="1">
        <w:r w:rsidR="00663410" w:rsidRPr="00527E5E">
          <w:rPr>
            <w:rStyle w:val="Hyperlink"/>
          </w:rPr>
          <w:t xml:space="preserve">Import from </w:t>
        </w:r>
        <w:r w:rsidR="00663410" w:rsidRPr="00527E5E">
          <w:rPr>
            <w:rStyle w:val="Hyperlink"/>
            <w:szCs w:val="24"/>
          </w:rPr>
          <w:t>W</w:t>
        </w:r>
        <w:r w:rsidR="00663410" w:rsidRPr="00527E5E">
          <w:rPr>
            <w:rStyle w:val="Hyperlink"/>
          </w:rPr>
          <w:t>eb</w:t>
        </w:r>
      </w:hyperlink>
      <w:r w:rsidR="00663410" w:rsidRPr="0040028E">
        <w:t xml:space="preserve">: Allows you to search for videos to ingest </w:t>
      </w:r>
      <w:r w:rsidR="00B41040">
        <w:t xml:space="preserve">from </w:t>
      </w:r>
      <w:r w:rsidR="00663410" w:rsidRPr="0040028E">
        <w:t xml:space="preserve">video repositories such as Metacafe and others, depending on the feature set enabled in your account. </w:t>
      </w:r>
      <w:r w:rsidR="005E4C9F">
        <w:t xml:space="preserve">See </w:t>
      </w:r>
      <w:hyperlink w:anchor="_Import_from_Web" w:history="1">
        <w:r w:rsidR="005E4C9F" w:rsidRPr="005E4C9F">
          <w:rPr>
            <w:rStyle w:val="Hyperlink"/>
          </w:rPr>
          <w:t>Import from Web</w:t>
        </w:r>
      </w:hyperlink>
      <w:r w:rsidR="005E4C9F">
        <w:t>.</w:t>
      </w:r>
    </w:p>
    <w:p w:rsidR="006E4BFE" w:rsidRDefault="00663410" w:rsidP="00FF2599">
      <w:pPr>
        <w:pStyle w:val="NormalWeb"/>
        <w:rPr>
          <w:rFonts w:ascii="Arial Bold" w:eastAsiaTheme="majorEastAsia" w:hAnsi="Arial Bold"/>
          <w:bCs/>
          <w:sz w:val="32"/>
        </w:rPr>
      </w:pPr>
      <w:r>
        <w:t xml:space="preserve">You can </w:t>
      </w:r>
      <w:r w:rsidRPr="004D0181">
        <w:t>also prepar</w:t>
      </w:r>
      <w:r>
        <w:t>e</w:t>
      </w:r>
      <w:r w:rsidRPr="004D0181">
        <w:t xml:space="preserve"> a video entry</w:t>
      </w:r>
      <w:r>
        <w:t xml:space="preserve"> </w:t>
      </w:r>
      <w:r w:rsidRPr="004D0181">
        <w:t>without includ</w:t>
      </w:r>
      <w:r>
        <w:t xml:space="preserve">ing </w:t>
      </w:r>
      <w:r w:rsidRPr="004D0181">
        <w:t>the media</w:t>
      </w:r>
      <w:r>
        <w:t xml:space="preserve"> content</w:t>
      </w:r>
      <w:r w:rsidRPr="004D0181">
        <w:t xml:space="preserve"> in advance</w:t>
      </w:r>
      <w:r w:rsidR="00F25B02">
        <w:t>, s</w:t>
      </w:r>
      <w:r w:rsidR="00597F0F">
        <w:t xml:space="preserve">ee </w:t>
      </w:r>
      <w:hyperlink w:anchor="_No_Content_Entries" w:history="1">
        <w:r w:rsidR="00C32B7D">
          <w:rPr>
            <w:rStyle w:val="Hyperlink"/>
          </w:rPr>
          <w:t xml:space="preserve">No Media </w:t>
        </w:r>
        <w:r w:rsidR="00597F0F" w:rsidRPr="00597F0F">
          <w:rPr>
            <w:rStyle w:val="Hyperlink"/>
          </w:rPr>
          <w:t>Entries</w:t>
        </w:r>
      </w:hyperlink>
      <w:r w:rsidR="00751B1C">
        <w:t>.</w:t>
      </w:r>
      <w:r w:rsidR="00C32B7D">
        <w:t xml:space="preserve"> Creating a No Media entry may be </w:t>
      </w:r>
      <w:r w:rsidR="00C32B7D" w:rsidRPr="00BF17F6">
        <w:rPr>
          <w:rStyle w:val="BodyTextChar"/>
          <w:rFonts w:eastAsiaTheme="minorHAnsi"/>
        </w:rPr>
        <w:t>useful when metadata settings and media perpetrations are managed separately and possibly by different operational teams</w:t>
      </w:r>
      <w:r w:rsidR="00751B1C">
        <w:t xml:space="preserve"> </w:t>
      </w:r>
      <w:r w:rsidRPr="004D0181">
        <w:t xml:space="preserve">This scenario is used </w:t>
      </w:r>
      <w:r>
        <w:t xml:space="preserve">for </w:t>
      </w:r>
      <w:r w:rsidRPr="004D0181">
        <w:t xml:space="preserve">media </w:t>
      </w:r>
      <w:r>
        <w:t xml:space="preserve">that may </w:t>
      </w:r>
      <w:r w:rsidRPr="004D0181">
        <w:t xml:space="preserve">be included </w:t>
      </w:r>
      <w:r>
        <w:t xml:space="preserve">at a </w:t>
      </w:r>
      <w:r w:rsidRPr="004D0181">
        <w:t>later</w:t>
      </w:r>
      <w:r>
        <w:t xml:space="preserve"> stage</w:t>
      </w:r>
      <w:r w:rsidRPr="004D0181">
        <w:t>, for example</w:t>
      </w:r>
      <w:r>
        <w:t xml:space="preserve">, </w:t>
      </w:r>
      <w:r w:rsidRPr="004D0181">
        <w:t xml:space="preserve">in a drop folder. </w:t>
      </w:r>
      <w:r w:rsidR="009A3316">
        <w:t xml:space="preserve"> See </w:t>
      </w:r>
      <w:hyperlink w:anchor="_Using_a_Drop" w:history="1">
        <w:r w:rsidR="009A3316" w:rsidRPr="009A3316">
          <w:rPr>
            <w:rStyle w:val="Hyperlink"/>
          </w:rPr>
          <w:t>Using a Drop Folder</w:t>
        </w:r>
      </w:hyperlink>
      <w:r w:rsidR="009A3316">
        <w:t>.</w:t>
      </w:r>
      <w:r w:rsidR="00C32B7D">
        <w:t xml:space="preserve"> </w:t>
      </w:r>
      <w:bookmarkStart w:id="78" w:name="_Upload_from_Desktop"/>
      <w:bookmarkStart w:id="79" w:name="_Toc302643149"/>
      <w:bookmarkEnd w:id="78"/>
    </w:p>
    <w:p w:rsidR="00663410" w:rsidRPr="00A02D6E" w:rsidRDefault="00663410" w:rsidP="008F01DA">
      <w:pPr>
        <w:pStyle w:val="Heading3"/>
      </w:pPr>
      <w:bookmarkStart w:id="80" w:name="_Toc313796521"/>
      <w:bookmarkStart w:id="81" w:name="_Toc320796745"/>
      <w:r w:rsidRPr="00A02D6E">
        <w:rPr>
          <w:rFonts w:eastAsiaTheme="majorEastAsia"/>
        </w:rPr>
        <w:t>Upload from Desktop</w:t>
      </w:r>
      <w:bookmarkEnd w:id="79"/>
      <w:bookmarkEnd w:id="80"/>
      <w:bookmarkEnd w:id="81"/>
    </w:p>
    <w:p w:rsidR="00943897" w:rsidRPr="00F50899" w:rsidRDefault="00663410">
      <w:r w:rsidRPr="001541DE">
        <w:rPr>
          <w:rStyle w:val="apple-style-span"/>
        </w:rPr>
        <w:t>Use this option to quickly upload files. You can continue working on other tasks while files are uploading, and resume</w:t>
      </w:r>
      <w:r w:rsidR="00CB32B5">
        <w:rPr>
          <w:rStyle w:val="apple-style-span"/>
        </w:rPr>
        <w:t xml:space="preserve"> the</w:t>
      </w:r>
      <w:r w:rsidRPr="001541DE">
        <w:rPr>
          <w:rStyle w:val="apple-style-span"/>
        </w:rPr>
        <w:t xml:space="preserve"> file upload in case of connection failure.</w:t>
      </w:r>
    </w:p>
    <w:p w:rsidR="00663410" w:rsidRPr="005127A9" w:rsidRDefault="00663410" w:rsidP="008F01DA">
      <w:pPr>
        <w:pStyle w:val="Procedure"/>
      </w:pPr>
      <w:r w:rsidRPr="00D5030F">
        <w:t xml:space="preserve">To upload </w:t>
      </w:r>
      <w:r w:rsidRPr="005127A9">
        <w:t>media files from your desktop</w:t>
      </w:r>
    </w:p>
    <w:p w:rsidR="00943897" w:rsidRPr="008F01DA" w:rsidRDefault="00CB32B5" w:rsidP="00927D1E">
      <w:pPr>
        <w:pStyle w:val="ListNumber"/>
        <w:numPr>
          <w:ilvl w:val="0"/>
          <w:numId w:val="186"/>
        </w:numPr>
      </w:pPr>
      <w:r w:rsidRPr="00DF4686">
        <w:t xml:space="preserve">Select the Upload tab. </w:t>
      </w:r>
    </w:p>
    <w:p w:rsidR="004E2A00" w:rsidRPr="008F01DA" w:rsidRDefault="00663410" w:rsidP="00DF4686">
      <w:pPr>
        <w:pStyle w:val="ListNumber"/>
        <w:rPr>
          <w:rStyle w:val="ListnumdzChar"/>
          <w:rFonts w:ascii="Arial" w:hAnsi="Arial"/>
          <w:szCs w:val="22"/>
          <w:lang w:bidi="ar-SA"/>
        </w:rPr>
      </w:pPr>
      <w:r w:rsidRPr="008F01DA">
        <w:t>Click</w:t>
      </w:r>
      <w:r w:rsidRPr="00DF4686">
        <w:t xml:space="preserve"> Uplo</w:t>
      </w:r>
      <w:r w:rsidRPr="008F01DA">
        <w:t xml:space="preserve">ad from Desktop (or click Upload </w:t>
      </w:r>
      <w:r w:rsidR="00DC37EE" w:rsidRPr="008F01DA">
        <w:t xml:space="preserve">from Desktop </w:t>
      </w:r>
      <w:r w:rsidRPr="008F01DA">
        <w:t>in the Dashboard.)</w:t>
      </w:r>
    </w:p>
    <w:p w:rsidR="00001FBC" w:rsidRPr="008F01DA" w:rsidRDefault="00663410" w:rsidP="008F01DA">
      <w:pPr>
        <w:pStyle w:val="ListNumber"/>
      </w:pPr>
      <w:r w:rsidRPr="00DF4686">
        <w:t xml:space="preserve">Select </w:t>
      </w:r>
      <w:r w:rsidRPr="008F01DA">
        <w:rPr>
          <w:rStyle w:val="BodyTextChar"/>
          <w:szCs w:val="22"/>
        </w:rPr>
        <w:t>one or more media files.</w:t>
      </w:r>
      <w:r w:rsidR="0030264B" w:rsidRPr="008F01DA">
        <w:rPr>
          <w:rStyle w:val="BodyTextChar"/>
          <w:szCs w:val="22"/>
        </w:rPr>
        <w:t xml:space="preserve"> Use the</w:t>
      </w:r>
      <w:r w:rsidR="0030264B" w:rsidRPr="008F01DA">
        <w:t xml:space="preserve"> Ctrl key to select multiple files.</w:t>
      </w:r>
    </w:p>
    <w:p w:rsidR="003A2FAD" w:rsidRDefault="003A2FAD">
      <w:pPr>
        <w:pStyle w:val="ListContinue"/>
      </w:pPr>
    </w:p>
    <w:p w:rsidR="0058199E" w:rsidRPr="005918C0" w:rsidRDefault="0058199E" w:rsidP="00FF2599">
      <w:pPr>
        <w:pStyle w:val="ListNumber"/>
        <w:numPr>
          <w:ilvl w:val="0"/>
          <w:numId w:val="0"/>
        </w:numPr>
        <w:ind w:left="720"/>
      </w:pPr>
      <w:r>
        <w:rPr>
          <w:noProof/>
          <w:lang w:val="en-US" w:bidi="he-IL"/>
        </w:rPr>
        <w:drawing>
          <wp:inline distT="0" distB="0" distL="0" distR="0" wp14:anchorId="5A1C8F0F" wp14:editId="14A90B78">
            <wp:extent cx="5266667" cy="6380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png"/>
                    <pic:cNvPicPr/>
                  </pic:nvPicPr>
                  <pic:blipFill>
                    <a:blip r:embed="rId35">
                      <a:extLst>
                        <a:ext uri="{28A0092B-C50C-407E-A947-70E740481C1C}">
                          <a14:useLocalDpi xmlns:a14="http://schemas.microsoft.com/office/drawing/2010/main" val="0"/>
                        </a:ext>
                      </a:extLst>
                    </a:blip>
                    <a:stretch>
                      <a:fillRect/>
                    </a:stretch>
                  </pic:blipFill>
                  <pic:spPr>
                    <a:xfrm>
                      <a:off x="0" y="0"/>
                      <a:ext cx="5266667" cy="638095"/>
                    </a:xfrm>
                    <a:prstGeom prst="rect">
                      <a:avLst/>
                    </a:prstGeom>
                  </pic:spPr>
                </pic:pic>
              </a:graphicData>
            </a:graphic>
          </wp:inline>
        </w:drawing>
      </w:r>
    </w:p>
    <w:p w:rsidR="003A2FAD" w:rsidRDefault="003A2FAD">
      <w:pPr>
        <w:pStyle w:val="ListContinue"/>
      </w:pPr>
    </w:p>
    <w:p w:rsidR="004E2A00" w:rsidRDefault="00001FBC">
      <w:pPr>
        <w:pStyle w:val="ListContinue"/>
        <w:rPr>
          <w:rStyle w:val="ListnumdzChar"/>
        </w:rPr>
      </w:pPr>
      <w:r w:rsidRPr="00527E5E">
        <w:t xml:space="preserve">The </w:t>
      </w:r>
      <w:r w:rsidRPr="00BD44D1">
        <w:t>Upload</w:t>
      </w:r>
      <w:r w:rsidRPr="00527E5E">
        <w:t xml:space="preserve"> </w:t>
      </w:r>
      <w:r w:rsidRPr="00FD6AC6">
        <w:t>Settings</w:t>
      </w:r>
      <w:r w:rsidRPr="008631B0">
        <w:t xml:space="preserve"> window is displayed</w:t>
      </w:r>
      <w:r w:rsidRPr="008631B0">
        <w:rPr>
          <w:rStyle w:val="ListnumdzChar"/>
        </w:rPr>
        <w:t>.</w:t>
      </w:r>
    </w:p>
    <w:p w:rsidR="003A2FAD" w:rsidRPr="008631B0" w:rsidRDefault="003A2FAD">
      <w:pPr>
        <w:pStyle w:val="ListContinue"/>
        <w:rPr>
          <w:rStyle w:val="ListnumdzChar"/>
        </w:rPr>
      </w:pPr>
    </w:p>
    <w:p w:rsidR="004E2A00" w:rsidRDefault="003203C6">
      <w:pPr>
        <w:pStyle w:val="ListContinue"/>
      </w:pPr>
      <w:r>
        <w:rPr>
          <w:noProof/>
          <w:lang w:val="en-US" w:bidi="he-IL"/>
        </w:rPr>
        <w:drawing>
          <wp:inline distT="0" distB="0" distL="0" distR="0" wp14:anchorId="3429A5FA" wp14:editId="3CD1482E">
            <wp:extent cx="3924300" cy="285208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_settings.png"/>
                    <pic:cNvPicPr/>
                  </pic:nvPicPr>
                  <pic:blipFill>
                    <a:blip r:embed="rId36">
                      <a:extLst>
                        <a:ext uri="{28A0092B-C50C-407E-A947-70E740481C1C}">
                          <a14:useLocalDpi xmlns:a14="http://schemas.microsoft.com/office/drawing/2010/main" val="0"/>
                        </a:ext>
                      </a:extLst>
                    </a:blip>
                    <a:stretch>
                      <a:fillRect/>
                    </a:stretch>
                  </pic:blipFill>
                  <pic:spPr>
                    <a:xfrm>
                      <a:off x="0" y="0"/>
                      <a:ext cx="3924482" cy="2852219"/>
                    </a:xfrm>
                    <a:prstGeom prst="rect">
                      <a:avLst/>
                    </a:prstGeom>
                  </pic:spPr>
                </pic:pic>
              </a:graphicData>
            </a:graphic>
          </wp:inline>
        </w:drawing>
      </w:r>
    </w:p>
    <w:p w:rsidR="00663410" w:rsidRPr="004F569F" w:rsidRDefault="00663410">
      <w:pPr>
        <w:pStyle w:val="ListNumber"/>
      </w:pPr>
      <w:r w:rsidRPr="00D155E8">
        <w:t>Select</w:t>
      </w:r>
      <w:r w:rsidRPr="00BD44D1">
        <w:t xml:space="preserve"> </w:t>
      </w:r>
      <w:r w:rsidRPr="008631B0">
        <w:t>the Transcoding Profile</w:t>
      </w:r>
      <w:r w:rsidRPr="00BD44D1">
        <w:t xml:space="preserve">. </w:t>
      </w:r>
      <w:ins w:id="82" w:author="Debbie Zioni" w:date="2012-04-29T15:12:00Z">
        <w:r w:rsidR="00C14FAB" w:rsidRPr="00FD6AC6">
          <w:t>See</w:t>
        </w:r>
        <w:r w:rsidR="00C14FAB">
          <w:t xml:space="preserve"> </w:t>
        </w:r>
        <w:r w:rsidR="00C14FAB">
          <w:fldChar w:fldCharType="begin"/>
        </w:r>
        <w:r w:rsidR="00C14FAB">
          <w:instrText>HYPERLINK  \l "_Transcoding"</w:instrText>
        </w:r>
        <w:r w:rsidR="00C14FAB">
          <w:fldChar w:fldCharType="separate"/>
        </w:r>
        <w:r w:rsidR="00C14FAB">
          <w:rPr>
            <w:rStyle w:val="Hyperlink"/>
          </w:rPr>
          <w:t>Transcoding</w:t>
        </w:r>
        <w:r w:rsidR="00C14FAB">
          <w:fldChar w:fldCharType="end"/>
        </w:r>
        <w:r w:rsidR="00C14FAB" w:rsidRPr="0030264B">
          <w:t>.</w:t>
        </w:r>
        <w:r w:rsidR="00C14FAB">
          <w:t xml:space="preserve"> </w:t>
        </w:r>
      </w:ins>
      <w:del w:id="83" w:author="Debbie Zioni" w:date="2012-04-29T15:12:00Z">
        <w:r w:rsidRPr="00BD44D1" w:rsidDel="00C14FAB">
          <w:delText xml:space="preserve">See </w:delText>
        </w:r>
      </w:del>
    </w:p>
    <w:p w:rsidR="004E2A00" w:rsidRPr="004554BB" w:rsidRDefault="00663410" w:rsidP="003E4A3C">
      <w:pPr>
        <w:pStyle w:val="ListNumber"/>
      </w:pPr>
      <w:r w:rsidRPr="00D155E8">
        <w:t>Modify</w:t>
      </w:r>
      <w:r w:rsidRPr="004E2A00">
        <w:t xml:space="preserve"> the Media Type</w:t>
      </w:r>
      <w:r w:rsidR="003E4A3C">
        <w:t xml:space="preserve"> if needed. </w:t>
      </w:r>
      <w:r w:rsidR="00265832">
        <w:t xml:space="preserve">The </w:t>
      </w:r>
      <w:r w:rsidR="003E4A3C" w:rsidRPr="003E4A3C">
        <w:t>media type is automatically detected from file name extension.</w:t>
      </w:r>
      <w:r w:rsidRPr="00BD44D1">
        <w:t xml:space="preserve"> The media types allowed are: video, audio or image.</w:t>
      </w:r>
    </w:p>
    <w:p w:rsidR="00CB02FC" w:rsidRPr="004F569F" w:rsidRDefault="00663410" w:rsidP="00B0724F">
      <w:pPr>
        <w:pStyle w:val="ListNumber"/>
      </w:pPr>
      <w:r w:rsidRPr="004E2A00">
        <w:t>Click Add Files</w:t>
      </w:r>
      <w:r w:rsidRPr="00BD44D1">
        <w:t>.</w:t>
      </w:r>
      <w:r w:rsidR="0030264B" w:rsidRPr="004E2A00">
        <w:t xml:space="preserve"> </w:t>
      </w:r>
      <w:r w:rsidRPr="004E2A00">
        <w:t>(Optional)</w:t>
      </w:r>
      <w:r w:rsidR="00CB02FC" w:rsidRPr="004E2A00">
        <w:t>.</w:t>
      </w:r>
    </w:p>
    <w:p w:rsidR="00663410" w:rsidRPr="008631B0" w:rsidRDefault="00663410">
      <w:pPr>
        <w:pStyle w:val="ListNumber"/>
      </w:pPr>
      <w:r w:rsidRPr="004E2A00">
        <w:t>Click Upload</w:t>
      </w:r>
      <w:r w:rsidRPr="00BD44D1">
        <w:t>.</w:t>
      </w:r>
    </w:p>
    <w:p w:rsidR="00663410" w:rsidRPr="00A02D6E" w:rsidRDefault="00663410" w:rsidP="008F01DA">
      <w:pPr>
        <w:pStyle w:val="Heading3"/>
        <w:rPr>
          <w:rFonts w:eastAsiaTheme="majorEastAsia"/>
        </w:rPr>
      </w:pPr>
      <w:bookmarkStart w:id="84" w:name="_Recorded_from_a"/>
      <w:bookmarkStart w:id="85" w:name="_Toc302643150"/>
      <w:bookmarkStart w:id="86" w:name="_Toc313796522"/>
      <w:bookmarkStart w:id="87" w:name="_Toc320796746"/>
      <w:bookmarkEnd w:id="84"/>
      <w:r w:rsidRPr="00A02D6E">
        <w:rPr>
          <w:rFonts w:eastAsiaTheme="majorEastAsia"/>
        </w:rPr>
        <w:t xml:space="preserve">Recorded from a </w:t>
      </w:r>
      <w:bookmarkEnd w:id="85"/>
      <w:r w:rsidR="00C75E37" w:rsidRPr="00A02D6E">
        <w:rPr>
          <w:rFonts w:eastAsiaTheme="majorEastAsia"/>
        </w:rPr>
        <w:t>Webcam</w:t>
      </w:r>
      <w:bookmarkEnd w:id="86"/>
      <w:bookmarkEnd w:id="87"/>
    </w:p>
    <w:p w:rsidR="00663410" w:rsidRPr="001541DE" w:rsidRDefault="00663410">
      <w:r w:rsidRPr="001541DE">
        <w:rPr>
          <w:rStyle w:val="apple-style-span"/>
        </w:rPr>
        <w:t>You can upload media that you record from your webcam via the easy-to-use </w:t>
      </w:r>
      <w:r w:rsidR="003E4A3C">
        <w:rPr>
          <w:rStyle w:val="apple-style-span"/>
        </w:rPr>
        <w:t>Kaltura Uploader</w:t>
      </w:r>
      <w:r w:rsidRPr="001541DE">
        <w:rPr>
          <w:rStyle w:val="apple-style-span"/>
        </w:rPr>
        <w:t>.</w:t>
      </w:r>
    </w:p>
    <w:p w:rsidR="00663410" w:rsidRPr="00E54D7D" w:rsidRDefault="00DC37EE" w:rsidP="008F01DA">
      <w:pPr>
        <w:pStyle w:val="Procedure"/>
        <w:rPr>
          <w:sz w:val="28"/>
        </w:rPr>
      </w:pPr>
      <w:r w:rsidRPr="00B850D4">
        <w:t xml:space="preserve">To </w:t>
      </w:r>
      <w:r w:rsidR="00663410" w:rsidRPr="005D5EB5">
        <w:t>upload media files recorded</w:t>
      </w:r>
      <w:r w:rsidR="00663410" w:rsidRPr="00E54D7D">
        <w:t xml:space="preserve"> from a webcam </w:t>
      </w:r>
      <w:bookmarkStart w:id="88" w:name="_Submit_CSV_XML"/>
      <w:bookmarkEnd w:id="88"/>
    </w:p>
    <w:p w:rsidR="00CB32B5" w:rsidRPr="00014F5C" w:rsidRDefault="00CB32B5" w:rsidP="00927D1E">
      <w:pPr>
        <w:pStyle w:val="ListNumber"/>
        <w:numPr>
          <w:ilvl w:val="0"/>
          <w:numId w:val="55"/>
        </w:numPr>
      </w:pPr>
      <w:r w:rsidRPr="00014F5C">
        <w:t xml:space="preserve">Select the Upload tab. </w:t>
      </w:r>
    </w:p>
    <w:p w:rsidR="0030264B" w:rsidRPr="00FD6AC6" w:rsidRDefault="0030264B" w:rsidP="00123DCF">
      <w:pPr>
        <w:pStyle w:val="ListNumber"/>
      </w:pPr>
      <w:r w:rsidRPr="00FD6AC6">
        <w:t>Click Record from Webcam.</w:t>
      </w:r>
    </w:p>
    <w:p w:rsidR="0030264B" w:rsidRDefault="0030264B" w:rsidP="00123DCF">
      <w:pPr>
        <w:pStyle w:val="ListNumber"/>
      </w:pPr>
      <w:r w:rsidRPr="00FD6AC6">
        <w:t>Select the Transcoding Profile and click Next.</w:t>
      </w:r>
      <w:r w:rsidR="00CB32B5" w:rsidRPr="00FD6AC6">
        <w:t xml:space="preserve"> See</w:t>
      </w:r>
      <w:ins w:id="89" w:author="Debbie Zioni" w:date="2012-04-29T15:01:00Z">
        <w:r w:rsidR="001A73FD">
          <w:fldChar w:fldCharType="begin"/>
        </w:r>
      </w:ins>
      <w:ins w:id="90" w:author="Debbie Zioni" w:date="2012-04-29T15:12:00Z">
        <w:r w:rsidR="00C14FAB">
          <w:instrText>HYPERLINK  \l "_Transcoding"</w:instrText>
        </w:r>
      </w:ins>
      <w:ins w:id="91" w:author="Debbie Zioni" w:date="2012-04-29T15:01:00Z">
        <w:r w:rsidR="001A73FD">
          <w:fldChar w:fldCharType="separate"/>
        </w:r>
      </w:ins>
      <w:ins w:id="92" w:author="Debbie Zioni" w:date="2012-04-29T15:12:00Z">
        <w:r w:rsidR="00C14FAB">
          <w:rPr>
            <w:rStyle w:val="Hyperlink"/>
          </w:rPr>
          <w:t>Transcoding</w:t>
        </w:r>
      </w:ins>
      <w:ins w:id="93" w:author="Debbie Zioni" w:date="2012-04-29T15:01:00Z">
        <w:r w:rsidR="001A73FD">
          <w:fldChar w:fldCharType="end"/>
        </w:r>
      </w:ins>
      <w:r w:rsidRPr="0030264B">
        <w:t>.</w:t>
      </w:r>
      <w:r>
        <w:t xml:space="preserve"> </w:t>
      </w:r>
    </w:p>
    <w:p w:rsidR="0030264B" w:rsidRPr="00FD6AC6" w:rsidRDefault="0030264B" w:rsidP="00123DCF">
      <w:pPr>
        <w:pStyle w:val="ListNumber"/>
      </w:pPr>
      <w:r w:rsidRPr="00014F5C">
        <w:t xml:space="preserve">Select a </w:t>
      </w:r>
      <w:r w:rsidRPr="00FD6AC6">
        <w:t>webcam from the dropdown list and click Allow.</w:t>
      </w:r>
    </w:p>
    <w:p w:rsidR="0030264B" w:rsidRPr="00FD6AC6" w:rsidRDefault="0030264B">
      <w:pPr>
        <w:pStyle w:val="ListNumber"/>
      </w:pPr>
      <w:r w:rsidRPr="00FD6AC6">
        <w:t xml:space="preserve">Press Record to record your media file. </w:t>
      </w:r>
    </w:p>
    <w:p w:rsidR="0030264B" w:rsidRPr="00FD6AC6" w:rsidRDefault="00FB2B50">
      <w:pPr>
        <w:pStyle w:val="ListNumber"/>
      </w:pPr>
      <w:r w:rsidRPr="00FD6AC6">
        <w:t xml:space="preserve">When done, </w:t>
      </w:r>
      <w:r w:rsidR="0030264B" w:rsidRPr="00FD6AC6">
        <w:t>click Next.</w:t>
      </w:r>
    </w:p>
    <w:p w:rsidR="0030264B" w:rsidRPr="00FD6AC6" w:rsidRDefault="0030264B">
      <w:pPr>
        <w:pStyle w:val="ListNumber"/>
      </w:pPr>
      <w:r w:rsidRPr="005918C0">
        <w:t>Enter</w:t>
      </w:r>
      <w:r w:rsidRPr="00FD6AC6">
        <w:t xml:space="preserve"> a Name and all other relevant information for the webcam recording</w:t>
      </w:r>
      <w:r w:rsidR="00DC37EE" w:rsidRPr="00FD6AC6">
        <w:t xml:space="preserve"> and click Next</w:t>
      </w:r>
      <w:r w:rsidRPr="00FD6AC6">
        <w:t>.</w:t>
      </w:r>
    </w:p>
    <w:p w:rsidR="0030264B" w:rsidRDefault="00DC37EE">
      <w:pPr>
        <w:pStyle w:val="ListContinue"/>
      </w:pPr>
      <w:r w:rsidRPr="00E03267">
        <w:t>The recording is processed and added to the Entries table</w:t>
      </w:r>
      <w:r>
        <w:t>.</w:t>
      </w:r>
    </w:p>
    <w:p w:rsidR="00663410" w:rsidRPr="00AF2BA8" w:rsidRDefault="00663410" w:rsidP="008F01DA">
      <w:pPr>
        <w:pStyle w:val="Heading3"/>
      </w:pPr>
      <w:bookmarkStart w:id="94" w:name="_Submit_CSV_XML_1"/>
      <w:bookmarkStart w:id="95" w:name="_Toc302643151"/>
      <w:bookmarkStart w:id="96" w:name="_Toc313796523"/>
      <w:bookmarkStart w:id="97" w:name="_Toc320796747"/>
      <w:bookmarkEnd w:id="94"/>
      <w:r w:rsidRPr="00AF2BA8">
        <w:t>S</w:t>
      </w:r>
      <w:r w:rsidRPr="00A02D6E">
        <w:t>ubmit CSV</w:t>
      </w:r>
      <w:r w:rsidR="00D951D9" w:rsidRPr="00A02D6E">
        <w:t>/</w:t>
      </w:r>
      <w:r w:rsidRPr="00A02D6E">
        <w:t>XML</w:t>
      </w:r>
      <w:bookmarkEnd w:id="95"/>
      <w:bookmarkEnd w:id="96"/>
      <w:bookmarkEnd w:id="97"/>
    </w:p>
    <w:p w:rsidR="007948E0" w:rsidRDefault="00C52569" w:rsidP="00DF4686">
      <w:r>
        <w:t xml:space="preserve">Kaltura offers bulk import </w:t>
      </w:r>
      <w:r w:rsidR="000C1553" w:rsidRPr="003E4A3C">
        <w:t>when there is a need to upload files large files</w:t>
      </w:r>
      <w:r w:rsidR="000C1553">
        <w:t xml:space="preserve"> </w:t>
      </w:r>
      <w:r w:rsidR="00DC37EE">
        <w:t>and presents</w:t>
      </w:r>
      <w:r w:rsidRPr="00336756">
        <w:t xml:space="preserve"> </w:t>
      </w:r>
      <w:r w:rsidRPr="001541DE">
        <w:t>a great advantage to consolidate</w:t>
      </w:r>
      <w:r w:rsidR="00FB2B50">
        <w:t> </w:t>
      </w:r>
      <w:r w:rsidR="00FB2B50" w:rsidRPr="00336756">
        <w:t>large</w:t>
      </w:r>
      <w:r w:rsidRPr="00336756">
        <w:t xml:space="preserve"> amounts of video</w:t>
      </w:r>
      <w:r w:rsidRPr="001541DE">
        <w:t xml:space="preserve"> content in different </w:t>
      </w:r>
      <w:r w:rsidR="005127A9" w:rsidRPr="001541DE">
        <w:t>location</w:t>
      </w:r>
      <w:r w:rsidR="003E4A3C">
        <w:t>s</w:t>
      </w:r>
      <w:r w:rsidR="000C1553">
        <w:t xml:space="preserve"> from remote sites</w:t>
      </w:r>
      <w:r w:rsidR="003E4A3C" w:rsidRPr="003E4A3C">
        <w:t>.</w:t>
      </w:r>
      <w:r w:rsidR="00DF20F5">
        <w:t xml:space="preserve"> See</w:t>
      </w:r>
      <w:r w:rsidRPr="001541DE">
        <w:t xml:space="preserve"> </w:t>
      </w:r>
      <w:hyperlink w:anchor="_The_Dashboard_Tab" w:history="1">
        <w:r w:rsidR="00055C17">
          <w:rPr>
            <w:rStyle w:val="Hyperlink"/>
            <w:rFonts w:cs="Arial"/>
          </w:rPr>
          <w:t>Bulk Upload and FTP Upload</w:t>
        </w:r>
      </w:hyperlink>
      <w:r w:rsidR="007702A4">
        <w:t xml:space="preserve"> for more information.</w:t>
      </w:r>
    </w:p>
    <w:p w:rsidR="00663410" w:rsidRPr="00AF2BA8" w:rsidRDefault="00663410" w:rsidP="008F01DA">
      <w:pPr>
        <w:pStyle w:val="Heading3"/>
      </w:pPr>
      <w:bookmarkStart w:id="98" w:name="_Import_from_Web"/>
      <w:bookmarkStart w:id="99" w:name="_Toc302643152"/>
      <w:bookmarkStart w:id="100" w:name="_Toc313796524"/>
      <w:bookmarkStart w:id="101" w:name="_Toc320796748"/>
      <w:bookmarkEnd w:id="98"/>
      <w:r w:rsidRPr="00AF2BA8">
        <w:t>Import from Web</w:t>
      </w:r>
      <w:bookmarkEnd w:id="99"/>
      <w:bookmarkEnd w:id="100"/>
      <w:bookmarkEnd w:id="101"/>
    </w:p>
    <w:p w:rsidR="00751B1C" w:rsidRDefault="00CD214A">
      <w:r>
        <w:t xml:space="preserve">You can import video, audio and photos </w:t>
      </w:r>
      <w:r w:rsidR="001A36B0" w:rsidRPr="001A36B0">
        <w:t>from common online media websites and applications</w:t>
      </w:r>
      <w:r>
        <w:t xml:space="preserve">. </w:t>
      </w:r>
      <w:r w:rsidR="006371FD">
        <w:t>The Metacafe option</w:t>
      </w:r>
      <w:r>
        <w:t xml:space="preserve"> for importing videos</w:t>
      </w:r>
      <w:r w:rsidR="006371FD">
        <w:t xml:space="preserve">, may </w:t>
      </w:r>
      <w:r w:rsidR="00751B1C">
        <w:t>address your needs if you are searching for specif</w:t>
      </w:r>
      <w:r w:rsidR="00FB2B50">
        <w:t xml:space="preserve">ic content quickly and </w:t>
      </w:r>
      <w:r w:rsidR="00FB2B50" w:rsidRPr="001A36B0">
        <w:t>easily</w:t>
      </w:r>
      <w:r w:rsidR="001A36B0" w:rsidRPr="001A36B0">
        <w:t xml:space="preserve"> </w:t>
      </w:r>
      <w:r w:rsidR="001A36B0">
        <w:rPr>
          <w:rFonts w:eastAsiaTheme="minorHAnsi"/>
        </w:rPr>
        <w:t xml:space="preserve">assuming </w:t>
      </w:r>
      <w:r w:rsidR="001A36B0" w:rsidRPr="00FF2599">
        <w:rPr>
          <w:rFonts w:eastAsiaTheme="minorHAnsi"/>
        </w:rPr>
        <w:t>you want to im</w:t>
      </w:r>
      <w:r w:rsidR="001A36B0">
        <w:rPr>
          <w:rFonts w:eastAsiaTheme="minorHAnsi"/>
        </w:rPr>
        <w:t>port videos that are hosted in Metacafe</w:t>
      </w:r>
      <w:r w:rsidR="00FB2B50" w:rsidRPr="001A36B0">
        <w:t>.</w:t>
      </w:r>
      <w:r w:rsidR="00FB2B50">
        <w:t> </w:t>
      </w:r>
      <w:r w:rsidR="00751B1C">
        <w:t>The video’s properties (description, running time, brief summary, etc.) can be revealed</w:t>
      </w:r>
      <w:r w:rsidR="009A3316">
        <w:t xml:space="preserve"> </w:t>
      </w:r>
      <w:ins w:id="102" w:author="Debbie Zioni" w:date="2012-05-16T13:05:00Z">
        <w:r w:rsidR="009361D6">
          <w:t>b</w:t>
        </w:r>
      </w:ins>
      <w:del w:id="103" w:author="Debbie Zioni" w:date="2012-05-16T13:05:00Z">
        <w:r w:rsidR="009A3316" w:rsidDel="009361D6">
          <w:delText>m</w:delText>
        </w:r>
      </w:del>
      <w:r w:rsidR="009A3316">
        <w:t>y mousing over the thumbnail.</w:t>
      </w:r>
    </w:p>
    <w:p w:rsidR="00751B1C" w:rsidRDefault="00CD214A">
      <w:pPr>
        <w:rPr>
          <w:color w:val="333333"/>
        </w:rPr>
      </w:pPr>
      <w:r w:rsidRPr="00E54D7D">
        <w:rPr>
          <w:noProof/>
          <w:lang w:val="en-US" w:bidi="he-IL"/>
        </w:rPr>
        <w:drawing>
          <wp:inline distT="0" distB="0" distL="0" distR="0" wp14:anchorId="43CAD6D1" wp14:editId="579FDC0D">
            <wp:extent cx="4048125" cy="2409825"/>
            <wp:effectExtent l="0" t="0" r="9525" b="9525"/>
            <wp:docPr id="6" name="Picture 6" descr="http://www.chazdavis.com/wp-content/uploads/2011/07/kaltura_metaca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hazdavis.com/wp-content/uploads/2011/07/kaltura_metacaf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48125" cy="2409825"/>
                    </a:xfrm>
                    <a:prstGeom prst="rect">
                      <a:avLst/>
                    </a:prstGeom>
                    <a:noFill/>
                    <a:ln>
                      <a:noFill/>
                    </a:ln>
                  </pic:spPr>
                </pic:pic>
              </a:graphicData>
            </a:graphic>
          </wp:inline>
        </w:drawing>
      </w:r>
    </w:p>
    <w:p w:rsidR="00CD214A" w:rsidRPr="00E54D7D" w:rsidRDefault="00CD214A">
      <w:r>
        <w:t>The audio options are Jamendo and CCMixter</w:t>
      </w:r>
      <w:r w:rsidR="00AD550D">
        <w:t>;</w:t>
      </w:r>
      <w:r>
        <w:t xml:space="preserve"> the photo options are Flikr and NYPL.</w:t>
      </w:r>
    </w:p>
    <w:p w:rsidR="0094465F" w:rsidRPr="00123DCF" w:rsidRDefault="0094465F" w:rsidP="008F01DA">
      <w:pPr>
        <w:pStyle w:val="Procedure"/>
      </w:pPr>
      <w:r w:rsidRPr="00123DCF">
        <w:t>To import</w:t>
      </w:r>
      <w:r w:rsidR="00B800D4" w:rsidRPr="00123DCF">
        <w:t xml:space="preserve"> content</w:t>
      </w:r>
      <w:r w:rsidRPr="00123DCF">
        <w:t xml:space="preserve"> from </w:t>
      </w:r>
      <w:r w:rsidR="00B800D4" w:rsidRPr="00123DCF">
        <w:t xml:space="preserve">the </w:t>
      </w:r>
      <w:r w:rsidRPr="00123DCF">
        <w:t>web</w:t>
      </w:r>
    </w:p>
    <w:p w:rsidR="00CD214A" w:rsidRPr="00CB32B5" w:rsidRDefault="00CD214A" w:rsidP="00927D1E">
      <w:pPr>
        <w:pStyle w:val="ListNumber"/>
        <w:numPr>
          <w:ilvl w:val="0"/>
          <w:numId w:val="117"/>
        </w:numPr>
      </w:pPr>
      <w:r>
        <w:t xml:space="preserve">Select the </w:t>
      </w:r>
      <w:r w:rsidRPr="005C7B20">
        <w:t>Upload</w:t>
      </w:r>
      <w:r>
        <w:t xml:space="preserve"> tab. </w:t>
      </w:r>
    </w:p>
    <w:p w:rsidR="0094465F" w:rsidRDefault="0094465F" w:rsidP="00123DCF">
      <w:pPr>
        <w:pStyle w:val="ListNumber"/>
      </w:pPr>
      <w:r w:rsidRPr="00001FBC">
        <w:t xml:space="preserve">Click </w:t>
      </w:r>
      <w:r w:rsidRPr="0038657F">
        <w:t>Import</w:t>
      </w:r>
      <w:r w:rsidRPr="00E54D7D">
        <w:t xml:space="preserve"> from Web </w:t>
      </w:r>
      <w:r w:rsidRPr="00001FBC">
        <w:t xml:space="preserve">in the </w:t>
      </w:r>
      <w:r w:rsidRPr="00E54D7D">
        <w:t>Upload</w:t>
      </w:r>
      <w:r w:rsidRPr="00001FBC">
        <w:t xml:space="preserve"> tab</w:t>
      </w:r>
      <w:r>
        <w:t>.</w:t>
      </w:r>
    </w:p>
    <w:p w:rsidR="00CD214A" w:rsidRDefault="00F138FD">
      <w:pPr>
        <w:pStyle w:val="ListNumber"/>
      </w:pPr>
      <w:r w:rsidRPr="00014F5C">
        <w:t>Select</w:t>
      </w:r>
      <w:r w:rsidRPr="0030264B">
        <w:t xml:space="preserve"> the </w:t>
      </w:r>
      <w:r w:rsidRPr="00E54D7D">
        <w:t>Transcoding Profile</w:t>
      </w:r>
      <w:r>
        <w:t xml:space="preserve"> and click </w:t>
      </w:r>
      <w:r w:rsidRPr="00F138FD">
        <w:t>Next</w:t>
      </w:r>
      <w:r w:rsidRPr="0030264B">
        <w:t>.</w:t>
      </w:r>
      <w:ins w:id="104" w:author="Debbie Zioni" w:date="2012-04-29T15:12:00Z">
        <w:r w:rsidR="00C14FAB" w:rsidRPr="00C14FAB">
          <w:t xml:space="preserve"> </w:t>
        </w:r>
        <w:r w:rsidR="00C14FAB" w:rsidRPr="00FD6AC6">
          <w:t>See</w:t>
        </w:r>
        <w:r w:rsidR="00C14FAB">
          <w:fldChar w:fldCharType="begin"/>
        </w:r>
        <w:r w:rsidR="00C14FAB">
          <w:instrText>HYPERLINK  \l "_Transcoding"</w:instrText>
        </w:r>
        <w:r w:rsidR="00C14FAB">
          <w:fldChar w:fldCharType="separate"/>
        </w:r>
        <w:r w:rsidR="00C14FAB">
          <w:rPr>
            <w:rStyle w:val="Hyperlink"/>
          </w:rPr>
          <w:t>Transcoding</w:t>
        </w:r>
        <w:r w:rsidR="00C14FAB">
          <w:fldChar w:fldCharType="end"/>
        </w:r>
        <w:r w:rsidR="00C14FAB" w:rsidRPr="0030264B">
          <w:t>.</w:t>
        </w:r>
        <w:r w:rsidR="00C14FAB">
          <w:t xml:space="preserve"> </w:t>
        </w:r>
      </w:ins>
      <w:del w:id="105" w:author="Debbie Zioni" w:date="2012-04-29T15:12:00Z">
        <w:r w:rsidRPr="0030264B" w:rsidDel="00C14FAB">
          <w:delText xml:space="preserve"> </w:delText>
        </w:r>
        <w:r w:rsidR="00CD214A" w:rsidDel="00C14FAB">
          <w:delText xml:space="preserve">See </w:delText>
        </w:r>
        <w:r w:rsidR="001A73FD" w:rsidDel="00C14FAB">
          <w:fldChar w:fldCharType="begin"/>
        </w:r>
        <w:r w:rsidR="001A73FD" w:rsidDel="00C14FAB">
          <w:delInstrText xml:space="preserve"> HYPERLINK \l "_Configuring__Transcoding" </w:delInstrText>
        </w:r>
        <w:r w:rsidR="001A73FD" w:rsidDel="00C14FAB">
          <w:fldChar w:fldCharType="separate"/>
        </w:r>
        <w:r w:rsidR="00CD214A" w:rsidDel="00C14FAB">
          <w:rPr>
            <w:rStyle w:val="Hyperlink"/>
          </w:rPr>
          <w:delText xml:space="preserve">Configuring </w:delText>
        </w:r>
        <w:r w:rsidR="00CD214A" w:rsidRPr="0019410C" w:rsidDel="00C14FAB">
          <w:rPr>
            <w:rStyle w:val="Hyperlink"/>
          </w:rPr>
          <w:delText>Transcoding Profiles</w:delText>
        </w:r>
        <w:r w:rsidR="001A73FD" w:rsidDel="00C14FAB">
          <w:rPr>
            <w:rStyle w:val="Hyperlink"/>
          </w:rPr>
          <w:fldChar w:fldCharType="end"/>
        </w:r>
        <w:r w:rsidR="00CD214A" w:rsidRPr="0030264B" w:rsidDel="00C14FAB">
          <w:delText>.</w:delText>
        </w:r>
      </w:del>
      <w:r w:rsidR="00CD214A">
        <w:t xml:space="preserve"> </w:t>
      </w:r>
    </w:p>
    <w:p w:rsidR="00E01144" w:rsidRDefault="00F138FD" w:rsidP="00123DCF">
      <w:pPr>
        <w:pStyle w:val="ListNumber"/>
      </w:pPr>
      <w:r w:rsidRPr="0038657F">
        <w:t>Click</w:t>
      </w:r>
      <w:r>
        <w:t xml:space="preserve"> </w:t>
      </w:r>
      <w:r w:rsidRPr="00014F5C">
        <w:t>Search</w:t>
      </w:r>
      <w:r>
        <w:t xml:space="preserve"> </w:t>
      </w:r>
      <w:r w:rsidR="00CD214A">
        <w:t>to search through</w:t>
      </w:r>
      <w:r>
        <w:t xml:space="preserve"> video</w:t>
      </w:r>
      <w:r w:rsidR="00CD214A">
        <w:t>s</w:t>
      </w:r>
      <w:r>
        <w:t xml:space="preserve"> </w:t>
      </w:r>
      <w:r w:rsidR="00CD214A">
        <w:t>on Metacaf</w:t>
      </w:r>
      <w:r w:rsidR="00E01144">
        <w:t xml:space="preserve">e, </w:t>
      </w:r>
      <w:r w:rsidR="00CD214A">
        <w:t>o</w:t>
      </w:r>
      <w:r w:rsidR="00E01144">
        <w:t>r select the Audio or Photo tab</w:t>
      </w:r>
      <w:r w:rsidR="00CD214A">
        <w:t xml:space="preserve"> and search through your data.</w:t>
      </w:r>
    </w:p>
    <w:p w:rsidR="00F138FD" w:rsidRPr="00E54D7D" w:rsidRDefault="00F138FD">
      <w:pPr>
        <w:pStyle w:val="ListNumber"/>
      </w:pPr>
      <w:r w:rsidRPr="0038657F">
        <w:t>Select</w:t>
      </w:r>
      <w:r>
        <w:t xml:space="preserve"> the </w:t>
      </w:r>
      <w:r w:rsidR="00CD214A">
        <w:t xml:space="preserve">content </w:t>
      </w:r>
      <w:r>
        <w:t xml:space="preserve">to upload and click </w:t>
      </w:r>
      <w:r w:rsidRPr="00E54D7D">
        <w:t>Next</w:t>
      </w:r>
      <w:r w:rsidR="00687D8B">
        <w:t>.</w:t>
      </w:r>
    </w:p>
    <w:p w:rsidR="00F138FD" w:rsidRDefault="00E01144">
      <w:pPr>
        <w:pStyle w:val="ListNumber"/>
      </w:pPr>
      <w:r w:rsidRPr="0038657F">
        <w:t>Enter</w:t>
      </w:r>
      <w:r>
        <w:t xml:space="preserve"> or modify the descriptive information and click </w:t>
      </w:r>
      <w:r w:rsidRPr="00E54D7D">
        <w:t>Next</w:t>
      </w:r>
      <w:r>
        <w:t>.</w:t>
      </w:r>
    </w:p>
    <w:p w:rsidR="00114B4C" w:rsidRPr="00751B1C" w:rsidRDefault="00114B4C" w:rsidP="008F01DA">
      <w:pPr>
        <w:pStyle w:val="Heading2"/>
      </w:pPr>
      <w:bookmarkStart w:id="106" w:name="_The_Dashboard_Tab"/>
      <w:bookmarkStart w:id="107" w:name="_Dashboard_Tab"/>
      <w:bookmarkStart w:id="108" w:name="_Toc313796525"/>
      <w:bookmarkStart w:id="109" w:name="_Toc320796749"/>
      <w:bookmarkStart w:id="110" w:name="_Toc302643153"/>
      <w:bookmarkEnd w:id="106"/>
      <w:bookmarkEnd w:id="107"/>
      <w:r w:rsidRPr="00751B1C">
        <w:rPr>
          <w:rStyle w:val="Strong"/>
          <w:b/>
        </w:rPr>
        <w:t>Bulk Upload and FTP Upload</w:t>
      </w:r>
      <w:bookmarkEnd w:id="108"/>
      <w:bookmarkEnd w:id="109"/>
    </w:p>
    <w:p w:rsidR="00CE4EB0" w:rsidRPr="00BC0B7B" w:rsidRDefault="00114B4C">
      <w:r w:rsidRPr="00BC0B7B">
        <w:t xml:space="preserve">You can import multiple files per session via a simple comma separated file (CSV) or an XML file. </w:t>
      </w:r>
      <w:r w:rsidR="001A36B0" w:rsidRPr="00BC0B7B">
        <w:t>With these options, y</w:t>
      </w:r>
      <w:r w:rsidRPr="00BC0B7B">
        <w:t xml:space="preserve">ou can also ingest files from your own FTP server, or any publicly accessible file’s host. </w:t>
      </w:r>
      <w:r w:rsidR="00BC0B7B" w:rsidRPr="00FF2599">
        <w:rPr>
          <w:rFonts w:eastAsiaTheme="minorHAnsi"/>
        </w:rPr>
        <w:t xml:space="preserve">Metadata fields can be populated from </w:t>
      </w:r>
      <w:r w:rsidR="00BC0B7B">
        <w:rPr>
          <w:rFonts w:eastAsiaTheme="minorHAnsi"/>
        </w:rPr>
        <w:t>CSV/XML</w:t>
      </w:r>
      <w:r w:rsidRPr="00BC0B7B">
        <w:t xml:space="preserve">. </w:t>
      </w:r>
    </w:p>
    <w:p w:rsidR="001A36B0" w:rsidRPr="00FE3FD8" w:rsidRDefault="001A36B0" w:rsidP="001A6D3D">
      <w:r w:rsidRPr="00FE3FD8">
        <w:t>The CSV Bulk Upload file is a simple format. You can use the CSV format for simple content ingestion based on imported source media files and their related metadata.</w:t>
      </w:r>
      <w:r w:rsidR="008723B5">
        <w:t xml:space="preserve"> Each entry is added from a single line in the </w:t>
      </w:r>
      <w:r w:rsidR="001A6D3D">
        <w:t xml:space="preserve">CSV </w:t>
      </w:r>
      <w:r w:rsidR="008723B5">
        <w:t>file. Each line includes a path to a media file that will be uploaded and each uploaded media file create</w:t>
      </w:r>
      <w:r w:rsidR="00F335F8">
        <w:t>s a</w:t>
      </w:r>
      <w:r w:rsidR="008723B5">
        <w:t xml:space="preserve">n entry. We recommend </w:t>
      </w:r>
      <w:r w:rsidR="009C557C">
        <w:t>a maxi</w:t>
      </w:r>
      <w:r w:rsidR="008723B5">
        <w:t>mum of 500 lines/uploaded media file</w:t>
      </w:r>
      <w:r w:rsidR="00E6488D">
        <w:t xml:space="preserve">s included within one </w:t>
      </w:r>
      <w:r w:rsidR="001A6D3D">
        <w:t xml:space="preserve">CSV </w:t>
      </w:r>
      <w:r w:rsidR="00E6488D">
        <w:t>file.</w:t>
      </w:r>
    </w:p>
    <w:p w:rsidR="001A36B0" w:rsidRDefault="001A36B0">
      <w:r w:rsidRPr="00FE3FD8">
        <w:t xml:space="preserve">The XML Bulk Upload file is based on Kaltura’s MRSS format schema for content ingestion. The XML format enables bulk ingestion of complex video or audio packages. </w:t>
      </w:r>
    </w:p>
    <w:p w:rsidR="001A36B0" w:rsidRPr="00FE3FD8" w:rsidRDefault="001A36B0">
      <w:r w:rsidRPr="00FE3FD8">
        <w:t>Complex packages may include:</w:t>
      </w:r>
    </w:p>
    <w:p w:rsidR="001A36B0" w:rsidRPr="00FF2599" w:rsidRDefault="001A36B0" w:rsidP="001A36B0">
      <w:pPr>
        <w:pStyle w:val="ListBullet"/>
        <w:rPr>
          <w:rFonts w:eastAsiaTheme="minorHAnsi"/>
          <w:lang w:val="en-US" w:bidi="he-IL"/>
        </w:rPr>
      </w:pPr>
      <w:r w:rsidRPr="00FF2599">
        <w:rPr>
          <w:rFonts w:eastAsiaTheme="minorHAnsi"/>
          <w:lang w:val="en-US" w:bidi="he-IL"/>
        </w:rPr>
        <w:t>Multiple bit-rate Transcoding Flavors already transcoded by a local transcoder</w:t>
      </w:r>
    </w:p>
    <w:p w:rsidR="001A36B0" w:rsidRPr="00FF2599" w:rsidRDefault="001A36B0" w:rsidP="001A36B0">
      <w:pPr>
        <w:pStyle w:val="ListBullet"/>
        <w:rPr>
          <w:rFonts w:eastAsiaTheme="minorHAnsi"/>
          <w:lang w:val="en-US" w:bidi="he-IL"/>
        </w:rPr>
      </w:pPr>
      <w:r w:rsidRPr="00FF2599">
        <w:rPr>
          <w:rFonts w:eastAsiaTheme="minorHAnsi"/>
          <w:lang w:val="en-US" w:bidi="he-IL"/>
        </w:rPr>
        <w:t>Multiple thumbnails</w:t>
      </w:r>
    </w:p>
    <w:p w:rsidR="007230FB" w:rsidRPr="007230FB" w:rsidRDefault="001A36B0" w:rsidP="007230FB">
      <w:pPr>
        <w:pStyle w:val="ListBullet"/>
        <w:rPr>
          <w:rFonts w:eastAsiaTheme="minorHAnsi"/>
          <w:lang w:val="en-US" w:bidi="he-IL"/>
        </w:rPr>
      </w:pPr>
      <w:r w:rsidRPr="00FF2599">
        <w:rPr>
          <w:rFonts w:eastAsiaTheme="minorHAnsi"/>
          <w:lang w:val="en-US" w:bidi="he-IL"/>
        </w:rPr>
        <w:t>Related metadata and publishing options</w:t>
      </w:r>
    </w:p>
    <w:p w:rsidR="007230FB" w:rsidRPr="005214F0" w:rsidRDefault="007230FB" w:rsidP="008F01DA">
      <w:pPr>
        <w:pStyle w:val="Heading3"/>
      </w:pPr>
      <w:bookmarkStart w:id="111" w:name="_Toc313796526"/>
      <w:bookmarkStart w:id="112" w:name="_Toc320796750"/>
      <w:r w:rsidRPr="005214F0">
        <w:t>What is Bulk Upload?</w:t>
      </w:r>
      <w:bookmarkEnd w:id="111"/>
      <w:bookmarkEnd w:id="112"/>
    </w:p>
    <w:p w:rsidR="007230FB" w:rsidRPr="007943E6" w:rsidRDefault="007230FB" w:rsidP="007943E6">
      <w:pPr>
        <w:pStyle w:val="BodyText"/>
      </w:pPr>
      <w:r w:rsidRPr="007943E6">
        <w:t>Bulk Upload enables you to ingest multiple entries and files to the Kaltura server in a single action using a single file. The greatest</w:t>
      </w:r>
      <w:r w:rsidR="007943E6" w:rsidRPr="007943E6">
        <w:t xml:space="preserve"> benefit for bulking uploads is</w:t>
      </w:r>
      <w:r w:rsidRPr="007943E6">
        <w:t>:</w:t>
      </w:r>
    </w:p>
    <w:p w:rsidR="007230FB" w:rsidRPr="00FF2599" w:rsidRDefault="007230FB" w:rsidP="007230FB">
      <w:pPr>
        <w:pStyle w:val="ListBullet"/>
        <w:rPr>
          <w:rFonts w:eastAsiaTheme="minorHAnsi"/>
          <w:color w:val="auto"/>
          <w:lang w:val="en-US" w:bidi="he-IL"/>
        </w:rPr>
      </w:pPr>
      <w:r>
        <w:rPr>
          <w:rFonts w:eastAsiaTheme="minorHAnsi"/>
          <w:lang w:val="en-US" w:bidi="he-IL"/>
        </w:rPr>
        <w:t xml:space="preserve">Importing multiple files in one action thus </w:t>
      </w:r>
      <w:r w:rsidR="007943E6">
        <w:rPr>
          <w:rFonts w:eastAsiaTheme="minorHAnsi"/>
          <w:lang w:val="en-US" w:bidi="he-IL"/>
        </w:rPr>
        <w:t>automating the</w:t>
      </w:r>
      <w:r>
        <w:rPr>
          <w:rFonts w:eastAsiaTheme="minorHAnsi"/>
          <w:lang w:val="en-US" w:bidi="he-IL"/>
        </w:rPr>
        <w:t xml:space="preserve"> ingestion process. </w:t>
      </w:r>
    </w:p>
    <w:p w:rsidR="007230FB" w:rsidRPr="00FF2599" w:rsidRDefault="007230FB" w:rsidP="007230FB">
      <w:pPr>
        <w:pStyle w:val="ListBullet"/>
        <w:rPr>
          <w:rFonts w:eastAsiaTheme="minorHAnsi"/>
          <w:color w:val="auto"/>
          <w:lang w:val="en-US" w:bidi="he-IL"/>
        </w:rPr>
      </w:pPr>
      <w:r>
        <w:rPr>
          <w:rFonts w:eastAsiaTheme="minorHAnsi"/>
          <w:lang w:val="en-US" w:bidi="he-IL"/>
        </w:rPr>
        <w:t xml:space="preserve">Ingesting large files which you cannot upload from the desktop via the KMC (larger than 2GB) </w:t>
      </w:r>
    </w:p>
    <w:p w:rsidR="007230FB" w:rsidRDefault="007230FB" w:rsidP="007230FB">
      <w:pPr>
        <w:pStyle w:val="ListBullet"/>
        <w:rPr>
          <w:rFonts w:eastAsiaTheme="minorHAnsi"/>
          <w:color w:val="auto"/>
          <w:lang w:val="en-US" w:bidi="he-IL"/>
        </w:rPr>
      </w:pPr>
      <w:r>
        <w:rPr>
          <w:rFonts w:eastAsiaTheme="minorHAnsi"/>
          <w:lang w:val="en-US" w:bidi="he-IL"/>
        </w:rPr>
        <w:t>Populating metadata fields with no need to enter them from the KMC</w:t>
      </w:r>
    </w:p>
    <w:p w:rsidR="007230FB" w:rsidRDefault="007230FB" w:rsidP="007943E6">
      <w:pPr>
        <w:pStyle w:val="BodyText"/>
      </w:pPr>
      <w:r>
        <w:t>Bulk upload streamlines publishing, providing the basis for automated bulk ingestion of files and metadata and overcomes browser and client upload limitations allowing for larger file size ingestion.</w:t>
      </w:r>
    </w:p>
    <w:p w:rsidR="007230FB" w:rsidRDefault="007230FB" w:rsidP="007943E6">
      <w:pPr>
        <w:pStyle w:val="BodyText"/>
      </w:pPr>
      <w:r>
        <w:t xml:space="preserve">There are two methods to upload bulk content:  the simple method where you use </w:t>
      </w:r>
      <w:r w:rsidRPr="008D1F23">
        <w:t>a </w:t>
      </w:r>
      <w:hyperlink r:id="rId38" w:tgtFrame="_blank" w:tooltip="CSV on Wikipedia" w:history="1">
        <w:r w:rsidRPr="005214F0">
          <w:rPr>
            <w:rStyle w:val="Hyperlink"/>
            <w:rFonts w:cs="Arial"/>
            <w:color w:val="666560"/>
          </w:rPr>
          <w:t>CSV</w:t>
        </w:r>
      </w:hyperlink>
      <w:r w:rsidRPr="008D1F23">
        <w:t xml:space="preserve"> file (Comma Separated Value) and the </w:t>
      </w:r>
      <w:r>
        <w:t>advanced</w:t>
      </w:r>
      <w:r w:rsidRPr="008D1F23">
        <w:t xml:space="preserve"> method where you use an </w:t>
      </w:r>
      <w:hyperlink r:id="rId39" w:tgtFrame="_blank" w:tooltip="XML on Wikipedia" w:history="1">
        <w:r w:rsidRPr="005214F0">
          <w:rPr>
            <w:rStyle w:val="Hyperlink"/>
            <w:rFonts w:cs="Arial"/>
            <w:color w:val="666560"/>
          </w:rPr>
          <w:t>XML</w:t>
        </w:r>
      </w:hyperlink>
      <w:r w:rsidRPr="008D1F23">
        <w:t> file, which has many extensive bulk upload features</w:t>
      </w:r>
      <w:r>
        <w:rPr>
          <w:rStyle w:val="BodyTextChar"/>
          <w:rFonts w:eastAsiaTheme="minorHAnsi"/>
        </w:rPr>
        <w:t xml:space="preserve">. You can </w:t>
      </w:r>
      <w:r w:rsidRPr="00FF2599">
        <w:rPr>
          <w:rStyle w:val="BodyTextChar"/>
          <w:rFonts w:eastAsiaTheme="minorHAnsi"/>
        </w:rPr>
        <w:t xml:space="preserve">customize </w:t>
      </w:r>
      <w:r>
        <w:rPr>
          <w:rStyle w:val="BodyTextChar"/>
          <w:rFonts w:eastAsiaTheme="minorHAnsi"/>
        </w:rPr>
        <w:t xml:space="preserve">the </w:t>
      </w:r>
      <w:r w:rsidRPr="00FF2599">
        <w:rPr>
          <w:rStyle w:val="BodyTextChar"/>
          <w:rFonts w:eastAsiaTheme="minorHAnsi"/>
        </w:rPr>
        <w:t>structure to the metadata and elements that are part of your account specific workflow.</w:t>
      </w:r>
      <w:r>
        <w:rPr>
          <w:rFonts w:ascii="Tahoma" w:eastAsiaTheme="minorHAnsi" w:hAnsi="Tahoma" w:cs="Tahoma"/>
          <w:color w:val="000000"/>
          <w:lang w:val="en-US" w:bidi="he-IL"/>
        </w:rPr>
        <w:t xml:space="preserve"> </w:t>
      </w:r>
      <w:r w:rsidRPr="008D1F23">
        <w:t>Using the XML file bulk upload is the recommended method due to its structured hierarchy, allowing for nested objects and metadata</w:t>
      </w:r>
      <w:r>
        <w:t xml:space="preserve"> and is</w:t>
      </w:r>
      <w:r w:rsidRPr="008D1F23">
        <w:t xml:space="preserve"> easily extended.</w:t>
      </w:r>
      <w:r>
        <w:t xml:space="preserve"> </w:t>
      </w:r>
    </w:p>
    <w:p w:rsidR="007230FB" w:rsidRDefault="007230FB" w:rsidP="007943E6">
      <w:pPr>
        <w:pStyle w:val="BodyText"/>
        <w:rPr>
          <w:rFonts w:asciiTheme="minorBidi" w:hAnsiTheme="minorBidi" w:cstheme="minorBidi"/>
        </w:rPr>
      </w:pPr>
      <w:r w:rsidRPr="007230FB">
        <w:rPr>
          <w:rStyle w:val="BodyTextChar"/>
        </w:rPr>
        <w:t>For information on how to download bulk file samples see</w:t>
      </w:r>
      <w:r>
        <w:t xml:space="preserve"> </w:t>
      </w:r>
      <w:hyperlink w:anchor="_Downloading_Bulk_File" w:history="1">
        <w:r w:rsidRPr="002D7BA2">
          <w:rPr>
            <w:rStyle w:val="Hyperlink"/>
            <w:rFonts w:asciiTheme="minorBidi" w:hAnsiTheme="minorBidi" w:cstheme="minorBidi"/>
          </w:rPr>
          <w:t>Downloading Bulk File Samples</w:t>
        </w:r>
      </w:hyperlink>
      <w:r>
        <w:rPr>
          <w:rFonts w:asciiTheme="minorBidi" w:hAnsiTheme="minorBidi" w:cstheme="minorBidi"/>
        </w:rPr>
        <w:t>.</w:t>
      </w:r>
    </w:p>
    <w:p w:rsidR="007230FB" w:rsidRDefault="007230FB" w:rsidP="007230FB">
      <w:pPr>
        <w:pStyle w:val="Sub-Heading0"/>
      </w:pPr>
      <w:r w:rsidRPr="00831E12">
        <w:t>XML Bulk Upload</w:t>
      </w:r>
    </w:p>
    <w:p w:rsidR="007230FB" w:rsidRDefault="007230FB" w:rsidP="007230FB">
      <w:r>
        <w:t xml:space="preserve">XML Bulk Upload supports full CRUD (Create, Read, Update, and Delete) operations, allowing for ingestion of entries, updates to existing entries, and deletion of bulk entries using an XML format. XML Bulk Upload is </w:t>
      </w:r>
      <w:r w:rsidRPr="00055C17">
        <w:t>the recommended</w:t>
      </w:r>
      <w:r>
        <w:rPr>
          <w:rStyle w:val="apple-converted-space"/>
          <w:rFonts w:ascii="Georgia" w:hAnsi="Georgia"/>
          <w:color w:val="000000"/>
        </w:rPr>
        <w:t> </w:t>
      </w:r>
      <w:r>
        <w:t>bulk upload option.</w:t>
      </w:r>
    </w:p>
    <w:p w:rsidR="007230FB" w:rsidRDefault="007230FB" w:rsidP="007230FB">
      <w:r>
        <w:t>In addition, XML supports a hierarchical structure while CSV does not. You can define a complete content package using the XML Bulk Upload feature that includes the video source file, its metadata, its custom metadata profiles, distribution profiles, set of transcoding flavors ( for cases when you are using your own transcoders), thumbnails and other additional relevant data.</w:t>
      </w:r>
    </w:p>
    <w:p w:rsidR="007230FB" w:rsidRDefault="007230FB" w:rsidP="007230FB">
      <w:r>
        <w:t>The advantages of using XML Bulk Upload are:</w:t>
      </w:r>
    </w:p>
    <w:p w:rsidR="007230FB" w:rsidRDefault="007230FB" w:rsidP="007230FB">
      <w:pPr>
        <w:pStyle w:val="ListBullet"/>
      </w:pPr>
      <w:r>
        <w:t>Simplified integration with other systems (for example, migrating media files including their complete metadata from one server to another).</w:t>
      </w:r>
    </w:p>
    <w:p w:rsidR="007230FB" w:rsidRDefault="007230FB" w:rsidP="007230FB">
      <w:pPr>
        <w:pStyle w:val="ListBullet"/>
      </w:pPr>
      <w:r>
        <w:t>A streamlined ingestion mechanism, by using XML it is easy to create automated processes to ingest content.</w:t>
      </w:r>
    </w:p>
    <w:p w:rsidR="007230FB" w:rsidRDefault="007230FB" w:rsidP="007230FB">
      <w:pPr>
        <w:pStyle w:val="ListBullet"/>
      </w:pPr>
      <w:r>
        <w:t>More comprehensive ingestion models that allow you to manipulate all of the media entry object attributes and their related objects (such as flavors, custom metadata, access control and distribution profiles, etc.).</w:t>
      </w:r>
    </w:p>
    <w:p w:rsidR="007230FB" w:rsidRDefault="007230FB" w:rsidP="007230FB">
      <w:r>
        <w:t>The full sets of features supported by the XML Bulk Upload are described in the</w:t>
      </w:r>
      <w:r>
        <w:rPr>
          <w:rStyle w:val="apple-converted-space"/>
          <w:rFonts w:ascii="Georgia" w:hAnsi="Georgia"/>
          <w:color w:val="000000"/>
        </w:rPr>
        <w:t> </w:t>
      </w:r>
      <w:hyperlink r:id="rId40" w:tgtFrame="_blank" w:tooltip="XML Bulk Upload XSD" w:history="1">
        <w:r w:rsidRPr="007B2B05">
          <w:rPr>
            <w:rStyle w:val="Hyperlink"/>
          </w:rPr>
          <w:t>XSD</w:t>
        </w:r>
      </w:hyperlink>
      <w:r>
        <w:rPr>
          <w:rStyle w:val="apple-converted-space"/>
          <w:rFonts w:ascii="Georgia" w:hAnsi="Georgia"/>
          <w:color w:val="000000"/>
        </w:rPr>
        <w:t> </w:t>
      </w:r>
      <w:r>
        <w:t>(the XML template).</w:t>
      </w:r>
    </w:p>
    <w:p w:rsidR="007230FB" w:rsidRPr="005214F0" w:rsidRDefault="007230FB" w:rsidP="007230FB">
      <w:r>
        <w:t xml:space="preserve">An example XML file can be found </w:t>
      </w:r>
      <w:hyperlink r:id="rId41" w:tgtFrame="_blank" w:tooltip="Bulk Upload XSD" w:history="1">
        <w:r w:rsidRPr="005214F0">
          <w:rPr>
            <w:rStyle w:val="Hyperlink"/>
          </w:rPr>
          <w:t>here</w:t>
        </w:r>
      </w:hyperlink>
      <w:r>
        <w:t> (or downloaded from the KMC Upload menu).</w:t>
      </w:r>
    </w:p>
    <w:p w:rsidR="007230FB" w:rsidRPr="00E54D7D" w:rsidRDefault="007230FB" w:rsidP="007230FB">
      <w:r>
        <w:t xml:space="preserve">The bulk upload status is monitored through the </w:t>
      </w:r>
      <w:r>
        <w:rPr>
          <w:rFonts w:eastAsiaTheme="minorHAnsi"/>
        </w:rPr>
        <w:t>bulk upload log under the U</w:t>
      </w:r>
      <w:r w:rsidRPr="00FF2599">
        <w:rPr>
          <w:rFonts w:eastAsiaTheme="minorHAnsi"/>
        </w:rPr>
        <w:t>ploads control tab</w:t>
      </w:r>
      <w:r>
        <w:t xml:space="preserve">, see </w:t>
      </w:r>
      <w:hyperlink w:anchor="_Tracking_Your_Uploads" w:history="1">
        <w:r w:rsidRPr="009A3316">
          <w:rPr>
            <w:rStyle w:val="Hyperlink"/>
          </w:rPr>
          <w:t>Tracking Your Uploads</w:t>
        </w:r>
      </w:hyperlink>
      <w:r>
        <w:t xml:space="preserve">. A log file and a copy of the CSV file are made available for troubleshooting or for historical records of uploaded content.  </w:t>
      </w:r>
    </w:p>
    <w:p w:rsidR="007943E6" w:rsidRDefault="007230FB" w:rsidP="00E6488D">
      <w:pPr>
        <w:pStyle w:val="BodyText"/>
      </w:pPr>
      <w:r>
        <w:t>Whether you are a medium sized video publisher or if you're a media giant, you should consider the Bulk Upload option.</w:t>
      </w:r>
      <w:bookmarkStart w:id="113" w:name="_Automated_Content_Ingestion_1"/>
      <w:bookmarkEnd w:id="113"/>
    </w:p>
    <w:p w:rsidR="00E67EFC" w:rsidRPr="00AF2BA8" w:rsidRDefault="00E67EFC" w:rsidP="007230FB">
      <w:pPr>
        <w:pStyle w:val="Sub-Heading0"/>
        <w:rPr>
          <w:rFonts w:asciiTheme="minorBidi" w:hAnsiTheme="minorBidi" w:cstheme="minorBidi"/>
        </w:rPr>
      </w:pPr>
      <w:r w:rsidRPr="00831E12">
        <w:t>CSV Bulk Upload</w:t>
      </w:r>
    </w:p>
    <w:p w:rsidR="00E67EFC" w:rsidRDefault="00E67EFC">
      <w:r>
        <w:t>Although CSV bulk uploads are less structured and have fewer features than the XML bulk upload, CSV bulk upload is easy to use for simply ingesting video files and their related metadata.</w:t>
      </w:r>
    </w:p>
    <w:p w:rsidR="00E67EFC" w:rsidRDefault="00E67EFC">
      <w:r>
        <w:t>CSV files are easy to edit using Microsoft Excel, Google Docs or similar spread sheet applications.</w:t>
      </w:r>
    </w:p>
    <w:p w:rsidR="00E67EFC" w:rsidRDefault="00E67EFC">
      <w:r>
        <w:t>To specify the fields and their order in the CSV file, the first line in the CSV file should start with an ‘*’ (asterisk sign) followed by the list of field names, separated by a commas. Lines with‘#’ (hash sign) will not be processed, as these are essentially comment lines.</w:t>
      </w:r>
    </w:p>
    <w:p w:rsidR="00E67EFC" w:rsidRDefault="00E67EFC">
      <w:r>
        <w:t>Each line after the fields definition line (which starts with an ‘*’ sign) represents an entry to be ingested and should include the values of every field. Every line is a new entry. All entry fields are processed according to the definition line and according to the order of the fields.</w:t>
      </w:r>
    </w:p>
    <w:p w:rsidR="007B73FD" w:rsidRDefault="00E67EFC">
      <w:r>
        <w:t xml:space="preserve">A full list of fields and example CSV file can be downloaded from the KMC Upload menu. See </w:t>
      </w:r>
      <w:hyperlink w:anchor="_Downloading_Bulk_File" w:history="1">
        <w:r w:rsidRPr="008D75E7">
          <w:rPr>
            <w:rStyle w:val="Hyperlink"/>
            <w:rFonts w:cs="Arial"/>
          </w:rPr>
          <w:t>Downloading Bulk File Samples</w:t>
        </w:r>
      </w:hyperlink>
      <w:r>
        <w:t>.</w:t>
      </w:r>
    </w:p>
    <w:p w:rsidR="000C1553" w:rsidRPr="00831E12" w:rsidRDefault="000C1553" w:rsidP="008F01DA">
      <w:pPr>
        <w:pStyle w:val="Procedure"/>
      </w:pPr>
      <w:r w:rsidRPr="00831E12">
        <w:t>To submit a CSV or XML file</w:t>
      </w:r>
    </w:p>
    <w:p w:rsidR="000C1553" w:rsidRPr="00014F5C" w:rsidRDefault="000C1553" w:rsidP="00927D1E">
      <w:pPr>
        <w:pStyle w:val="ListNumber"/>
        <w:numPr>
          <w:ilvl w:val="0"/>
          <w:numId w:val="56"/>
        </w:numPr>
      </w:pPr>
      <w:r w:rsidRPr="00014F5C">
        <w:t xml:space="preserve">Select the Upload tab. </w:t>
      </w:r>
    </w:p>
    <w:p w:rsidR="000C1553" w:rsidRPr="00FD6AC6" w:rsidRDefault="000C1553" w:rsidP="000C1553">
      <w:pPr>
        <w:pStyle w:val="ListNumber"/>
      </w:pPr>
      <w:r w:rsidRPr="00FD6AC6">
        <w:t xml:space="preserve">Click Submit CSV/XML in the Upload tab (or click Submit CSV/XML in the Dashboard.) </w:t>
      </w:r>
    </w:p>
    <w:p w:rsidR="000C1553" w:rsidRPr="00FD6AC6" w:rsidRDefault="000C1553">
      <w:pPr>
        <w:pStyle w:val="ListNumber"/>
      </w:pPr>
      <w:r w:rsidRPr="00FD6AC6">
        <w:t xml:space="preserve">Select </w:t>
      </w:r>
      <w:r w:rsidR="0089173C">
        <w:t xml:space="preserve">a </w:t>
      </w:r>
      <w:r w:rsidRPr="00FD6AC6">
        <w:t xml:space="preserve">file. </w:t>
      </w:r>
    </w:p>
    <w:p w:rsidR="000C1553" w:rsidRPr="00FD6AC6" w:rsidRDefault="000C1553" w:rsidP="000C1553">
      <w:pPr>
        <w:pStyle w:val="ListNumber"/>
      </w:pPr>
      <w:r w:rsidRPr="00FD6AC6">
        <w:t>Click Open.</w:t>
      </w:r>
    </w:p>
    <w:p w:rsidR="000C1553" w:rsidRPr="009714F6" w:rsidRDefault="000C1553">
      <w:pPr>
        <w:pStyle w:val="ListContinue"/>
      </w:pPr>
      <w:r w:rsidRPr="009714F6">
        <w:t xml:space="preserve">A message stating that your import request has been submitted is displayed. </w:t>
      </w:r>
    </w:p>
    <w:p w:rsidR="00B90F9B" w:rsidRDefault="000C1553" w:rsidP="008F01DA">
      <w:pPr>
        <w:pStyle w:val="Procedure"/>
      </w:pPr>
      <w:r w:rsidRPr="009714F6">
        <w:t>To track bulk uploads</w:t>
      </w:r>
    </w:p>
    <w:p w:rsidR="000C1553" w:rsidRPr="009714F6" w:rsidRDefault="00B90F9B" w:rsidP="0050202E">
      <w:pPr>
        <w:pStyle w:val="ListBullet"/>
      </w:pPr>
      <w:r>
        <w:t>S</w:t>
      </w:r>
      <w:r w:rsidR="000C1553" w:rsidRPr="009714F6">
        <w:t xml:space="preserve">ee </w:t>
      </w:r>
      <w:hyperlink w:anchor="_Tracking_Your_Uploads" w:history="1">
        <w:r w:rsidR="000C1553" w:rsidRPr="008631B0">
          <w:rPr>
            <w:rStyle w:val="Hyperlink"/>
          </w:rPr>
          <w:t>Tracking Your Uploads</w:t>
        </w:r>
      </w:hyperlink>
      <w:r w:rsidR="000C1553" w:rsidRPr="009714F6">
        <w:t>.</w:t>
      </w:r>
      <w:r w:rsidR="000C1553" w:rsidRPr="009714F6">
        <w:tab/>
      </w:r>
    </w:p>
    <w:p w:rsidR="000C1553" w:rsidRPr="00FE3FD8" w:rsidRDefault="000C1553" w:rsidP="008F01DA">
      <w:pPr>
        <w:pStyle w:val="Heading3"/>
        <w:rPr>
          <w:shd w:val="clear" w:color="auto" w:fill="FFFFFF"/>
        </w:rPr>
      </w:pPr>
      <w:bookmarkStart w:id="114" w:name="_Downloading_Bulk_File"/>
      <w:bookmarkStart w:id="115" w:name="_Toc313796527"/>
      <w:bookmarkStart w:id="116" w:name="_Toc320796751"/>
      <w:bookmarkEnd w:id="114"/>
      <w:r w:rsidRPr="00FE3FD8">
        <w:rPr>
          <w:shd w:val="clear" w:color="auto" w:fill="FFFFFF"/>
        </w:rPr>
        <w:t>Downloading Bulk File Samples</w:t>
      </w:r>
      <w:bookmarkEnd w:id="115"/>
      <w:bookmarkEnd w:id="116"/>
    </w:p>
    <w:p w:rsidR="000C1553" w:rsidRDefault="000C1553" w:rsidP="008F01DA">
      <w:pPr>
        <w:pStyle w:val="Procedure"/>
      </w:pPr>
      <w:r>
        <w:t>T</w:t>
      </w:r>
      <w:r w:rsidRPr="00FE3FD8">
        <w:t xml:space="preserve">o download </w:t>
      </w:r>
      <w:r>
        <w:t xml:space="preserve">a sample </w:t>
      </w:r>
      <w:r w:rsidRPr="00FE3FD8">
        <w:t xml:space="preserve">bulk file </w:t>
      </w:r>
    </w:p>
    <w:p w:rsidR="000C1553" w:rsidRPr="00FD6AC6" w:rsidRDefault="000C1553" w:rsidP="00927D1E">
      <w:pPr>
        <w:pStyle w:val="ListNumber"/>
        <w:numPr>
          <w:ilvl w:val="0"/>
          <w:numId w:val="61"/>
        </w:numPr>
      </w:pPr>
      <w:r w:rsidRPr="00014F5C">
        <w:t xml:space="preserve">Select the </w:t>
      </w:r>
      <w:r w:rsidRPr="00FD6AC6">
        <w:t>Dashboard tab.</w:t>
      </w:r>
    </w:p>
    <w:p w:rsidR="000C1553" w:rsidRDefault="000C1553" w:rsidP="000C1553">
      <w:pPr>
        <w:pStyle w:val="ListNumber"/>
      </w:pPr>
      <w:r>
        <w:t xml:space="preserve">In the </w:t>
      </w:r>
      <w:r w:rsidRPr="00E54D7D">
        <w:t>Upload Content</w:t>
      </w:r>
      <w:r>
        <w:t xml:space="preserve"> section click </w:t>
      </w:r>
      <w:r w:rsidRPr="00E54D7D">
        <w:t>Download</w:t>
      </w:r>
      <w:r w:rsidRPr="00FE3FD8">
        <w:t xml:space="preserve"> </w:t>
      </w:r>
      <w:r w:rsidRPr="00E54D7D">
        <w:t xml:space="preserve">CSV/XML Samples. </w:t>
      </w:r>
    </w:p>
    <w:p w:rsidR="000C1553" w:rsidRDefault="000C1553">
      <w:pPr>
        <w:pStyle w:val="ListContinue"/>
      </w:pPr>
      <w:r>
        <w:t>or</w:t>
      </w:r>
    </w:p>
    <w:p w:rsidR="000C1553" w:rsidRDefault="000C1553" w:rsidP="00927D1E">
      <w:pPr>
        <w:pStyle w:val="ListNumber"/>
        <w:numPr>
          <w:ilvl w:val="0"/>
          <w:numId w:val="65"/>
        </w:numPr>
      </w:pPr>
      <w:r>
        <w:t xml:space="preserve">Select the </w:t>
      </w:r>
      <w:r w:rsidRPr="002F0199">
        <w:t>Upload</w:t>
      </w:r>
      <w:r>
        <w:t xml:space="preserve"> tab.</w:t>
      </w:r>
    </w:p>
    <w:p w:rsidR="000C1553" w:rsidRPr="00FD6AC6" w:rsidRDefault="000C1553" w:rsidP="000C1553">
      <w:pPr>
        <w:pStyle w:val="ListNumber"/>
      </w:pPr>
      <w:r w:rsidRPr="005918C0">
        <w:t>Click</w:t>
      </w:r>
      <w:r>
        <w:t xml:space="preserve"> </w:t>
      </w:r>
      <w:r w:rsidRPr="00014F5C">
        <w:t>Downl</w:t>
      </w:r>
      <w:r w:rsidRPr="00FD6AC6">
        <w:t>oad CSV/XML Samples.</w:t>
      </w:r>
    </w:p>
    <w:p w:rsidR="000C1553" w:rsidRPr="00FE3FD8" w:rsidRDefault="000C1553">
      <w:r w:rsidRPr="00FE3FD8">
        <w:t>The samples include specific format descriptions and guidelines.</w:t>
      </w:r>
    </w:p>
    <w:p w:rsidR="00114B4C" w:rsidRPr="00663410" w:rsidRDefault="00114B4C" w:rsidP="008F01DA">
      <w:pPr>
        <w:pStyle w:val="Heading2"/>
      </w:pPr>
      <w:bookmarkStart w:id="117" w:name="_Automated_Content_Ingestion_2"/>
      <w:bookmarkStart w:id="118" w:name="_Toc313796528"/>
      <w:bookmarkStart w:id="119" w:name="_Toc320796752"/>
      <w:bookmarkEnd w:id="117"/>
      <w:r w:rsidRPr="00C31F8B">
        <w:rPr>
          <w:rStyle w:val="Strong"/>
          <w:b/>
          <w:bCs w:val="0"/>
        </w:rPr>
        <w:t>Automated</w:t>
      </w:r>
      <w:r w:rsidRPr="00663410">
        <w:rPr>
          <w:rStyle w:val="Strong"/>
          <w:b/>
        </w:rPr>
        <w:t xml:space="preserve"> Content Ingestion via a Drop Folder</w:t>
      </w:r>
      <w:bookmarkEnd w:id="118"/>
      <w:bookmarkEnd w:id="119"/>
    </w:p>
    <w:p w:rsidR="00114B4C" w:rsidRDefault="00114B4C">
      <w:pPr>
        <w:rPr>
          <w:lang w:bidi="he-IL"/>
        </w:rPr>
      </w:pPr>
      <w:r>
        <w:t xml:space="preserve">You can add your media and metadata to a drop folder (on-premise or on the Kaltura servers) and the Kaltura system will activate an ingestion workflow tailored to your needs. </w:t>
      </w:r>
      <w:r w:rsidRPr="00812179">
        <w:t xml:space="preserve"> </w:t>
      </w:r>
    </w:p>
    <w:p w:rsidR="00114B4C" w:rsidRDefault="00114B4C">
      <w:r>
        <w:t xml:space="preserve">You can also upload metadata only and deliver media directly from your CDN, or on-premise storage. </w:t>
      </w:r>
    </w:p>
    <w:p w:rsidR="0017092D" w:rsidRPr="00C31F8B" w:rsidRDefault="0017092D" w:rsidP="008F01DA">
      <w:pPr>
        <w:pStyle w:val="Heading3"/>
      </w:pPr>
      <w:bookmarkStart w:id="120" w:name="_Toc313796529"/>
      <w:bookmarkStart w:id="121" w:name="_Toc320796753"/>
      <w:r w:rsidRPr="00C31F8B">
        <w:rPr>
          <w:rStyle w:val="Strong"/>
          <w:b w:val="0"/>
          <w:bCs/>
        </w:rPr>
        <w:t>Using a Drop Folder</w:t>
      </w:r>
      <w:bookmarkEnd w:id="120"/>
      <w:bookmarkEnd w:id="121"/>
    </w:p>
    <w:p w:rsidR="0017092D" w:rsidRPr="00997411" w:rsidRDefault="0017092D" w:rsidP="000A294A">
      <w:r w:rsidRPr="00997411">
        <w:t>The Kaltura Drop Folder</w:t>
      </w:r>
      <w:r w:rsidR="000A294A">
        <w:t xml:space="preserve">s are used </w:t>
      </w:r>
      <w:r w:rsidRPr="00997411">
        <w:t>to automate the ingestion of content into the Kaltura platform. The Drop Folder service constantly watches each drop folder for new content, and activates automatic ingestion of new content to the specific account.</w:t>
      </w:r>
    </w:p>
    <w:p w:rsidR="000A294A" w:rsidRDefault="0017092D" w:rsidP="000A294A">
      <w:r w:rsidRPr="00997411">
        <w:t xml:space="preserve">Kaltura offers multiple configuration options for setting each drop folder to a specific workflow. </w:t>
      </w:r>
      <w:r w:rsidR="000A294A">
        <w:t xml:space="preserve">To learn more read about Drop Folders see </w:t>
      </w:r>
      <w:hyperlink r:id="rId42" w:history="1">
        <w:r w:rsidR="000A294A" w:rsidRPr="00580EDF">
          <w:rPr>
            <w:rStyle w:val="Hyperlink"/>
            <w:rFonts w:eastAsiaTheme="minorHAnsi"/>
          </w:rPr>
          <w:t>Kaltura Drop Folder Service for Content Ingestion</w:t>
        </w:r>
      </w:hyperlink>
      <w:r w:rsidR="00580EDF">
        <w:rPr>
          <w:rStyle w:val="Hyperlink"/>
          <w:rFonts w:eastAsiaTheme="minorHAnsi"/>
        </w:rPr>
        <w:t>.</w:t>
      </w:r>
    </w:p>
    <w:p w:rsidR="0017092D" w:rsidRPr="00580EDF" w:rsidRDefault="000A294A" w:rsidP="00580EDF">
      <w:pPr>
        <w:rPr>
          <w:rStyle w:val="Strong"/>
          <w:b w:val="0"/>
          <w:bCs w:val="0"/>
        </w:rPr>
      </w:pPr>
      <w:r>
        <w:t>Commercial users, please contact your account manager to enable this feature in your account</w:t>
      </w:r>
      <w:r w:rsidR="00580EDF">
        <w:t>.</w:t>
      </w:r>
    </w:p>
    <w:p w:rsidR="00663410" w:rsidRPr="00944B3A" w:rsidRDefault="00663410" w:rsidP="008F01DA">
      <w:pPr>
        <w:pStyle w:val="Heading2"/>
      </w:pPr>
      <w:bookmarkStart w:id="122" w:name="_The_Dashboard_Tab_1"/>
      <w:bookmarkStart w:id="123" w:name="_Toc313796530"/>
      <w:bookmarkStart w:id="124" w:name="_Toc320796754"/>
      <w:bookmarkEnd w:id="122"/>
      <w:r w:rsidRPr="00944B3A">
        <w:t>The Dashboard Tab</w:t>
      </w:r>
      <w:bookmarkEnd w:id="110"/>
      <w:bookmarkEnd w:id="123"/>
      <w:bookmarkEnd w:id="124"/>
    </w:p>
    <w:p w:rsidR="00663410" w:rsidRDefault="00663410">
      <w:r>
        <w:t>You can upload data video, audio or photo files through the Dashboard.</w:t>
      </w:r>
    </w:p>
    <w:p w:rsidR="00687D8B" w:rsidRPr="0083168D" w:rsidRDefault="00687D8B" w:rsidP="008F01DA">
      <w:pPr>
        <w:pStyle w:val="Procedure"/>
      </w:pPr>
      <w:r w:rsidRPr="0083168D">
        <w:t>To upload media files from your desktop</w:t>
      </w:r>
    </w:p>
    <w:p w:rsidR="00687D8B" w:rsidRPr="001A6D3D" w:rsidRDefault="00687D8B" w:rsidP="00927D1E">
      <w:pPr>
        <w:pStyle w:val="ListNumber"/>
        <w:numPr>
          <w:ilvl w:val="0"/>
          <w:numId w:val="179"/>
        </w:numPr>
        <w:rPr>
          <w:rFonts w:ascii="Verdana" w:hAnsi="Verdana"/>
        </w:rPr>
      </w:pPr>
      <w:r w:rsidRPr="004D0181">
        <w:t xml:space="preserve">Click </w:t>
      </w:r>
      <w:r w:rsidRPr="00687D8B">
        <w:t>Upload from Desktop</w:t>
      </w:r>
      <w:r>
        <w:t xml:space="preserve"> in the </w:t>
      </w:r>
      <w:r w:rsidRPr="00E54D7D">
        <w:t>Dashboard</w:t>
      </w:r>
      <w:r w:rsidR="00CD214A">
        <w:t>.</w:t>
      </w:r>
    </w:p>
    <w:p w:rsidR="001A6D3D" w:rsidRDefault="00CD214A" w:rsidP="001A6D3D">
      <w:pPr>
        <w:pStyle w:val="ListNumber"/>
      </w:pPr>
      <w:r w:rsidRPr="0038657F">
        <w:t>Select the files to upload and click Open.</w:t>
      </w:r>
    </w:p>
    <w:p w:rsidR="003C61F3" w:rsidRPr="001A6D3D" w:rsidRDefault="003C61F3" w:rsidP="001A6D3D">
      <w:pPr>
        <w:pStyle w:val="ListNumber"/>
        <w:rPr>
          <w:rStyle w:val="Hyperlink"/>
          <w:rFonts w:cs="Arial"/>
          <w:color w:val="666560"/>
        </w:rPr>
      </w:pPr>
      <w:r w:rsidRPr="0038657F">
        <w:t xml:space="preserve">Select the Transcoding Profile. See </w:t>
      </w:r>
      <w:hyperlink w:anchor="_Configuring__Transcoding" w:history="1">
        <w:r w:rsidRPr="00123DCF">
          <w:rPr>
            <w:rStyle w:val="Hyperlink"/>
          </w:rPr>
          <w:t>Configuring Transcoding Profiles</w:t>
        </w:r>
      </w:hyperlink>
      <w:r w:rsidRPr="00123DCF">
        <w:rPr>
          <w:rStyle w:val="Hyperlink"/>
        </w:rPr>
        <w:t xml:space="preserve">. </w:t>
      </w:r>
    </w:p>
    <w:p w:rsidR="00C32B7D" w:rsidRDefault="00E01144" w:rsidP="00831E12">
      <w:pPr>
        <w:pStyle w:val="ListNumber"/>
      </w:pPr>
      <w:r w:rsidRPr="0038657F">
        <w:t>Select the Media Type and click Upload.</w:t>
      </w:r>
      <w:bookmarkStart w:id="125" w:name="_Using_a_Drop"/>
      <w:bookmarkStart w:id="126" w:name="_Drop_Folder_Locations"/>
      <w:bookmarkStart w:id="127" w:name="_Hosted_on_the"/>
      <w:bookmarkStart w:id="128" w:name="_Hosted_on-premise_by"/>
      <w:bookmarkStart w:id="129" w:name="_Drop_Folder_Configuration"/>
      <w:bookmarkStart w:id="130" w:name="_Transcoding_Profile"/>
      <w:bookmarkStart w:id="131" w:name="_File_Name_Patters"/>
      <w:bookmarkStart w:id="132" w:name="_Ingenstion_Types"/>
      <w:bookmarkStart w:id="133" w:name="_Ingestion_from_Media"/>
      <w:bookmarkStart w:id="134" w:name="_Ingestion_from_Media_1"/>
      <w:bookmarkStart w:id="135" w:name="_Content_Tab"/>
      <w:bookmarkStart w:id="136" w:name="_Toc302643154"/>
      <w:bookmarkEnd w:id="125"/>
      <w:bookmarkEnd w:id="126"/>
      <w:bookmarkEnd w:id="127"/>
      <w:bookmarkEnd w:id="128"/>
      <w:bookmarkEnd w:id="129"/>
      <w:bookmarkEnd w:id="130"/>
      <w:bookmarkEnd w:id="131"/>
      <w:bookmarkEnd w:id="132"/>
      <w:bookmarkEnd w:id="133"/>
      <w:bookmarkEnd w:id="134"/>
      <w:bookmarkEnd w:id="135"/>
    </w:p>
    <w:p w:rsidR="00663410" w:rsidRDefault="00DC014F" w:rsidP="008F01DA">
      <w:pPr>
        <w:pStyle w:val="Heading2"/>
      </w:pPr>
      <w:bookmarkStart w:id="137" w:name="_Uploading_Content_Using"/>
      <w:bookmarkStart w:id="138" w:name="_Toc313796531"/>
      <w:bookmarkStart w:id="139" w:name="_Toc320796755"/>
      <w:bookmarkEnd w:id="137"/>
      <w:r>
        <w:t xml:space="preserve">Uploading </w:t>
      </w:r>
      <w:r w:rsidR="00F25B02">
        <w:t xml:space="preserve">Content </w:t>
      </w:r>
      <w:r>
        <w:t>Using t</w:t>
      </w:r>
      <w:r w:rsidR="00663410">
        <w:t>he Content T</w:t>
      </w:r>
      <w:r w:rsidR="00663410" w:rsidRPr="00720053">
        <w:t>ab</w:t>
      </w:r>
      <w:bookmarkEnd w:id="136"/>
      <w:bookmarkEnd w:id="138"/>
      <w:bookmarkEnd w:id="139"/>
    </w:p>
    <w:p w:rsidR="00D81DD1" w:rsidRPr="00FD6AC6" w:rsidRDefault="00663410">
      <w:r>
        <w:t>You can upload data through the Contents tab</w:t>
      </w:r>
      <w:r w:rsidR="006C539B">
        <w:t xml:space="preserve">. You can </w:t>
      </w:r>
      <w:r w:rsidR="00242C5F">
        <w:t>add</w:t>
      </w:r>
      <w:r w:rsidR="00755503">
        <w:t xml:space="preserve"> video or audio medi</w:t>
      </w:r>
      <w:r w:rsidR="006C539B">
        <w:t xml:space="preserve">a to an </w:t>
      </w:r>
      <w:r w:rsidR="00755503">
        <w:t xml:space="preserve">entry you </w:t>
      </w:r>
      <w:r w:rsidR="006C539B">
        <w:t>prepared (when the entry status is</w:t>
      </w:r>
      <w:r w:rsidR="00C32B7D">
        <w:t xml:space="preserve"> No Media</w:t>
      </w:r>
      <w:r w:rsidR="006C539B">
        <w:t xml:space="preserve">, </w:t>
      </w:r>
      <w:r w:rsidR="00755503">
        <w:t>add new transcoding flavors</w:t>
      </w:r>
      <w:r w:rsidR="006C539B">
        <w:t>,</w:t>
      </w:r>
      <w:r w:rsidR="000E367A">
        <w:t xml:space="preserve"> add metadata,</w:t>
      </w:r>
      <w:r w:rsidR="006C539B">
        <w:t xml:space="preserve"> or replace content information</w:t>
      </w:r>
      <w:r w:rsidR="00755503">
        <w:t>.</w:t>
      </w:r>
      <w:r w:rsidR="006C539B">
        <w:t xml:space="preserve"> See </w:t>
      </w:r>
      <w:hyperlink w:anchor="_The_Flavors_Tab" w:history="1">
        <w:r w:rsidR="006C539B" w:rsidRPr="006C539B">
          <w:rPr>
            <w:rStyle w:val="Hyperlink"/>
          </w:rPr>
          <w:t>The Flavors Tab</w:t>
        </w:r>
      </w:hyperlink>
      <w:r w:rsidR="006C539B">
        <w:t xml:space="preserve">. </w:t>
      </w:r>
    </w:p>
    <w:p w:rsidR="00663410" w:rsidRDefault="00663410" w:rsidP="008F01DA">
      <w:pPr>
        <w:pStyle w:val="Heading2"/>
      </w:pPr>
      <w:bookmarkStart w:id="140" w:name="_Tracking_Your_Uploads"/>
      <w:bookmarkStart w:id="141" w:name="_Toc302643155"/>
      <w:bookmarkStart w:id="142" w:name="_Toc313796532"/>
      <w:bookmarkStart w:id="143" w:name="_Toc320796756"/>
      <w:bookmarkEnd w:id="140"/>
      <w:r>
        <w:t>Tracking Your Uploads</w:t>
      </w:r>
      <w:bookmarkEnd w:id="141"/>
      <w:bookmarkEnd w:id="142"/>
      <w:bookmarkEnd w:id="143"/>
    </w:p>
    <w:p w:rsidR="009D067E" w:rsidRPr="00E54D7D" w:rsidRDefault="00663410">
      <w:r w:rsidRPr="004D0181">
        <w:t xml:space="preserve">You can track </w:t>
      </w:r>
      <w:r w:rsidR="009D067E">
        <w:t xml:space="preserve">the </w:t>
      </w:r>
      <w:r w:rsidRPr="004D0181">
        <w:t>upload</w:t>
      </w:r>
      <w:r w:rsidR="009D067E">
        <w:t xml:space="preserve"> processing</w:t>
      </w:r>
      <w:r w:rsidRPr="004D0181">
        <w:t xml:space="preserve"> in the </w:t>
      </w:r>
      <w:r w:rsidRPr="00931148">
        <w:rPr>
          <w:b/>
        </w:rPr>
        <w:t>Contents</w:t>
      </w:r>
      <w:r w:rsidRPr="004D0181">
        <w:t xml:space="preserve"> tab.</w:t>
      </w:r>
    </w:p>
    <w:p w:rsidR="009D067E" w:rsidRPr="00E54D7D" w:rsidRDefault="009D067E" w:rsidP="008F01DA">
      <w:pPr>
        <w:pStyle w:val="Heading3"/>
      </w:pPr>
      <w:bookmarkStart w:id="144" w:name="_Toc302932172"/>
      <w:bookmarkStart w:id="145" w:name="_Toc302930737"/>
      <w:bookmarkStart w:id="146" w:name="_Toc302930421"/>
      <w:bookmarkStart w:id="147" w:name="_Toc302915012"/>
      <w:bookmarkStart w:id="148" w:name="_Toc302660613"/>
      <w:bookmarkStart w:id="149" w:name="_Toc302310835"/>
      <w:bookmarkStart w:id="150" w:name="_Toc302305050"/>
      <w:bookmarkStart w:id="151" w:name="_Toc302304891"/>
      <w:bookmarkStart w:id="152" w:name="_Toc302304731"/>
      <w:bookmarkStart w:id="153" w:name="YourUploads"/>
      <w:bookmarkStart w:id="154" w:name="_Toc313796533"/>
      <w:bookmarkStart w:id="155" w:name="_Toc320796757"/>
      <w:bookmarkEnd w:id="144"/>
      <w:bookmarkEnd w:id="145"/>
      <w:bookmarkEnd w:id="146"/>
      <w:bookmarkEnd w:id="147"/>
      <w:bookmarkEnd w:id="148"/>
      <w:bookmarkEnd w:id="149"/>
      <w:bookmarkEnd w:id="150"/>
      <w:bookmarkEnd w:id="151"/>
      <w:bookmarkEnd w:id="152"/>
      <w:r w:rsidRPr="00D155E8">
        <w:t>Your</w:t>
      </w:r>
      <w:r w:rsidRPr="00E54D7D">
        <w:t xml:space="preserve"> Uploads</w:t>
      </w:r>
      <w:bookmarkEnd w:id="153"/>
      <w:bookmarkEnd w:id="154"/>
      <w:bookmarkEnd w:id="155"/>
    </w:p>
    <w:p w:rsidR="009D067E" w:rsidRDefault="009D067E">
      <w:r>
        <w:t xml:space="preserve">The </w:t>
      </w:r>
      <w:r w:rsidRPr="00E54D7D">
        <w:rPr>
          <w:b/>
        </w:rPr>
        <w:t>Your Uploads</w:t>
      </w:r>
      <w:r>
        <w:t xml:space="preserve"> table lists all th</w:t>
      </w:r>
      <w:r w:rsidR="00A82EB8">
        <w:t>e</w:t>
      </w:r>
      <w:r>
        <w:t xml:space="preserve"> in-progress and pending upload tasks. The list only shows media file uploads from the desktop that you performed during the current KMC session.</w:t>
      </w:r>
    </w:p>
    <w:p w:rsidR="009D067E" w:rsidRDefault="009D067E">
      <w:r>
        <w:t>For each uploaded file, you can view details such as:</w:t>
      </w:r>
    </w:p>
    <w:p w:rsidR="009D067E" w:rsidRDefault="009D067E" w:rsidP="00E54D7D">
      <w:pPr>
        <w:pStyle w:val="ListBullet"/>
      </w:pPr>
      <w:r>
        <w:t>File name</w:t>
      </w:r>
    </w:p>
    <w:p w:rsidR="009D067E" w:rsidRDefault="009D067E" w:rsidP="00E54D7D">
      <w:pPr>
        <w:pStyle w:val="ListBullet"/>
      </w:pPr>
      <w:r>
        <w:t>File size</w:t>
      </w:r>
    </w:p>
    <w:p w:rsidR="009D067E" w:rsidRDefault="009D067E" w:rsidP="00E54D7D">
      <w:pPr>
        <w:pStyle w:val="ListBullet"/>
      </w:pPr>
      <w:r>
        <w:t>ID of the Kaltura entry that this file is added to</w:t>
      </w:r>
    </w:p>
    <w:p w:rsidR="009D067E" w:rsidRDefault="009D067E">
      <w:r>
        <w:t>You can use the table to:</w:t>
      </w:r>
    </w:p>
    <w:p w:rsidR="009D067E" w:rsidRDefault="009D067E" w:rsidP="00E54D7D">
      <w:pPr>
        <w:pStyle w:val="ListBullet"/>
      </w:pPr>
      <w:r>
        <w:t>Track the progress of each upload task.</w:t>
      </w:r>
    </w:p>
    <w:p w:rsidR="009D067E" w:rsidRDefault="009D067E" w:rsidP="00E54D7D">
      <w:pPr>
        <w:pStyle w:val="ListBullet"/>
      </w:pPr>
      <w:r>
        <w:t>Reorder upload tasks that are waiting to be processed.</w:t>
      </w:r>
    </w:p>
    <w:p w:rsidR="009D067E" w:rsidRDefault="009D067E" w:rsidP="00E54D7D">
      <w:pPr>
        <w:pStyle w:val="ListBullet"/>
      </w:pPr>
      <w:r>
        <w:t>Retry failed tasks.</w:t>
      </w:r>
    </w:p>
    <w:p w:rsidR="009D067E" w:rsidRDefault="009D067E">
      <w:r>
        <w:t>Since file uploads are controlled by the KMC web application, closing or refreshing the browser page terminates all upload tasks that currently are in progress.</w:t>
      </w:r>
    </w:p>
    <w:p w:rsidR="00663410" w:rsidRPr="00E54D7D" w:rsidRDefault="00663410" w:rsidP="008F01DA">
      <w:pPr>
        <w:pStyle w:val="Procedure"/>
        <w:rPr>
          <w:rStyle w:val="Hyperlink"/>
          <w:b w:val="0"/>
          <w:color w:val="31849B" w:themeColor="accent5" w:themeShade="BF"/>
          <w:szCs w:val="22"/>
        </w:rPr>
      </w:pPr>
      <w:bookmarkStart w:id="156" w:name="_Toc302932173"/>
      <w:bookmarkStart w:id="157" w:name="_Toc302930738"/>
      <w:bookmarkStart w:id="158" w:name="_Toc302930422"/>
      <w:bookmarkStart w:id="159" w:name="_Toc302915013"/>
      <w:bookmarkStart w:id="160" w:name="_Toc302660614"/>
      <w:bookmarkStart w:id="161" w:name="_Toc302310836"/>
      <w:bookmarkStart w:id="162" w:name="_Toc302305051"/>
      <w:bookmarkStart w:id="163" w:name="_Toc302304892"/>
      <w:bookmarkStart w:id="164" w:name="_Toc302304732"/>
      <w:bookmarkEnd w:id="156"/>
      <w:bookmarkEnd w:id="157"/>
      <w:bookmarkEnd w:id="158"/>
      <w:bookmarkEnd w:id="159"/>
      <w:bookmarkEnd w:id="160"/>
      <w:bookmarkEnd w:id="161"/>
      <w:bookmarkEnd w:id="162"/>
      <w:bookmarkEnd w:id="163"/>
      <w:bookmarkEnd w:id="164"/>
      <w:r w:rsidRPr="00E54D7D">
        <w:rPr>
          <w:rStyle w:val="Hyperlink"/>
          <w:color w:val="31849B" w:themeColor="accent5" w:themeShade="BF"/>
        </w:rPr>
        <w:t xml:space="preserve">To track </w:t>
      </w:r>
      <w:r w:rsidR="00BC4988">
        <w:rPr>
          <w:rStyle w:val="Hyperlink"/>
          <w:color w:val="31849B" w:themeColor="accent5" w:themeShade="BF"/>
        </w:rPr>
        <w:t xml:space="preserve">the </w:t>
      </w:r>
      <w:r w:rsidRPr="00E54D7D">
        <w:rPr>
          <w:rStyle w:val="Hyperlink"/>
          <w:color w:val="31849B" w:themeColor="accent5" w:themeShade="BF"/>
        </w:rPr>
        <w:t>upload</w:t>
      </w:r>
      <w:r w:rsidR="00BC4988">
        <w:rPr>
          <w:rStyle w:val="Hyperlink"/>
          <w:color w:val="31849B" w:themeColor="accent5" w:themeShade="BF"/>
        </w:rPr>
        <w:t xml:space="preserve"> progress</w:t>
      </w:r>
      <w:r w:rsidRPr="00E54D7D">
        <w:rPr>
          <w:rStyle w:val="Hyperlink"/>
          <w:color w:val="31849B" w:themeColor="accent5" w:themeShade="BF"/>
        </w:rPr>
        <w:t xml:space="preserve"> from your desktop</w:t>
      </w:r>
    </w:p>
    <w:p w:rsidR="00663410" w:rsidRDefault="00663410" w:rsidP="00927D1E">
      <w:pPr>
        <w:pStyle w:val="ListNumber"/>
        <w:numPr>
          <w:ilvl w:val="0"/>
          <w:numId w:val="7"/>
        </w:numPr>
      </w:pPr>
      <w:r>
        <w:t xml:space="preserve">Click </w:t>
      </w:r>
      <w:r w:rsidRPr="000C3182">
        <w:t>the</w:t>
      </w:r>
      <w:r>
        <w:t xml:space="preserve"> </w:t>
      </w:r>
      <w:r w:rsidRPr="002F0199">
        <w:t>Contents</w:t>
      </w:r>
      <w:r>
        <w:t xml:space="preserve"> tab and select the </w:t>
      </w:r>
      <w:r w:rsidRPr="002F0199">
        <w:t>Manage</w:t>
      </w:r>
      <w:r>
        <w:t xml:space="preserve"> menu. </w:t>
      </w:r>
    </w:p>
    <w:p w:rsidR="00663410" w:rsidRPr="00014F5C" w:rsidRDefault="00663410">
      <w:pPr>
        <w:pStyle w:val="ListContinue"/>
      </w:pPr>
      <w:r w:rsidRPr="006C539B">
        <w:t>The Upload Control feature, located on the upper right of the screen, indicates the number of uploads in progress.</w:t>
      </w:r>
    </w:p>
    <w:p w:rsidR="00663410" w:rsidRDefault="00FD119C" w:rsidP="00123DCF">
      <w:pPr>
        <w:pStyle w:val="ListNumber"/>
      </w:pPr>
      <w:r>
        <w:rPr>
          <w:noProof/>
          <w:lang w:val="en-US" w:bidi="he-IL"/>
        </w:rPr>
        <mc:AlternateContent>
          <mc:Choice Requires="wps">
            <w:drawing>
              <wp:anchor distT="0" distB="0" distL="114300" distR="114300" simplePos="0" relativeHeight="251828224" behindDoc="0" locked="0" layoutInCell="1" allowOverlap="1" wp14:anchorId="2AC9CD8B" wp14:editId="1ADF19C7">
                <wp:simplePos x="0" y="0"/>
                <wp:positionH relativeFrom="column">
                  <wp:posOffset>5076825</wp:posOffset>
                </wp:positionH>
                <wp:positionV relativeFrom="paragraph">
                  <wp:posOffset>305435</wp:posOffset>
                </wp:positionV>
                <wp:extent cx="819150" cy="180975"/>
                <wp:effectExtent l="0" t="0" r="19050" b="28575"/>
                <wp:wrapNone/>
                <wp:docPr id="96" name="Rectangle 96"/>
                <wp:cNvGraphicFramePr/>
                <a:graphic xmlns:a="http://schemas.openxmlformats.org/drawingml/2006/main">
                  <a:graphicData uri="http://schemas.microsoft.com/office/word/2010/wordprocessingShape">
                    <wps:wsp>
                      <wps:cNvSpPr/>
                      <wps:spPr>
                        <a:xfrm>
                          <a:off x="0" y="0"/>
                          <a:ext cx="819150" cy="18097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6" o:spid="_x0000_s1026" style="position:absolute;margin-left:399.75pt;margin-top:24.05pt;width:64.5pt;height:14.2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" filled="f" strokecolor="yellow" strokeweight="2pt"/>
            </w:pict>
          </mc:Fallback>
        </mc:AlternateContent>
      </w:r>
      <w:r w:rsidR="00663410" w:rsidRPr="00931148">
        <w:t xml:space="preserve">Click </w:t>
      </w:r>
      <w:r w:rsidR="00663410" w:rsidRPr="00014F5C">
        <w:rPr>
          <w:b/>
        </w:rPr>
        <w:t>U</w:t>
      </w:r>
      <w:r w:rsidR="00663410" w:rsidRPr="00FD6AC6">
        <w:rPr>
          <w:b/>
        </w:rPr>
        <w:t>pload Control</w:t>
      </w:r>
      <w:r w:rsidR="00663410" w:rsidRPr="00931148">
        <w:t xml:space="preserve"> to display the file uploads and to view additional information. </w:t>
      </w:r>
      <w:r w:rsidR="00663410" w:rsidRPr="00931148">
        <w:br/>
      </w:r>
      <w:r w:rsidR="00663410">
        <w:rPr>
          <w:noProof/>
          <w:lang w:val="en-US" w:bidi="he-IL"/>
        </w:rPr>
        <w:drawing>
          <wp:inline distT="0" distB="0" distL="0" distR="0" wp14:anchorId="7BEC9752" wp14:editId="3E760F30">
            <wp:extent cx="5486400" cy="1694180"/>
            <wp:effectExtent l="0" t="0" r="0" b="1270"/>
            <wp:docPr id="60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5486400" cy="1694180"/>
                    </a:xfrm>
                    <a:prstGeom prst="rect">
                      <a:avLst/>
                    </a:prstGeom>
                  </pic:spPr>
                </pic:pic>
              </a:graphicData>
            </a:graphic>
          </wp:inline>
        </w:drawing>
      </w:r>
    </w:p>
    <w:p w:rsidR="000641E2" w:rsidRPr="00E54D7D" w:rsidRDefault="000641E2" w:rsidP="008F01DA">
      <w:pPr>
        <w:pStyle w:val="Heading3"/>
      </w:pPr>
      <w:bookmarkStart w:id="165" w:name="_Toc320796758"/>
      <w:r w:rsidRPr="00E54D7D">
        <w:t>Bulk Upload Log</w:t>
      </w:r>
      <w:bookmarkEnd w:id="165"/>
    </w:p>
    <w:p w:rsidR="000641E2" w:rsidRDefault="000641E2" w:rsidP="000641E2">
      <w:r>
        <w:t>The Bulk Upload Log table shows the completed and in-progress bulk upload jobs for your KMC account. You can:</w:t>
      </w:r>
    </w:p>
    <w:p w:rsidR="000641E2" w:rsidRDefault="000641E2" w:rsidP="000641E2">
      <w:pPr>
        <w:pStyle w:val="ListBullet"/>
      </w:pPr>
      <w:r>
        <w:t>View information related to each bulk upload job.</w:t>
      </w:r>
    </w:p>
    <w:p w:rsidR="000641E2" w:rsidRDefault="000641E2" w:rsidP="000641E2">
      <w:pPr>
        <w:pStyle w:val="ListBullet"/>
      </w:pPr>
      <w:r>
        <w:t>Download original bulk upload files.</w:t>
      </w:r>
    </w:p>
    <w:p w:rsidR="000641E2" w:rsidRPr="00E54D7D" w:rsidRDefault="000641E2" w:rsidP="000641E2">
      <w:pPr>
        <w:pStyle w:val="ListBullet"/>
      </w:pPr>
      <w:r>
        <w:t>Download a results log file of each bulk upload job.</w:t>
      </w:r>
    </w:p>
    <w:p w:rsidR="000641E2" w:rsidRDefault="000641E2" w:rsidP="008F01DA">
      <w:pPr>
        <w:pStyle w:val="Procedure"/>
      </w:pPr>
      <w:r w:rsidRPr="00E54D7D">
        <w:rPr>
          <w:rStyle w:val="Hyperlink"/>
          <w:color w:val="31849B" w:themeColor="accent5" w:themeShade="BF"/>
        </w:rPr>
        <w:t xml:space="preserve">To track </w:t>
      </w:r>
      <w:r>
        <w:rPr>
          <w:rStyle w:val="Hyperlink"/>
          <w:color w:val="31849B" w:themeColor="accent5" w:themeShade="BF"/>
        </w:rPr>
        <w:t>the Bulk U</w:t>
      </w:r>
      <w:r w:rsidRPr="00E54D7D">
        <w:rPr>
          <w:rStyle w:val="Hyperlink"/>
          <w:color w:val="31849B" w:themeColor="accent5" w:themeShade="BF"/>
        </w:rPr>
        <w:t>pload</w:t>
      </w:r>
      <w:r>
        <w:rPr>
          <w:rStyle w:val="Hyperlink"/>
          <w:color w:val="31849B" w:themeColor="accent5" w:themeShade="BF"/>
        </w:rPr>
        <w:t xml:space="preserve"> progress</w:t>
      </w:r>
      <w:r w:rsidRPr="00E54D7D">
        <w:rPr>
          <w:rStyle w:val="Hyperlink"/>
          <w:color w:val="31849B" w:themeColor="accent5" w:themeShade="BF"/>
        </w:rPr>
        <w:t xml:space="preserve"> from your desktop</w:t>
      </w:r>
      <w:r>
        <w:t xml:space="preserve"> </w:t>
      </w:r>
    </w:p>
    <w:p w:rsidR="005D6A30" w:rsidRDefault="005D6A30">
      <w:pPr>
        <w:pStyle w:val="ListContinue"/>
      </w:pPr>
      <w:r>
        <w:t xml:space="preserve">You can display </w:t>
      </w:r>
      <w:r w:rsidRPr="005D6A30">
        <w:t>completed a</w:t>
      </w:r>
      <w:r>
        <w:t>nd in-progress bulk upload jobs</w:t>
      </w:r>
      <w:r w:rsidRPr="005D6A30">
        <w:t>.</w:t>
      </w:r>
      <w:r>
        <w:t xml:space="preserve"> (optional)</w:t>
      </w:r>
    </w:p>
    <w:p w:rsidR="000641E2" w:rsidRDefault="000641E2" w:rsidP="00927D1E">
      <w:pPr>
        <w:pStyle w:val="ListNumber"/>
        <w:numPr>
          <w:ilvl w:val="0"/>
          <w:numId w:val="187"/>
        </w:numPr>
      </w:pPr>
      <w:r>
        <w:t xml:space="preserve">Click </w:t>
      </w:r>
      <w:r w:rsidRPr="000C3182">
        <w:t>the</w:t>
      </w:r>
      <w:r>
        <w:t xml:space="preserve"> </w:t>
      </w:r>
      <w:r w:rsidRPr="002F0199">
        <w:t>Contents</w:t>
      </w:r>
      <w:r>
        <w:t xml:space="preserve"> tab and select the </w:t>
      </w:r>
      <w:r w:rsidRPr="002F0199">
        <w:t>Manage</w:t>
      </w:r>
      <w:r>
        <w:t xml:space="preserve"> menu. </w:t>
      </w:r>
    </w:p>
    <w:p w:rsidR="000641E2" w:rsidRPr="00014F5C" w:rsidRDefault="000641E2">
      <w:pPr>
        <w:pStyle w:val="ListContinue"/>
      </w:pPr>
      <w:r w:rsidRPr="006C539B">
        <w:t>The Upload Control feature, located on the upper right of the screen, indicates the num</w:t>
      </w:r>
      <w:r w:rsidR="00FD119C">
        <w:t>ber of uploads in progress.</w:t>
      </w:r>
    </w:p>
    <w:p w:rsidR="000641E2" w:rsidRDefault="000641E2" w:rsidP="000641E2">
      <w:pPr>
        <w:pStyle w:val="ListNumber"/>
      </w:pPr>
      <w:r w:rsidRPr="00931148">
        <w:t xml:space="preserve">Click </w:t>
      </w:r>
      <w:r w:rsidRPr="00014F5C">
        <w:rPr>
          <w:b/>
        </w:rPr>
        <w:t>U</w:t>
      </w:r>
      <w:r w:rsidRPr="00FD6AC6">
        <w:rPr>
          <w:b/>
        </w:rPr>
        <w:t>pload Control</w:t>
      </w:r>
      <w:r w:rsidRPr="00931148">
        <w:t xml:space="preserve"> to display the file uploads and t</w:t>
      </w:r>
      <w:r w:rsidR="00FD119C">
        <w:t xml:space="preserve">o view additional information. </w:t>
      </w:r>
    </w:p>
    <w:p w:rsidR="00A17404" w:rsidRPr="00DB5CA4" w:rsidRDefault="005D6A30" w:rsidP="00123DCF">
      <w:pPr>
        <w:pStyle w:val="ListNumber"/>
      </w:pPr>
      <w:r w:rsidRPr="00014F5C">
        <w:t>Click</w:t>
      </w:r>
      <w:r>
        <w:t xml:space="preserve"> </w:t>
      </w:r>
      <w:r w:rsidRPr="009C7150">
        <w:rPr>
          <w:b/>
        </w:rPr>
        <w:t xml:space="preserve">Switch to Bulk Upload Log, </w:t>
      </w:r>
      <w:r w:rsidRPr="00E54D7D">
        <w:t>located on the bottom</w:t>
      </w:r>
      <w:r w:rsidRPr="009C7150">
        <w:rPr>
          <w:b/>
        </w:rPr>
        <w:t xml:space="preserve"> </w:t>
      </w:r>
      <w:r w:rsidRPr="00E54D7D">
        <w:rPr>
          <w:rStyle w:val="BodyTextChar"/>
        </w:rPr>
        <w:t>left corner of the screen.</w:t>
      </w:r>
      <w:r w:rsidRPr="009C7150">
        <w:rPr>
          <w:b/>
        </w:rPr>
        <w:t xml:space="preserve"> </w:t>
      </w:r>
    </w:p>
    <w:p w:rsidR="0089173C" w:rsidRPr="00E54D7D" w:rsidRDefault="00FD119C">
      <w:pPr>
        <w:pStyle w:val="ListContinue"/>
      </w:pPr>
      <w:r>
        <w:rPr>
          <w:noProof/>
          <w:lang w:val="en-US" w:bidi="he-IL"/>
        </w:rPr>
        <mc:AlternateContent>
          <mc:Choice Requires="wps">
            <w:drawing>
              <wp:anchor distT="0" distB="0" distL="114300" distR="114300" simplePos="0" relativeHeight="251827200" behindDoc="0" locked="0" layoutInCell="1" allowOverlap="1" wp14:anchorId="52317B94" wp14:editId="4F5EC01F">
                <wp:simplePos x="0" y="0"/>
                <wp:positionH relativeFrom="column">
                  <wp:posOffset>457200</wp:posOffset>
                </wp:positionH>
                <wp:positionV relativeFrom="paragraph">
                  <wp:posOffset>2139315</wp:posOffset>
                </wp:positionV>
                <wp:extent cx="723900" cy="142875"/>
                <wp:effectExtent l="0" t="0" r="19050" b="28575"/>
                <wp:wrapNone/>
                <wp:docPr id="84" name="Rectangle 84"/>
                <wp:cNvGraphicFramePr/>
                <a:graphic xmlns:a="http://schemas.openxmlformats.org/drawingml/2006/main">
                  <a:graphicData uri="http://schemas.microsoft.com/office/word/2010/wordprocessingShape">
                    <wps:wsp>
                      <wps:cNvSpPr/>
                      <wps:spPr>
                        <a:xfrm>
                          <a:off x="0" y="0"/>
                          <a:ext cx="723900" cy="14287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4" o:spid="_x0000_s1026" style="position:absolute;margin-left:36pt;margin-top:168.45pt;width:57pt;height:11.2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" filled="f" strokecolor="yellow" strokeweight="2pt"/>
            </w:pict>
          </mc:Fallback>
        </mc:AlternateContent>
      </w:r>
      <w:r w:rsidR="00DB5CA4">
        <w:rPr>
          <w:noProof/>
          <w:lang w:val="en-US" w:bidi="he-IL"/>
        </w:rPr>
        <w:drawing>
          <wp:inline distT="0" distB="0" distL="0" distR="0" wp14:anchorId="00FD398F" wp14:editId="0D95E3B1">
            <wp:extent cx="5003501" cy="2333011"/>
            <wp:effectExtent l="0" t="0" r="69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k_up.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03501" cy="2333011"/>
                    </a:xfrm>
                    <a:prstGeom prst="rect">
                      <a:avLst/>
                    </a:prstGeom>
                  </pic:spPr>
                </pic:pic>
              </a:graphicData>
            </a:graphic>
          </wp:inline>
        </w:drawing>
      </w:r>
    </w:p>
    <w:p w:rsidR="00FD119C" w:rsidRDefault="005D6A30" w:rsidP="008F01DA">
      <w:pPr>
        <w:pStyle w:val="Procedure"/>
      </w:pPr>
      <w:r w:rsidRPr="00A17404">
        <w:t xml:space="preserve">To revert back to </w:t>
      </w:r>
      <w:r w:rsidRPr="003864A6">
        <w:t>Upload C</w:t>
      </w:r>
      <w:r w:rsidRPr="00A17404">
        <w:t>ontrol</w:t>
      </w:r>
    </w:p>
    <w:p w:rsidR="008914B6" w:rsidRDefault="007702A4" w:rsidP="008F01DA">
      <w:pPr>
        <w:pStyle w:val="ListBullet"/>
      </w:pPr>
      <w:r>
        <w:t xml:space="preserve">Click </w:t>
      </w:r>
      <w:r w:rsidR="005D6A30" w:rsidRPr="008631B0">
        <w:t>Switch to your Uploads</w:t>
      </w:r>
      <w:r w:rsidR="008914B6">
        <w:t xml:space="preserve"> located on the bottom left corner of the screen.</w:t>
      </w:r>
    </w:p>
    <w:p w:rsidR="009A540C" w:rsidRDefault="008914B6">
      <w:pPr>
        <w:pStyle w:val="ListContinue"/>
      </w:pPr>
      <w:r>
        <w:rPr>
          <w:noProof/>
          <w:lang w:val="en-US" w:bidi="he-IL"/>
        </w:rPr>
        <mc:AlternateContent>
          <mc:Choice Requires="wps">
            <w:drawing>
              <wp:anchor distT="0" distB="0" distL="114300" distR="114300" simplePos="0" relativeHeight="251829248" behindDoc="0" locked="0" layoutInCell="1" allowOverlap="1" wp14:anchorId="4A4CAE61" wp14:editId="7ACAA39A">
                <wp:simplePos x="0" y="0"/>
                <wp:positionH relativeFrom="column">
                  <wp:posOffset>457200</wp:posOffset>
                </wp:positionH>
                <wp:positionV relativeFrom="paragraph">
                  <wp:posOffset>2184400</wp:posOffset>
                </wp:positionV>
                <wp:extent cx="876300" cy="180975"/>
                <wp:effectExtent l="0" t="0" r="19050" b="28575"/>
                <wp:wrapNone/>
                <wp:docPr id="101" name="Rectangle 101"/>
                <wp:cNvGraphicFramePr/>
                <a:graphic xmlns:a="http://schemas.openxmlformats.org/drawingml/2006/main">
                  <a:graphicData uri="http://schemas.microsoft.com/office/word/2010/wordprocessingShape">
                    <wps:wsp>
                      <wps:cNvSpPr/>
                      <wps:spPr>
                        <a:xfrm>
                          <a:off x="0" y="0"/>
                          <a:ext cx="876300" cy="18097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1" o:spid="_x0000_s1026" style="position:absolute;margin-left:36pt;margin-top:172pt;width:69pt;height:14.2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" filled="f" strokecolor="yellow" strokeweight="2pt"/>
            </w:pict>
          </mc:Fallback>
        </mc:AlternateContent>
      </w:r>
      <w:r>
        <w:rPr>
          <w:noProof/>
          <w:lang w:val="en-US" w:bidi="he-IL"/>
        </w:rPr>
        <w:drawing>
          <wp:inline distT="0" distB="0" distL="0" distR="0" wp14:anchorId="4AF343CE" wp14:editId="717D0F39">
            <wp:extent cx="5089723" cy="2362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_to_upload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95803" cy="2365022"/>
                    </a:xfrm>
                    <a:prstGeom prst="rect">
                      <a:avLst/>
                    </a:prstGeom>
                  </pic:spPr>
                </pic:pic>
              </a:graphicData>
            </a:graphic>
          </wp:inline>
        </w:drawing>
      </w:r>
    </w:p>
    <w:p w:rsidR="005D6A30" w:rsidRPr="006F39A4" w:rsidRDefault="005D6A30">
      <w:r>
        <w:t>After the upload process is complete, media is managed through the</w:t>
      </w:r>
      <w:r w:rsidRPr="00931148">
        <w:rPr>
          <w:b/>
        </w:rPr>
        <w:t xml:space="preserve"> Contents</w:t>
      </w:r>
      <w:r>
        <w:t xml:space="preserve"> tab. </w:t>
      </w:r>
    </w:p>
    <w:p w:rsidR="00663410" w:rsidRDefault="00663410" w:rsidP="008F01DA">
      <w:pPr>
        <w:pStyle w:val="Heading2"/>
      </w:pPr>
      <w:bookmarkStart w:id="166" w:name="O_383"/>
      <w:bookmarkStart w:id="167" w:name="_Preparing_Entries"/>
      <w:bookmarkStart w:id="168" w:name="_Toc313796535"/>
      <w:bookmarkStart w:id="169" w:name="_Toc320796759"/>
      <w:bookmarkEnd w:id="166"/>
      <w:bookmarkEnd w:id="167"/>
      <w:r>
        <w:t>Preparing Entries</w:t>
      </w:r>
      <w:bookmarkEnd w:id="168"/>
      <w:bookmarkEnd w:id="169"/>
    </w:p>
    <w:p w:rsidR="00663410" w:rsidRDefault="00663410">
      <w:r>
        <w:t>The following options are available</w:t>
      </w:r>
      <w:r w:rsidR="00312149">
        <w:t>:</w:t>
      </w:r>
    </w:p>
    <w:p w:rsidR="00C52569" w:rsidRDefault="009950C3" w:rsidP="00663410">
      <w:pPr>
        <w:pStyle w:val="ListBullet"/>
      </w:pPr>
      <w:hyperlink w:anchor="_Prepare_Video_Entry" w:history="1">
        <w:r w:rsidR="00C52569" w:rsidRPr="00C52569">
          <w:rPr>
            <w:rStyle w:val="Hyperlink"/>
          </w:rPr>
          <w:t>Prepare Video Entry</w:t>
        </w:r>
      </w:hyperlink>
    </w:p>
    <w:p w:rsidR="00C52569" w:rsidRPr="00E54D7D" w:rsidRDefault="009950C3" w:rsidP="00663410">
      <w:pPr>
        <w:pStyle w:val="ListBullet"/>
      </w:pPr>
      <w:hyperlink w:anchor="_Prepare_Audio_Entry" w:history="1">
        <w:r w:rsidR="00C52569" w:rsidRPr="00C52569">
          <w:rPr>
            <w:rStyle w:val="Hyperlink"/>
            <w:rFonts w:ascii="Calibri" w:hAnsi="Calibri"/>
            <w:sz w:val="24"/>
            <w:szCs w:val="24"/>
          </w:rPr>
          <w:t>Prepare Audio Entry</w:t>
        </w:r>
      </w:hyperlink>
    </w:p>
    <w:p w:rsidR="00663410" w:rsidRPr="00751B1C" w:rsidRDefault="009950C3" w:rsidP="00751B1C">
      <w:pPr>
        <w:pStyle w:val="ListBullet"/>
      </w:pPr>
      <w:hyperlink w:anchor="_Prepare_Live_Stream" w:history="1">
        <w:r w:rsidR="00C52569" w:rsidRPr="00C52569">
          <w:rPr>
            <w:rStyle w:val="Hyperlink"/>
          </w:rPr>
          <w:t>Prepare Live Stream Entry</w:t>
        </w:r>
      </w:hyperlink>
    </w:p>
    <w:p w:rsidR="00C52569" w:rsidRPr="001E30E3" w:rsidRDefault="001E30E3" w:rsidP="001E30E3">
      <w:pPr>
        <w:pStyle w:val="ListBullet"/>
        <w:rPr>
          <w:rStyle w:val="Hyperlink"/>
          <w:rFonts w:cs="Arial"/>
        </w:rPr>
      </w:pPr>
      <w:r>
        <w:rPr>
          <w:rFonts w:cs="Times New Roman"/>
        </w:rPr>
        <w:fldChar w:fldCharType="begin"/>
      </w:r>
      <w:r>
        <w:rPr>
          <w:rFonts w:cs="Times New Roman"/>
        </w:rPr>
        <w:instrText>HYPERLINK  \l "_No_Content_Entries"</w:instrText>
      </w:r>
      <w:r>
        <w:rPr>
          <w:rFonts w:cs="Times New Roman"/>
        </w:rPr>
        <w:fldChar w:fldCharType="separate"/>
      </w:r>
      <w:r>
        <w:rPr>
          <w:rStyle w:val="Hyperlink"/>
        </w:rPr>
        <w:t>Draft</w:t>
      </w:r>
      <w:r w:rsidR="00C52569" w:rsidRPr="001E30E3">
        <w:rPr>
          <w:rStyle w:val="Hyperlink"/>
        </w:rPr>
        <w:t xml:space="preserve"> Entries</w:t>
      </w:r>
    </w:p>
    <w:bookmarkStart w:id="170" w:name="_Toc302932128"/>
    <w:bookmarkStart w:id="171" w:name="_Toc302930659"/>
    <w:bookmarkStart w:id="172" w:name="_Toc302930343"/>
    <w:bookmarkStart w:id="173" w:name="_Toc302914934"/>
    <w:bookmarkStart w:id="174" w:name="_Toc302660535"/>
    <w:bookmarkStart w:id="175" w:name="_Toc302310756"/>
    <w:bookmarkStart w:id="176" w:name="_Toc302304971"/>
    <w:bookmarkStart w:id="177" w:name="_Toc302304812"/>
    <w:bookmarkStart w:id="178" w:name="_Prepare_Video_Entry"/>
    <w:bookmarkStart w:id="179" w:name="_Toc302304652"/>
    <w:bookmarkStart w:id="180" w:name="_Toc313796536"/>
    <w:bookmarkEnd w:id="170"/>
    <w:bookmarkEnd w:id="171"/>
    <w:bookmarkEnd w:id="172"/>
    <w:bookmarkEnd w:id="173"/>
    <w:bookmarkEnd w:id="174"/>
    <w:bookmarkEnd w:id="175"/>
    <w:bookmarkEnd w:id="176"/>
    <w:bookmarkEnd w:id="177"/>
    <w:bookmarkEnd w:id="178"/>
    <w:p w:rsidR="00663410" w:rsidRPr="00E54D7D" w:rsidRDefault="001E30E3" w:rsidP="008F01DA">
      <w:pPr>
        <w:pStyle w:val="Heading3"/>
      </w:pPr>
      <w:r>
        <w:rPr>
          <w:rFonts w:ascii="Arial" w:hAnsi="Arial" w:cs="Times New Roman"/>
          <w:sz w:val="20"/>
          <w:szCs w:val="22"/>
        </w:rPr>
        <w:fldChar w:fldCharType="end"/>
      </w:r>
      <w:bookmarkStart w:id="181" w:name="_Toc320796760"/>
      <w:r w:rsidR="00663410" w:rsidRPr="00E54D7D">
        <w:t>Prepare Video</w:t>
      </w:r>
      <w:r w:rsidR="003C0C61">
        <w:t>/Audio</w:t>
      </w:r>
      <w:r w:rsidR="00663410" w:rsidRPr="00E54D7D">
        <w:t xml:space="preserve"> Entry</w:t>
      </w:r>
      <w:bookmarkEnd w:id="179"/>
      <w:bookmarkEnd w:id="180"/>
      <w:bookmarkEnd w:id="181"/>
    </w:p>
    <w:p w:rsidR="00663410" w:rsidRDefault="00663410">
      <w:r>
        <w:t>Use this option to prepare metadata and publishing settings for a video</w:t>
      </w:r>
      <w:r w:rsidR="003C0C61">
        <w:t>/audio</w:t>
      </w:r>
      <w:r>
        <w:t xml:space="preserve"> entry before its related media files are ready for upload. This option enables a flexible entry preparation workflow</w:t>
      </w:r>
      <w:r w:rsidR="00312149">
        <w:t xml:space="preserve"> and </w:t>
      </w:r>
      <w:r>
        <w:t>is especially useful when video files are:</w:t>
      </w:r>
    </w:p>
    <w:p w:rsidR="00663410" w:rsidRDefault="00663410" w:rsidP="00663410">
      <w:pPr>
        <w:pStyle w:val="ListBullet"/>
      </w:pPr>
      <w:r>
        <w:t>Transcoded by a local transcoder</w:t>
      </w:r>
    </w:p>
    <w:p w:rsidR="00663410" w:rsidRDefault="00663410" w:rsidP="00663410">
      <w:pPr>
        <w:pStyle w:val="ListBullet"/>
      </w:pPr>
      <w:r>
        <w:t>Processed while content editorial work is being done in the KMC</w:t>
      </w:r>
    </w:p>
    <w:p w:rsidR="00663410" w:rsidRPr="00405D79" w:rsidRDefault="00663410" w:rsidP="00663410">
      <w:pPr>
        <w:pStyle w:val="ListBullet"/>
        <w:rPr>
          <w:rFonts w:ascii="Times New Roman" w:hAnsi="Times New Roman"/>
        </w:rPr>
      </w:pPr>
      <w:r>
        <w:t>Processed after content editorial work is completed in the KMC</w:t>
      </w:r>
    </w:p>
    <w:tbl>
      <w:tblPr>
        <w:tblW w:w="9134" w:type="dxa"/>
        <w:tblLayout w:type="fixed"/>
        <w:tblCellMar>
          <w:left w:w="62" w:type="dxa"/>
          <w:right w:w="62" w:type="dxa"/>
        </w:tblCellMar>
        <w:tblLook w:val="0000" w:firstRow="0" w:lastRow="0" w:firstColumn="0" w:lastColumn="0" w:noHBand="0" w:noVBand="0"/>
      </w:tblPr>
      <w:tblGrid>
        <w:gridCol w:w="1020"/>
        <w:gridCol w:w="8114"/>
      </w:tblGrid>
      <w:tr w:rsidR="00405D79" w:rsidRPr="00FD26C0" w:rsidTr="00A944EF">
        <w:trPr>
          <w:cantSplit/>
        </w:trPr>
        <w:tc>
          <w:tcPr>
            <w:tcW w:w="1020" w:type="dxa"/>
            <w:tcBorders>
              <w:top w:val="nil"/>
              <w:left w:val="nil"/>
              <w:bottom w:val="nil"/>
              <w:right w:val="nil"/>
            </w:tcBorders>
            <w:tcMar>
              <w:top w:w="0" w:type="dxa"/>
              <w:left w:w="62" w:type="dxa"/>
              <w:bottom w:w="0" w:type="dxa"/>
              <w:right w:w="62" w:type="dxa"/>
            </w:tcMar>
          </w:tcPr>
          <w:p w:rsidR="00405D79" w:rsidRPr="00FD26C0" w:rsidRDefault="00405D79" w:rsidP="00A944EF">
            <w:pPr>
              <w:pStyle w:val="Note"/>
              <w:jc w:val="center"/>
            </w:pPr>
            <w:r>
              <w:rPr>
                <w:noProof/>
                <w:lang w:val="en-US" w:bidi="he-IL"/>
              </w:rPr>
              <w:drawing>
                <wp:inline distT="0" distB="0" distL="0" distR="0" wp14:anchorId="65BDF24B" wp14:editId="4305195D">
                  <wp:extent cx="315045" cy="485416"/>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4932" cy="485241"/>
                          </a:xfrm>
                          <a:prstGeom prst="rect">
                            <a:avLst/>
                          </a:prstGeom>
                          <a:noFill/>
                          <a:ln>
                            <a:noFill/>
                          </a:ln>
                        </pic:spPr>
                      </pic:pic>
                    </a:graphicData>
                  </a:graphic>
                </wp:inline>
              </w:drawing>
            </w:r>
          </w:p>
        </w:tc>
        <w:tc>
          <w:tcPr>
            <w:tcW w:w="8114" w:type="dxa"/>
            <w:tcBorders>
              <w:top w:val="nil"/>
              <w:left w:val="nil"/>
              <w:bottom w:val="nil"/>
              <w:right w:val="nil"/>
            </w:tcBorders>
            <w:shd w:val="clear" w:color="auto" w:fill="F2F4D5"/>
            <w:tcMar>
              <w:top w:w="0" w:type="dxa"/>
              <w:left w:w="62" w:type="dxa"/>
              <w:bottom w:w="0" w:type="dxa"/>
              <w:right w:w="62" w:type="dxa"/>
            </w:tcMar>
          </w:tcPr>
          <w:p w:rsidR="00405D79" w:rsidRDefault="00405D79" w:rsidP="00A944EF">
            <w:pPr>
              <w:pStyle w:val="Note"/>
              <w:rPr>
                <w:rStyle w:val="SpecialBold"/>
              </w:rPr>
            </w:pPr>
            <w:r>
              <w:rPr>
                <w:rStyle w:val="SpecialBold"/>
              </w:rPr>
              <w:t>Workflow</w:t>
            </w:r>
            <w:r w:rsidRPr="00FD26C0">
              <w:rPr>
                <w:rStyle w:val="SpecialBold"/>
              </w:rPr>
              <w:t>:</w:t>
            </w:r>
          </w:p>
          <w:p w:rsidR="00405D79" w:rsidRDefault="00405D79">
            <w:pPr>
              <w:pStyle w:val="ListNumber3"/>
              <w:pPrChange w:id="182" w:author="Debbie Zioni" w:date="2012-05-16T13:08:00Z">
                <w:pPr>
                  <w:pStyle w:val="TableListNumber"/>
                </w:pPr>
              </w:pPrChange>
            </w:pPr>
            <w:r>
              <w:t xml:space="preserve">Prepare a </w:t>
            </w:r>
            <w:r w:rsidR="007C6AD3">
              <w:t xml:space="preserve">draft </w:t>
            </w:r>
            <w:r>
              <w:t xml:space="preserve">entry in the KMC and fill in its metadata and publishing settings. See </w:t>
            </w:r>
            <w:r w:rsidR="009361D6">
              <w:fldChar w:fldCharType="begin"/>
            </w:r>
            <w:r w:rsidR="009361D6">
              <w:instrText xml:space="preserve"> HYPERLINK \l "_Prepare_a_Metadata-only" </w:instrText>
            </w:r>
            <w:r w:rsidR="009361D6">
              <w:fldChar w:fldCharType="separate"/>
            </w:r>
            <w:r w:rsidRPr="00405D79">
              <w:rPr>
                <w:rStyle w:val="Hyperlink"/>
                <w:rFonts w:cs="Arial"/>
              </w:rPr>
              <w:t>Prepare a Metadata-only "Draft" Entry for Future Ingestion of Media Files</w:t>
            </w:r>
            <w:r w:rsidR="009361D6">
              <w:rPr>
                <w:rStyle w:val="Hyperlink"/>
                <w:rFonts w:cs="Arial"/>
              </w:rPr>
              <w:fldChar w:fldCharType="end"/>
            </w:r>
            <w:r>
              <w:t>.</w:t>
            </w:r>
          </w:p>
          <w:p w:rsidR="00405D79" w:rsidRPr="004E32F1" w:rsidRDefault="00405D79">
            <w:pPr>
              <w:pStyle w:val="ListNumber3"/>
              <w:pPrChange w:id="183" w:author="Debbie Zioni" w:date="2012-05-16T13:08:00Z">
                <w:pPr>
                  <w:pStyle w:val="TableListNumber"/>
                </w:pPr>
              </w:pPrChange>
            </w:pPr>
            <w:r>
              <w:t xml:space="preserve">Add the media source file or the locally generated Transcoding Flavors to the entry. Use the entry’s </w:t>
            </w:r>
            <w:r w:rsidRPr="00E54D7D">
              <w:t>Flavors</w:t>
            </w:r>
            <w:r>
              <w:t xml:space="preserve"> tab to add files or flavors. See </w:t>
            </w:r>
            <w:r w:rsidR="009361D6">
              <w:fldChar w:fldCharType="begin"/>
            </w:r>
            <w:r w:rsidR="009361D6">
              <w:instrText xml:space="preserve"> HYPERLINK \l "_The_Flavors_Tab" </w:instrText>
            </w:r>
            <w:r w:rsidR="009361D6">
              <w:fldChar w:fldCharType="separate"/>
            </w:r>
            <w:r w:rsidRPr="000E1D85">
              <w:rPr>
                <w:rStyle w:val="Hyperlink"/>
              </w:rPr>
              <w:t>The Flavors Tab</w:t>
            </w:r>
            <w:r w:rsidR="009361D6">
              <w:rPr>
                <w:rStyle w:val="Hyperlink"/>
              </w:rPr>
              <w:fldChar w:fldCharType="end"/>
            </w:r>
            <w:r>
              <w:t>.</w:t>
            </w:r>
          </w:p>
        </w:tc>
      </w:tr>
    </w:tbl>
    <w:p w:rsidR="00663410" w:rsidRDefault="00663410" w:rsidP="008F01DA">
      <w:pPr>
        <w:pStyle w:val="Heading4"/>
      </w:pPr>
      <w:bookmarkStart w:id="184" w:name="_Toc302932129"/>
      <w:bookmarkStart w:id="185" w:name="_Toc302930660"/>
      <w:bookmarkStart w:id="186" w:name="_Toc302930344"/>
      <w:bookmarkStart w:id="187" w:name="_Toc302914935"/>
      <w:bookmarkStart w:id="188" w:name="_Toc302660536"/>
      <w:bookmarkStart w:id="189" w:name="_Toc302310757"/>
      <w:bookmarkStart w:id="190" w:name="_Toc302304972"/>
      <w:bookmarkStart w:id="191" w:name="_Toc302304813"/>
      <w:bookmarkStart w:id="192" w:name="_Prepare_Audio_Entry"/>
      <w:bookmarkEnd w:id="184"/>
      <w:bookmarkEnd w:id="185"/>
      <w:bookmarkEnd w:id="186"/>
      <w:bookmarkEnd w:id="187"/>
      <w:bookmarkEnd w:id="188"/>
      <w:bookmarkEnd w:id="189"/>
      <w:bookmarkEnd w:id="190"/>
      <w:bookmarkEnd w:id="191"/>
      <w:bookmarkEnd w:id="192"/>
      <w:r>
        <w:t>Ingestion Status</w:t>
      </w:r>
    </w:p>
    <w:p w:rsidR="00663410" w:rsidRDefault="00663410" w:rsidP="00831E12">
      <w:r>
        <w:t xml:space="preserve">The ingestion status of an entry that you create with the </w:t>
      </w:r>
      <w:r w:rsidRPr="00E54D7D">
        <w:rPr>
          <w:b/>
        </w:rPr>
        <w:t xml:space="preserve">Prepare </w:t>
      </w:r>
      <w:r w:rsidR="007C6AD3">
        <w:rPr>
          <w:b/>
        </w:rPr>
        <w:t>Video/</w:t>
      </w:r>
      <w:r w:rsidRPr="00E54D7D">
        <w:rPr>
          <w:b/>
        </w:rPr>
        <w:t>Audio Entry</w:t>
      </w:r>
      <w:r>
        <w:t xml:space="preserve"> option automatically is set to No Media. The status remains </w:t>
      </w:r>
      <w:r w:rsidRPr="00E54D7D">
        <w:rPr>
          <w:b/>
        </w:rPr>
        <w:t>No Media</w:t>
      </w:r>
      <w:r>
        <w:t xml:space="preserve"> until one or more media files are added to the entry.</w:t>
      </w:r>
    </w:p>
    <w:p w:rsidR="00663410" w:rsidRDefault="001E30E3" w:rsidP="008F01DA">
      <w:pPr>
        <w:pStyle w:val="Heading4"/>
      </w:pPr>
      <w:r>
        <w:t xml:space="preserve">Draft </w:t>
      </w:r>
      <w:r w:rsidR="00663410">
        <w:t>Entry</w:t>
      </w:r>
    </w:p>
    <w:p w:rsidR="00663410" w:rsidRDefault="00663410" w:rsidP="001E30E3">
      <w:r>
        <w:t xml:space="preserve">An entry that you create with the Prepare </w:t>
      </w:r>
      <w:r w:rsidR="007C6AD3">
        <w:t xml:space="preserve">Video/ </w:t>
      </w:r>
      <w:r>
        <w:t xml:space="preserve">Audio Entry option is saved as a </w:t>
      </w:r>
      <w:r w:rsidR="001E30E3">
        <w:t>Draft e</w:t>
      </w:r>
      <w:r>
        <w:t>ntry in the Kaltura system until you</w:t>
      </w:r>
      <w:r w:rsidR="00755503">
        <w:t xml:space="preserve"> add content</w:t>
      </w:r>
      <w:r>
        <w:t>.</w:t>
      </w:r>
    </w:p>
    <w:p w:rsidR="00663410" w:rsidRDefault="00663410" w:rsidP="001E30E3">
      <w:r>
        <w:t xml:space="preserve">A </w:t>
      </w:r>
      <w:r w:rsidR="001E30E3">
        <w:t xml:space="preserve">Draft entry </w:t>
      </w:r>
      <w:r>
        <w:t xml:space="preserve">remains available in the </w:t>
      </w:r>
      <w:r w:rsidRPr="001541DE">
        <w:rPr>
          <w:b/>
        </w:rPr>
        <w:t>Content</w:t>
      </w:r>
      <w:r w:rsidR="00755503">
        <w:rPr>
          <w:b/>
        </w:rPr>
        <w:t xml:space="preserve"> &gt; </w:t>
      </w:r>
      <w:r w:rsidRPr="001541DE">
        <w:rPr>
          <w:b/>
        </w:rPr>
        <w:t>Manage</w:t>
      </w:r>
      <w:r>
        <w:t xml:space="preserve"> tab for further editing.</w:t>
      </w:r>
    </w:p>
    <w:p w:rsidR="00663410" w:rsidRPr="001541DE" w:rsidRDefault="00663410" w:rsidP="008F01DA">
      <w:pPr>
        <w:pStyle w:val="Heading3"/>
      </w:pPr>
      <w:bookmarkStart w:id="193" w:name="_Toc302932130"/>
      <w:bookmarkStart w:id="194" w:name="_Toc302930661"/>
      <w:bookmarkStart w:id="195" w:name="_Toc302930345"/>
      <w:bookmarkStart w:id="196" w:name="_Toc302914936"/>
      <w:bookmarkStart w:id="197" w:name="_Toc302660537"/>
      <w:bookmarkStart w:id="198" w:name="_Toc302310758"/>
      <w:bookmarkStart w:id="199" w:name="_Toc302304973"/>
      <w:bookmarkStart w:id="200" w:name="_Toc302304814"/>
      <w:bookmarkStart w:id="201" w:name="_Prepare_Live_Stream"/>
      <w:bookmarkStart w:id="202" w:name="_Toc302304654"/>
      <w:bookmarkStart w:id="203" w:name="_Toc313796538"/>
      <w:bookmarkStart w:id="204" w:name="_Toc320796761"/>
      <w:bookmarkEnd w:id="193"/>
      <w:bookmarkEnd w:id="194"/>
      <w:bookmarkEnd w:id="195"/>
      <w:bookmarkEnd w:id="196"/>
      <w:bookmarkEnd w:id="197"/>
      <w:bookmarkEnd w:id="198"/>
      <w:bookmarkEnd w:id="199"/>
      <w:bookmarkEnd w:id="200"/>
      <w:bookmarkEnd w:id="201"/>
      <w:r w:rsidRPr="001541DE">
        <w:t>Prepare Live Stream Entry</w:t>
      </w:r>
      <w:bookmarkEnd w:id="202"/>
      <w:bookmarkEnd w:id="203"/>
      <w:bookmarkEnd w:id="204"/>
    </w:p>
    <w:p w:rsidR="00663410" w:rsidRDefault="00663410" w:rsidP="00831E12">
      <w:r>
        <w:t>Use this option to create a live stream entry.</w:t>
      </w:r>
    </w:p>
    <w:p w:rsidR="00755503" w:rsidRDefault="00755503" w:rsidP="00831E12">
      <w:r>
        <w:t xml:space="preserve">Select </w:t>
      </w:r>
      <w:r w:rsidR="00663410" w:rsidRPr="00E54D7D">
        <w:rPr>
          <w:b/>
        </w:rPr>
        <w:t>Live Stream Entry</w:t>
      </w:r>
      <w:r w:rsidR="00663410">
        <w:t>, to provision a live stream on the CDN</w:t>
      </w:r>
      <w:r>
        <w:t xml:space="preserve">. The </w:t>
      </w:r>
      <w:r w:rsidR="00663410">
        <w:t xml:space="preserve">live stream </w:t>
      </w:r>
      <w:r>
        <w:t xml:space="preserve">should be configured </w:t>
      </w:r>
      <w:r w:rsidR="00663410">
        <w:t>with your encoder IP address.</w:t>
      </w:r>
      <w:r w:rsidR="008F6926">
        <w:t xml:space="preserve"> </w:t>
      </w:r>
    </w:p>
    <w:p w:rsidR="00663410" w:rsidRDefault="00663410" w:rsidP="00831E12">
      <w:r>
        <w:t xml:space="preserve">After the live stream is provisioned, you can set the entry metadata and specific broadcasting settings in the KMC's </w:t>
      </w:r>
      <w:r w:rsidRPr="00E54D7D">
        <w:rPr>
          <w:b/>
        </w:rPr>
        <w:t>Content</w:t>
      </w:r>
      <w:r w:rsidR="00771248">
        <w:rPr>
          <w:b/>
        </w:rPr>
        <w:t xml:space="preserve"> </w:t>
      </w:r>
      <w:r w:rsidRPr="00E54D7D">
        <w:rPr>
          <w:b/>
        </w:rPr>
        <w:t>&gt;</w:t>
      </w:r>
      <w:r w:rsidR="00771248">
        <w:rPr>
          <w:b/>
        </w:rPr>
        <w:t xml:space="preserve"> </w:t>
      </w:r>
      <w:r w:rsidRPr="00E54D7D">
        <w:rPr>
          <w:b/>
        </w:rPr>
        <w:t>Manage</w:t>
      </w:r>
      <w:r>
        <w:t xml:space="preserve"> tab.</w:t>
      </w:r>
    </w:p>
    <w:p w:rsidR="00663410" w:rsidRDefault="00663410" w:rsidP="00831E12">
      <w:r>
        <w:t xml:space="preserve">For more information </w:t>
      </w:r>
      <w:r w:rsidR="0065138F">
        <w:t xml:space="preserve">see </w:t>
      </w:r>
      <w:hyperlink w:anchor="_Workflow_for_Setting" w:history="1">
        <w:r w:rsidR="0065138F" w:rsidRPr="0065138F">
          <w:rPr>
            <w:rStyle w:val="Hyperlink"/>
          </w:rPr>
          <w:t>Workflow for Setting up Live Streaming</w:t>
        </w:r>
      </w:hyperlink>
      <w:r w:rsidR="0065138F">
        <w:t>.</w:t>
      </w:r>
    </w:p>
    <w:p w:rsidR="00663410" w:rsidRDefault="00535152" w:rsidP="008F01DA">
      <w:pPr>
        <w:pStyle w:val="Heading3"/>
      </w:pPr>
      <w:bookmarkStart w:id="205" w:name="_No_Content_Entries"/>
      <w:bookmarkStart w:id="206" w:name="_Draft_Entries"/>
      <w:bookmarkStart w:id="207" w:name="_Creating_Draft_Entries"/>
      <w:bookmarkStart w:id="208" w:name="_Toc313796539"/>
      <w:bookmarkStart w:id="209" w:name="_Toc320796762"/>
      <w:bookmarkEnd w:id="205"/>
      <w:bookmarkEnd w:id="206"/>
      <w:bookmarkEnd w:id="207"/>
      <w:r>
        <w:t xml:space="preserve">Creating </w:t>
      </w:r>
      <w:r w:rsidR="001E30E3">
        <w:t xml:space="preserve">Draft </w:t>
      </w:r>
      <w:r w:rsidR="00663410">
        <w:t>Entr</w:t>
      </w:r>
      <w:r w:rsidR="00935A89">
        <w:t>ies</w:t>
      </w:r>
      <w:bookmarkEnd w:id="208"/>
      <w:bookmarkEnd w:id="209"/>
    </w:p>
    <w:p w:rsidR="00663410" w:rsidRDefault="001E30E3" w:rsidP="00831E12">
      <w:pPr>
        <w:rPr>
          <w:color w:val="0000FF"/>
          <w:u w:val="single"/>
          <w:lang w:bidi="he-IL"/>
        </w:rPr>
      </w:pPr>
      <w:r>
        <w:rPr>
          <w:lang w:bidi="he-IL"/>
        </w:rPr>
        <w:t xml:space="preserve">Draft </w:t>
      </w:r>
      <w:r w:rsidR="00663410">
        <w:rPr>
          <w:lang w:bidi="he-IL"/>
        </w:rPr>
        <w:t xml:space="preserve">entries are </w:t>
      </w:r>
      <w:r w:rsidR="00935A89">
        <w:rPr>
          <w:lang w:bidi="he-IL"/>
        </w:rPr>
        <w:t xml:space="preserve">entries </w:t>
      </w:r>
      <w:r w:rsidR="00663410">
        <w:rPr>
          <w:lang w:bidi="he-IL"/>
        </w:rPr>
        <w:t>created without actual content</w:t>
      </w:r>
      <w:r w:rsidR="00663410" w:rsidRPr="002C1842">
        <w:rPr>
          <w:lang w:bidi="he-IL"/>
        </w:rPr>
        <w:t xml:space="preserve">, and </w:t>
      </w:r>
      <w:r w:rsidR="000E1D85">
        <w:rPr>
          <w:lang w:bidi="he-IL"/>
        </w:rPr>
        <w:t>are used as a container for adding content.</w:t>
      </w:r>
      <w:r w:rsidR="00663410">
        <w:rPr>
          <w:lang w:bidi="he-IL"/>
        </w:rPr>
        <w:t xml:space="preserve"> </w:t>
      </w:r>
    </w:p>
    <w:p w:rsidR="00812179" w:rsidRDefault="00812179" w:rsidP="00831E12"/>
    <w:tbl>
      <w:tblPr>
        <w:tblW w:w="9570" w:type="dxa"/>
        <w:tblLayout w:type="fixed"/>
        <w:tblCellMar>
          <w:left w:w="62" w:type="dxa"/>
          <w:right w:w="62" w:type="dxa"/>
        </w:tblCellMar>
        <w:tblLook w:val="0000" w:firstRow="0" w:lastRow="0" w:firstColumn="0" w:lastColumn="0" w:noHBand="0" w:noVBand="0"/>
      </w:tblPr>
      <w:tblGrid>
        <w:gridCol w:w="1020"/>
        <w:gridCol w:w="8550"/>
      </w:tblGrid>
      <w:tr w:rsidR="00812179" w:rsidRPr="00FD26C0" w:rsidTr="005127A9">
        <w:trPr>
          <w:cantSplit/>
        </w:trPr>
        <w:tc>
          <w:tcPr>
            <w:tcW w:w="1020" w:type="dxa"/>
            <w:tcBorders>
              <w:top w:val="nil"/>
              <w:left w:val="nil"/>
              <w:bottom w:val="nil"/>
              <w:right w:val="nil"/>
            </w:tcBorders>
            <w:tcMar>
              <w:top w:w="0" w:type="dxa"/>
              <w:left w:w="62" w:type="dxa"/>
              <w:bottom w:w="0" w:type="dxa"/>
              <w:right w:w="62" w:type="dxa"/>
            </w:tcMar>
          </w:tcPr>
          <w:p w:rsidR="00812179" w:rsidRPr="00FD26C0" w:rsidRDefault="00812179">
            <w:pPr>
              <w:pStyle w:val="Note"/>
            </w:pPr>
            <w:r>
              <w:rPr>
                <w:noProof/>
                <w:lang w:val="en-US" w:bidi="he-IL"/>
              </w:rPr>
              <w:drawing>
                <wp:inline distT="0" distB="0" distL="0" distR="0" wp14:anchorId="35AAD0C3" wp14:editId="7517A9B8">
                  <wp:extent cx="389890" cy="365521"/>
                  <wp:effectExtent l="0" t="0" r="0" b="0"/>
                  <wp:docPr id="560"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812179" w:rsidRPr="004B43AF" w:rsidRDefault="008914B6" w:rsidP="008F01DA">
            <w:pPr>
              <w:pStyle w:val="Note"/>
            </w:pPr>
            <w:r w:rsidRPr="008F01DA">
              <w:rPr>
                <w:b/>
                <w:bCs/>
              </w:rPr>
              <w:t xml:space="preserve">Note: </w:t>
            </w:r>
            <w:r w:rsidR="00812179" w:rsidRPr="005127A9">
              <w:t xml:space="preserve">You can add or attach content at a later time, by using the </w:t>
            </w:r>
            <w:hyperlink r:id="rId47" w:tgtFrame="_blank" w:history="1">
              <w:r w:rsidR="00812179" w:rsidRPr="005127A9">
                <w:rPr>
                  <w:rStyle w:val="Monospace"/>
                </w:rPr>
                <w:t>BaseEntry-&gt;addContent</w:t>
              </w:r>
            </w:hyperlink>
            <w:r w:rsidR="00812179" w:rsidRPr="00FB1642">
              <w:rPr>
                <w:rStyle w:val="Hyperlink"/>
                <w:rFonts w:cs="Arial"/>
                <w:color w:val="666560"/>
              </w:rPr>
              <w:t> </w:t>
            </w:r>
            <w:r w:rsidR="00812179" w:rsidRPr="005127A9">
              <w:t xml:space="preserve"> action and use one of the </w:t>
            </w:r>
            <w:r w:rsidR="00812179" w:rsidRPr="005127A9">
              <w:rPr>
                <w:rStyle w:val="Monospace"/>
              </w:rPr>
              <w:t>KalturaResource</w:t>
            </w:r>
            <w:r w:rsidR="00812179" w:rsidRPr="005127A9">
              <w:t> </w:t>
            </w:r>
            <w:hyperlink r:id="rId48" w:history="1">
              <w:r w:rsidR="00812179" w:rsidRPr="00E64B40">
                <w:rPr>
                  <w:rStyle w:val="Hyperlink"/>
                  <w:rFonts w:cs="Arial"/>
                  <w:color w:val="666560"/>
                </w:rPr>
                <w:t>resources</w:t>
              </w:r>
            </w:hyperlink>
            <w:r w:rsidR="00812179" w:rsidRPr="00E64B40">
              <w:rPr>
                <w:rStyle w:val="Hyperlink"/>
                <w:rFonts w:cs="Arial"/>
                <w:color w:val="666560"/>
              </w:rPr>
              <w:t xml:space="preserve">. </w:t>
            </w:r>
            <w:r w:rsidR="00812179" w:rsidRPr="005127A9">
              <w:t xml:space="preserve">See </w:t>
            </w:r>
            <w:hyperlink r:id="rId49" w:history="1">
              <w:r w:rsidR="00812179" w:rsidRPr="004B43AF">
                <w:rPr>
                  <w:rStyle w:val="Hyperlink"/>
                </w:rPr>
                <w:t>Kaltura API</w:t>
              </w:r>
            </w:hyperlink>
            <w:r w:rsidR="00812179" w:rsidRPr="004B43AF">
              <w:rPr>
                <w:rStyle w:val="Hyperlink"/>
              </w:rPr>
              <w:t xml:space="preserve"> documentation</w:t>
            </w:r>
            <w:r w:rsidR="00DC4FAC" w:rsidRPr="005127A9">
              <w:rPr>
                <w:rStyle w:val="Hyperlink"/>
              </w:rPr>
              <w:t>.</w:t>
            </w:r>
          </w:p>
        </w:tc>
      </w:tr>
    </w:tbl>
    <w:p w:rsidR="00663410" w:rsidRDefault="00663410" w:rsidP="008F01DA">
      <w:pPr>
        <w:pStyle w:val="Procedure"/>
      </w:pPr>
      <w:r w:rsidRPr="002C1842">
        <w:t> </w:t>
      </w:r>
      <w:r>
        <w:t xml:space="preserve">To create a </w:t>
      </w:r>
      <w:r w:rsidR="001530DA">
        <w:t xml:space="preserve">Draft </w:t>
      </w:r>
      <w:r w:rsidR="00B41040">
        <w:t>Entry</w:t>
      </w:r>
    </w:p>
    <w:p w:rsidR="00663410" w:rsidRDefault="00663410" w:rsidP="00927D1E">
      <w:pPr>
        <w:pStyle w:val="ListNumber"/>
        <w:ind w:left="794"/>
      </w:pPr>
      <w:r>
        <w:t xml:space="preserve">Select the </w:t>
      </w:r>
      <w:r w:rsidRPr="005C7B20">
        <w:t xml:space="preserve">Upload </w:t>
      </w:r>
      <w:r w:rsidRPr="00014F5C">
        <w:t>t</w:t>
      </w:r>
      <w:r>
        <w:t>ab.</w:t>
      </w:r>
    </w:p>
    <w:p w:rsidR="00663410" w:rsidRDefault="00663410" w:rsidP="005127A9">
      <w:pPr>
        <w:pStyle w:val="ListNumber"/>
        <w:ind w:left="794"/>
      </w:pPr>
      <w:r w:rsidRPr="0038657F">
        <w:t>Select</w:t>
      </w:r>
      <w:r>
        <w:t xml:space="preserve"> </w:t>
      </w:r>
      <w:r w:rsidRPr="00E54D7D">
        <w:rPr>
          <w:rStyle w:val="Strong"/>
        </w:rPr>
        <w:t>Video Entry</w:t>
      </w:r>
      <w:r>
        <w:t xml:space="preserve"> or </w:t>
      </w:r>
      <w:r w:rsidRPr="00E54D7D">
        <w:rPr>
          <w:rStyle w:val="Strong"/>
        </w:rPr>
        <w:t>Audio Entry</w:t>
      </w:r>
      <w:r>
        <w:t>.</w:t>
      </w:r>
    </w:p>
    <w:p w:rsidR="00663410" w:rsidRDefault="00663410" w:rsidP="005127A9">
      <w:pPr>
        <w:pStyle w:val="ListNumber"/>
        <w:ind w:left="794"/>
      </w:pPr>
      <w:r w:rsidRPr="005918C0">
        <w:t>Enter</w:t>
      </w:r>
      <w:r>
        <w:t xml:space="preserve"> </w:t>
      </w:r>
      <w:r w:rsidR="00812179">
        <w:t xml:space="preserve">a </w:t>
      </w:r>
      <w:r w:rsidR="00812179" w:rsidRPr="00BD44D1">
        <w:t xml:space="preserve">Name </w:t>
      </w:r>
      <w:r w:rsidR="00812179" w:rsidRPr="00E54D7D">
        <w:t>(required) and other information</w:t>
      </w:r>
      <w:r w:rsidR="00812179">
        <w:t xml:space="preserve"> (optional) </w:t>
      </w:r>
      <w:r>
        <w:t xml:space="preserve">in the </w:t>
      </w:r>
      <w:r w:rsidRPr="00BD44D1">
        <w:t>New Entry</w:t>
      </w:r>
      <w:r>
        <w:t xml:space="preserve"> Window.</w:t>
      </w:r>
    </w:p>
    <w:p w:rsidR="00663410" w:rsidRDefault="00663410" w:rsidP="005127A9">
      <w:pPr>
        <w:pStyle w:val="ListNumber"/>
        <w:ind w:left="794"/>
      </w:pPr>
      <w:r>
        <w:t xml:space="preserve">Click </w:t>
      </w:r>
      <w:r w:rsidRPr="00E54D7D">
        <w:t>Save and Close</w:t>
      </w:r>
      <w:r>
        <w:t>.</w:t>
      </w:r>
    </w:p>
    <w:p w:rsidR="00812179" w:rsidRDefault="000E1D85" w:rsidP="00927D1E">
      <w:pPr>
        <w:pStyle w:val="ListContinue"/>
      </w:pPr>
      <w:r>
        <w:t xml:space="preserve">The </w:t>
      </w:r>
      <w:r w:rsidRPr="00014F5C">
        <w:t>ingestion</w:t>
      </w:r>
      <w:r>
        <w:t xml:space="preserve"> status for a </w:t>
      </w:r>
      <w:r w:rsidR="001530DA">
        <w:t xml:space="preserve">Draft </w:t>
      </w:r>
      <w:r>
        <w:t>entry is No Media</w:t>
      </w:r>
      <w:r w:rsidR="008914B6">
        <w:t xml:space="preserve">. </w:t>
      </w:r>
      <w:r w:rsidR="00812179">
        <w:t xml:space="preserve">The following is an example of a </w:t>
      </w:r>
      <w:r w:rsidR="001E30E3">
        <w:t xml:space="preserve">Draft entry </w:t>
      </w:r>
      <w:r w:rsidR="00812179">
        <w:t>in the KMC.</w:t>
      </w:r>
    </w:p>
    <w:p w:rsidR="00812179" w:rsidRPr="003C0C61" w:rsidRDefault="003C0C61" w:rsidP="00927D1E">
      <w:pPr>
        <w:pStyle w:val="ListContinue"/>
      </w:pPr>
      <w:r w:rsidRPr="00500F94">
        <w:rPr>
          <w:noProof/>
          <w:lang w:val="en-US" w:bidi="he-IL"/>
        </w:rPr>
        <w:drawing>
          <wp:inline distT="0" distB="0" distL="0" distR="0" wp14:anchorId="27D6F2BA" wp14:editId="7C2A9F36">
            <wp:extent cx="5732780" cy="876771"/>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_draft.png"/>
                    <pic:cNvPicPr/>
                  </pic:nvPicPr>
                  <pic:blipFill>
                    <a:blip r:embed="rId50">
                      <a:extLst>
                        <a:ext uri="{28A0092B-C50C-407E-A947-70E740481C1C}">
                          <a14:useLocalDpi xmlns:a14="http://schemas.microsoft.com/office/drawing/2010/main" val="0"/>
                        </a:ext>
                      </a:extLst>
                    </a:blip>
                    <a:stretch>
                      <a:fillRect/>
                    </a:stretch>
                  </pic:blipFill>
                  <pic:spPr>
                    <a:xfrm>
                      <a:off x="0" y="0"/>
                      <a:ext cx="5732780" cy="876771"/>
                    </a:xfrm>
                    <a:prstGeom prst="rect">
                      <a:avLst/>
                    </a:prstGeom>
                  </pic:spPr>
                </pic:pic>
              </a:graphicData>
            </a:graphic>
          </wp:inline>
        </w:drawing>
      </w:r>
    </w:p>
    <w:p w:rsidR="00905DB1" w:rsidRPr="00905DB1" w:rsidRDefault="00905DB1" w:rsidP="008F01DA">
      <w:pPr>
        <w:pStyle w:val="Heading3"/>
        <w:rPr>
          <w:lang w:bidi="he-IL"/>
        </w:rPr>
      </w:pPr>
      <w:bookmarkStart w:id="210" w:name="_Toc313796540"/>
      <w:bookmarkStart w:id="211" w:name="_Toc320796763"/>
      <w:r w:rsidRPr="00905DB1">
        <w:rPr>
          <w:lang w:bidi="he-IL"/>
        </w:rPr>
        <w:t>Key Benefits and Functionality</w:t>
      </w:r>
      <w:bookmarkEnd w:id="210"/>
      <w:bookmarkEnd w:id="211"/>
    </w:p>
    <w:p w:rsidR="00905DB1" w:rsidRPr="00905DB1" w:rsidRDefault="00AE7F80" w:rsidP="003C0C61">
      <w:pPr>
        <w:rPr>
          <w:lang w:bidi="he-IL"/>
        </w:rPr>
      </w:pPr>
      <w:r w:rsidRPr="00540FD0">
        <w:t>You can c</w:t>
      </w:r>
      <w:r w:rsidR="00905DB1" w:rsidRPr="00540FD0">
        <w:t>ontrol the order of ingestion, create</w:t>
      </w:r>
      <w:r w:rsidR="00DC4FAC" w:rsidRPr="00540FD0">
        <w:t xml:space="preserve"> a</w:t>
      </w:r>
      <w:r w:rsidR="00905DB1" w:rsidRPr="00540FD0">
        <w:t xml:space="preserve"> </w:t>
      </w:r>
      <w:r w:rsidR="00B41040" w:rsidRPr="00540FD0">
        <w:t xml:space="preserve">No Media entry </w:t>
      </w:r>
      <w:r w:rsidR="00905DB1" w:rsidRPr="00540FD0">
        <w:t>with metadata and attach video later</w:t>
      </w:r>
      <w:r w:rsidRPr="00540FD0">
        <w:t>.</w:t>
      </w:r>
      <w:r w:rsidR="00905DB1" w:rsidRPr="00540FD0">
        <w:t xml:space="preserve"> </w:t>
      </w:r>
      <w:r w:rsidRPr="00540FD0">
        <w:t xml:space="preserve"> You can </w:t>
      </w:r>
      <w:r w:rsidR="00905DB1" w:rsidRPr="00540FD0">
        <w:t>prepare a Kaltura media entry and add the r</w:t>
      </w:r>
      <w:r w:rsidRPr="00540FD0">
        <w:t>elevant media files after uploading content</w:t>
      </w:r>
      <w:r w:rsidR="00FB2B50" w:rsidRPr="00540FD0">
        <w:t>, to</w:t>
      </w:r>
      <w:r w:rsidRPr="00540FD0">
        <w:t xml:space="preserve"> enable</w:t>
      </w:r>
      <w:r w:rsidR="00905DB1" w:rsidRPr="00540FD0">
        <w:t xml:space="preserve"> an efficient and fast paced content ingestion operation</w:t>
      </w:r>
      <w:r w:rsidRPr="00540FD0">
        <w:t>.</w:t>
      </w:r>
      <w:r w:rsidR="00905DB1" w:rsidRPr="00540FD0">
        <w:t xml:space="preserve"> </w:t>
      </w:r>
      <w:r w:rsidRPr="00540FD0">
        <w:t xml:space="preserve">You can create a new media entry </w:t>
      </w:r>
      <w:r w:rsidR="00905DB1" w:rsidRPr="00540FD0">
        <w:t>in the KMC and set its metadata and publishing information before</w:t>
      </w:r>
      <w:r w:rsidRPr="00540FD0">
        <w:t>hand</w:t>
      </w:r>
      <w:r w:rsidR="00905DB1" w:rsidRPr="00540FD0">
        <w:t>, or in parallel,</w:t>
      </w:r>
      <w:r w:rsidRPr="00540FD0">
        <w:t xml:space="preserve"> to the actual media processing. You can then </w:t>
      </w:r>
      <w:r w:rsidR="00905DB1" w:rsidRPr="00540FD0">
        <w:t xml:space="preserve">add the related media files to the existing entry when ready. </w:t>
      </w:r>
      <w:r w:rsidR="00EC58CA" w:rsidRPr="00540FD0">
        <w:t xml:space="preserve"> For more information see</w:t>
      </w:r>
      <w:r w:rsidR="00EC58CA">
        <w:rPr>
          <w:lang w:bidi="he-IL"/>
        </w:rPr>
        <w:t xml:space="preserve"> </w:t>
      </w:r>
      <w:hyperlink w:anchor="_Metadata_and_Related" w:history="1">
        <w:r w:rsidR="003C0C61" w:rsidRPr="003C0C61">
          <w:rPr>
            <w:rStyle w:val="Hyperlink"/>
            <w:rFonts w:cs="Arial"/>
            <w:lang w:bidi="he-IL"/>
          </w:rPr>
          <w:t>Metadata and Related Files</w:t>
        </w:r>
      </w:hyperlink>
      <w:r w:rsidR="003C0C61">
        <w:rPr>
          <w:lang w:bidi="he-IL"/>
        </w:rPr>
        <w:t>.</w:t>
      </w:r>
    </w:p>
    <w:p w:rsidR="00D9155B" w:rsidRPr="00905DB1" w:rsidRDefault="001A118B" w:rsidP="00831E12">
      <w:pPr>
        <w:rPr>
          <w:lang w:bidi="he-IL"/>
        </w:rPr>
      </w:pPr>
      <w:r>
        <w:rPr>
          <w:lang w:bidi="he-IL"/>
        </w:rPr>
        <w:t>You can u</w:t>
      </w:r>
      <w:r w:rsidR="00905DB1" w:rsidRPr="00905DB1">
        <w:rPr>
          <w:lang w:bidi="he-IL"/>
        </w:rPr>
        <w:t>se your own transcoders, and ingest the output flavors to Kaltura</w:t>
      </w:r>
      <w:r>
        <w:rPr>
          <w:lang w:bidi="he-IL"/>
        </w:rPr>
        <w:t>.</w:t>
      </w:r>
      <w:r w:rsidR="00EC58CA">
        <w:rPr>
          <w:lang w:bidi="he-IL"/>
        </w:rPr>
        <w:t xml:space="preserve"> See </w:t>
      </w:r>
      <w:hyperlink w:anchor="_Add_the_Transcoding" w:history="1">
        <w:r w:rsidR="00EC58CA" w:rsidRPr="00EC58CA">
          <w:rPr>
            <w:rStyle w:val="Hyperlink"/>
            <w:lang w:bidi="he-IL"/>
          </w:rPr>
          <w:t>Add the Transcoding Flavors File</w:t>
        </w:r>
      </w:hyperlink>
      <w:r w:rsidR="00EC58CA">
        <w:rPr>
          <w:lang w:bidi="he-IL"/>
        </w:rPr>
        <w:t xml:space="preserve">. </w:t>
      </w:r>
    </w:p>
    <w:p w:rsidR="00905DB1" w:rsidRPr="00831E12" w:rsidRDefault="00905DB1">
      <w:pPr>
        <w:rPr>
          <w:rFonts w:eastAsiaTheme="minorHAnsi"/>
        </w:rPr>
      </w:pPr>
      <w:r w:rsidRPr="00831E12">
        <w:t xml:space="preserve">Publishers can ingest </w:t>
      </w:r>
      <w:r w:rsidRPr="00540FD0">
        <w:rPr>
          <w:rStyle w:val="BodyTextChar"/>
        </w:rPr>
        <w:t xml:space="preserve">media </w:t>
      </w:r>
      <w:r w:rsidR="00D97C9B" w:rsidRPr="00540FD0">
        <w:rPr>
          <w:rStyle w:val="BodyTextChar"/>
        </w:rPr>
        <w:t xml:space="preserve">assets/files </w:t>
      </w:r>
      <w:r w:rsidRPr="00540FD0">
        <w:rPr>
          <w:rStyle w:val="BodyTextChar"/>
        </w:rPr>
        <w:t>that have already been tr</w:t>
      </w:r>
      <w:r w:rsidR="001A118B" w:rsidRPr="00540FD0">
        <w:rPr>
          <w:rStyle w:val="BodyTextChar"/>
        </w:rPr>
        <w:t>anscoded locally into multiple</w:t>
      </w:r>
      <w:r w:rsidR="004A5AF4" w:rsidRPr="00540FD0">
        <w:rPr>
          <w:rStyle w:val="BodyTextChar"/>
        </w:rPr>
        <w:t xml:space="preserve"> </w:t>
      </w:r>
      <w:r w:rsidRPr="00540FD0">
        <w:rPr>
          <w:rStyle w:val="BodyTextChar"/>
        </w:rPr>
        <w:t>flavors and then ingest the files into</w:t>
      </w:r>
      <w:r w:rsidR="00D9155B" w:rsidRPr="00540FD0">
        <w:rPr>
          <w:rStyle w:val="BodyTextChar"/>
        </w:rPr>
        <w:t xml:space="preserve"> </w:t>
      </w:r>
      <w:r w:rsidR="00D9155B" w:rsidRPr="00540FD0">
        <w:rPr>
          <w:rStyle w:val="BodyTextChar"/>
          <w:rFonts w:eastAsiaTheme="minorHAnsi"/>
        </w:rPr>
        <w:t>a Kaltura entry managed from the KMC</w:t>
      </w:r>
      <w:r w:rsidRPr="00540FD0">
        <w:rPr>
          <w:rStyle w:val="BodyTextChar"/>
        </w:rPr>
        <w:t>.</w:t>
      </w:r>
      <w:r w:rsidR="00D9155B" w:rsidRPr="00831E12">
        <w:t xml:space="preserve"> This is a Premium option that can be configured by your Account Manager. </w:t>
      </w:r>
      <w:r w:rsidRPr="00831E12">
        <w:t xml:space="preserve">Ingestion can be done via uploading through </w:t>
      </w:r>
      <w:r w:rsidR="00FB2B50" w:rsidRPr="00831E12">
        <w:t>the KMC</w:t>
      </w:r>
      <w:r w:rsidRPr="00831E12">
        <w:t xml:space="preserve"> UI, linking to an existing hosting site, </w:t>
      </w:r>
      <w:r w:rsidR="00E6056F" w:rsidRPr="00831E12">
        <w:t xml:space="preserve">submitting an XML with file links or using the Kaltura API. </w:t>
      </w:r>
    </w:p>
    <w:p w:rsidR="00905DB1" w:rsidRPr="00905DB1" w:rsidRDefault="001A118B" w:rsidP="008F01DA">
      <w:pPr>
        <w:pStyle w:val="Heading3"/>
        <w:rPr>
          <w:lang w:bidi="he-IL"/>
        </w:rPr>
      </w:pPr>
      <w:bookmarkStart w:id="212" w:name="_Toc313796541"/>
      <w:bookmarkStart w:id="213" w:name="_Toc320796764"/>
      <w:r>
        <w:rPr>
          <w:lang w:bidi="he-IL"/>
        </w:rPr>
        <w:t>Host Videos at your Preferred Location and Li</w:t>
      </w:r>
      <w:r w:rsidR="00905DB1" w:rsidRPr="00905DB1">
        <w:rPr>
          <w:lang w:bidi="he-IL"/>
        </w:rPr>
        <w:t>nk to Kaltura</w:t>
      </w:r>
      <w:bookmarkEnd w:id="212"/>
      <w:bookmarkEnd w:id="213"/>
    </w:p>
    <w:p w:rsidR="00905DB1" w:rsidRPr="00905DB1" w:rsidRDefault="00905DB1" w:rsidP="00831E12">
      <w:pPr>
        <w:rPr>
          <w:lang w:bidi="he-IL"/>
        </w:rPr>
      </w:pPr>
      <w:r w:rsidRPr="00905DB1">
        <w:rPr>
          <w:lang w:bidi="he-IL"/>
        </w:rPr>
        <w:t>This use case is typically combined with transcoding performed</w:t>
      </w:r>
      <w:r w:rsidR="001A118B">
        <w:rPr>
          <w:lang w:bidi="he-IL"/>
        </w:rPr>
        <w:t xml:space="preserve"> on the publisher’s side, after </w:t>
      </w:r>
      <w:r w:rsidRPr="00905DB1">
        <w:rPr>
          <w:lang w:bidi="he-IL"/>
        </w:rPr>
        <w:t xml:space="preserve">which the output files are pushed directly to CDN hosting, or to a local intranet delivery source. </w:t>
      </w:r>
    </w:p>
    <w:p w:rsidR="00905DB1" w:rsidRPr="00905DB1" w:rsidRDefault="00905DB1" w:rsidP="00831E12">
      <w:pPr>
        <w:rPr>
          <w:lang w:bidi="he-IL"/>
        </w:rPr>
      </w:pPr>
      <w:r w:rsidRPr="00905DB1">
        <w:rPr>
          <w:lang w:bidi="he-IL"/>
        </w:rPr>
        <w:t>In this case, Kaltura essentially only manages the metadata while media files themselves are delivered directly from the publisher through a CDN to the viewer.</w:t>
      </w:r>
    </w:p>
    <w:p w:rsidR="00905DB1" w:rsidRPr="00905DB1" w:rsidRDefault="00905DB1" w:rsidP="00831E12">
      <w:pPr>
        <w:rPr>
          <w:lang w:bidi="he-IL"/>
        </w:rPr>
      </w:pPr>
      <w:r w:rsidRPr="00905DB1">
        <w:rPr>
          <w:lang w:bidi="he-IL"/>
        </w:rPr>
        <w:t xml:space="preserve">Linking between the files and </w:t>
      </w:r>
      <w:r w:rsidR="00D97C9B">
        <w:rPr>
          <w:lang w:bidi="he-IL"/>
        </w:rPr>
        <w:t xml:space="preserve">a </w:t>
      </w:r>
      <w:r w:rsidRPr="00905DB1">
        <w:rPr>
          <w:lang w:bidi="he-IL"/>
        </w:rPr>
        <w:t>Kaltura</w:t>
      </w:r>
      <w:r w:rsidR="00D97C9B">
        <w:rPr>
          <w:lang w:bidi="he-IL"/>
        </w:rPr>
        <w:t xml:space="preserve"> entry</w:t>
      </w:r>
      <w:r w:rsidRPr="00905DB1">
        <w:rPr>
          <w:lang w:bidi="he-IL"/>
        </w:rPr>
        <w:t xml:space="preserve"> can be done through the KMC, API</w:t>
      </w:r>
      <w:r w:rsidR="001A118B">
        <w:rPr>
          <w:lang w:bidi="he-IL"/>
        </w:rPr>
        <w:t xml:space="preserve">, or drop folder xml </w:t>
      </w:r>
      <w:r w:rsidRPr="00905DB1">
        <w:rPr>
          <w:lang w:bidi="he-IL"/>
        </w:rPr>
        <w:t>ingestion</w:t>
      </w:r>
      <w:r w:rsidR="00DC4FAC">
        <w:rPr>
          <w:lang w:bidi="he-IL"/>
        </w:rPr>
        <w:t>.  See</w:t>
      </w:r>
      <w:r w:rsidR="006411BA">
        <w:rPr>
          <w:lang w:bidi="he-IL"/>
        </w:rPr>
        <w:t xml:space="preserve"> </w:t>
      </w:r>
      <w:hyperlink w:anchor="_Using_a_Drop" w:history="1">
        <w:r w:rsidR="00B54A4F">
          <w:rPr>
            <w:rStyle w:val="Hyperlink"/>
            <w:lang w:bidi="he-IL"/>
          </w:rPr>
          <w:t>Using a Drop Folder</w:t>
        </w:r>
      </w:hyperlink>
      <w:r w:rsidR="00DC4FAC">
        <w:rPr>
          <w:lang w:bidi="he-IL"/>
        </w:rPr>
        <w:t>.</w:t>
      </w:r>
      <w:r w:rsidRPr="00905DB1">
        <w:rPr>
          <w:lang w:bidi="he-IL"/>
        </w:rPr>
        <w:t xml:space="preserve"> </w:t>
      </w:r>
    </w:p>
    <w:p w:rsidR="00905DB1" w:rsidRPr="00905DB1" w:rsidRDefault="001A118B" w:rsidP="008F01DA">
      <w:pPr>
        <w:pStyle w:val="Heading3"/>
        <w:rPr>
          <w:lang w:bidi="he-IL"/>
        </w:rPr>
      </w:pPr>
      <w:bookmarkStart w:id="214" w:name="_Toc313796542"/>
      <w:bookmarkStart w:id="215" w:name="_Toc320796765"/>
      <w:r>
        <w:rPr>
          <w:lang w:bidi="he-IL"/>
        </w:rPr>
        <w:t>Replac</w:t>
      </w:r>
      <w:r w:rsidR="00ED0643">
        <w:rPr>
          <w:lang w:bidi="he-IL"/>
        </w:rPr>
        <w:t>ing</w:t>
      </w:r>
      <w:r>
        <w:rPr>
          <w:lang w:bidi="he-IL"/>
        </w:rPr>
        <w:t xml:space="preserve"> Video Assets for a Kaltura E</w:t>
      </w:r>
      <w:r w:rsidR="00905DB1" w:rsidRPr="00905DB1">
        <w:rPr>
          <w:lang w:bidi="he-IL"/>
        </w:rPr>
        <w:t>ntry</w:t>
      </w:r>
      <w:bookmarkEnd w:id="214"/>
      <w:bookmarkEnd w:id="215"/>
      <w:r w:rsidR="00905DB1" w:rsidRPr="00905DB1">
        <w:rPr>
          <w:lang w:bidi="he-IL"/>
        </w:rPr>
        <w:t xml:space="preserve"> </w:t>
      </w:r>
    </w:p>
    <w:p w:rsidR="00ED0643" w:rsidRDefault="00905DB1" w:rsidP="00831E12">
      <w:pPr>
        <w:rPr>
          <w:lang w:bidi="he-IL"/>
        </w:rPr>
      </w:pPr>
      <w:r w:rsidRPr="00905DB1">
        <w:rPr>
          <w:lang w:bidi="he-IL"/>
        </w:rPr>
        <w:t xml:space="preserve">Publishers </w:t>
      </w:r>
      <w:r w:rsidR="001A118B">
        <w:rPr>
          <w:lang w:bidi="he-IL"/>
        </w:rPr>
        <w:t xml:space="preserve">can </w:t>
      </w:r>
      <w:r w:rsidRPr="00905DB1">
        <w:rPr>
          <w:lang w:bidi="he-IL"/>
        </w:rPr>
        <w:t>replace media files of an existing media entry when needed</w:t>
      </w:r>
      <w:r w:rsidR="001A118B">
        <w:rPr>
          <w:lang w:bidi="he-IL"/>
        </w:rPr>
        <w:t xml:space="preserve">. </w:t>
      </w:r>
    </w:p>
    <w:p w:rsidR="001A118B" w:rsidRDefault="001A118B" w:rsidP="00831E12">
      <w:pPr>
        <w:rPr>
          <w:lang w:bidi="he-IL"/>
        </w:rPr>
      </w:pPr>
      <w:r>
        <w:rPr>
          <w:lang w:bidi="he-IL"/>
        </w:rPr>
        <w:t>This feature:</w:t>
      </w:r>
    </w:p>
    <w:p w:rsidR="00905DB1" w:rsidRPr="00905DB1" w:rsidRDefault="001A118B" w:rsidP="005127A9">
      <w:pPr>
        <w:pStyle w:val="ListBullet"/>
        <w:ind w:left="828"/>
        <w:rPr>
          <w:lang w:bidi="he-IL"/>
        </w:rPr>
      </w:pPr>
      <w:r>
        <w:rPr>
          <w:lang w:bidi="he-IL"/>
        </w:rPr>
        <w:t>Is</w:t>
      </w:r>
      <w:r w:rsidR="00905DB1" w:rsidRPr="00905DB1">
        <w:rPr>
          <w:lang w:bidi="he-IL"/>
        </w:rPr>
        <w:t xml:space="preserve"> especially useful when media assets need to be re-edited by the publishers following ingestion to Kaltura.</w:t>
      </w:r>
    </w:p>
    <w:p w:rsidR="00905DB1" w:rsidRPr="00905DB1" w:rsidRDefault="00905DB1" w:rsidP="005127A9">
      <w:pPr>
        <w:pStyle w:val="ListBullet"/>
        <w:ind w:left="828"/>
        <w:rPr>
          <w:lang w:bidi="he-IL"/>
        </w:rPr>
      </w:pPr>
      <w:r w:rsidRPr="00905DB1">
        <w:rPr>
          <w:lang w:bidi="he-IL"/>
        </w:rPr>
        <w:t>Enables seamless replacement of media even if media is</w:t>
      </w:r>
      <w:r w:rsidR="001A118B">
        <w:rPr>
          <w:lang w:bidi="he-IL"/>
        </w:rPr>
        <w:t xml:space="preserve"> already published/ syndicated/</w:t>
      </w:r>
      <w:r w:rsidRPr="00905DB1">
        <w:rPr>
          <w:lang w:bidi="he-IL"/>
        </w:rPr>
        <w:t>distributed – media is replaced in all published instances.</w:t>
      </w:r>
    </w:p>
    <w:p w:rsidR="00905DB1" w:rsidRPr="00905DB1" w:rsidRDefault="004A5AF4" w:rsidP="005127A9">
      <w:pPr>
        <w:pStyle w:val="ListBullet"/>
        <w:ind w:left="828"/>
        <w:rPr>
          <w:lang w:bidi="he-IL"/>
        </w:rPr>
      </w:pPr>
      <w:r>
        <w:rPr>
          <w:lang w:bidi="he-IL"/>
        </w:rPr>
        <w:t xml:space="preserve">Replaces all </w:t>
      </w:r>
      <w:r w:rsidR="00905DB1" w:rsidRPr="00905DB1">
        <w:rPr>
          <w:lang w:bidi="he-IL"/>
        </w:rPr>
        <w:t>multiple-bitrate media assets flavors</w:t>
      </w:r>
      <w:r>
        <w:rPr>
          <w:lang w:bidi="he-IL"/>
        </w:rPr>
        <w:t xml:space="preserve"> </w:t>
      </w:r>
      <w:r w:rsidR="00905DB1" w:rsidRPr="00FF2599">
        <w:rPr>
          <w:b/>
          <w:bCs/>
          <w:lang w:bidi="he-IL"/>
        </w:rPr>
        <w:t>in one transaction</w:t>
      </w:r>
      <w:r w:rsidR="00905DB1" w:rsidRPr="00905DB1">
        <w:rPr>
          <w:lang w:bidi="he-IL"/>
        </w:rPr>
        <w:t>.</w:t>
      </w:r>
    </w:p>
    <w:p w:rsidR="001A118B" w:rsidRDefault="00905DB1" w:rsidP="005127A9">
      <w:pPr>
        <w:pStyle w:val="ListBullet"/>
        <w:ind w:left="828"/>
        <w:rPr>
          <w:lang w:bidi="he-IL"/>
        </w:rPr>
      </w:pPr>
      <w:r w:rsidRPr="00905DB1">
        <w:rPr>
          <w:lang w:bidi="he-IL"/>
        </w:rPr>
        <w:t>Allows review and approval of new media prior to the actual replacement.</w:t>
      </w:r>
    </w:p>
    <w:p w:rsidR="00663410" w:rsidRDefault="004A5AF4" w:rsidP="005127A9">
      <w:pPr>
        <w:pStyle w:val="ListBullet"/>
        <w:ind w:left="828"/>
        <w:rPr>
          <w:lang w:bidi="he-IL"/>
        </w:rPr>
      </w:pPr>
      <w:r>
        <w:rPr>
          <w:lang w:bidi="he-IL"/>
        </w:rPr>
        <w:t>Is an i</w:t>
      </w:r>
      <w:r w:rsidR="00905DB1" w:rsidRPr="00905DB1">
        <w:rPr>
          <w:lang w:bidi="he-IL"/>
        </w:rPr>
        <w:t>ntegral part of the entry life-cycle and content management workflow</w:t>
      </w:r>
    </w:p>
    <w:p w:rsidR="005214F0" w:rsidRPr="002C1842" w:rsidRDefault="007025F1" w:rsidP="00831E12">
      <w:pPr>
        <w:rPr>
          <w:lang w:bidi="he-IL"/>
        </w:rPr>
      </w:pPr>
      <w:r>
        <w:rPr>
          <w:lang w:bidi="he-IL"/>
        </w:rPr>
        <w:t xml:space="preserve">For more information see </w:t>
      </w:r>
      <w:hyperlink w:anchor="_Toc302930695" w:history="1">
        <w:r w:rsidRPr="007025F1">
          <w:rPr>
            <w:rStyle w:val="Hyperlink"/>
            <w:rFonts w:cs="Arial"/>
            <w:shd w:val="clear" w:color="auto" w:fill="FFFFFF"/>
          </w:rPr>
          <w:t>Replacing Media</w:t>
        </w:r>
      </w:hyperlink>
      <w:r>
        <w:rPr>
          <w:lang w:bidi="he-IL"/>
        </w:rPr>
        <w:t>.</w:t>
      </w:r>
    </w:p>
    <w:p w:rsidR="00875B5B" w:rsidRPr="007021D3" w:rsidRDefault="005214F0" w:rsidP="008F01DA">
      <w:pPr>
        <w:pStyle w:val="Heading2"/>
      </w:pPr>
      <w:bookmarkStart w:id="216" w:name="_Uploading_and_Modifying"/>
      <w:bookmarkStart w:id="217" w:name="_Toc313796543"/>
      <w:bookmarkStart w:id="218" w:name="_Toc320796766"/>
      <w:bookmarkEnd w:id="216"/>
      <w:r>
        <w:t>U</w:t>
      </w:r>
      <w:r w:rsidR="00875B5B" w:rsidRPr="005214F0">
        <w:t>ploading</w:t>
      </w:r>
      <w:r w:rsidR="004E2A00" w:rsidRPr="007021D3">
        <w:t xml:space="preserve"> and Modifying </w:t>
      </w:r>
      <w:r w:rsidR="00875B5B" w:rsidRPr="007021D3">
        <w:t>Related Files</w:t>
      </w:r>
      <w:bookmarkEnd w:id="217"/>
      <w:bookmarkEnd w:id="218"/>
    </w:p>
    <w:p w:rsidR="00875B5B" w:rsidRDefault="00875B5B" w:rsidP="00831E12">
      <w:r w:rsidRPr="00C640EE">
        <w:t xml:space="preserve">You can attach files (documents, media) to your entries. Uploaded files will not create new entries but will receive a unique Kaltura </w:t>
      </w:r>
      <w:r w:rsidR="00C533FF">
        <w:t xml:space="preserve">Asset </w:t>
      </w:r>
      <w:r w:rsidRPr="00C640EE">
        <w:t>ID.</w:t>
      </w:r>
      <w:r>
        <w:t xml:space="preserve"> Use the </w:t>
      </w:r>
      <w:r w:rsidRPr="0083168D">
        <w:rPr>
          <w:b/>
        </w:rPr>
        <w:t>Related Files</w:t>
      </w:r>
      <w:r>
        <w:t xml:space="preserve"> tab </w:t>
      </w:r>
      <w:r w:rsidRPr="009075A5">
        <w:t>to upload files</w:t>
      </w:r>
      <w:r>
        <w:t xml:space="preserve"> associated to entries</w:t>
      </w:r>
      <w:r w:rsidRPr="009075A5">
        <w:t xml:space="preserve">. Related files are not stored </w:t>
      </w:r>
      <w:r>
        <w:t xml:space="preserve">with the </w:t>
      </w:r>
      <w:r w:rsidRPr="009075A5">
        <w:t xml:space="preserve">entries on </w:t>
      </w:r>
      <w:r>
        <w:t xml:space="preserve">the </w:t>
      </w:r>
      <w:r w:rsidRPr="009075A5">
        <w:t>Kaltura</w:t>
      </w:r>
      <w:r>
        <w:t xml:space="preserve"> platform and are </w:t>
      </w:r>
      <w:r w:rsidRPr="009075A5">
        <w:t xml:space="preserve">referenced </w:t>
      </w:r>
      <w:r>
        <w:t>using</w:t>
      </w:r>
      <w:r w:rsidRPr="009075A5">
        <w:t xml:space="preserve"> an Asset ID</w:t>
      </w:r>
      <w:r>
        <w:t>.</w:t>
      </w:r>
    </w:p>
    <w:p w:rsidR="00C533FF" w:rsidRDefault="00C533FF" w:rsidP="00831E12"/>
    <w:p w:rsidR="00875B5B" w:rsidRDefault="00875B5B" w:rsidP="005127A9">
      <w:pPr>
        <w:ind w:left="74"/>
      </w:pPr>
      <w:r>
        <w:rPr>
          <w:noProof/>
          <w:lang w:val="en-US" w:bidi="he-IL"/>
        </w:rPr>
        <w:drawing>
          <wp:inline distT="0" distB="0" distL="0" distR="0" wp14:anchorId="0A2ACC10" wp14:editId="26E33571">
            <wp:extent cx="5486400" cy="32296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486400" cy="3229610"/>
                    </a:xfrm>
                    <a:prstGeom prst="rect">
                      <a:avLst/>
                    </a:prstGeom>
                  </pic:spPr>
                </pic:pic>
              </a:graphicData>
            </a:graphic>
          </wp:inline>
        </w:drawing>
      </w:r>
    </w:p>
    <w:p w:rsidR="00875B5B" w:rsidRDefault="00875B5B" w:rsidP="008F01DA">
      <w:pPr>
        <w:pStyle w:val="Procedure"/>
      </w:pPr>
      <w:r>
        <w:t>To upload related files</w:t>
      </w:r>
    </w:p>
    <w:p w:rsidR="00875B5B" w:rsidRDefault="00875B5B" w:rsidP="00927D1E">
      <w:pPr>
        <w:pStyle w:val="ListNumber"/>
        <w:numPr>
          <w:ilvl w:val="0"/>
          <w:numId w:val="62"/>
        </w:numPr>
        <w:ind w:left="794"/>
      </w:pPr>
      <w:r>
        <w:t xml:space="preserve">Select the </w:t>
      </w:r>
      <w:r w:rsidRPr="005C7B20">
        <w:t>Content</w:t>
      </w:r>
      <w:r>
        <w:t xml:space="preserve"> tab and click on an entry.</w:t>
      </w:r>
    </w:p>
    <w:p w:rsidR="00875B5B" w:rsidRPr="00014F5C" w:rsidRDefault="00875B5B" w:rsidP="005127A9">
      <w:pPr>
        <w:pStyle w:val="ListNumber"/>
        <w:ind w:left="794"/>
      </w:pPr>
      <w:r w:rsidRPr="00014F5C">
        <w:t xml:space="preserve">Select </w:t>
      </w:r>
      <w:r w:rsidRPr="0038657F">
        <w:t>the</w:t>
      </w:r>
      <w:r w:rsidRPr="00014F5C">
        <w:t xml:space="preserve"> Related Files tab and click </w:t>
      </w:r>
      <w:r w:rsidRPr="008631B0">
        <w:t>Add More Files</w:t>
      </w:r>
      <w:r w:rsidRPr="00014F5C">
        <w:t>.</w:t>
      </w:r>
    </w:p>
    <w:p w:rsidR="00875B5B" w:rsidRPr="00FD6AC6" w:rsidRDefault="00875B5B" w:rsidP="005127A9">
      <w:pPr>
        <w:pStyle w:val="ListNumber"/>
        <w:ind w:left="794"/>
      </w:pPr>
      <w:r w:rsidRPr="0038657F">
        <w:t>Select</w:t>
      </w:r>
      <w:r w:rsidRPr="00FD6AC6">
        <w:t xml:space="preserve"> a file and click Open.</w:t>
      </w:r>
    </w:p>
    <w:p w:rsidR="00875B5B" w:rsidRPr="00FD6AC6" w:rsidRDefault="00875B5B" w:rsidP="005127A9">
      <w:pPr>
        <w:pStyle w:val="ListNumber"/>
        <w:ind w:left="794"/>
      </w:pPr>
      <w:r w:rsidRPr="00FD6AC6">
        <w:t>Select the File Type from the drop down menu.</w:t>
      </w:r>
    </w:p>
    <w:p w:rsidR="00875B5B" w:rsidRDefault="00875B5B" w:rsidP="00927D1E">
      <w:pPr>
        <w:pStyle w:val="ListContinue"/>
      </w:pPr>
      <w:r w:rsidRPr="00DD649D">
        <w:t>The related file will immediately begin uploading</w:t>
      </w:r>
      <w:r w:rsidRPr="00FF2047">
        <w:t>. Once the upload is complete, you can edit the file details (title, description), download the file, or remove it.</w:t>
      </w:r>
    </w:p>
    <w:p w:rsidR="00875B5B" w:rsidRDefault="00875B5B" w:rsidP="005127A9">
      <w:pPr>
        <w:pStyle w:val="ListNumber"/>
        <w:ind w:left="794"/>
      </w:pPr>
      <w:r>
        <w:t xml:space="preserve">Click </w:t>
      </w:r>
      <w:r w:rsidRPr="00014F5C">
        <w:t>Save</w:t>
      </w:r>
      <w:r>
        <w:t xml:space="preserve">. </w:t>
      </w:r>
    </w:p>
    <w:p w:rsidR="00EC58CA" w:rsidRDefault="004E2A00" w:rsidP="008F01DA">
      <w:pPr>
        <w:pStyle w:val="Procedure"/>
      </w:pPr>
      <w:r>
        <w:t>To edit related files</w:t>
      </w:r>
    </w:p>
    <w:p w:rsidR="004E2A00" w:rsidRDefault="004E2A00" w:rsidP="00927D1E">
      <w:pPr>
        <w:pStyle w:val="ListNumber"/>
        <w:numPr>
          <w:ilvl w:val="0"/>
          <w:numId w:val="92"/>
        </w:numPr>
        <w:ind w:left="794"/>
      </w:pPr>
      <w:r>
        <w:t xml:space="preserve">Select the </w:t>
      </w:r>
      <w:r w:rsidRPr="002F0199">
        <w:t>Content</w:t>
      </w:r>
      <w:r>
        <w:t xml:space="preserve"> tab and click on an entry.</w:t>
      </w:r>
    </w:p>
    <w:p w:rsidR="007B73FD" w:rsidRDefault="004E2A00" w:rsidP="005127A9">
      <w:pPr>
        <w:pStyle w:val="ListNumber"/>
        <w:ind w:left="794"/>
        <w:sectPr w:rsidR="007B73FD" w:rsidSect="002B153C">
          <w:pgSz w:w="11908" w:h="16833" w:code="9"/>
          <w:pgMar w:top="1440" w:right="1440" w:bottom="1440" w:left="1440" w:header="720" w:footer="720" w:gutter="0"/>
          <w:cols w:space="720"/>
          <w:docGrid w:linePitch="360"/>
        </w:sectPr>
      </w:pPr>
      <w:r>
        <w:t xml:space="preserve">Select a File and select </w:t>
      </w:r>
      <w:r w:rsidRPr="00014F5C">
        <w:t>Edit Download</w:t>
      </w:r>
      <w:r>
        <w:t xml:space="preserve"> or </w:t>
      </w:r>
      <w:r w:rsidRPr="00014F5C">
        <w:t>Remov</w:t>
      </w:r>
      <w:r w:rsidR="007B73FD">
        <w:t>e.</w:t>
      </w:r>
    </w:p>
    <w:p w:rsidR="002B153C" w:rsidRDefault="002B153C" w:rsidP="005127A9">
      <w:pPr>
        <w:pStyle w:val="SuperHeading"/>
        <w:ind w:left="74"/>
        <w:sectPr w:rsidR="002B153C" w:rsidSect="00906A1B">
          <w:type w:val="continuous"/>
          <w:pgSz w:w="11908" w:h="16833" w:code="9"/>
          <w:pgMar w:top="1440" w:right="1440" w:bottom="1440" w:left="1440" w:header="720" w:footer="720" w:gutter="0"/>
          <w:cols w:space="720"/>
          <w:docGrid w:linePitch="360"/>
        </w:sectPr>
      </w:pPr>
    </w:p>
    <w:p w:rsidR="003E5789" w:rsidRPr="00FD26C0" w:rsidRDefault="003E5789" w:rsidP="005127A9">
      <w:pPr>
        <w:pStyle w:val="SuperHeading"/>
        <w:ind w:left="74"/>
      </w:pPr>
      <w:r w:rsidRPr="00FD26C0">
        <w:t xml:space="preserve">Chapter </w:t>
      </w:r>
      <w:r w:rsidR="009950C3">
        <w:fldChar w:fldCharType="begin"/>
      </w:r>
      <w:r w:rsidR="009950C3">
        <w:instrText>SEQ "CHAPTER"  \N \* MERGEFORMAT</w:instrText>
      </w:r>
      <w:r w:rsidR="009950C3">
        <w:fldChar w:fldCharType="separate"/>
      </w:r>
      <w:r w:rsidR="005A4EFF">
        <w:rPr>
          <w:noProof/>
        </w:rPr>
        <w:t>3</w:t>
      </w:r>
      <w:r w:rsidR="009950C3">
        <w:rPr>
          <w:noProof/>
        </w:rPr>
        <w:fldChar w:fldCharType="end"/>
      </w:r>
    </w:p>
    <w:p w:rsidR="002A57AF" w:rsidRPr="006C3A55" w:rsidRDefault="00B35F50" w:rsidP="005127A9">
      <w:pPr>
        <w:pStyle w:val="Heading1"/>
      </w:pPr>
      <w:bookmarkStart w:id="219" w:name="_Transcoding_and_Processing"/>
      <w:bookmarkEnd w:id="219"/>
      <w:r w:rsidRPr="008317E9">
        <w:t>Transcoding</w:t>
      </w:r>
      <w:r w:rsidRPr="006C3A55">
        <w:t xml:space="preserve"> and Processing</w:t>
      </w:r>
    </w:p>
    <w:p w:rsidR="0055488F" w:rsidRDefault="00F73959" w:rsidP="0050202E">
      <w:pPr>
        <w:ind w:left="74"/>
      </w:pPr>
      <w:r>
        <w:fldChar w:fldCharType="begin"/>
      </w:r>
      <w:r>
        <w:instrText xml:space="preserve"> TC "</w:instrText>
      </w:r>
      <w:r w:rsidR="009950C3">
        <w:fldChar w:fldCharType="begin"/>
      </w:r>
      <w:r w:rsidR="009950C3">
        <w:instrText xml:space="preserve"> STYLEREF  SuperHeading  \* MERGEFORMAT </w:instrText>
      </w:r>
      <w:r w:rsidR="009950C3">
        <w:fldChar w:fldCharType="separate"/>
      </w:r>
      <w:bookmarkStart w:id="220" w:name="_Toc313796544"/>
      <w:bookmarkStart w:id="221" w:name="_Toc320796767"/>
      <w:r w:rsidR="005A4EFF" w:rsidRPr="005A4EFF">
        <w:rPr>
          <w:noProof/>
          <w:lang w:val="en-GB"/>
        </w:rPr>
        <w:instrText>Chapter 3</w:instrText>
      </w:r>
      <w:r w:rsidR="009950C3">
        <w:rPr>
          <w:noProof/>
          <w:lang w:val="en-GB"/>
        </w:rPr>
        <w:fldChar w:fldCharType="end"/>
      </w:r>
      <w:r>
        <w:instrText xml:space="preserve"> </w:instrText>
      </w:r>
      <w:r>
        <w:rPr>
          <w:lang w:val="en-GB"/>
        </w:rPr>
        <w:fldChar w:fldCharType="begin"/>
      </w:r>
      <w:r w:rsidR="006C3A55">
        <w:rPr>
          <w:lang w:val="en-GB"/>
        </w:rPr>
        <w:instrText xml:space="preserve"> STYLEREF  "Heading 1</w:instrText>
      </w:r>
      <w:r>
        <w:rPr>
          <w:lang w:val="en-GB"/>
        </w:rPr>
        <w:instrText xml:space="preserve">" </w:instrText>
      </w:r>
      <w:r>
        <w:rPr>
          <w:lang w:val="en-GB"/>
        </w:rPr>
        <w:fldChar w:fldCharType="separate"/>
      </w:r>
      <w:r w:rsidR="005A4EFF">
        <w:rPr>
          <w:noProof/>
          <w:lang w:val="en-GB"/>
        </w:rPr>
        <w:instrText>Transcoding and Processing</w:instrText>
      </w:r>
      <w:bookmarkEnd w:id="220"/>
      <w:bookmarkEnd w:id="221"/>
      <w:r>
        <w:rPr>
          <w:lang w:val="en-GB"/>
        </w:rPr>
        <w:fldChar w:fldCharType="end"/>
      </w:r>
      <w:r>
        <w:instrText xml:space="preserve">" \f C \l "1" </w:instrText>
      </w:r>
      <w:r>
        <w:fldChar w:fldCharType="end"/>
      </w:r>
      <w:r w:rsidR="0055488F" w:rsidRPr="00843D17">
        <w:t xml:space="preserve">This section </w:t>
      </w:r>
      <w:r w:rsidR="001036AF">
        <w:t xml:space="preserve">contains </w:t>
      </w:r>
      <w:r w:rsidR="0055488F" w:rsidRPr="00843D17">
        <w:t>the following</w:t>
      </w:r>
      <w:r w:rsidR="005214F0">
        <w:t xml:space="preserve"> topics</w:t>
      </w:r>
      <w:r w:rsidR="0055488F" w:rsidRPr="00843D17">
        <w:t>:</w:t>
      </w:r>
    </w:p>
    <w:p w:rsidR="001547E4" w:rsidRDefault="009950C3" w:rsidP="00070421">
      <w:pPr>
        <w:pStyle w:val="ListBullet"/>
      </w:pPr>
      <w:hyperlink w:anchor="_Transcoding" w:history="1">
        <w:r w:rsidR="001547E4" w:rsidRPr="001547E4">
          <w:rPr>
            <w:rStyle w:val="Hyperlink"/>
            <w:rFonts w:cs="Arial"/>
          </w:rPr>
          <w:t>Transcoding</w:t>
        </w:r>
      </w:hyperlink>
    </w:p>
    <w:p w:rsidR="006B57D3" w:rsidRDefault="009950C3" w:rsidP="00070421">
      <w:pPr>
        <w:pStyle w:val="ListBullet"/>
      </w:pPr>
      <w:hyperlink w:anchor="_Adding_a_New_1" w:history="1">
        <w:r w:rsidR="001547E4" w:rsidRPr="001547E4">
          <w:rPr>
            <w:rStyle w:val="Hyperlink"/>
            <w:rFonts w:cs="Arial"/>
          </w:rPr>
          <w:t>Adding a Transcoding Profile</w:t>
        </w:r>
      </w:hyperlink>
    </w:p>
    <w:p w:rsidR="001547E4" w:rsidRDefault="009950C3" w:rsidP="00070421">
      <w:pPr>
        <w:pStyle w:val="ListBullet"/>
      </w:pPr>
      <w:hyperlink w:anchor="_The_Flavors_Tab_1" w:history="1">
        <w:r w:rsidR="006B57D3" w:rsidRPr="006B57D3">
          <w:rPr>
            <w:rStyle w:val="Hyperlink"/>
            <w:rFonts w:cs="Arial"/>
          </w:rPr>
          <w:t>The Flavors Tab</w:t>
        </w:r>
      </w:hyperlink>
    </w:p>
    <w:p w:rsidR="006B57D3" w:rsidRDefault="009950C3" w:rsidP="00070421">
      <w:pPr>
        <w:pStyle w:val="ListBullet"/>
      </w:pPr>
      <w:hyperlink w:anchor="_Supported_Formats_for" w:history="1">
        <w:r w:rsidR="00070421" w:rsidRPr="00070421">
          <w:rPr>
            <w:rStyle w:val="Hyperlink"/>
            <w:rFonts w:cs="Arial"/>
          </w:rPr>
          <w:t>Supported Formats for the SaaS Edition</w:t>
        </w:r>
      </w:hyperlink>
    </w:p>
    <w:p w:rsidR="00B35F50" w:rsidRDefault="00B35F50" w:rsidP="008F01DA">
      <w:pPr>
        <w:pStyle w:val="Heading2"/>
      </w:pPr>
      <w:bookmarkStart w:id="222" w:name="_Transcoding"/>
      <w:bookmarkStart w:id="223" w:name="_Toc261554149"/>
      <w:bookmarkStart w:id="224" w:name="_Toc261554917"/>
      <w:bookmarkStart w:id="225" w:name="_Toc313796545"/>
      <w:bookmarkStart w:id="226" w:name="_Toc320796768"/>
      <w:bookmarkEnd w:id="222"/>
      <w:r>
        <w:t>Transcoding</w:t>
      </w:r>
      <w:bookmarkEnd w:id="223"/>
      <w:bookmarkEnd w:id="224"/>
      <w:bookmarkEnd w:id="225"/>
      <w:bookmarkEnd w:id="226"/>
    </w:p>
    <w:p w:rsidR="008D7203" w:rsidRDefault="008D7203" w:rsidP="00831E12">
      <w:r>
        <w:t xml:space="preserve">When a video is uploaded to the KMC, the video is associated with a conversion profile, also known as a Transcoding Profile. A Transcoding Profile may be comprised of a single flavor or multiple </w:t>
      </w:r>
      <w:r w:rsidRPr="000C188E">
        <w:t xml:space="preserve">flavors. For each upload session, you can select the </w:t>
      </w:r>
      <w:r>
        <w:t>Transcoding Profile. You can also set a default Transcoding Profile.</w:t>
      </w:r>
    </w:p>
    <w:p w:rsidR="000E367A" w:rsidRPr="000E367A" w:rsidRDefault="00123DCF" w:rsidP="00831E12">
      <w:pPr>
        <w:rPr>
          <w:rStyle w:val="apple-style-span"/>
          <w:szCs w:val="22"/>
        </w:rPr>
      </w:pPr>
      <w:r w:rsidRPr="000E367A">
        <w:rPr>
          <w:rStyle w:val="apple-style-span"/>
        </w:rPr>
        <w:t>A transcode</w:t>
      </w:r>
      <w:r w:rsidR="000E367A" w:rsidRPr="000E367A">
        <w:rPr>
          <w:rStyle w:val="apple-style-span"/>
        </w:rPr>
        <w:t xml:space="preserve"> is made from taking an encoded piece of video and then converting it into one or more newly and more compressed streams that can then be played in a player on a computer or mobile device depending on the settings and methods used.  </w:t>
      </w:r>
    </w:p>
    <w:p w:rsidR="00B52D8B" w:rsidRPr="00B52D8B" w:rsidRDefault="00E60A5F" w:rsidP="00831E12">
      <w:r>
        <w:t>Kaltura f</w:t>
      </w:r>
      <w:r w:rsidR="001A5911">
        <w:t>lavors are transcoded versions of an entry that are used to specify resolutions and formats. You can select</w:t>
      </w:r>
      <w:r>
        <w:t xml:space="preserve"> to generate or add</w:t>
      </w:r>
      <w:r w:rsidR="001A5911">
        <w:t xml:space="preserve"> multiple flavors </w:t>
      </w:r>
      <w:r>
        <w:t>to</w:t>
      </w:r>
      <w:r w:rsidR="001A5911">
        <w:t xml:space="preserve"> an entry, including flavors geared towards displaying media on mobile devices (low bandwidth, small screens, and/or HTML5 supporting devices). </w:t>
      </w:r>
      <w:r w:rsidR="00B52D8B" w:rsidRPr="00123DCF">
        <w:rPr>
          <w:rStyle w:val="apple-style-span"/>
        </w:rPr>
        <w:t xml:space="preserve">A flavor is a single output file with its specific file type, bit-rate, GOP size, </w:t>
      </w:r>
      <w:r w:rsidR="000E367A">
        <w:rPr>
          <w:rStyle w:val="apple-style-span"/>
        </w:rPr>
        <w:t xml:space="preserve">that </w:t>
      </w:r>
      <w:r w:rsidR="00B52D8B" w:rsidRPr="00123DCF">
        <w:rPr>
          <w:rStyle w:val="apple-style-span"/>
        </w:rPr>
        <w:t>may be used for playback, download or editing.</w:t>
      </w:r>
    </w:p>
    <w:p w:rsidR="003C19F0" w:rsidRDefault="003C19F0" w:rsidP="00831E12">
      <w:r>
        <w:t xml:space="preserve">The </w:t>
      </w:r>
      <w:r w:rsidRPr="00747857">
        <w:t>Kaltura platform supports ingestion of all forms of rich media (including video, images, audio, PDF, SWF files</w:t>
      </w:r>
      <w:r>
        <w:t>, etc.</w:t>
      </w:r>
      <w:r w:rsidRPr="00747857">
        <w:t xml:space="preserve">), and allows </w:t>
      </w:r>
      <w:r>
        <w:t xml:space="preserve">you </w:t>
      </w:r>
      <w:r w:rsidRPr="00747857">
        <w:t>to define different tran</w:t>
      </w:r>
      <w:r>
        <w:t>scoding profiles, depending on your</w:t>
      </w:r>
      <w:r w:rsidRPr="00747857">
        <w:t xml:space="preserve"> publishing needs.</w:t>
      </w:r>
      <w:r>
        <w:t xml:space="preserve"> </w:t>
      </w:r>
    </w:p>
    <w:p w:rsidR="003C19F0" w:rsidRDefault="003C19F0" w:rsidP="00831E12">
      <w:r>
        <w:t>Additional transcoding flavors can easily be added for publishing across different devices, network bandwidths and screen sizes. Kaltura's transcoding decision layer engine supports more than 60 video and image formats as well as 140 video and audio codecs.</w:t>
      </w:r>
    </w:p>
    <w:p w:rsidR="003C19F0" w:rsidRDefault="003C19F0" w:rsidP="00831E12">
      <w:r>
        <w:t xml:space="preserve">When you upload content you determine what type of flavors you want to associate with your output. </w:t>
      </w:r>
    </w:p>
    <w:p w:rsidR="00E97FBB" w:rsidRDefault="00E97FBB">
      <w:r>
        <w:t>The</w:t>
      </w:r>
      <w:r w:rsidR="00E60A5F">
        <w:t xml:space="preserve">re are </w:t>
      </w:r>
      <w:ins w:id="227" w:author="Debbie Zioni" w:date="2012-04-29T15:04:00Z">
        <w:r w:rsidR="001A73FD">
          <w:t xml:space="preserve">four </w:t>
        </w:r>
      </w:ins>
      <w:del w:id="228" w:author="Debbie Zioni" w:date="2012-04-29T15:04:00Z">
        <w:r w:rsidR="00E60A5F" w:rsidDel="001A73FD">
          <w:delText xml:space="preserve">three </w:delText>
        </w:r>
      </w:del>
      <w:r w:rsidR="00E60A5F">
        <w:t>transcoding profiles that are automatically created for new accounts</w:t>
      </w:r>
      <w:r>
        <w:t>:</w:t>
      </w:r>
    </w:p>
    <w:p w:rsidR="00E97FBB" w:rsidRPr="00FF2599" w:rsidRDefault="00E97FBB">
      <w:pPr>
        <w:pStyle w:val="ListBullet"/>
        <w:ind w:left="828"/>
        <w:rPr>
          <w:szCs w:val="20"/>
        </w:rPr>
      </w:pPr>
      <w:r w:rsidRPr="00E54D7D">
        <w:rPr>
          <w:b/>
        </w:rPr>
        <w:t>Default</w:t>
      </w:r>
      <w:r w:rsidR="009B4E96">
        <w:t xml:space="preserve"> </w:t>
      </w:r>
      <w:r>
        <w:t xml:space="preserve">- </w:t>
      </w:r>
      <w:r w:rsidR="00372AD6" w:rsidRPr="00FF2599">
        <w:rPr>
          <w:szCs w:val="20"/>
        </w:rPr>
        <w:t xml:space="preserve">the flavors included in the default transcoding profile of the </w:t>
      </w:r>
      <w:r w:rsidR="006F115B" w:rsidRPr="00FF2599">
        <w:rPr>
          <w:szCs w:val="20"/>
        </w:rPr>
        <w:t>account</w:t>
      </w:r>
      <w:r w:rsidR="006F115B">
        <w:rPr>
          <w:szCs w:val="20"/>
        </w:rPr>
        <w:t>. These</w:t>
      </w:r>
      <w:r w:rsidR="00CE4F4F">
        <w:rPr>
          <w:szCs w:val="20"/>
        </w:rPr>
        <w:t xml:space="preserve"> flavors appear in the main Transcoding Settings page.</w:t>
      </w:r>
    </w:p>
    <w:p w:rsidR="00E97FBB" w:rsidRDefault="00E97FBB">
      <w:pPr>
        <w:pStyle w:val="ListBullet"/>
        <w:ind w:left="828"/>
      </w:pPr>
      <w:r w:rsidRPr="00045C1E">
        <w:rPr>
          <w:b/>
        </w:rPr>
        <w:t xml:space="preserve">Source </w:t>
      </w:r>
      <w:r w:rsidRPr="00E54D7D">
        <w:rPr>
          <w:b/>
        </w:rPr>
        <w:t>Only</w:t>
      </w:r>
      <w:r w:rsidR="009B4E96" w:rsidRPr="009B4E96">
        <w:t xml:space="preserve"> - upload</w:t>
      </w:r>
      <w:r w:rsidR="000E367A">
        <w:t>s</w:t>
      </w:r>
      <w:r w:rsidR="009B4E96" w:rsidRPr="009B4E96">
        <w:t xml:space="preserve"> the source file, but does not transcode it;</w:t>
      </w:r>
      <w:r w:rsidR="00BD2F8D">
        <w:t xml:space="preserve"> </w:t>
      </w:r>
      <w:r w:rsidR="00123DCF">
        <w:t>the</w:t>
      </w:r>
      <w:r w:rsidR="00BD2F8D">
        <w:t xml:space="preserve"> source is the original file uploaded as i</w:t>
      </w:r>
      <w:r w:rsidR="001E6173">
        <w:t>s.</w:t>
      </w:r>
      <w:r w:rsidR="00045C1E">
        <w:t xml:space="preserve"> </w:t>
      </w:r>
      <w:r w:rsidR="000C2B81">
        <w:t>Other flavors will not be created.</w:t>
      </w:r>
    </w:p>
    <w:p w:rsidR="00E97FBB" w:rsidRPr="00C14FAB" w:rsidRDefault="00E97FBB" w:rsidP="005127A9">
      <w:pPr>
        <w:pStyle w:val="ListBullet"/>
        <w:ind w:left="828"/>
        <w:rPr>
          <w:ins w:id="229" w:author="Debbie Zioni" w:date="2012-04-29T15:13:00Z"/>
          <w:rPrChange w:id="230" w:author="Debbie Zioni" w:date="2012-04-29T15:13:00Z">
            <w:rPr>
              <w:ins w:id="231" w:author="Debbie Zioni" w:date="2012-04-29T15:13:00Z"/>
              <w:rFonts w:cs="Times New Roman"/>
            </w:rPr>
          </w:rPrChange>
        </w:rPr>
      </w:pPr>
      <w:r w:rsidRPr="00E54D7D">
        <w:rPr>
          <w:b/>
        </w:rPr>
        <w:t>All Flavors</w:t>
      </w:r>
      <w:r w:rsidR="009B4E96">
        <w:t xml:space="preserve"> </w:t>
      </w:r>
      <w:r w:rsidR="004809C7">
        <w:t xml:space="preserve">- </w:t>
      </w:r>
      <w:r w:rsidR="009B4E96">
        <w:t>transcodes uploaded files into all of the flavors defined in the main Transcoding Settings page. See</w:t>
      </w:r>
      <w:r w:rsidR="00935A89">
        <w:t xml:space="preserve"> </w:t>
      </w:r>
      <w:ins w:id="232" w:author="Debbie Zioni" w:date="2012-04-29T15:09:00Z">
        <w:r w:rsidR="00C14FAB">
          <w:rPr>
            <w:rFonts w:cs="Times New Roman"/>
          </w:rPr>
          <w:fldChar w:fldCharType="begin"/>
        </w:r>
        <w:r w:rsidR="00C14FAB">
          <w:rPr>
            <w:rFonts w:cs="Times New Roman"/>
          </w:rPr>
          <w:instrText xml:space="preserve"> HYPERLINK  \l "_Transcoding_Settings_Page" </w:instrText>
        </w:r>
        <w:r w:rsidR="00C14FAB">
          <w:rPr>
            <w:rFonts w:cs="Times New Roman"/>
          </w:rPr>
          <w:fldChar w:fldCharType="separate"/>
        </w:r>
        <w:r w:rsidR="00935A89" w:rsidRPr="00C14FAB">
          <w:rPr>
            <w:rStyle w:val="Hyperlink"/>
          </w:rPr>
          <w:t>Transcoding Settings Page</w:t>
        </w:r>
        <w:r w:rsidR="00935A89" w:rsidRPr="00C14FAB">
          <w:rPr>
            <w:rStyle w:val="Hyperlink"/>
            <w:rFonts w:cs="Arial"/>
          </w:rPr>
          <w:t xml:space="preserve">. </w:t>
        </w:r>
        <w:r w:rsidR="00C14FAB">
          <w:rPr>
            <w:rFonts w:cs="Times New Roman"/>
          </w:rPr>
          <w:fldChar w:fldCharType="end"/>
        </w:r>
      </w:ins>
    </w:p>
    <w:p w:rsidR="00C14FAB" w:rsidRPr="0022303C" w:rsidRDefault="0022303C" w:rsidP="005127A9">
      <w:pPr>
        <w:pStyle w:val="ListBullet"/>
        <w:ind w:left="828"/>
        <w:rPr>
          <w:ins w:id="233" w:author="Debbie Zioni" w:date="2012-04-29T15:04:00Z"/>
        </w:rPr>
      </w:pPr>
      <w:ins w:id="234" w:author="Debbie Zioni" w:date="2012-04-29T15:14:00Z">
        <w:r w:rsidRPr="0022303C">
          <w:rPr>
            <w:b/>
            <w:bCs/>
            <w:rPrChange w:id="235" w:author="Debbie Zioni" w:date="2012-04-29T15:14:00Z">
              <w:rPr/>
            </w:rPrChange>
          </w:rPr>
          <w:t xml:space="preserve">Document conversion for MediaSpace 3.0 </w:t>
        </w:r>
        <w:r>
          <w:rPr>
            <w:b/>
            <w:bCs/>
          </w:rPr>
          <w:t xml:space="preserve"> - </w:t>
        </w:r>
        <w:r w:rsidRPr="0022303C">
          <w:rPr>
            <w:rPrChange w:id="236" w:author="Debbie Zioni" w:date="2012-04-29T15:15:00Z">
              <w:rPr>
                <w:b/>
                <w:bCs/>
              </w:rPr>
            </w:rPrChange>
          </w:rPr>
          <w:t>transcodes uploaded files into ?</w:t>
        </w:r>
      </w:ins>
    </w:p>
    <w:p w:rsidR="001A73FD" w:rsidRDefault="0022303C">
      <w:pPr>
        <w:pStyle w:val="ListContinue"/>
        <w:pPrChange w:id="237" w:author="Debbie Zioni" w:date="2012-04-29T15:14:00Z">
          <w:pPr>
            <w:pStyle w:val="ListBullet"/>
            <w:ind w:left="828"/>
          </w:pPr>
        </w:pPrChange>
      </w:pPr>
      <w:ins w:id="238" w:author="Debbie Zioni" w:date="2012-04-29T15:14:00Z">
        <w:r w:rsidRPr="009361D6">
          <w:rPr>
            <w:noProof/>
            <w:lang w:val="en-US" w:bidi="he-IL"/>
            <w:rPrChange w:id="239">
              <w:rPr>
                <w:noProof/>
                <w:lang w:val="en-US" w:bidi="he-IL"/>
              </w:rPr>
            </w:rPrChange>
          </w:rPr>
          <w:drawing>
            <wp:inline distT="0" distB="0" distL="0" distR="0" wp14:anchorId="17D1A76B" wp14:editId="61106612">
              <wp:extent cx="2342857" cy="857143"/>
              <wp:effectExtent l="0" t="0" r="63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MC_transoding_settings.png"/>
                      <pic:cNvPicPr/>
                    </pic:nvPicPr>
                    <pic:blipFill>
                      <a:blip r:embed="rId52">
                        <a:extLst>
                          <a:ext uri="{28A0092B-C50C-407E-A947-70E740481C1C}">
                            <a14:useLocalDpi xmlns:a14="http://schemas.microsoft.com/office/drawing/2010/main" val="0"/>
                          </a:ext>
                        </a:extLst>
                      </a:blip>
                      <a:stretch>
                        <a:fillRect/>
                      </a:stretch>
                    </pic:blipFill>
                    <pic:spPr>
                      <a:xfrm>
                        <a:off x="0" y="0"/>
                        <a:ext cx="2342857" cy="857143"/>
                      </a:xfrm>
                      <a:prstGeom prst="rect">
                        <a:avLst/>
                      </a:prstGeom>
                    </pic:spPr>
                  </pic:pic>
                </a:graphicData>
              </a:graphic>
            </wp:inline>
          </w:drawing>
        </w:r>
      </w:ins>
    </w:p>
    <w:p w:rsidR="004809C7" w:rsidRDefault="004809C7" w:rsidP="008F01DA">
      <w:pPr>
        <w:pStyle w:val="Heading3"/>
      </w:pPr>
      <w:bookmarkStart w:id="240" w:name="_Toc313796546"/>
      <w:bookmarkStart w:id="241" w:name="_Toc320796769"/>
      <w:r>
        <w:t>Converting Videos into Multiple Flavors (Optimized Output Files)</w:t>
      </w:r>
      <w:bookmarkEnd w:id="240"/>
      <w:bookmarkEnd w:id="241"/>
      <w:r>
        <w:t xml:space="preserve"> </w:t>
      </w:r>
    </w:p>
    <w:p w:rsidR="004809C7" w:rsidRDefault="004809C7" w:rsidP="00831E12">
      <w:r>
        <w:t>Kaltura’s player provides optimal playback by using adaptive bitrate technology that automatically selects the most appropriate file for playback, based on the viewer’s specific connection and other parameters.</w:t>
      </w:r>
    </w:p>
    <w:p w:rsidR="00B662C1" w:rsidDel="00C14FAB" w:rsidRDefault="004809C7" w:rsidP="00831E12">
      <w:pPr>
        <w:rPr>
          <w:del w:id="242" w:author="Debbie Zioni" w:date="2012-04-29T15:09:00Z"/>
        </w:rPr>
      </w:pPr>
      <w:r>
        <w:t>Getting content onto the platform is the first step and selecting transcoding information is part of the upload session.</w:t>
      </w:r>
      <w:r w:rsidR="00935A89">
        <w:t xml:space="preserve"> </w:t>
      </w:r>
      <w:r>
        <w:t>For a quick and simple upload, use the default flavors that are provided</w:t>
      </w:r>
      <w:r w:rsidR="00372AD6">
        <w:t xml:space="preserve"> </w:t>
      </w:r>
      <w:r w:rsidR="00372AD6" w:rsidRPr="00FF2599">
        <w:rPr>
          <w:rFonts w:eastAsiaTheme="minorHAnsi"/>
        </w:rPr>
        <w:t>and</w:t>
      </w:r>
      <w:r w:rsidR="00F23E67">
        <w:rPr>
          <w:rFonts w:eastAsiaTheme="minorHAnsi"/>
        </w:rPr>
        <w:t xml:space="preserve"> that</w:t>
      </w:r>
      <w:r w:rsidR="00372AD6" w:rsidRPr="00FF2599">
        <w:rPr>
          <w:rFonts w:eastAsiaTheme="minorHAnsi"/>
        </w:rPr>
        <w:t xml:space="preserve"> can be enabled/disabled from </w:t>
      </w:r>
      <w:r w:rsidR="00F23E67">
        <w:rPr>
          <w:rFonts w:eastAsiaTheme="minorHAnsi"/>
        </w:rPr>
        <w:t>the transcoding profile you want</w:t>
      </w:r>
      <w:r w:rsidR="00372AD6" w:rsidRPr="00FF2599">
        <w:rPr>
          <w:rFonts w:eastAsiaTheme="minorHAnsi"/>
        </w:rPr>
        <w:t xml:space="preserve"> to use</w:t>
      </w:r>
      <w:r>
        <w:t xml:space="preserve">. See </w:t>
      </w:r>
      <w:hyperlink w:anchor="_Default_Flavors" w:history="1">
        <w:r w:rsidRPr="004809C7">
          <w:rPr>
            <w:rStyle w:val="Hyperlink"/>
          </w:rPr>
          <w:t>Default Flavors</w:t>
        </w:r>
      </w:hyperlink>
      <w:r>
        <w:t>.</w:t>
      </w:r>
      <w:ins w:id="243" w:author="Debbie Zioni" w:date="2012-04-29T15:09:00Z">
        <w:r w:rsidR="00C14FAB">
          <w:t>configuring</w:t>
        </w:r>
      </w:ins>
    </w:p>
    <w:p w:rsidR="00B662C1" w:rsidRDefault="00B662C1">
      <w:pPr>
        <w:pPrChange w:id="244" w:author="Debbie Zioni" w:date="2012-04-29T15:09:00Z">
          <w:pPr>
            <w:pStyle w:val="Heading3"/>
          </w:pPr>
        </w:pPrChange>
      </w:pPr>
      <w:bookmarkStart w:id="245" w:name="_Transcoding_Settings_Page"/>
      <w:bookmarkStart w:id="246" w:name="_Toc313796547"/>
      <w:bookmarkStart w:id="247" w:name="_Toc320796770"/>
      <w:bookmarkEnd w:id="245"/>
      <w:r>
        <w:t>Transcoding Settings Page</w:t>
      </w:r>
      <w:bookmarkEnd w:id="246"/>
      <w:bookmarkEnd w:id="247"/>
    </w:p>
    <w:p w:rsidR="00B662C1" w:rsidRDefault="00B662C1" w:rsidP="008F01DA">
      <w:pPr>
        <w:pStyle w:val="Procedure"/>
      </w:pPr>
      <w:r>
        <w:t xml:space="preserve">To display </w:t>
      </w:r>
      <w:r w:rsidRPr="006B57D3">
        <w:t>the</w:t>
      </w:r>
      <w:r>
        <w:t xml:space="preserve"> default flavors for transcoding your content</w:t>
      </w:r>
    </w:p>
    <w:p w:rsidR="00B662C1" w:rsidRDefault="00B662C1" w:rsidP="00C13C0B">
      <w:pPr>
        <w:pStyle w:val="ListBullet"/>
      </w:pPr>
      <w:r>
        <w:t>Select the</w:t>
      </w:r>
      <w:r w:rsidRPr="001E6173">
        <w:rPr>
          <w:rStyle w:val="apple-converted-space"/>
          <w:rFonts w:ascii="Georgia" w:hAnsi="Georgia"/>
          <w:b/>
          <w:bCs/>
          <w:color w:val="000000"/>
        </w:rPr>
        <w:t> </w:t>
      </w:r>
      <w:r w:rsidRPr="00123DCF">
        <w:rPr>
          <w:rStyle w:val="BodyTextChar"/>
        </w:rPr>
        <w:t>Settings tab and then select Transcoding Settings</w:t>
      </w:r>
      <w:r>
        <w:t xml:space="preserve">. </w:t>
      </w:r>
      <w:r>
        <w:br/>
      </w:r>
      <w:r w:rsidR="001E4576" w:rsidRPr="00123DCF">
        <w:rPr>
          <w:noProof/>
          <w:color w:val="0000FF"/>
          <w:lang w:val="en-US" w:bidi="he-IL"/>
        </w:rPr>
        <w:drawing>
          <wp:inline distT="0" distB="0" distL="0" distR="0" wp14:anchorId="7585E94B" wp14:editId="2D53D9C2">
            <wp:extent cx="5572125" cy="1266825"/>
            <wp:effectExtent l="0" t="0" r="0" b="0"/>
            <wp:docPr id="159" name="Picture 159" descr="Transcoding KMC">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ranscoding KMC">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2125" cy="1266825"/>
                    </a:xfrm>
                    <a:prstGeom prst="rect">
                      <a:avLst/>
                    </a:prstGeom>
                    <a:noFill/>
                    <a:ln>
                      <a:noFill/>
                    </a:ln>
                  </pic:spPr>
                </pic:pic>
              </a:graphicData>
            </a:graphic>
          </wp:inline>
        </w:drawing>
      </w:r>
    </w:p>
    <w:p w:rsidR="00F23E67" w:rsidRPr="00FF2599" w:rsidRDefault="00B662C1">
      <w:pPr>
        <w:pStyle w:val="ListContinue"/>
        <w:rPr>
          <w:rStyle w:val="BodyTextChar"/>
          <w:rFonts w:eastAsiaTheme="minorHAnsi"/>
        </w:rPr>
      </w:pPr>
      <w:r>
        <w:t>The</w:t>
      </w:r>
      <w:r w:rsidRPr="00E54D7D">
        <w:t> Default Transcoding Flavors </w:t>
      </w:r>
      <w:r>
        <w:t>window is displayed</w:t>
      </w:r>
      <w:r w:rsidR="00F23E67">
        <w:t xml:space="preserve"> </w:t>
      </w:r>
      <w:r w:rsidR="00F23E67" w:rsidRPr="00FF2599">
        <w:rPr>
          <w:rStyle w:val="BodyTextChar"/>
        </w:rPr>
        <w:t>which contains</w:t>
      </w:r>
      <w:r w:rsidR="00F23E67" w:rsidRPr="00FF2599">
        <w:rPr>
          <w:rStyle w:val="BodyTextChar"/>
          <w:rFonts w:eastAsiaTheme="minorHAnsi"/>
        </w:rPr>
        <w:t xml:space="preserve"> the flavor selection of the Default Transcoding profile.</w:t>
      </w:r>
    </w:p>
    <w:p w:rsidR="00B662C1" w:rsidRDefault="00B662C1">
      <w:pPr>
        <w:pStyle w:val="ListContinue"/>
      </w:pPr>
    </w:p>
    <w:p w:rsidR="00C13C0B" w:rsidRDefault="00B662C1">
      <w:pPr>
        <w:pStyle w:val="ListContinue"/>
      </w:pPr>
      <w:r w:rsidRPr="00FF2599">
        <w:rPr>
          <w:rStyle w:val="BodyTextChar"/>
        </w:rPr>
        <w:t>Each file uploaded to the system is transcoded into the flavors</w:t>
      </w:r>
      <w:r w:rsidR="00143139" w:rsidRPr="00B32AE5">
        <w:rPr>
          <w:rStyle w:val="BodyTextChar"/>
        </w:rPr>
        <w:t xml:space="preserve"> that are checke</w:t>
      </w:r>
      <w:r w:rsidR="001E6173">
        <w:rPr>
          <w:rStyle w:val="BodyTextChar"/>
        </w:rPr>
        <w:t>d.</w:t>
      </w:r>
      <w:r w:rsidR="00143139" w:rsidRPr="00FF2599">
        <w:rPr>
          <w:rStyle w:val="Heading3Char"/>
          <w:noProof/>
          <w:lang w:val="en-US" w:bidi="he-IL"/>
        </w:rPr>
        <w:drawing>
          <wp:inline distT="0" distB="0" distL="0" distR="0" wp14:anchorId="04D5B688" wp14:editId="15C824B9">
            <wp:extent cx="5943600" cy="4029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coding_settings.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inline>
        </w:drawing>
      </w:r>
      <w:bookmarkStart w:id="248" w:name="_Creating_Transcoding_Profiles_1"/>
      <w:bookmarkEnd w:id="248"/>
    </w:p>
    <w:p w:rsidR="00B35F50" w:rsidRDefault="00DC6A0B" w:rsidP="008F01DA">
      <w:pPr>
        <w:pStyle w:val="Heading3"/>
      </w:pPr>
      <w:bookmarkStart w:id="249" w:name="_Editing_and_Creating"/>
      <w:bookmarkStart w:id="250" w:name="_Toc313796548"/>
      <w:bookmarkStart w:id="251" w:name="_Toc320796771"/>
      <w:bookmarkEnd w:id="249"/>
      <w:r>
        <w:t>Editing and Creating</w:t>
      </w:r>
      <w:r w:rsidR="00B35F50">
        <w:t xml:space="preserve"> Transcoding Profiles</w:t>
      </w:r>
      <w:bookmarkEnd w:id="250"/>
      <w:bookmarkEnd w:id="251"/>
    </w:p>
    <w:p w:rsidR="002A57AF" w:rsidRPr="00123DCF" w:rsidRDefault="002A57AF" w:rsidP="008F01DA">
      <w:pPr>
        <w:pStyle w:val="Procedure"/>
      </w:pPr>
      <w:r w:rsidRPr="00B850D4">
        <w:t xml:space="preserve">To </w:t>
      </w:r>
      <w:r w:rsidR="00DC6A0B">
        <w:t>edit</w:t>
      </w:r>
      <w:r w:rsidR="000715AF">
        <w:t xml:space="preserve"> </w:t>
      </w:r>
      <w:r w:rsidRPr="003C0E24">
        <w:t>a Transcoding Profile</w:t>
      </w:r>
    </w:p>
    <w:p w:rsidR="002A57AF" w:rsidRDefault="002A57AF" w:rsidP="00927D1E">
      <w:pPr>
        <w:pStyle w:val="ListNumber"/>
        <w:numPr>
          <w:ilvl w:val="0"/>
          <w:numId w:val="148"/>
        </w:numPr>
      </w:pPr>
      <w:r>
        <w:t>Select the</w:t>
      </w:r>
      <w:r w:rsidRPr="00F23E67">
        <w:rPr>
          <w:rStyle w:val="apple-converted-space"/>
          <w:rFonts w:ascii="Georgia" w:hAnsi="Georgia"/>
          <w:bCs/>
          <w:color w:val="000000"/>
        </w:rPr>
        <w:t> </w:t>
      </w:r>
      <w:r w:rsidRPr="00CA5F53">
        <w:rPr>
          <w:rStyle w:val="BodyTextChar"/>
        </w:rPr>
        <w:t>Settings</w:t>
      </w:r>
      <w:r w:rsidR="006C59F6" w:rsidRPr="00123DCF">
        <w:rPr>
          <w:rStyle w:val="BodyTextChar"/>
        </w:rPr>
        <w:t> tab</w:t>
      </w:r>
      <w:r w:rsidRPr="00123DCF">
        <w:rPr>
          <w:rStyle w:val="BodyTextChar"/>
        </w:rPr>
        <w:t xml:space="preserve"> and then select</w:t>
      </w:r>
      <w:r w:rsidRPr="00F23E67">
        <w:rPr>
          <w:rStyle w:val="apple-converted-space"/>
          <w:rFonts w:ascii="Georgia" w:hAnsi="Georgia"/>
          <w:color w:val="000000"/>
        </w:rPr>
        <w:t> </w:t>
      </w:r>
      <w:r w:rsidRPr="005C7B20">
        <w:rPr>
          <w:rStyle w:val="BodyTextChar"/>
        </w:rPr>
        <w:t>Transcoding Settings</w:t>
      </w:r>
      <w:r>
        <w:t>.</w:t>
      </w:r>
      <w:r w:rsidR="00AA35A7">
        <w:t xml:space="preserve"> </w:t>
      </w:r>
      <w:r>
        <w:br/>
      </w:r>
      <w:r w:rsidRPr="0061750C">
        <w:rPr>
          <w:noProof/>
          <w:color w:val="0000FF"/>
          <w:lang w:val="en-US" w:bidi="he-IL"/>
        </w:rPr>
        <w:drawing>
          <wp:inline distT="0" distB="0" distL="0" distR="0" wp14:anchorId="3A359237" wp14:editId="34372CFC">
            <wp:extent cx="5572125" cy="1266825"/>
            <wp:effectExtent l="0" t="0" r="0" b="0"/>
            <wp:docPr id="49" name="Picture 49" descr="Transcoding KMC">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ranscoding KMC">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2125" cy="1266825"/>
                    </a:xfrm>
                    <a:prstGeom prst="rect">
                      <a:avLst/>
                    </a:prstGeom>
                    <a:noFill/>
                    <a:ln>
                      <a:noFill/>
                    </a:ln>
                  </pic:spPr>
                </pic:pic>
              </a:graphicData>
            </a:graphic>
          </wp:inline>
        </w:drawing>
      </w:r>
    </w:p>
    <w:p w:rsidR="00F23E67" w:rsidRDefault="002A57AF">
      <w:pPr>
        <w:pStyle w:val="ListContinue"/>
        <w:rPr>
          <w:rFonts w:eastAsiaTheme="minorHAnsi"/>
          <w:color w:val="auto"/>
          <w:lang w:val="en-US" w:bidi="he-IL"/>
        </w:rPr>
      </w:pPr>
      <w:r>
        <w:t>The</w:t>
      </w:r>
      <w:r w:rsidRPr="00E54D7D">
        <w:t xml:space="preserve"> Default </w:t>
      </w:r>
      <w:r w:rsidRPr="00BD44D1">
        <w:t>Transcoding</w:t>
      </w:r>
      <w:r w:rsidRPr="00E54D7D">
        <w:t xml:space="preserve"> Flavors </w:t>
      </w:r>
      <w:r>
        <w:t>window is displayed</w:t>
      </w:r>
      <w:r w:rsidR="00F23E67">
        <w:t xml:space="preserve"> </w:t>
      </w:r>
      <w:r w:rsidR="00F23E67">
        <w:rPr>
          <w:rFonts w:eastAsiaTheme="minorHAnsi"/>
          <w:lang w:val="en-US" w:bidi="he-IL"/>
        </w:rPr>
        <w:t>showing</w:t>
      </w:r>
      <w:r w:rsidR="009C0131">
        <w:rPr>
          <w:rFonts w:eastAsiaTheme="minorHAnsi"/>
          <w:lang w:val="en-US" w:bidi="he-IL"/>
        </w:rPr>
        <w:t xml:space="preserve"> the flavors you selected for the Default T</w:t>
      </w:r>
      <w:r w:rsidR="00F23E67">
        <w:rPr>
          <w:rFonts w:eastAsiaTheme="minorHAnsi"/>
          <w:lang w:val="en-US" w:bidi="he-IL"/>
        </w:rPr>
        <w:t>ranscoding profile</w:t>
      </w:r>
      <w:r w:rsidR="009C0131">
        <w:rPr>
          <w:rFonts w:eastAsiaTheme="minorHAnsi"/>
          <w:lang w:val="en-US" w:bidi="he-IL"/>
        </w:rPr>
        <w:t>.</w:t>
      </w:r>
    </w:p>
    <w:p w:rsidR="002A57AF" w:rsidRDefault="002A57AF" w:rsidP="00927D1E">
      <w:pPr>
        <w:pStyle w:val="ListContinue"/>
      </w:pPr>
      <w:r>
        <w:t>.</w:t>
      </w:r>
      <w:r w:rsidR="00AA35A7">
        <w:t xml:space="preserve"> </w:t>
      </w:r>
    </w:p>
    <w:p w:rsidR="002A57AF" w:rsidRDefault="002A57AF" w:rsidP="00B0724F">
      <w:pPr>
        <w:pStyle w:val="ListNumber"/>
        <w:ind w:left="794"/>
      </w:pPr>
      <w:r>
        <w:t>On the lower left corner, click on</w:t>
      </w:r>
      <w:r w:rsidRPr="00014F5C">
        <w:rPr>
          <w:rStyle w:val="apple-converted-space"/>
          <w:rFonts w:ascii="Georgia" w:hAnsi="Georgia"/>
          <w:color w:val="000000"/>
        </w:rPr>
        <w:t> </w:t>
      </w:r>
      <w:r w:rsidRPr="002A57AF">
        <w:rPr>
          <w:rStyle w:val="BodyTextChar"/>
        </w:rPr>
        <w:t>Switch to Advanced Mode</w:t>
      </w:r>
      <w:r>
        <w:t>.</w:t>
      </w:r>
      <w:r>
        <w:br/>
      </w:r>
      <w:r w:rsidRPr="0061750C">
        <w:rPr>
          <w:noProof/>
          <w:color w:val="0000FF"/>
          <w:lang w:val="en-US" w:bidi="he-IL"/>
        </w:rPr>
        <w:drawing>
          <wp:inline distT="0" distB="0" distL="0" distR="0" wp14:anchorId="43C593B1" wp14:editId="0DBFC678">
            <wp:extent cx="5819775" cy="1312337"/>
            <wp:effectExtent l="0" t="0" r="0" b="2540"/>
            <wp:docPr id="48" name="Picture 48" descr="Advanced Transcoding KMC">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vanced Transcoding KMC">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9147" cy="1314450"/>
                    </a:xfrm>
                    <a:prstGeom prst="rect">
                      <a:avLst/>
                    </a:prstGeom>
                    <a:noFill/>
                    <a:ln>
                      <a:noFill/>
                    </a:ln>
                  </pic:spPr>
                </pic:pic>
              </a:graphicData>
            </a:graphic>
          </wp:inline>
        </w:drawing>
      </w:r>
    </w:p>
    <w:p w:rsidR="009E6837" w:rsidRDefault="009E6837">
      <w:pPr>
        <w:pStyle w:val="ListContinue"/>
      </w:pPr>
      <w:r>
        <w:t xml:space="preserve">The </w:t>
      </w:r>
      <w:r w:rsidRPr="00F0539C">
        <w:t>Transcod</w:t>
      </w:r>
      <w:r w:rsidRPr="00FF2599">
        <w:rPr>
          <w:rStyle w:val="ListContinueChar"/>
          <w:szCs w:val="22"/>
        </w:rPr>
        <w:t>i</w:t>
      </w:r>
      <w:r w:rsidRPr="00F0539C">
        <w:t>ng</w:t>
      </w:r>
      <w:r>
        <w:t xml:space="preserve"> Profiles</w:t>
      </w:r>
      <w:r w:rsidRPr="00E54D7D">
        <w:t> </w:t>
      </w:r>
      <w:r>
        <w:t>window is displayed.</w:t>
      </w:r>
    </w:p>
    <w:p w:rsidR="009E6837" w:rsidRDefault="00367AE6">
      <w:pPr>
        <w:pStyle w:val="ListContinue"/>
      </w:pPr>
      <w:r w:rsidRPr="00FF2599">
        <w:rPr>
          <w:noProof/>
          <w:lang w:val="en-US" w:bidi="he-IL"/>
        </w:rPr>
        <w:drawing>
          <wp:inline distT="0" distB="0" distL="0" distR="0" wp14:anchorId="112DA2EB" wp14:editId="1ECFC320">
            <wp:extent cx="5943600" cy="3552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coding_settings.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rsidR="009E6837" w:rsidRDefault="009E6837" w:rsidP="00FF2599">
      <w:pPr>
        <w:pStyle w:val="ListNumber"/>
      </w:pPr>
      <w:r>
        <w:t>Click on a Tra</w:t>
      </w:r>
      <w:r w:rsidR="001D7F8E">
        <w:t>nscoding Profile (Name) to edit or click Delete to remove a transcoding profile.</w:t>
      </w:r>
    </w:p>
    <w:p w:rsidR="009E6837" w:rsidRDefault="00831E12">
      <w:pPr>
        <w:pStyle w:val="ListContinue"/>
      </w:pPr>
      <w:r>
        <w:rPr>
          <w:noProof/>
          <w:lang w:val="en-US" w:bidi="he-IL"/>
        </w:rPr>
        <w:drawing>
          <wp:inline distT="0" distB="0" distL="0" distR="0" wp14:anchorId="237D6D7B" wp14:editId="1DDDCCC5">
            <wp:extent cx="5943600" cy="3286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profil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p w:rsidR="009E6837" w:rsidRDefault="009E6837" w:rsidP="00FF2599">
      <w:pPr>
        <w:pStyle w:val="ListNumber"/>
      </w:pPr>
      <w:r>
        <w:t>Use the checkbox to select</w:t>
      </w:r>
      <w:r w:rsidR="00DC6A0B">
        <w:t xml:space="preserve"> flavors to add or remove.</w:t>
      </w:r>
    </w:p>
    <w:p w:rsidR="00DC6A0B" w:rsidRDefault="00DC6A0B" w:rsidP="00DF4686">
      <w:pPr>
        <w:pStyle w:val="ListNumber"/>
      </w:pPr>
      <w:r>
        <w:t>Enter the Default Metadata S</w:t>
      </w:r>
      <w:r w:rsidR="001D7F8E">
        <w:t>ettings Entry ID (Optional). T</w:t>
      </w:r>
      <w:r w:rsidR="001D7F8E" w:rsidRPr="00FF2599">
        <w:t>his feature is useful if you want to set default metadata settings such as tags/categories to files you ingest.</w:t>
      </w:r>
      <w:r w:rsidR="001D7F8E">
        <w:t xml:space="preserve"> See</w:t>
      </w:r>
      <w:r w:rsidR="00D61842">
        <w:t xml:space="preserve"> </w:t>
      </w:r>
      <w:hyperlink w:anchor="_Upload_a_Media" w:history="1">
        <w:r w:rsidR="00D61842" w:rsidRPr="00D61842">
          <w:rPr>
            <w:rStyle w:val="Hyperlink"/>
            <w:rFonts w:cs="Arial"/>
          </w:rPr>
          <w:t>Upload a Media File and Set Its Metadata</w:t>
        </w:r>
      </w:hyperlink>
      <w:r w:rsidR="00D61842">
        <w:t xml:space="preserve">.   </w:t>
      </w:r>
      <w:r w:rsidR="00CE4F4F">
        <w:t>If your account is used and configured to i</w:t>
      </w:r>
      <w:r>
        <w:t xml:space="preserve">ngest content from Remote Storage- </w:t>
      </w:r>
      <w:r w:rsidR="00CE4F4F">
        <w:t xml:space="preserve">select the </w:t>
      </w:r>
      <w:r w:rsidR="00D61842" w:rsidRPr="008F01DA">
        <w:t>remote</w:t>
      </w:r>
      <w:r>
        <w:t xml:space="preserve"> storage </w:t>
      </w:r>
      <w:r w:rsidR="00CE4F4F">
        <w:t>name from the menu</w:t>
      </w:r>
      <w:r w:rsidR="00457BE0">
        <w:t xml:space="preserve"> </w:t>
      </w:r>
      <w:r>
        <w:t>(Optional).</w:t>
      </w:r>
      <w:r w:rsidR="00D61842">
        <w:t xml:space="preserve"> </w:t>
      </w:r>
    </w:p>
    <w:p w:rsidR="00DC6A0B" w:rsidRDefault="00DC6A0B" w:rsidP="00FF2599">
      <w:pPr>
        <w:pStyle w:val="ListNumber"/>
      </w:pPr>
      <w:r>
        <w:t>Click Save Changes.</w:t>
      </w:r>
    </w:p>
    <w:p w:rsidR="009E6837" w:rsidRDefault="009E6837" w:rsidP="008F01DA">
      <w:pPr>
        <w:pStyle w:val="Heading2"/>
      </w:pPr>
      <w:bookmarkStart w:id="252" w:name="_Adding_a_New_1"/>
      <w:bookmarkStart w:id="253" w:name="_Toc313796549"/>
      <w:bookmarkStart w:id="254" w:name="_Toc320796772"/>
      <w:bookmarkEnd w:id="252"/>
      <w:r>
        <w:t>Adding a Transcoding Profile</w:t>
      </w:r>
      <w:bookmarkEnd w:id="253"/>
      <w:bookmarkEnd w:id="254"/>
    </w:p>
    <w:p w:rsidR="00DC6A0B" w:rsidRPr="00123DCF" w:rsidRDefault="00DC6A0B" w:rsidP="008F01DA">
      <w:pPr>
        <w:pStyle w:val="Procedure"/>
      </w:pPr>
      <w:r w:rsidRPr="00B850D4">
        <w:t xml:space="preserve">To </w:t>
      </w:r>
      <w:r>
        <w:t xml:space="preserve">create </w:t>
      </w:r>
      <w:r w:rsidRPr="003C0E24">
        <w:t>a Transcoding Profile</w:t>
      </w:r>
    </w:p>
    <w:p w:rsidR="00DC6A0B" w:rsidRDefault="00DC6A0B" w:rsidP="00927D1E">
      <w:pPr>
        <w:pStyle w:val="ListNumber"/>
        <w:numPr>
          <w:ilvl w:val="0"/>
          <w:numId w:val="149"/>
        </w:numPr>
      </w:pPr>
      <w:r>
        <w:t>Select the</w:t>
      </w:r>
      <w:r w:rsidRPr="00DC6A0B">
        <w:rPr>
          <w:rStyle w:val="apple-converted-space"/>
          <w:rFonts w:ascii="Georgia" w:hAnsi="Georgia"/>
          <w:bCs/>
          <w:color w:val="000000"/>
        </w:rPr>
        <w:t> </w:t>
      </w:r>
      <w:r w:rsidRPr="00CA5F53">
        <w:rPr>
          <w:rStyle w:val="BodyTextChar"/>
        </w:rPr>
        <w:t>Settings</w:t>
      </w:r>
      <w:r w:rsidRPr="00123DCF">
        <w:rPr>
          <w:rStyle w:val="BodyTextChar"/>
        </w:rPr>
        <w:t> tab and then select</w:t>
      </w:r>
      <w:r w:rsidRPr="00DC6A0B">
        <w:rPr>
          <w:rStyle w:val="apple-converted-space"/>
          <w:rFonts w:ascii="Georgia" w:hAnsi="Georgia"/>
          <w:color w:val="000000"/>
        </w:rPr>
        <w:t> </w:t>
      </w:r>
      <w:r w:rsidRPr="005C7B20">
        <w:rPr>
          <w:rStyle w:val="BodyTextChar"/>
        </w:rPr>
        <w:t>Transcoding Settings</w:t>
      </w:r>
      <w:r>
        <w:t xml:space="preserve">. </w:t>
      </w:r>
    </w:p>
    <w:p w:rsidR="001D7F8E" w:rsidRDefault="00DC6A0B" w:rsidP="00FF2599">
      <w:pPr>
        <w:pStyle w:val="ListNumber"/>
      </w:pPr>
      <w:r w:rsidRPr="001D7F8E">
        <w:t>On the lower left corner, click on</w:t>
      </w:r>
      <w:r w:rsidRPr="00FF2599">
        <w:rPr>
          <w:rStyle w:val="apple-converted-space"/>
        </w:rPr>
        <w:t> </w:t>
      </w:r>
      <w:r w:rsidRPr="00D97C9B">
        <w:rPr>
          <w:rStyle w:val="BodyTextChar"/>
          <w:szCs w:val="22"/>
        </w:rPr>
        <w:t>Switch to Advanced Mode</w:t>
      </w:r>
      <w:r w:rsidRPr="001D7F8E">
        <w:t>.</w:t>
      </w:r>
    </w:p>
    <w:p w:rsidR="001D7F8E" w:rsidRDefault="001D7F8E" w:rsidP="00FF2599">
      <w:pPr>
        <w:pStyle w:val="ListNumber"/>
      </w:pPr>
      <w:r>
        <w:t>Click Add Profile.</w:t>
      </w:r>
    </w:p>
    <w:p w:rsidR="002A57AF" w:rsidRPr="00831E12" w:rsidRDefault="00831E12">
      <w:pPr>
        <w:pStyle w:val="ListContinue"/>
      </w:pPr>
      <w:r w:rsidRPr="00123DCF">
        <w:rPr>
          <w:rFonts w:ascii="Georgia" w:hAnsi="Georgia"/>
          <w:noProof/>
          <w:color w:val="0000FF"/>
          <w:lang w:val="en-US" w:bidi="he-IL"/>
        </w:rPr>
        <w:drawing>
          <wp:inline distT="0" distB="0" distL="0" distR="0" wp14:anchorId="6105672C" wp14:editId="2753F95F">
            <wp:extent cx="5581650" cy="32086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rofile.png"/>
                    <pic:cNvPicPr/>
                  </pic:nvPicPr>
                  <pic:blipFill>
                    <a:blip r:embed="rId60">
                      <a:extLst>
                        <a:ext uri="{28A0092B-C50C-407E-A947-70E740481C1C}">
                          <a14:useLocalDpi xmlns:a14="http://schemas.microsoft.com/office/drawing/2010/main" val="0"/>
                        </a:ext>
                      </a:extLst>
                    </a:blip>
                    <a:stretch>
                      <a:fillRect/>
                    </a:stretch>
                  </pic:blipFill>
                  <pic:spPr>
                    <a:xfrm>
                      <a:off x="0" y="0"/>
                      <a:ext cx="5581650" cy="3208655"/>
                    </a:xfrm>
                    <a:prstGeom prst="rect">
                      <a:avLst/>
                    </a:prstGeom>
                  </pic:spPr>
                </pic:pic>
              </a:graphicData>
            </a:graphic>
          </wp:inline>
        </w:drawing>
      </w:r>
      <w:r w:rsidR="00DC6A0B" w:rsidRPr="001D7F8E">
        <w:br/>
      </w:r>
      <w:r w:rsidR="002A57AF" w:rsidRPr="001D7F8E">
        <w:t>The Add New Transcoding Profile window is displayed</w:t>
      </w:r>
      <w:r w:rsidR="00CB02FC" w:rsidRPr="001D7F8E">
        <w:t xml:space="preserve">. </w:t>
      </w:r>
      <w:r w:rsidR="002A57AF" w:rsidRPr="001D7F8E">
        <w:t xml:space="preserve"> </w:t>
      </w:r>
      <w:r w:rsidR="00CB02FC" w:rsidRPr="001D7F8E">
        <w:t xml:space="preserve">You </w:t>
      </w:r>
      <w:r w:rsidR="002A57AF" w:rsidRPr="001D7F8E">
        <w:t>can view</w:t>
      </w:r>
      <w:r w:rsidR="00CB02FC" w:rsidRPr="001D7F8E">
        <w:t xml:space="preserve"> the available transcoding flavors, or add</w:t>
      </w:r>
      <w:r w:rsidR="002A57AF" w:rsidRPr="001D7F8E">
        <w:t xml:space="preserve"> </w:t>
      </w:r>
      <w:r w:rsidR="00CB02FC" w:rsidRPr="001D7F8E">
        <w:t>new</w:t>
      </w:r>
      <w:r w:rsidR="002A57AF" w:rsidRPr="001D7F8E">
        <w:t xml:space="preserve"> Transcoding Profiles and create pr</w:t>
      </w:r>
      <w:r>
        <w:t>ofiles for different use cases.</w:t>
      </w:r>
    </w:p>
    <w:p w:rsidR="002A57AF" w:rsidRDefault="002A57AF" w:rsidP="005127A9">
      <w:pPr>
        <w:pStyle w:val="ListNumber"/>
        <w:ind w:left="794"/>
      </w:pPr>
      <w:r>
        <w:t>Enter a</w:t>
      </w:r>
      <w:r w:rsidRPr="00014F5C">
        <w:rPr>
          <w:rStyle w:val="apple-converted-space"/>
          <w:rFonts w:ascii="Georgia" w:hAnsi="Georgia"/>
          <w:color w:val="000000"/>
        </w:rPr>
        <w:t> </w:t>
      </w:r>
      <w:r w:rsidRPr="002A57AF">
        <w:rPr>
          <w:rStyle w:val="BodyTextChar"/>
        </w:rPr>
        <w:t>Name and Description</w:t>
      </w:r>
      <w:r w:rsidRPr="00014F5C">
        <w:rPr>
          <w:rStyle w:val="apple-converted-space"/>
          <w:rFonts w:ascii="Georgia" w:hAnsi="Georgia"/>
          <w:color w:val="000000"/>
        </w:rPr>
        <w:t> </w:t>
      </w:r>
      <w:r>
        <w:t xml:space="preserve">for the </w:t>
      </w:r>
      <w:r w:rsidRPr="00014F5C">
        <w:t>Transcoding</w:t>
      </w:r>
      <w:r>
        <w:t xml:space="preserve"> Profile.</w:t>
      </w:r>
    </w:p>
    <w:p w:rsidR="002A57AF" w:rsidRDefault="002A57AF">
      <w:pPr>
        <w:pStyle w:val="ListNumber"/>
        <w:ind w:left="794"/>
      </w:pPr>
      <w:r>
        <w:t>Select the flavors out of the available flavors on your account, to apply to the source video you upload.</w:t>
      </w:r>
    </w:p>
    <w:p w:rsidR="002A57AF" w:rsidRDefault="002A57AF" w:rsidP="00927D1E">
      <w:pPr>
        <w:pStyle w:val="ListContinue"/>
      </w:pPr>
      <w:r>
        <w:t>The flavors you select</w:t>
      </w:r>
      <w:r w:rsidR="00755503">
        <w:t xml:space="preserve"> become active</w:t>
      </w:r>
      <w:r>
        <w:t>.</w:t>
      </w:r>
      <w:r w:rsidRPr="00E54D7D">
        <w:t> </w:t>
      </w:r>
    </w:p>
    <w:p w:rsidR="002A57AF" w:rsidRDefault="006C59F6" w:rsidP="005127A9">
      <w:pPr>
        <w:pStyle w:val="ListNumber"/>
        <w:ind w:left="794"/>
      </w:pPr>
      <w:r>
        <w:t>Edit the flavor’s options. (O</w:t>
      </w:r>
      <w:r w:rsidR="002A57AF">
        <w:t>ptional). Click on an active flavor name to open the flavor settings in this Transcoding Profile.</w:t>
      </w:r>
    </w:p>
    <w:p w:rsidR="002A57AF" w:rsidRDefault="002A57AF" w:rsidP="005127A9">
      <w:pPr>
        <w:pStyle w:val="ListNumber"/>
        <w:ind w:left="794"/>
      </w:pPr>
      <w:r>
        <w:t>For extra fast publishing, set the</w:t>
      </w:r>
      <w:r>
        <w:rPr>
          <w:rStyle w:val="apple-converted-space"/>
          <w:rFonts w:ascii="Georgia" w:hAnsi="Georgia"/>
          <w:color w:val="000000"/>
        </w:rPr>
        <w:t> </w:t>
      </w:r>
      <w:r w:rsidRPr="002A57AF">
        <w:rPr>
          <w:rStyle w:val="BodyTextChar"/>
        </w:rPr>
        <w:t>Impact On Entry Readiness</w:t>
      </w:r>
      <w:r>
        <w:rPr>
          <w:rStyle w:val="apple-converted-space"/>
          <w:rFonts w:ascii="Georgia" w:hAnsi="Georgia"/>
          <w:color w:val="000000"/>
        </w:rPr>
        <w:t> </w:t>
      </w:r>
      <w:r>
        <w:t>field to</w:t>
      </w:r>
      <w:r w:rsidR="00CA5F53">
        <w:rPr>
          <w:rStyle w:val="BodyTextChar"/>
        </w:rPr>
        <w:t xml:space="preserve"> Required, </w:t>
      </w:r>
      <w:r w:rsidRPr="00123DCF">
        <w:rPr>
          <w:rStyle w:val="BodyTextChar"/>
        </w:rPr>
        <w:t>for</w:t>
      </w:r>
      <w:r>
        <w:t xml:space="preserve"> the minimum set of flavors and the rest of the flavors to</w:t>
      </w:r>
      <w:r>
        <w:rPr>
          <w:rStyle w:val="apple-converted-space"/>
          <w:rFonts w:ascii="Georgia" w:hAnsi="Georgia"/>
          <w:color w:val="000000"/>
        </w:rPr>
        <w:t> </w:t>
      </w:r>
      <w:r w:rsidRPr="002A57AF">
        <w:rPr>
          <w:rStyle w:val="BodyTextChar"/>
        </w:rPr>
        <w:t>Optional</w:t>
      </w:r>
      <w:r>
        <w:t>.(optional)</w:t>
      </w:r>
    </w:p>
    <w:p w:rsidR="00843D17" w:rsidRDefault="00843D17" w:rsidP="00927D1E">
      <w:pPr>
        <w:pStyle w:val="ListContinue"/>
      </w:pPr>
      <w:r w:rsidRPr="006C539B">
        <w:t>Us</w:t>
      </w:r>
      <w:r w:rsidR="00755503">
        <w:t>e</w:t>
      </w:r>
      <w:r w:rsidRPr="006C539B">
        <w:t xml:space="preserve"> this </w:t>
      </w:r>
      <w:r w:rsidR="00755503">
        <w:t xml:space="preserve">option </w:t>
      </w:r>
      <w:r>
        <w:t xml:space="preserve">to publish your </w:t>
      </w:r>
      <w:r w:rsidR="00755503">
        <w:t xml:space="preserve">content </w:t>
      </w:r>
      <w:r>
        <w:t>even faster.</w:t>
      </w:r>
      <w:r w:rsidR="00755503">
        <w:t xml:space="preserve"> See</w:t>
      </w:r>
      <w:r w:rsidR="00AE751F">
        <w:t xml:space="preserve"> </w:t>
      </w:r>
      <w:hyperlink w:anchor="_Quick_Publishing" w:history="1">
        <w:r w:rsidR="00AE751F" w:rsidRPr="00AE751F">
          <w:rPr>
            <w:rStyle w:val="Hyperlink"/>
            <w:rFonts w:cs="Arial"/>
          </w:rPr>
          <w:t>Quick Publishing</w:t>
        </w:r>
      </w:hyperlink>
      <w:r w:rsidR="00AE751F">
        <w:t xml:space="preserve"> .</w:t>
      </w:r>
    </w:p>
    <w:p w:rsidR="002A57AF" w:rsidRDefault="002A57AF" w:rsidP="005127A9">
      <w:pPr>
        <w:pStyle w:val="ListNumber"/>
        <w:ind w:left="794"/>
      </w:pPr>
      <w:r>
        <w:t xml:space="preserve">Enter the </w:t>
      </w:r>
      <w:r w:rsidR="00755503" w:rsidRPr="00014F5C">
        <w:t>E</w:t>
      </w:r>
      <w:r w:rsidRPr="00FD6AC6">
        <w:t>ntry ID</w:t>
      </w:r>
      <w:r>
        <w:t xml:space="preserve"> for the </w:t>
      </w:r>
      <w:r w:rsidR="00932DCE">
        <w:t>D</w:t>
      </w:r>
      <w:r>
        <w:t>efault Metadata Settings</w:t>
      </w:r>
      <w:r w:rsidR="00123DCF">
        <w:t>. (</w:t>
      </w:r>
      <w:r>
        <w:t>optional)</w:t>
      </w:r>
      <w:r w:rsidR="00CA5F53">
        <w:t xml:space="preserve"> See </w:t>
      </w:r>
      <w:hyperlink w:anchor="_Preparing_Metadata_for_1" w:history="1">
        <w:r w:rsidR="00007E35">
          <w:rPr>
            <w:rStyle w:val="Hyperlink"/>
            <w:rFonts w:cs="Arial"/>
          </w:rPr>
          <w:t>Preparing Metadata for a Video Entry</w:t>
        </w:r>
      </w:hyperlink>
      <w:r w:rsidR="00B91CC4">
        <w:t>.</w:t>
      </w:r>
    </w:p>
    <w:p w:rsidR="00C13C0B" w:rsidRDefault="00C13C0B" w:rsidP="00434816">
      <w:pPr>
        <w:pStyle w:val="ListNumber"/>
        <w:numPr>
          <w:ilvl w:val="0"/>
          <w:numId w:val="0"/>
        </w:numPr>
        <w:ind w:left="794"/>
        <w:rPr>
          <w:color w:val="1F497D"/>
        </w:rPr>
      </w:pPr>
      <w:r>
        <w:rPr>
          <w:rStyle w:val="ListContinueChar"/>
        </w:rPr>
        <w:t>The</w:t>
      </w:r>
      <w:r w:rsidR="00D760A2" w:rsidRPr="00123DCF">
        <w:rPr>
          <w:rStyle w:val="ListContinueChar"/>
        </w:rPr>
        <w:t xml:space="preserve"> entry</w:t>
      </w:r>
      <w:r>
        <w:rPr>
          <w:rStyle w:val="ListContinueChar"/>
        </w:rPr>
        <w:t>’s</w:t>
      </w:r>
      <w:r w:rsidR="00D760A2" w:rsidRPr="00123DCF">
        <w:rPr>
          <w:rStyle w:val="ListContinueChar"/>
        </w:rPr>
        <w:t xml:space="preserve"> metadata fields will be a</w:t>
      </w:r>
      <w:r>
        <w:rPr>
          <w:rStyle w:val="ListContinueChar"/>
        </w:rPr>
        <w:t xml:space="preserve">dded to the transcoding profile. Each </w:t>
      </w:r>
      <w:r w:rsidR="00D760A2" w:rsidRPr="00123DCF">
        <w:rPr>
          <w:rStyle w:val="ListContinueChar"/>
        </w:rPr>
        <w:t>new entry that will be tra</w:t>
      </w:r>
      <w:r w:rsidR="00D760A2">
        <w:rPr>
          <w:rStyle w:val="ListContinueChar"/>
        </w:rPr>
        <w:t>n</w:t>
      </w:r>
      <w:r w:rsidR="00D760A2" w:rsidRPr="00123DCF">
        <w:rPr>
          <w:rStyle w:val="ListContinueChar"/>
        </w:rPr>
        <w:t xml:space="preserve">scoded using the </w:t>
      </w:r>
      <w:r w:rsidR="006F115B" w:rsidRPr="00123DCF">
        <w:rPr>
          <w:rStyle w:val="ListContinueChar"/>
        </w:rPr>
        <w:t>profile</w:t>
      </w:r>
      <w:r w:rsidR="00D760A2" w:rsidRPr="00123DCF">
        <w:rPr>
          <w:rStyle w:val="ListContinueChar"/>
        </w:rPr>
        <w:t xml:space="preserve"> will </w:t>
      </w:r>
      <w:r w:rsidR="00D760A2">
        <w:rPr>
          <w:rStyle w:val="ListContinueChar"/>
        </w:rPr>
        <w:t xml:space="preserve">include </w:t>
      </w:r>
      <w:r w:rsidR="00D760A2" w:rsidRPr="00123DCF">
        <w:rPr>
          <w:rStyle w:val="ListContinueChar"/>
        </w:rPr>
        <w:t>those metadata fields</w:t>
      </w:r>
      <w:r w:rsidR="00D760A2">
        <w:rPr>
          <w:rStyle w:val="ListContinueChar"/>
        </w:rPr>
        <w:t>.</w:t>
      </w:r>
      <w:r w:rsidR="00D760A2" w:rsidRPr="00123DCF">
        <w:rPr>
          <w:rStyle w:val="ListContinueChar"/>
        </w:rPr>
        <w:t xml:space="preserve"> (</w:t>
      </w:r>
      <w:r w:rsidR="00D760A2">
        <w:rPr>
          <w:rStyle w:val="ListContinueChar"/>
        </w:rPr>
        <w:t xml:space="preserve">You can create a </w:t>
      </w:r>
      <w:r w:rsidR="00D760A2" w:rsidRPr="00123DCF">
        <w:rPr>
          <w:rStyle w:val="ListContinueChar"/>
        </w:rPr>
        <w:t>“Metadata template</w:t>
      </w:r>
      <w:r w:rsidR="00D760A2" w:rsidRPr="00D760A2">
        <w:rPr>
          <w:color w:val="1F497D"/>
        </w:rPr>
        <w:t>”</w:t>
      </w:r>
      <w:r>
        <w:rPr>
          <w:color w:val="1F497D"/>
        </w:rPr>
        <w:t xml:space="preserve">.) </w:t>
      </w:r>
      <w:r w:rsidR="00DE5597">
        <w:rPr>
          <w:color w:val="1F497D"/>
        </w:rPr>
        <w:t xml:space="preserve"> </w:t>
      </w:r>
      <w:r w:rsidR="00DE5597">
        <w:t>You can use The Metadata entries as “metadata template</w:t>
      </w:r>
      <w:r w:rsidR="00434816">
        <w:t>s</w:t>
      </w:r>
      <w:r w:rsidR="00DE5597">
        <w:t>” for adding metadata to multiple files.</w:t>
      </w:r>
      <w:r w:rsidR="00DE5597" w:rsidRPr="00300DFF">
        <w:rPr>
          <w:noProof/>
          <w:lang w:val="en-US"/>
        </w:rPr>
        <w:t xml:space="preserve"> </w:t>
      </w:r>
      <w:r w:rsidR="00DE5597">
        <w:rPr>
          <w:noProof/>
          <w:lang w:val="en-US"/>
        </w:rPr>
        <w:t xml:space="preserve"> See </w:t>
      </w:r>
      <w:hyperlink w:anchor="_Useful_Tips_for" w:history="1">
        <w:r w:rsidR="00DE5597" w:rsidRPr="006827E6">
          <w:rPr>
            <w:rStyle w:val="Hyperlink"/>
            <w:rFonts w:cs="Arial"/>
            <w:noProof/>
            <w:lang w:val="en-US"/>
          </w:rPr>
          <w:t>Useful Tips for Working with Transcoding Profiles</w:t>
        </w:r>
      </w:hyperlink>
      <w:r w:rsidR="00DE5597">
        <w:rPr>
          <w:noProof/>
          <w:lang w:val="en-US"/>
        </w:rPr>
        <w:t>.</w:t>
      </w:r>
    </w:p>
    <w:p w:rsidR="00F339B7" w:rsidRDefault="00C13C0B" w:rsidP="00F339B7">
      <w:pPr>
        <w:pStyle w:val="ListNumber"/>
      </w:pPr>
      <w:r w:rsidRPr="00C13C0B">
        <w:rPr>
          <w:rFonts w:eastAsiaTheme="minorHAnsi"/>
        </w:rPr>
        <w:t xml:space="preserve">Select the Remote storage name, for linking new entries to media assets located on your CDN or remote storage, if applicable, to your workflow. Otherwise this feature will be disabled with a N/A indication. </w:t>
      </w:r>
      <w:r w:rsidRPr="00C13C0B">
        <w:t xml:space="preserve">See </w:t>
      </w:r>
      <w:hyperlink w:anchor="_Link_to_Remote" w:history="1">
        <w:r w:rsidRPr="00C13C0B">
          <w:rPr>
            <w:rStyle w:val="Hyperlink"/>
          </w:rPr>
          <w:t>Link to Remote Storage</w:t>
        </w:r>
      </w:hyperlink>
      <w:r w:rsidRPr="00C13C0B">
        <w:t xml:space="preserve">. </w:t>
      </w:r>
    </w:p>
    <w:p w:rsidR="002A57AF" w:rsidRDefault="002A57AF" w:rsidP="00F339B7">
      <w:pPr>
        <w:pStyle w:val="ListNumber"/>
      </w:pPr>
      <w:r>
        <w:t>Click</w:t>
      </w:r>
      <w:r w:rsidRPr="00F339B7">
        <w:rPr>
          <w:rStyle w:val="apple-converted-space"/>
          <w:rFonts w:ascii="Georgia" w:hAnsi="Georgia"/>
          <w:color w:val="000000"/>
        </w:rPr>
        <w:t> </w:t>
      </w:r>
      <w:r w:rsidRPr="002A57AF">
        <w:rPr>
          <w:rStyle w:val="BodyTextChar"/>
        </w:rPr>
        <w:t>Create New</w:t>
      </w:r>
      <w:r w:rsidRPr="00F339B7">
        <w:rPr>
          <w:rStyle w:val="apple-converted-space"/>
          <w:rFonts w:ascii="Georgia" w:hAnsi="Georgia"/>
          <w:color w:val="000000"/>
        </w:rPr>
        <w:t> </w:t>
      </w:r>
      <w:r w:rsidR="00C13C0B">
        <w:t xml:space="preserve">to create the profile </w:t>
      </w:r>
      <w:r w:rsidR="006F115B">
        <w:t>or Save</w:t>
      </w:r>
      <w:r w:rsidR="00F339B7">
        <w:t xml:space="preserve"> changes if you are editing the profile.</w:t>
      </w:r>
    </w:p>
    <w:p w:rsidR="00AE751F" w:rsidRDefault="00AE751F" w:rsidP="008F01DA">
      <w:pPr>
        <w:pStyle w:val="Heading3"/>
      </w:pPr>
      <w:bookmarkStart w:id="255" w:name="_Quick_Publishing"/>
      <w:bookmarkStart w:id="256" w:name="_Toc313796550"/>
      <w:bookmarkStart w:id="257" w:name="_Toc320796773"/>
      <w:bookmarkEnd w:id="255"/>
      <w:r>
        <w:t>Quick Publishing</w:t>
      </w:r>
      <w:bookmarkEnd w:id="256"/>
      <w:bookmarkEnd w:id="257"/>
    </w:p>
    <w:p w:rsidR="00AE751F" w:rsidRDefault="00AE751F" w:rsidP="00831E12">
      <w:r>
        <w:t>A popular requirement for news websites and video publishers is to publish videos as quickly as possible. Kaltura allows you to control video asset readiness speed by allowing you to configure the ingestion process to your needs.</w:t>
      </w:r>
    </w:p>
    <w:p w:rsidR="00AE751F" w:rsidRDefault="00AE751F" w:rsidP="00831E12">
      <w:r>
        <w:t>By default, a video entry is not at the ‘Ready’ status (for publishing) until all of the required flavors (by default the required set of flavors is the minimal set of flavors required for web playback) are created.  If many flavors are included in the transcoding profile, the conversion process may take many minutes, which is often not fast enough for breaking news videos.</w:t>
      </w:r>
    </w:p>
    <w:p w:rsidR="00AE751F" w:rsidRDefault="00AE751F" w:rsidP="00831E12">
      <w:r>
        <w:t>You can configure whether a certain flavor’s readiness is required or not,</w:t>
      </w:r>
      <w:r w:rsidR="000B6F15">
        <w:t xml:space="preserve"> </w:t>
      </w:r>
      <w:r>
        <w:t xml:space="preserve">so that you can publish your content quickly.  </w:t>
      </w:r>
    </w:p>
    <w:p w:rsidR="00AE751F" w:rsidRPr="000E367A" w:rsidRDefault="00AE751F" w:rsidP="00831E12">
      <w:r w:rsidRPr="00BE52B5">
        <w:rPr>
          <w:bCs/>
        </w:rPr>
        <w:t>For example,</w:t>
      </w:r>
      <w:r>
        <w:rPr>
          <w:b/>
          <w:bCs/>
        </w:rPr>
        <w:t xml:space="preserve"> </w:t>
      </w:r>
      <w:r>
        <w:t>assuming the source flavor is a web-playable entry created using h264 for web and mobile. You can configure h264 as the required flavor, while all other flavors are optional. The entry will receive the “Ready” state for publishing immediately after the upload is complete. The other flavors will then be processed and added to the entry in the background subsequently, after a short processing period</w:t>
      </w:r>
    </w:p>
    <w:p w:rsidR="00AE751F" w:rsidRDefault="00AE751F" w:rsidP="00831E12">
      <w:r w:rsidRPr="00AE751F">
        <w:t xml:space="preserve">See </w:t>
      </w:r>
      <w:hyperlink r:id="rId61" w:history="1">
        <w:r w:rsidRPr="00AE751F">
          <w:rPr>
            <w:rStyle w:val="Hyperlink"/>
          </w:rPr>
          <w:t>http://blog.kaltura.org/extra-fast-publishing</w:t>
        </w:r>
      </w:hyperlink>
      <w:r w:rsidRPr="00AE751F">
        <w:t xml:space="preserve"> for more inform</w:t>
      </w:r>
      <w:r w:rsidR="00F339B7">
        <w:t>ation.</w:t>
      </w:r>
    </w:p>
    <w:p w:rsidR="00F339B7" w:rsidRDefault="00F339B7" w:rsidP="00831E12"/>
    <w:tbl>
      <w:tblPr>
        <w:tblW w:w="9570" w:type="dxa"/>
        <w:tblLayout w:type="fixed"/>
        <w:tblCellMar>
          <w:left w:w="62" w:type="dxa"/>
          <w:right w:w="62" w:type="dxa"/>
        </w:tblCellMar>
        <w:tblLook w:val="0000" w:firstRow="0" w:lastRow="0" w:firstColumn="0" w:lastColumn="0" w:noHBand="0" w:noVBand="0"/>
      </w:tblPr>
      <w:tblGrid>
        <w:gridCol w:w="1020"/>
        <w:gridCol w:w="8550"/>
      </w:tblGrid>
      <w:tr w:rsidR="00F339B7" w:rsidTr="006F115B">
        <w:trPr>
          <w:cantSplit/>
        </w:trPr>
        <w:tc>
          <w:tcPr>
            <w:tcW w:w="1020" w:type="dxa"/>
            <w:tcBorders>
              <w:top w:val="nil"/>
              <w:left w:val="nil"/>
              <w:bottom w:val="nil"/>
              <w:right w:val="nil"/>
            </w:tcBorders>
            <w:tcMar>
              <w:top w:w="0" w:type="dxa"/>
              <w:left w:w="62" w:type="dxa"/>
              <w:bottom w:w="0" w:type="dxa"/>
              <w:right w:w="62" w:type="dxa"/>
            </w:tcMar>
          </w:tcPr>
          <w:p w:rsidR="00F339B7" w:rsidRPr="00FD26C0" w:rsidRDefault="00F339B7" w:rsidP="006F115B">
            <w:pPr>
              <w:pStyle w:val="Note"/>
            </w:pPr>
            <w:r w:rsidRPr="0061750C">
              <w:rPr>
                <w:noProof/>
                <w:lang w:val="en-US" w:bidi="he-IL"/>
              </w:rPr>
              <w:drawing>
                <wp:inline distT="0" distB="0" distL="0" distR="0" wp14:anchorId="5B928B0D" wp14:editId="1FED4DE3">
                  <wp:extent cx="389890" cy="365521"/>
                  <wp:effectExtent l="0" t="0" r="0" b="0"/>
                  <wp:docPr id="44"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F339B7" w:rsidRDefault="00F339B7" w:rsidP="006F115B">
            <w:pPr>
              <w:pStyle w:val="Note"/>
            </w:pPr>
            <w:r w:rsidRPr="00FD26C0">
              <w:rPr>
                <w:rStyle w:val="SpecialBold"/>
              </w:rPr>
              <w:t>NOTE:</w:t>
            </w:r>
            <w:r w:rsidRPr="00FD26C0">
              <w:t xml:space="preserve"> </w:t>
            </w:r>
            <w:r w:rsidRPr="009C023E">
              <w:t>The same flavor ma</w:t>
            </w:r>
            <w:r>
              <w:t>y have different settings in</w:t>
            </w:r>
            <w:r w:rsidRPr="009C023E">
              <w:t xml:space="preserve"> a different </w:t>
            </w:r>
            <w:r>
              <w:t xml:space="preserve">transcoding </w:t>
            </w:r>
            <w:r w:rsidRPr="009C023E">
              <w:t>profile</w:t>
            </w:r>
            <w:r>
              <w:t xml:space="preserve">, which allows for greater publishing </w:t>
            </w:r>
            <w:r w:rsidRPr="009C023E">
              <w:t>flexibility).</w:t>
            </w:r>
          </w:p>
        </w:tc>
      </w:tr>
    </w:tbl>
    <w:p w:rsidR="00F339B7" w:rsidRPr="00AE751F" w:rsidRDefault="00F339B7" w:rsidP="00831E12"/>
    <w:p w:rsidR="00A72B05" w:rsidRDefault="00F339B7" w:rsidP="008F01DA">
      <w:pPr>
        <w:pStyle w:val="Heading3"/>
      </w:pPr>
      <w:bookmarkStart w:id="258" w:name="_Toc313796551"/>
      <w:bookmarkStart w:id="259" w:name="_Toc320796774"/>
      <w:r>
        <w:t>Editing O</w:t>
      </w:r>
      <w:r w:rsidR="00A72B05" w:rsidRPr="00A72B05">
        <w:t xml:space="preserve">ptions for </w:t>
      </w:r>
      <w:r w:rsidR="00E660DA">
        <w:t xml:space="preserve">Flavors </w:t>
      </w:r>
      <w:r w:rsidR="00A72B05" w:rsidRPr="00A72B05">
        <w:t>in a Transcoding Profile</w:t>
      </w:r>
      <w:bookmarkEnd w:id="258"/>
      <w:bookmarkEnd w:id="259"/>
    </w:p>
    <w:p w:rsidR="00A72B05" w:rsidRDefault="00A72B05" w:rsidP="00831E12">
      <w:r>
        <w:t>The following options may be edited for each transcoding f</w:t>
      </w:r>
      <w:r w:rsidRPr="00261650">
        <w:t>lavor sel</w:t>
      </w:r>
      <w:r>
        <w:t>ected in a Transcoding Profile</w:t>
      </w:r>
      <w:r w:rsidRPr="00261650">
        <w:t>:</w:t>
      </w:r>
    </w:p>
    <w:p w:rsidR="00A72B05" w:rsidRDefault="00A72B05" w:rsidP="005127A9">
      <w:pPr>
        <w:pStyle w:val="ListBullet"/>
        <w:ind w:left="828"/>
      </w:pPr>
      <w:r w:rsidRPr="0061750C">
        <w:rPr>
          <w:b/>
        </w:rPr>
        <w:t>Impact on Entry Readiness</w:t>
      </w:r>
      <w:r w:rsidRPr="00261650">
        <w:t xml:space="preserve"> –Determin</w:t>
      </w:r>
      <w:r>
        <w:t>es the impact of each specific transcoding f</w:t>
      </w:r>
      <w:r w:rsidRPr="00261650">
        <w:t xml:space="preserve">lavor on entry readiness for publishing. </w:t>
      </w:r>
      <w:r w:rsidR="009454AF">
        <w:t xml:space="preserve">See </w:t>
      </w:r>
      <w:hyperlink w:anchor="_Quick_Publishing" w:history="1">
        <w:r w:rsidR="009454AF" w:rsidRPr="009454AF">
          <w:rPr>
            <w:rStyle w:val="Hyperlink"/>
            <w:rFonts w:cs="Arial"/>
          </w:rPr>
          <w:t>Quick Publishing</w:t>
        </w:r>
      </w:hyperlink>
      <w:r w:rsidR="0042073E">
        <w:t>.</w:t>
      </w:r>
    </w:p>
    <w:p w:rsidR="00A72B05" w:rsidRDefault="00A72B05" w:rsidP="00831E12">
      <w:r w:rsidRPr="00261650">
        <w:t>The options are</w:t>
      </w:r>
      <w:r>
        <w:t>:</w:t>
      </w:r>
    </w:p>
    <w:p w:rsidR="00A72B05" w:rsidRDefault="00A72B05" w:rsidP="005127A9">
      <w:pPr>
        <w:pStyle w:val="ListBullet"/>
        <w:ind w:left="828"/>
      </w:pPr>
      <w:r w:rsidRPr="005127A9">
        <w:rPr>
          <w:b/>
          <w:bCs/>
        </w:rPr>
        <w:t>Required</w:t>
      </w:r>
      <w:r w:rsidRPr="00261650">
        <w:t xml:space="preserve"> –</w:t>
      </w:r>
      <w:r w:rsidR="006C59F6">
        <w:t xml:space="preserve"> </w:t>
      </w:r>
      <w:r w:rsidRPr="00261650">
        <w:t xml:space="preserve">The entry will not be set to a Ready state until the processing of the specific transcoding flavor is complete. </w:t>
      </w:r>
      <w:r>
        <w:t xml:space="preserve">To expedite video readiness we recommend applying the ‘Required’ setting to a single flavor that is required for playback on each required environment. </w:t>
      </w:r>
      <w:r w:rsidRPr="0061750C">
        <w:rPr>
          <w:bCs/>
        </w:rPr>
        <w:t>For example</w:t>
      </w:r>
      <w:r>
        <w:t>, if the source file is an MOV that cannot be played on the web, flagging only one lowest quality FLV or MP4 flavor as ‘Required’ will  ensure the video will be published as quickly as possible while the other flavors are being prepared.</w:t>
      </w:r>
    </w:p>
    <w:p w:rsidR="00A72B05" w:rsidRDefault="00A72B05" w:rsidP="005127A9">
      <w:pPr>
        <w:pStyle w:val="ListBullet"/>
        <w:ind w:left="828"/>
      </w:pPr>
      <w:r w:rsidRPr="005127A9">
        <w:rPr>
          <w:b/>
          <w:bCs/>
        </w:rPr>
        <w:t>Optional</w:t>
      </w:r>
      <w:r w:rsidRPr="00261650">
        <w:t xml:space="preserve"> – The entry may be set to a Ready state before </w:t>
      </w:r>
      <w:r>
        <w:t>the processing of the specific transcoding f</w:t>
      </w:r>
      <w:r w:rsidRPr="00261650">
        <w:t>lavor is complete. When no other Transcoding Flavor within the Transcoding Profile is set as required, completion of the processing of any Optional flavor sets</w:t>
      </w:r>
      <w:r>
        <w:t xml:space="preserve"> the entry to the</w:t>
      </w:r>
      <w:r w:rsidRPr="00261650">
        <w:t xml:space="preserve"> Ready state.</w:t>
      </w:r>
      <w:r>
        <w:t xml:space="preserve"> We recommend using this option for most flavors to increase speed of readiness. </w:t>
      </w:r>
    </w:p>
    <w:p w:rsidR="00A72B05" w:rsidRDefault="00A72B05" w:rsidP="005127A9">
      <w:pPr>
        <w:pStyle w:val="ListBullet"/>
        <w:ind w:left="828"/>
      </w:pPr>
      <w:r w:rsidRPr="005127A9">
        <w:rPr>
          <w:b/>
          <w:bCs/>
        </w:rPr>
        <w:t>No Impact</w:t>
      </w:r>
      <w:r w:rsidRPr="00261650">
        <w:t xml:space="preserve"> – Determining entry readiness is not af</w:t>
      </w:r>
      <w:r>
        <w:t>fected by the presence of this transcoding f</w:t>
      </w:r>
      <w:r w:rsidRPr="00261650">
        <w:t>lavor. This is usually the default setting for the “S</w:t>
      </w:r>
      <w:r>
        <w:t>ource” transcoding f</w:t>
      </w:r>
      <w:r w:rsidRPr="00261650">
        <w:t>lavor.</w:t>
      </w:r>
    </w:p>
    <w:p w:rsidR="00A72B05" w:rsidRDefault="00A72B05" w:rsidP="005127A9">
      <w:pPr>
        <w:pStyle w:val="ListBullet"/>
        <w:ind w:left="828"/>
      </w:pPr>
      <w:r w:rsidRPr="0061750C">
        <w:rPr>
          <w:b/>
        </w:rPr>
        <w:t>Use Kaltura Transcoding</w:t>
      </w:r>
      <w:r w:rsidRPr="00261650">
        <w:t xml:space="preserve"> – Determines whether to use the Kaltura transcoding engin</w:t>
      </w:r>
      <w:r>
        <w:t>e for generating each specific transcoding f</w:t>
      </w:r>
      <w:r w:rsidRPr="00261650">
        <w:t>lavor. This option is enabled only when your account is set to support the ingestion of multiple bit-rat</w:t>
      </w:r>
      <w:r>
        <w:t>e transcoding f</w:t>
      </w:r>
      <w:r w:rsidRPr="00261650">
        <w:t xml:space="preserve">lavors generated by your local transcoder. </w:t>
      </w:r>
      <w:r>
        <w:t xml:space="preserve"> If Kaltura performs transcoding of all flavors except the ‘source’ file, this option should be set to </w:t>
      </w:r>
      <w:r w:rsidRPr="0061750C">
        <w:rPr>
          <w:b/>
        </w:rPr>
        <w:t>Always</w:t>
      </w:r>
      <w:r w:rsidRPr="0061750C">
        <w:t>.</w:t>
      </w:r>
    </w:p>
    <w:p w:rsidR="00A72B05" w:rsidRPr="006C539B" w:rsidRDefault="00A72B05" w:rsidP="00831E12">
      <w:r w:rsidRPr="006C539B">
        <w:t>The options are:</w:t>
      </w:r>
    </w:p>
    <w:p w:rsidR="00A72B05" w:rsidRDefault="00A72B05" w:rsidP="005127A9">
      <w:pPr>
        <w:pStyle w:val="ListBullet"/>
        <w:ind w:left="828"/>
      </w:pPr>
      <w:r w:rsidRPr="005127A9">
        <w:rPr>
          <w:b/>
          <w:bCs/>
        </w:rPr>
        <w:t>Always</w:t>
      </w:r>
      <w:r>
        <w:t xml:space="preserve"> </w:t>
      </w:r>
      <w:r w:rsidRPr="001C0319">
        <w:t>– Kaltura’s transcoding engine always will be used for generating the specific Transcoding Flavor.</w:t>
      </w:r>
    </w:p>
    <w:p w:rsidR="00A72B05" w:rsidRDefault="00A72B05" w:rsidP="005127A9">
      <w:pPr>
        <w:pStyle w:val="ListBullet"/>
        <w:ind w:left="828"/>
      </w:pPr>
      <w:r w:rsidRPr="005127A9">
        <w:rPr>
          <w:b/>
          <w:bCs/>
        </w:rPr>
        <w:t>Never</w:t>
      </w:r>
      <w:r w:rsidRPr="001C0319">
        <w:t xml:space="preserve"> – The Kaltura transcoding engine </w:t>
      </w:r>
      <w:r>
        <w:t>will not generate the specific transcoding f</w:t>
      </w:r>
      <w:r w:rsidRPr="001C0319">
        <w:t>lavor. This is a fixed setting for the “Source Flavor” which always is added to the entry with no additional processing. This option should also be used when your account’s content ingestion workflow relies on a local transcoding engine and when the ingestion of the previously transcoded Flavor to Kaltura should always take place, bypassing Kaltura’s conversion processing.</w:t>
      </w:r>
    </w:p>
    <w:p w:rsidR="00A72B05" w:rsidRDefault="00A72B05" w:rsidP="005127A9">
      <w:pPr>
        <w:pStyle w:val="ListBullet"/>
        <w:ind w:left="828"/>
      </w:pPr>
      <w:r w:rsidRPr="005127A9">
        <w:rPr>
          <w:b/>
          <w:bCs/>
        </w:rPr>
        <w:t>As a Fallback</w:t>
      </w:r>
      <w:r w:rsidRPr="001C0319">
        <w:t xml:space="preserve"> – The system expects to add t</w:t>
      </w:r>
      <w:r>
        <w:t>his transcoding f</w:t>
      </w:r>
      <w:r w:rsidRPr="001C0319">
        <w:t>lavor from a local transcoding engine, but will use Kaltura’s transcoding engine as a fallback to convert to this flavor when the flavor is not received as part of the ingestion request. This option adds flexibility when you want to use your local transcoding engine while utilizing Kaltura’s transcoding engine as a fallback option.</w:t>
      </w:r>
    </w:p>
    <w:p w:rsidR="00B662C1" w:rsidRPr="00B662C1" w:rsidRDefault="00B662C1" w:rsidP="005127A9">
      <w:pPr>
        <w:pStyle w:val="ListBullet"/>
        <w:ind w:left="828"/>
        <w:rPr>
          <w:b/>
        </w:rPr>
      </w:pPr>
      <w:r w:rsidRPr="002450E1">
        <w:rPr>
          <w:b/>
        </w:rPr>
        <w:t xml:space="preserve">System </w:t>
      </w:r>
      <w:r w:rsidR="00123DCF" w:rsidRPr="002450E1">
        <w:rPr>
          <w:b/>
        </w:rPr>
        <w:t>Name</w:t>
      </w:r>
      <w:r w:rsidR="00123DCF">
        <w:rPr>
          <w:b/>
        </w:rPr>
        <w:t xml:space="preserve"> (</w:t>
      </w:r>
      <w:r>
        <w:rPr>
          <w:b/>
        </w:rPr>
        <w:t xml:space="preserve">Optional) – </w:t>
      </w:r>
      <w:r w:rsidRPr="002450E1">
        <w:t>The</w:t>
      </w:r>
      <w:r>
        <w:t xml:space="preserve"> system name is used to identify the flavor in client-side applications. For example, to mark a specific flavor as suitable for playback on iPad devices, the system name was set to iPad.</w:t>
      </w:r>
    </w:p>
    <w:p w:rsidR="002450E1" w:rsidRDefault="002450E1">
      <w:pPr>
        <w:pStyle w:val="ListBullet"/>
        <w:ind w:left="828"/>
        <w:rPr>
          <w:rStyle w:val="BodyTextChar"/>
        </w:rPr>
      </w:pPr>
      <w:r w:rsidRPr="002450E1">
        <w:rPr>
          <w:b/>
        </w:rPr>
        <w:t>Flavor Generation Policy</w:t>
      </w:r>
      <w:r>
        <w:t xml:space="preserve"> – </w:t>
      </w:r>
      <w:r>
        <w:rPr>
          <w:rStyle w:val="BodyTextChar"/>
        </w:rPr>
        <w:t>You can</w:t>
      </w:r>
      <w:r w:rsidRPr="002450E1">
        <w:rPr>
          <w:rStyle w:val="BodyTextChar"/>
        </w:rPr>
        <w:t xml:space="preserve"> bypass Kaltura’s transcoding optimization, </w:t>
      </w:r>
      <w:r>
        <w:rPr>
          <w:rStyle w:val="BodyTextChar"/>
        </w:rPr>
        <w:t>and</w:t>
      </w:r>
      <w:r w:rsidRPr="002450E1">
        <w:rPr>
          <w:rStyle w:val="BodyTextChar"/>
        </w:rPr>
        <w:t xml:space="preserve"> force specific flavors</w:t>
      </w:r>
      <w:r>
        <w:rPr>
          <w:rStyle w:val="BodyTextChar"/>
        </w:rPr>
        <w:t xml:space="preserve"> to be generated</w:t>
      </w:r>
      <w:r w:rsidRPr="002450E1">
        <w:rPr>
          <w:rStyle w:val="BodyTextChar"/>
        </w:rPr>
        <w:t xml:space="preserve"> even when</w:t>
      </w:r>
      <w:del w:id="260" w:author="Debbie Zioni" w:date="2012-05-16T13:08:00Z">
        <w:r w:rsidRPr="002450E1" w:rsidDel="009361D6">
          <w:rPr>
            <w:rStyle w:val="BodyTextChar"/>
          </w:rPr>
          <w:delText xml:space="preserve"> </w:delText>
        </w:r>
        <w:r w:rsidDel="009361D6">
          <w:rPr>
            <w:rStyle w:val="BodyTextChar"/>
          </w:rPr>
          <w:delText>though</w:delText>
        </w:r>
      </w:del>
      <w:r>
        <w:rPr>
          <w:rStyle w:val="BodyTextChar"/>
        </w:rPr>
        <w:t xml:space="preserve"> they are </w:t>
      </w:r>
      <w:r w:rsidRPr="002450E1">
        <w:rPr>
          <w:rStyle w:val="BodyTextChar"/>
        </w:rPr>
        <w:t>detected as redundant by the Kaltura transcoding optimization module.</w:t>
      </w:r>
    </w:p>
    <w:p w:rsidR="00B662C1" w:rsidRPr="00831E12" w:rsidRDefault="002450E1" w:rsidP="00831E12">
      <w:pPr>
        <w:pStyle w:val="ListBullet2"/>
      </w:pPr>
      <w:r w:rsidRPr="00831E12">
        <w:t>Use Kaltura’s Optimization</w:t>
      </w:r>
      <w:r w:rsidR="00B662C1" w:rsidRPr="00831E12">
        <w:t xml:space="preserve"> - </w:t>
      </w:r>
      <w:r w:rsidR="002570C6" w:rsidRPr="00831E12">
        <w:t xml:space="preserve">Kaltura’s optimization routine </w:t>
      </w:r>
      <w:r w:rsidR="00B662C1" w:rsidRPr="00831E12">
        <w:t>decide</w:t>
      </w:r>
      <w:r w:rsidR="002570C6" w:rsidRPr="00831E12">
        <w:t>s</w:t>
      </w:r>
      <w:r w:rsidR="00B662C1" w:rsidRPr="00831E12">
        <w:t xml:space="preserve"> whether it </w:t>
      </w:r>
      <w:r w:rsidR="002570C6" w:rsidRPr="00831E12">
        <w:t xml:space="preserve">is </w:t>
      </w:r>
      <w:r w:rsidR="00B662C1" w:rsidRPr="00831E12">
        <w:t xml:space="preserve">worth-while to create </w:t>
      </w:r>
      <w:r w:rsidR="002570C6" w:rsidRPr="00831E12">
        <w:t>a flavor (F</w:t>
      </w:r>
      <w:r w:rsidR="00B662C1" w:rsidRPr="00831E12">
        <w:t xml:space="preserve">or example if the source video is of lesser quality than the flavor, </w:t>
      </w:r>
      <w:r w:rsidR="002570C6" w:rsidRPr="00831E12">
        <w:t>the optimization routine will not create the flavor</w:t>
      </w:r>
      <w:r w:rsidR="00B662C1" w:rsidRPr="00831E12">
        <w:t>).</w:t>
      </w:r>
    </w:p>
    <w:p w:rsidR="00E660DA" w:rsidRDefault="002450E1" w:rsidP="00F339B7">
      <w:pPr>
        <w:pStyle w:val="ListBullet2"/>
      </w:pPr>
      <w:r w:rsidRPr="00831E12">
        <w:t>Force Flavor generation</w:t>
      </w:r>
      <w:r w:rsidR="002570C6" w:rsidRPr="00831E12">
        <w:t xml:space="preserve"> –Select this option to override the Kaltura optimization routine and create a flavor regardless of whether or not it is redundant quality wise (For example, when a publisher has to distribute the video through a broadcast channel that requires specific flavor specifications, the flavor must be created.)</w:t>
      </w:r>
    </w:p>
    <w:p w:rsidR="005C7B20" w:rsidRDefault="00123DCF" w:rsidP="008F01DA">
      <w:pPr>
        <w:pStyle w:val="Heading3"/>
      </w:pPr>
      <w:bookmarkStart w:id="261" w:name="_The_Flavors_Tab"/>
      <w:bookmarkStart w:id="262" w:name="_Toc313796552"/>
      <w:bookmarkStart w:id="263" w:name="_Toc320796775"/>
      <w:bookmarkEnd w:id="261"/>
      <w:r>
        <w:t>Assigning a</w:t>
      </w:r>
      <w:r w:rsidR="005C7B20">
        <w:t xml:space="preserve"> Transcoding Profile to a Bulk Upload</w:t>
      </w:r>
      <w:bookmarkEnd w:id="262"/>
      <w:bookmarkEnd w:id="263"/>
    </w:p>
    <w:p w:rsidR="001519D2" w:rsidRDefault="005C7B20">
      <w:r>
        <w:t xml:space="preserve">A default Transcoding profile is included with the KMC. </w:t>
      </w:r>
      <w:r w:rsidR="001519D2">
        <w:t>After you create a Transcoding Profile</w:t>
      </w:r>
      <w:r w:rsidR="00B91CC4">
        <w:t xml:space="preserve">, </w:t>
      </w:r>
      <w:r>
        <w:t xml:space="preserve">an </w:t>
      </w:r>
      <w:r w:rsidR="001519D2">
        <w:t>ID is created</w:t>
      </w:r>
      <w:r>
        <w:t xml:space="preserve"> and listed in the Transcoding Profiles page.</w:t>
      </w:r>
      <w:r w:rsidR="001519D2">
        <w:t xml:space="preserve"> </w:t>
      </w:r>
    </w:p>
    <w:p w:rsidR="001519D2" w:rsidRDefault="001519D2" w:rsidP="008F01DA">
      <w:pPr>
        <w:pStyle w:val="Procedure"/>
      </w:pPr>
      <w:r>
        <w:t>To assign a transcoding profile</w:t>
      </w:r>
      <w:r w:rsidR="000B6F15">
        <w:t xml:space="preserve"> </w:t>
      </w:r>
      <w:r w:rsidR="000B6F15" w:rsidRPr="00FF2599">
        <w:t>other than the default profile</w:t>
      </w:r>
      <w:r w:rsidR="000B6F15">
        <w:t>,</w:t>
      </w:r>
      <w:r>
        <w:t xml:space="preserve"> to a bulk upload</w:t>
      </w:r>
    </w:p>
    <w:p w:rsidR="001519D2" w:rsidRDefault="001519D2" w:rsidP="008631B0">
      <w:pPr>
        <w:pStyle w:val="ListBullet"/>
      </w:pPr>
      <w:r>
        <w:t>Set the</w:t>
      </w:r>
      <w:r w:rsidR="0027542D">
        <w:t xml:space="preserve"> </w:t>
      </w:r>
      <w:r>
        <w:t xml:space="preserve">ID from the </w:t>
      </w:r>
      <w:r w:rsidR="0027542D">
        <w:t>Transcoding P</w:t>
      </w:r>
      <w:r>
        <w:t xml:space="preserve">rofiles to the </w:t>
      </w:r>
      <w:r w:rsidRPr="001519D2">
        <w:t>conversionProfileId</w:t>
      </w:r>
      <w:r>
        <w:t xml:space="preserve"> in your CSV.</w:t>
      </w:r>
    </w:p>
    <w:p w:rsidR="001519D2" w:rsidRDefault="001519D2" w:rsidP="008631B0">
      <w:pPr>
        <w:pStyle w:val="ListBullet"/>
      </w:pPr>
      <w:r>
        <w:t xml:space="preserve">Set the </w:t>
      </w:r>
      <w:r w:rsidR="0027542D">
        <w:t>ID from the Transcoding Profiles</w:t>
      </w:r>
      <w:r>
        <w:t xml:space="preserve"> List to the </w:t>
      </w:r>
      <w:r w:rsidRPr="001519D2">
        <w:t>conversionProfileId</w:t>
      </w:r>
      <w:r>
        <w:t xml:space="preserve"> in your XML file. </w:t>
      </w:r>
    </w:p>
    <w:p w:rsidR="00562384" w:rsidRDefault="00562384" w:rsidP="008F01DA">
      <w:pPr>
        <w:pStyle w:val="Heading3"/>
      </w:pPr>
      <w:bookmarkStart w:id="264" w:name="_Useful_Tips_for"/>
      <w:bookmarkStart w:id="265" w:name="_Toc313796553"/>
      <w:bookmarkStart w:id="266" w:name="_Toc320796776"/>
      <w:bookmarkEnd w:id="264"/>
      <w:r>
        <w:t>Useful Tips for Working with Transcoding Profiles</w:t>
      </w:r>
      <w:bookmarkEnd w:id="265"/>
      <w:bookmarkEnd w:id="266"/>
    </w:p>
    <w:p w:rsidR="001025E7" w:rsidRDefault="00E90C1A">
      <w:r w:rsidRPr="002450E1">
        <w:t xml:space="preserve">If you want to configure your KMC account to support automated content ingestion workflows, you can optionally add default metadata settings from an existing entry. The default entry metadata setting automatically will populate the new content when using each specific transcoding profile. </w:t>
      </w:r>
    </w:p>
    <w:p w:rsidR="00562384" w:rsidRDefault="0029576E">
      <w:r>
        <w:t xml:space="preserve">For example, you want to </w:t>
      </w:r>
      <w:r w:rsidR="00562384">
        <w:t>target two distinct audiences with your videos, the first is public facing videos and the second is internal company videos.</w:t>
      </w:r>
    </w:p>
    <w:p w:rsidR="00562384" w:rsidRPr="005F3922" w:rsidRDefault="00562384">
      <w:r>
        <w:t>You can create two transcoding profiles, one for each of your target audiences, even though you might convert them to the same flavors you can use different “default metadata settings” so your public facing videos will have their specific metadata values, while the internal company videos can have different fields or data. All this is done automatically after you prepare one template entry for the process.</w:t>
      </w:r>
    </w:p>
    <w:p w:rsidR="00562384" w:rsidRPr="005F3922" w:rsidRDefault="00562384" w:rsidP="008F01DA">
      <w:pPr>
        <w:pStyle w:val="Procedure"/>
      </w:pPr>
      <w:r w:rsidRPr="005F3922">
        <w:rPr>
          <w:rStyle w:val="Strong"/>
          <w:b/>
          <w:bCs w:val="0"/>
        </w:rPr>
        <w:t>T</w:t>
      </w:r>
      <w:r>
        <w:rPr>
          <w:rStyle w:val="Strong"/>
          <w:b/>
          <w:bCs w:val="0"/>
        </w:rPr>
        <w:t>o</w:t>
      </w:r>
      <w:r w:rsidRPr="005F3922">
        <w:rPr>
          <w:rStyle w:val="Strong"/>
          <w:b/>
          <w:bCs w:val="0"/>
        </w:rPr>
        <w:t xml:space="preserve"> us</w:t>
      </w:r>
      <w:r>
        <w:rPr>
          <w:rStyle w:val="Strong"/>
          <w:b/>
          <w:bCs w:val="0"/>
        </w:rPr>
        <w:t>e</w:t>
      </w:r>
      <w:r w:rsidR="008012FD">
        <w:rPr>
          <w:rStyle w:val="Strong"/>
          <w:b/>
          <w:bCs w:val="0"/>
        </w:rPr>
        <w:t xml:space="preserve"> metadata s</w:t>
      </w:r>
      <w:r w:rsidRPr="005F3922">
        <w:rPr>
          <w:rStyle w:val="Strong"/>
          <w:b/>
          <w:bCs w:val="0"/>
        </w:rPr>
        <w:t>ettings</w:t>
      </w:r>
      <w:r w:rsidR="00BC4988">
        <w:rPr>
          <w:rStyle w:val="Strong"/>
          <w:b/>
          <w:bCs w:val="0"/>
        </w:rPr>
        <w:t xml:space="preserve"> with transcoding p</w:t>
      </w:r>
      <w:r>
        <w:rPr>
          <w:rStyle w:val="Strong"/>
          <w:b/>
          <w:bCs w:val="0"/>
        </w:rPr>
        <w:t>rofiles</w:t>
      </w:r>
    </w:p>
    <w:p w:rsidR="00562384" w:rsidRDefault="00562384" w:rsidP="00927D1E">
      <w:pPr>
        <w:pStyle w:val="ListNumber"/>
        <w:numPr>
          <w:ilvl w:val="0"/>
          <w:numId w:val="126"/>
        </w:numPr>
      </w:pPr>
      <w:r>
        <w:t>Create the template entry you want to use:</w:t>
      </w:r>
    </w:p>
    <w:p w:rsidR="00562384" w:rsidRDefault="00562384">
      <w:pPr>
        <w:pStyle w:val="ListContinue"/>
      </w:pPr>
      <w:r>
        <w:t>Create a “</w:t>
      </w:r>
      <w:r w:rsidR="00535152">
        <w:t>Draft” entry, using the U</w:t>
      </w:r>
      <w:r w:rsidR="00967E3C">
        <w:t>pload</w:t>
      </w:r>
      <w:r w:rsidR="00B5067D">
        <w:t xml:space="preserve"> </w:t>
      </w:r>
      <w:r w:rsidR="00535152">
        <w:t>tab</w:t>
      </w:r>
      <w:r>
        <w:t>. See</w:t>
      </w:r>
      <w:r w:rsidR="00535152">
        <w:t xml:space="preserve"> </w:t>
      </w:r>
      <w:hyperlink w:anchor="_Creating_Draft_Entries" w:history="1">
        <w:r w:rsidR="00535152" w:rsidRPr="00535152">
          <w:rPr>
            <w:rStyle w:val="Hyperlink"/>
            <w:rFonts w:cs="Arial"/>
          </w:rPr>
          <w:t>Creating Draft Entries</w:t>
        </w:r>
      </w:hyperlink>
      <w:r>
        <w:t>.</w:t>
      </w:r>
    </w:p>
    <w:p w:rsidR="00562384" w:rsidRDefault="00562384" w:rsidP="00DF4686">
      <w:pPr>
        <w:pStyle w:val="ListNumber"/>
      </w:pPr>
      <w:r>
        <w:t xml:space="preserve">Prepare the metadata. </w:t>
      </w:r>
      <w:r w:rsidR="00123DCF">
        <w:t>See</w:t>
      </w:r>
      <w:r w:rsidR="00B5067D">
        <w:t xml:space="preserve"> </w:t>
      </w:r>
      <w:hyperlink w:anchor="_Prepare_a_Metadata-only" w:history="1">
        <w:r w:rsidR="00B5067D" w:rsidRPr="00B5067D">
          <w:rPr>
            <w:rStyle w:val="Hyperlink"/>
            <w:rFonts w:cs="Arial"/>
          </w:rPr>
          <w:t>Prepare a Metadata-only "Draft" Entry for Future Ingestion of Media Files</w:t>
        </w:r>
      </w:hyperlink>
    </w:p>
    <w:p w:rsidR="00562384" w:rsidRDefault="00562384">
      <w:pPr>
        <w:pStyle w:val="ListContinue"/>
      </w:pPr>
      <w:r>
        <w:t xml:space="preserve">For example: </w:t>
      </w:r>
      <w:r w:rsidRPr="005F3922">
        <w:t>Template Entry for Transcoding Profile X”</w:t>
      </w:r>
      <w:r w:rsidR="005E7779">
        <w:t>.</w:t>
      </w:r>
    </w:p>
    <w:p w:rsidR="00562384" w:rsidRPr="005F3922" w:rsidRDefault="00AF62A8">
      <w:pPr>
        <w:pStyle w:val="ListContinue"/>
      </w:pPr>
      <w:r w:rsidRPr="00FF2599">
        <w:rPr>
          <w:noProof/>
          <w:bdr w:val="none" w:sz="0" w:space="0" w:color="auto" w:frame="1"/>
          <w:lang w:val="en-US" w:bidi="he-IL"/>
        </w:rPr>
        <w:drawing>
          <wp:inline distT="0" distB="0" distL="0" distR="0" wp14:anchorId="6DD1C0F9" wp14:editId="22E5038D">
            <wp:extent cx="5638800" cy="2636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adata_PUBLIC.png"/>
                    <pic:cNvPicPr/>
                  </pic:nvPicPr>
                  <pic:blipFill>
                    <a:blip r:embed="rId62">
                      <a:extLst>
                        <a:ext uri="{28A0092B-C50C-407E-A947-70E740481C1C}">
                          <a14:useLocalDpi xmlns:a14="http://schemas.microsoft.com/office/drawing/2010/main" val="0"/>
                        </a:ext>
                      </a:extLst>
                    </a:blip>
                    <a:stretch>
                      <a:fillRect/>
                    </a:stretch>
                  </pic:blipFill>
                  <pic:spPr>
                    <a:xfrm>
                      <a:off x="0" y="0"/>
                      <a:ext cx="5638800" cy="2636520"/>
                    </a:xfrm>
                    <a:prstGeom prst="rect">
                      <a:avLst/>
                    </a:prstGeom>
                  </pic:spPr>
                </pic:pic>
              </a:graphicData>
            </a:graphic>
          </wp:inline>
        </w:drawing>
      </w:r>
    </w:p>
    <w:p w:rsidR="00562384" w:rsidRPr="005F3922" w:rsidRDefault="00562384" w:rsidP="005127A9">
      <w:pPr>
        <w:pStyle w:val="ListNumber"/>
      </w:pPr>
      <w:r w:rsidRPr="005F3922">
        <w:t>If you use custom metadata, edit the entry metadata fields</w:t>
      </w:r>
      <w:r w:rsidR="008012FD">
        <w:t>. For example you can enter data that</w:t>
      </w:r>
      <w:r w:rsidRPr="005F3922">
        <w:t xml:space="preserve"> reflect</w:t>
      </w:r>
      <w:r w:rsidR="008012FD">
        <w:t>s</w:t>
      </w:r>
      <w:r w:rsidRPr="005F3922">
        <w:t xml:space="preserve"> the template data for your company</w:t>
      </w:r>
      <w:r w:rsidR="009A66B5">
        <w:t>, such as</w:t>
      </w:r>
      <w:r w:rsidRPr="005F3922">
        <w:t xml:space="preserve"> your “company name” field since your company name is unlikely to change.</w:t>
      </w:r>
    </w:p>
    <w:p w:rsidR="00562384" w:rsidRPr="005F3922" w:rsidRDefault="00562384">
      <w:pPr>
        <w:pStyle w:val="ListContinue"/>
      </w:pPr>
      <w:r w:rsidRPr="005F3922">
        <w:t>If you do</w:t>
      </w:r>
      <w:r w:rsidR="009A66B5">
        <w:t xml:space="preserve"> not </w:t>
      </w:r>
      <w:r w:rsidRPr="005F3922">
        <w:t>use custom metadata, click </w:t>
      </w:r>
      <w:hyperlink r:id="rId63" w:tgtFrame="_blank" w:tooltip="Custom Metadata Intro Page" w:history="1">
        <w:r w:rsidRPr="003C0E24">
          <w:rPr>
            <w:rStyle w:val="Hyperlink"/>
          </w:rPr>
          <w:t>here</w:t>
        </w:r>
      </w:hyperlink>
      <w:r w:rsidRPr="005F3922">
        <w:t> to learn more about it. </w:t>
      </w:r>
    </w:p>
    <w:p w:rsidR="00562384" w:rsidRPr="005F3922" w:rsidRDefault="00562384">
      <w:pPr>
        <w:pStyle w:val="ListContinue"/>
      </w:pPr>
      <w:r w:rsidRPr="005F3922">
        <w:t>You next have to set the template entry on the transcoding profile.</w:t>
      </w:r>
    </w:p>
    <w:p w:rsidR="00562384" w:rsidRPr="005F3922" w:rsidRDefault="00562384" w:rsidP="00562384">
      <w:pPr>
        <w:pStyle w:val="ListNumber"/>
      </w:pPr>
      <w:r w:rsidRPr="005F3922">
        <w:t xml:space="preserve">Go to the Settings tab and select the Transcoding Profiles menu. </w:t>
      </w:r>
    </w:p>
    <w:p w:rsidR="00562384" w:rsidRPr="005F3922" w:rsidRDefault="00562384" w:rsidP="00562384">
      <w:pPr>
        <w:pStyle w:val="ListNumber"/>
      </w:pPr>
      <w:r w:rsidRPr="005F3922">
        <w:t>Select the flavors of your default transcoding profile.</w:t>
      </w:r>
    </w:p>
    <w:p w:rsidR="00562384" w:rsidRPr="005F3922" w:rsidRDefault="00562384" w:rsidP="00562384">
      <w:pPr>
        <w:pStyle w:val="ListNumber"/>
      </w:pPr>
      <w:r w:rsidRPr="005F3922">
        <w:t>Click Switch to Advanced Mode</w:t>
      </w:r>
      <w:r w:rsidR="001A5911">
        <w:t xml:space="preserve"> </w:t>
      </w:r>
      <w:r w:rsidRPr="005F3922">
        <w:t xml:space="preserve">link at the bottom of the </w:t>
      </w:r>
      <w:r w:rsidR="00123DCF" w:rsidRPr="005F3922">
        <w:t>page.</w:t>
      </w:r>
    </w:p>
    <w:p w:rsidR="00562384" w:rsidRPr="005F3922" w:rsidRDefault="00562384" w:rsidP="00562384">
      <w:pPr>
        <w:pStyle w:val="ListNumber"/>
      </w:pPr>
      <w:r w:rsidRPr="005F3922">
        <w:t>Edit the transcoding profile you wish to create a template entry for</w:t>
      </w:r>
      <w:r w:rsidR="001A5911">
        <w:t>,</w:t>
      </w:r>
      <w:r w:rsidRPr="005F3922">
        <w:t xml:space="preserve"> by clicking on it.</w:t>
      </w:r>
    </w:p>
    <w:p w:rsidR="00562384" w:rsidRPr="000E367A" w:rsidRDefault="00562384" w:rsidP="00123DCF">
      <w:pPr>
        <w:pStyle w:val="ListNumber"/>
      </w:pPr>
      <w:r w:rsidRPr="005F3922">
        <w:t>In the Edit Transcoding Profile</w:t>
      </w:r>
      <w:r w:rsidR="00123DCF" w:rsidRPr="005F3922">
        <w:t xml:space="preserve"> window</w:t>
      </w:r>
      <w:r w:rsidRPr="005F3922">
        <w:t>, enter the Entry ID you want to set as the template entry in the Default Metadata Settings field</w:t>
      </w:r>
      <w:r w:rsidR="001A5911">
        <w:t>.</w:t>
      </w:r>
    </w:p>
    <w:p w:rsidR="00442C94" w:rsidRPr="00442C94" w:rsidRDefault="00030B7C" w:rsidP="008F01DA">
      <w:pPr>
        <w:pStyle w:val="Heading2"/>
      </w:pPr>
      <w:bookmarkStart w:id="267" w:name="_The_Flavors_Tab_1"/>
      <w:bookmarkStart w:id="268" w:name="_Toc313796554"/>
      <w:bookmarkStart w:id="269" w:name="_Toc320796777"/>
      <w:bookmarkEnd w:id="267"/>
      <w:r>
        <w:t xml:space="preserve">The Flavors </w:t>
      </w:r>
      <w:r w:rsidR="00B91CC4">
        <w:t>Tab</w:t>
      </w:r>
      <w:bookmarkEnd w:id="268"/>
      <w:bookmarkEnd w:id="269"/>
    </w:p>
    <w:p w:rsidR="00A2103F" w:rsidRDefault="00A2103F">
      <w:r>
        <w:t xml:space="preserve">The Flavors </w:t>
      </w:r>
      <w:r w:rsidR="00B91CC4">
        <w:t>tab</w:t>
      </w:r>
      <w:r>
        <w:t xml:space="preserve"> in the Edit Entry window allows you to manage the </w:t>
      </w:r>
      <w:r w:rsidRPr="0083168D">
        <w:rPr>
          <w:i/>
        </w:rPr>
        <w:t>flavors</w:t>
      </w:r>
      <w:r>
        <w:t xml:space="preserve"> that are available</w:t>
      </w:r>
      <w:r w:rsidR="002B60E3">
        <w:t xml:space="preserve"> as well as replace media files and their transcoding flavors.</w:t>
      </w:r>
    </w:p>
    <w:p w:rsidR="00A2103F" w:rsidRPr="00391BF0" w:rsidRDefault="00F66B5A">
      <w:r>
        <w:rPr>
          <w:noProof/>
          <w:lang w:val="en-US" w:bidi="he-IL"/>
        </w:rPr>
        <w:drawing>
          <wp:inline distT="0" distB="0" distL="0" distR="0" wp14:anchorId="46C5EBB3" wp14:editId="31F003B3">
            <wp:extent cx="5943600" cy="37744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vors_tab.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774440"/>
                    </a:xfrm>
                    <a:prstGeom prst="rect">
                      <a:avLst/>
                    </a:prstGeom>
                  </pic:spPr>
                </pic:pic>
              </a:graphicData>
            </a:graphic>
          </wp:inline>
        </w:drawing>
      </w:r>
    </w:p>
    <w:p w:rsidR="00442C94" w:rsidRDefault="00442C94">
      <w:r>
        <w:t>Use the flavors tab to:</w:t>
      </w:r>
    </w:p>
    <w:p w:rsidR="00442C94" w:rsidRPr="00442C94" w:rsidRDefault="00442C94">
      <w:pPr>
        <w:pStyle w:val="ListBullet"/>
      </w:pPr>
      <w:r>
        <w:t>Add video or audio media to a new entry you created (when the entry status is</w:t>
      </w:r>
      <w:r w:rsidR="00B007BC">
        <w:t xml:space="preserve"> No Media</w:t>
      </w:r>
      <w:r w:rsidRPr="00442C94">
        <w:t>).</w:t>
      </w:r>
    </w:p>
    <w:p w:rsidR="00442C94" w:rsidRDefault="00442C94" w:rsidP="00E54D7D">
      <w:pPr>
        <w:pStyle w:val="ListBullet"/>
      </w:pPr>
      <w:r>
        <w:t xml:space="preserve">Replace the media of an existing entry (when the entry </w:t>
      </w:r>
      <w:r w:rsidRPr="00123DCF">
        <w:rPr>
          <w:rStyle w:val="BodyTextChar"/>
        </w:rPr>
        <w:t>status is Ready</w:t>
      </w:r>
      <w:r w:rsidR="00B91CC4">
        <w:t xml:space="preserve"> </w:t>
      </w:r>
      <w:r>
        <w:t>or Error).</w:t>
      </w:r>
    </w:p>
    <w:p w:rsidR="00E1710C" w:rsidRDefault="00442C94" w:rsidP="00E54D7D">
      <w:pPr>
        <w:pStyle w:val="ListBullet"/>
      </w:pPr>
      <w:r>
        <w:t>View the list of flavors that the system created for an entry</w:t>
      </w:r>
      <w:r w:rsidR="00E1710C">
        <w:t xml:space="preserve"> and apply the following actions:</w:t>
      </w:r>
    </w:p>
    <w:p w:rsidR="004B3FFD" w:rsidRPr="007B73FD" w:rsidRDefault="004B3FFD" w:rsidP="00831E12">
      <w:pPr>
        <w:pStyle w:val="ListBullet2"/>
      </w:pPr>
      <w:r w:rsidRPr="007B73FD">
        <w:t>Preview or delete a flavor.</w:t>
      </w:r>
    </w:p>
    <w:p w:rsidR="00E1710C" w:rsidRPr="007B73FD" w:rsidRDefault="00E1710C" w:rsidP="00831E12">
      <w:pPr>
        <w:pStyle w:val="ListBullet2"/>
      </w:pPr>
      <w:r w:rsidRPr="007B73FD">
        <w:t>Download the transcoded file to your desktop.</w:t>
      </w:r>
    </w:p>
    <w:p w:rsidR="00E1710C" w:rsidRPr="006C539B" w:rsidRDefault="00E1710C" w:rsidP="00831E12">
      <w:pPr>
        <w:pStyle w:val="ListBullet2"/>
      </w:pPr>
      <w:r w:rsidRPr="007B73FD">
        <w:t xml:space="preserve">Upload a file </w:t>
      </w:r>
      <w:r w:rsidR="004B3FFD" w:rsidRPr="007B73FD">
        <w:t>from your desktop</w:t>
      </w:r>
      <w:r w:rsidR="004B3FFD">
        <w:t xml:space="preserve"> </w:t>
      </w:r>
      <w:r w:rsidRPr="006C539B">
        <w:t>you</w:t>
      </w:r>
      <w:r w:rsidR="004B3FFD">
        <w:t xml:space="preserve"> that</w:t>
      </w:r>
      <w:r w:rsidRPr="006C539B">
        <w:t xml:space="preserve"> transcoded on your own, to serve as a flavor for an entry.</w:t>
      </w:r>
    </w:p>
    <w:p w:rsidR="00E1710C" w:rsidRDefault="00E1710C" w:rsidP="00831E12">
      <w:pPr>
        <w:pStyle w:val="ListBullet2"/>
      </w:pPr>
      <w:r>
        <w:t>Upload a file from a drop folder  to set as the transcoding flavor</w:t>
      </w:r>
    </w:p>
    <w:p w:rsidR="00442C94" w:rsidRDefault="00E1710C" w:rsidP="00831E12">
      <w:pPr>
        <w:pStyle w:val="ListBullet2"/>
      </w:pPr>
      <w:r w:rsidRPr="006C539B">
        <w:t>Import the flavor from a URL.</w:t>
      </w:r>
    </w:p>
    <w:p w:rsidR="00831E12" w:rsidRDefault="00442C94" w:rsidP="00831E12">
      <w:pPr>
        <w:pStyle w:val="ListBullet2"/>
      </w:pPr>
      <w:r>
        <w:t>Convert or reconvert to transcode an entry to additional flavors.</w:t>
      </w:r>
    </w:p>
    <w:p w:rsidR="00E1710C" w:rsidRDefault="00E1710C" w:rsidP="00831E12">
      <w:pPr>
        <w:pStyle w:val="BodyText"/>
      </w:pPr>
      <w:r w:rsidRPr="006C539B">
        <w:t>After the transcoding process is complete, the new file replace</w:t>
      </w:r>
      <w:r>
        <w:t>s</w:t>
      </w:r>
      <w:r w:rsidRPr="006C539B">
        <w:t xml:space="preserve"> the old </w:t>
      </w:r>
      <w:r>
        <w:t xml:space="preserve">file </w:t>
      </w:r>
      <w:r w:rsidRPr="006C539B">
        <w:t xml:space="preserve">and the original </w:t>
      </w:r>
      <w:r>
        <w:t xml:space="preserve">file is </w:t>
      </w:r>
      <w:r w:rsidRPr="006C539B">
        <w:t>deleted.</w:t>
      </w:r>
    </w:p>
    <w:p w:rsidR="00457BE0" w:rsidRDefault="00442C94">
      <w:r>
        <w:t>When your KMC account supports direct ingestion of multiple bit-rate Transcoding Flavors, you can use the Action menu to add or replace a single Transcoding Flavor in an entry.</w:t>
      </w:r>
    </w:p>
    <w:p w:rsidR="00442C94" w:rsidRDefault="00442C94" w:rsidP="008F01DA">
      <w:pPr>
        <w:pStyle w:val="Heading3"/>
        <w:rPr>
          <w:shd w:val="clear" w:color="auto" w:fill="FFFFFF"/>
        </w:rPr>
      </w:pPr>
      <w:bookmarkStart w:id="270" w:name="_Toc302930690"/>
      <w:bookmarkStart w:id="271" w:name="_Toc302930374"/>
      <w:bookmarkStart w:id="272" w:name="_Toc302914965"/>
      <w:bookmarkStart w:id="273" w:name="_Toc302660566"/>
      <w:bookmarkStart w:id="274" w:name="_Toc302310788"/>
      <w:bookmarkStart w:id="275" w:name="_Toc302305003"/>
      <w:bookmarkStart w:id="276" w:name="_Toc302304844"/>
      <w:bookmarkStart w:id="277" w:name="_Add_Video/Audio"/>
      <w:bookmarkStart w:id="278" w:name="_Toc302304684"/>
      <w:bookmarkStart w:id="279" w:name="_Toc313796555"/>
      <w:bookmarkStart w:id="280" w:name="_Toc320796778"/>
      <w:bookmarkEnd w:id="270"/>
      <w:bookmarkEnd w:id="271"/>
      <w:bookmarkEnd w:id="272"/>
      <w:bookmarkEnd w:id="273"/>
      <w:bookmarkEnd w:id="274"/>
      <w:bookmarkEnd w:id="275"/>
      <w:bookmarkEnd w:id="276"/>
      <w:bookmarkEnd w:id="277"/>
      <w:r>
        <w:rPr>
          <w:shd w:val="clear" w:color="auto" w:fill="FFFFFF"/>
        </w:rPr>
        <w:t xml:space="preserve">Add </w:t>
      </w:r>
      <w:r w:rsidRPr="008631B0">
        <w:t>Video</w:t>
      </w:r>
      <w:r>
        <w:rPr>
          <w:shd w:val="clear" w:color="auto" w:fill="FFFFFF"/>
        </w:rPr>
        <w:t>/Audio</w:t>
      </w:r>
      <w:bookmarkEnd w:id="278"/>
      <w:bookmarkEnd w:id="279"/>
      <w:bookmarkEnd w:id="280"/>
    </w:p>
    <w:p w:rsidR="00442C94" w:rsidRPr="000E1D85" w:rsidRDefault="00442C94" w:rsidP="008F01DA">
      <w:pPr>
        <w:rPr>
          <w:rStyle w:val="Hyperlink"/>
          <w:rFonts w:asciiTheme="majorHAnsi" w:eastAsiaTheme="majorEastAsia" w:hAnsiTheme="majorHAnsi" w:cstheme="majorBidi"/>
          <w:b/>
          <w:bCs/>
          <w:i/>
          <w:iCs/>
          <w:sz w:val="28"/>
          <w:szCs w:val="36"/>
        </w:rPr>
      </w:pPr>
      <w:r>
        <w:t>The Flavors tab displays several Add Video/Audio options when an entry is not yet associated with any media that is, the entry status is</w:t>
      </w:r>
      <w:r w:rsidR="000E1D85">
        <w:t xml:space="preserve"> </w:t>
      </w:r>
      <w:r w:rsidR="00F66B5A">
        <w:t>No Media</w:t>
      </w:r>
      <w:r w:rsidR="00E23AF8">
        <w:t xml:space="preserve">. </w:t>
      </w:r>
      <w:r w:rsidR="00C75E37">
        <w:t xml:space="preserve"> </w:t>
      </w:r>
      <w:r w:rsidR="00E23AF8">
        <w:t>See</w:t>
      </w:r>
      <w:r w:rsidR="000E1D85">
        <w:t xml:space="preserve"> </w:t>
      </w:r>
      <w:hyperlink w:anchor="O_383" w:history="1">
        <w:r w:rsidR="005E7779">
          <w:rPr>
            <w:rStyle w:val="Hyperlink"/>
          </w:rPr>
          <w:t>Preparing Entries</w:t>
        </w:r>
      </w:hyperlink>
      <w:r w:rsidR="000E1D85">
        <w:fldChar w:fldCharType="begin"/>
      </w:r>
      <w:r w:rsidR="000E1D85">
        <w:instrText xml:space="preserve"> HYPERLINK  \l "_No_Content_Entries" </w:instrText>
      </w:r>
      <w:r w:rsidR="000E1D85">
        <w:fldChar w:fldCharType="separate"/>
      </w:r>
      <w:r w:rsidRPr="000E1D85">
        <w:rPr>
          <w:rStyle w:val="Hyperlink"/>
        </w:rPr>
        <w:t>.</w:t>
      </w:r>
      <w:r w:rsidR="00517963" w:rsidRPr="008631B0">
        <w:t xml:space="preserve">  You can also replace media conten</w:t>
      </w:r>
      <w:r w:rsidR="00DF4686">
        <w:t xml:space="preserve">t. See </w:t>
      </w:r>
      <w:hyperlink w:anchor="_Toc302930695" w:history="1">
        <w:r w:rsidR="007025F1" w:rsidRPr="005214F0">
          <w:rPr>
            <w:rStyle w:val="Hyperlink"/>
          </w:rPr>
          <w:t>Replacing Media</w:t>
        </w:r>
      </w:hyperlink>
      <w:r w:rsidR="007025F1">
        <w:rPr>
          <w:rStyle w:val="Hyperlink"/>
        </w:rPr>
        <w:t>.</w:t>
      </w:r>
    </w:p>
    <w:bookmarkStart w:id="281" w:name="_Toc302930691"/>
    <w:bookmarkStart w:id="282" w:name="_Toc302930375"/>
    <w:bookmarkStart w:id="283" w:name="_Toc302914966"/>
    <w:bookmarkStart w:id="284" w:name="_Toc302660567"/>
    <w:bookmarkStart w:id="285" w:name="_Toc302310789"/>
    <w:bookmarkStart w:id="286" w:name="_Toc302305004"/>
    <w:bookmarkStart w:id="287" w:name="_Toc302304845"/>
    <w:bookmarkStart w:id="288" w:name="_Upload_Files"/>
    <w:bookmarkStart w:id="289" w:name="_Toc302304685"/>
    <w:bookmarkEnd w:id="281"/>
    <w:bookmarkEnd w:id="282"/>
    <w:bookmarkEnd w:id="283"/>
    <w:bookmarkEnd w:id="284"/>
    <w:bookmarkEnd w:id="285"/>
    <w:bookmarkEnd w:id="286"/>
    <w:bookmarkEnd w:id="287"/>
    <w:bookmarkEnd w:id="288"/>
    <w:p w:rsidR="00DF4686" w:rsidRDefault="000E1D85" w:rsidP="00F339B7">
      <w:pPr>
        <w:pStyle w:val="Sub-Heading0"/>
        <w:rPr>
          <w:rFonts w:ascii="Verdana" w:hAnsi="Verdana"/>
          <w:color w:val="auto"/>
          <w:szCs w:val="22"/>
          <w:lang w:val="en-US"/>
        </w:rPr>
      </w:pPr>
      <w:r>
        <w:rPr>
          <w:rFonts w:ascii="Verdana" w:hAnsi="Verdana"/>
          <w:color w:val="auto"/>
          <w:szCs w:val="22"/>
          <w:lang w:val="en-US"/>
        </w:rPr>
        <w:fldChar w:fldCharType="end"/>
      </w:r>
    </w:p>
    <w:p w:rsidR="00442C94" w:rsidRDefault="00442C94" w:rsidP="00F339B7">
      <w:pPr>
        <w:pStyle w:val="Sub-Heading0"/>
      </w:pPr>
      <w:r>
        <w:t>Upload Files</w:t>
      </w:r>
      <w:bookmarkEnd w:id="289"/>
    </w:p>
    <w:p w:rsidR="00442C94" w:rsidRPr="008631B0" w:rsidRDefault="00442C94">
      <w:r w:rsidRPr="008631B0">
        <w:t>Use this option to add media to an existing entry by uploading one or more files from your desktop</w:t>
      </w:r>
      <w:r w:rsidR="006F115B">
        <w:t>.</w:t>
      </w:r>
    </w:p>
    <w:p w:rsidR="00A527B3" w:rsidRPr="008631B0" w:rsidRDefault="00A527B3" w:rsidP="008F01DA">
      <w:pPr>
        <w:pStyle w:val="Procedure"/>
      </w:pPr>
      <w:r w:rsidRPr="008631B0">
        <w:t xml:space="preserve">To </w:t>
      </w:r>
      <w:r w:rsidR="001951EB">
        <w:t xml:space="preserve">upload content and </w:t>
      </w:r>
      <w:r w:rsidRPr="008631B0">
        <w:t>flavor</w:t>
      </w:r>
      <w:r w:rsidR="001951EB">
        <w:t>s</w:t>
      </w:r>
      <w:r w:rsidRPr="008631B0">
        <w:t xml:space="preserve"> to a </w:t>
      </w:r>
      <w:r w:rsidR="005E7779">
        <w:t xml:space="preserve">Draft </w:t>
      </w:r>
      <w:r w:rsidRPr="008631B0">
        <w:t>entry</w:t>
      </w:r>
    </w:p>
    <w:p w:rsidR="00256CD7" w:rsidRDefault="00256CD7" w:rsidP="00927D1E">
      <w:pPr>
        <w:pStyle w:val="ListNumber"/>
        <w:numPr>
          <w:ilvl w:val="0"/>
          <w:numId w:val="66"/>
        </w:numPr>
        <w:rPr>
          <w:shd w:val="clear" w:color="auto" w:fill="FFFFFF"/>
        </w:rPr>
      </w:pPr>
      <w:r>
        <w:rPr>
          <w:shd w:val="clear" w:color="auto" w:fill="FFFFFF"/>
        </w:rPr>
        <w:t>Click on the Draft Entry and then select the Flavors tab.</w:t>
      </w:r>
    </w:p>
    <w:p w:rsidR="00A527B3" w:rsidRPr="00B30AB1" w:rsidRDefault="00256CD7" w:rsidP="00927D1E">
      <w:pPr>
        <w:pStyle w:val="ListNumber"/>
        <w:numPr>
          <w:ilvl w:val="0"/>
          <w:numId w:val="66"/>
        </w:numPr>
        <w:rPr>
          <w:shd w:val="clear" w:color="auto" w:fill="FFFFFF"/>
        </w:rPr>
      </w:pPr>
      <w:r>
        <w:rPr>
          <w:shd w:val="clear" w:color="auto" w:fill="FFFFFF"/>
        </w:rPr>
        <w:t>Click</w:t>
      </w:r>
      <w:r w:rsidR="00A527B3" w:rsidRPr="007F3A55">
        <w:rPr>
          <w:shd w:val="clear" w:color="auto" w:fill="FFFFFF"/>
        </w:rPr>
        <w:t xml:space="preserve"> </w:t>
      </w:r>
      <w:r w:rsidR="00442C94" w:rsidRPr="00B30AB1">
        <w:rPr>
          <w:shd w:val="clear" w:color="auto" w:fill="FFFFFF"/>
        </w:rPr>
        <w:t>Upload File</w:t>
      </w:r>
      <w:r w:rsidR="00A527B3" w:rsidRPr="00B30AB1">
        <w:rPr>
          <w:shd w:val="clear" w:color="auto" w:fill="FFFFFF"/>
        </w:rPr>
        <w:t>/s</w:t>
      </w:r>
      <w:r w:rsidR="00442C94" w:rsidRPr="00B30AB1">
        <w:rPr>
          <w:shd w:val="clear" w:color="auto" w:fill="FFFFFF"/>
        </w:rPr>
        <w:t xml:space="preserve"> to open a standard desktop file selection window. </w:t>
      </w:r>
    </w:p>
    <w:p w:rsidR="00442C94" w:rsidRPr="008631B0" w:rsidRDefault="00442C94">
      <w:pPr>
        <w:pStyle w:val="ListContinue"/>
      </w:pPr>
      <w:r w:rsidRPr="008631B0">
        <w:t>The uploaded file is treated as the source for generating the required Transcoding Flavors in Kaltura.</w:t>
      </w:r>
      <w:r w:rsidR="001951EB">
        <w:t xml:space="preserve"> </w:t>
      </w:r>
      <w:r w:rsidRPr="008631B0">
        <w:t>When your KMC account supports direct ingestion of multiple bit-rate Transcoding Flavors, you can select multiple</w:t>
      </w:r>
      <w:r w:rsidR="00F66B5A">
        <w:t xml:space="preserve"> </w:t>
      </w:r>
      <w:r w:rsidR="00A527B3" w:rsidRPr="008631B0">
        <w:t xml:space="preserve">flavor </w:t>
      </w:r>
      <w:r w:rsidR="00256CD7">
        <w:t>files for the Transcoding Profile.</w:t>
      </w:r>
    </w:p>
    <w:p w:rsidR="00A527B3" w:rsidRPr="008631B0" w:rsidRDefault="00A527B3" w:rsidP="00831E12">
      <w:pPr>
        <w:pStyle w:val="ListNumber"/>
      </w:pPr>
      <w:r w:rsidRPr="008631B0">
        <w:t>S</w:t>
      </w:r>
      <w:r w:rsidR="00442C94" w:rsidRPr="008631B0">
        <w:t>ele</w:t>
      </w:r>
      <w:r w:rsidR="00831E12">
        <w:t xml:space="preserve">ct the files from your desktop, confirm </w:t>
      </w:r>
      <w:r w:rsidR="00442C94" w:rsidRPr="008631B0">
        <w:t>your selection</w:t>
      </w:r>
      <w:r w:rsidR="00831E12">
        <w:t>,</w:t>
      </w:r>
      <w:r w:rsidR="00442C94" w:rsidRPr="008631B0">
        <w:t xml:space="preserve"> and set the relevant Transcoding Flavor that the uploaded file will be </w:t>
      </w:r>
      <w:r w:rsidR="003312E1" w:rsidRPr="00FF2599">
        <w:t>transcoding by</w:t>
      </w:r>
      <w:r w:rsidR="00442C94" w:rsidRPr="008631B0">
        <w:t xml:space="preserve">. </w:t>
      </w:r>
    </w:p>
    <w:p w:rsidR="00442C94" w:rsidRPr="008631B0" w:rsidRDefault="00442C94">
      <w:pPr>
        <w:pStyle w:val="ListContinue"/>
        <w:rPr>
          <w:shd w:val="clear" w:color="auto" w:fill="FFFFFF"/>
        </w:rPr>
      </w:pPr>
      <w:r w:rsidRPr="008631B0">
        <w:rPr>
          <w:shd w:val="clear" w:color="auto" w:fill="FFFFFF"/>
        </w:rPr>
        <w:t>The Transcoding Flavor options in the menu are set from the selected Transcoding Profile and its flavor settings.</w:t>
      </w:r>
    </w:p>
    <w:p w:rsidR="00442C94" w:rsidRPr="008631B0" w:rsidRDefault="00442C94" w:rsidP="00123DCF">
      <w:pPr>
        <w:pStyle w:val="ListNumber"/>
      </w:pPr>
      <w:r w:rsidRPr="008631B0">
        <w:t>Click Upload to confirm your upload request.</w:t>
      </w:r>
    </w:p>
    <w:p w:rsidR="00442C94" w:rsidRPr="008631B0" w:rsidRDefault="00442C94">
      <w:r w:rsidRPr="008631B0">
        <w:t>The KMC immediately starts processing the file uploads. The uploaded file will be added to the entry and flavor conversion processing starts.</w:t>
      </w:r>
    </w:p>
    <w:p w:rsidR="00442C94" w:rsidRPr="008631B0" w:rsidRDefault="00442C94" w:rsidP="00F339B7">
      <w:pPr>
        <w:pStyle w:val="Sub-Heading0"/>
      </w:pPr>
      <w:bookmarkStart w:id="290" w:name="_Toc302930692"/>
      <w:bookmarkStart w:id="291" w:name="_Toc302930376"/>
      <w:bookmarkStart w:id="292" w:name="_Toc302914967"/>
      <w:bookmarkStart w:id="293" w:name="_Toc302660568"/>
      <w:bookmarkStart w:id="294" w:name="_Toc302310790"/>
      <w:bookmarkStart w:id="295" w:name="_Toc302305005"/>
      <w:bookmarkStart w:id="296" w:name="_Toc302304846"/>
      <w:bookmarkStart w:id="297" w:name="_Import_Files"/>
      <w:bookmarkStart w:id="298" w:name="_Toc302304686"/>
      <w:bookmarkEnd w:id="290"/>
      <w:bookmarkEnd w:id="291"/>
      <w:bookmarkEnd w:id="292"/>
      <w:bookmarkEnd w:id="293"/>
      <w:bookmarkEnd w:id="294"/>
      <w:bookmarkEnd w:id="295"/>
      <w:bookmarkEnd w:id="296"/>
      <w:bookmarkEnd w:id="297"/>
      <w:r w:rsidRPr="008631B0">
        <w:t>Import Files</w:t>
      </w:r>
      <w:bookmarkEnd w:id="298"/>
    </w:p>
    <w:p w:rsidR="00442C94" w:rsidRDefault="00442C94">
      <w:r w:rsidRPr="008631B0">
        <w:t>Use this option to add media to an existing entry by importing a media file from your existing web host or FTP server. The option is displayed when the entry status is No</w:t>
      </w:r>
      <w:r w:rsidR="00A527B3" w:rsidRPr="008631B0">
        <w:t xml:space="preserve"> </w:t>
      </w:r>
      <w:r w:rsidR="000E1D85" w:rsidRPr="008631B0">
        <w:t>Media</w:t>
      </w:r>
      <w:r w:rsidRPr="008631B0">
        <w:t>.</w:t>
      </w:r>
    </w:p>
    <w:p w:rsidR="001951EB" w:rsidRPr="008631B0" w:rsidRDefault="001951EB" w:rsidP="008F01DA">
      <w:pPr>
        <w:pStyle w:val="Procedure"/>
      </w:pPr>
      <w:r w:rsidRPr="00017F93">
        <w:t xml:space="preserve">To </w:t>
      </w:r>
      <w:r>
        <w:t xml:space="preserve">import content and </w:t>
      </w:r>
      <w:r w:rsidRPr="00017F93">
        <w:t>flavor</w:t>
      </w:r>
      <w:r>
        <w:t>s</w:t>
      </w:r>
      <w:r w:rsidRPr="00017F93">
        <w:t xml:space="preserve"> to a </w:t>
      </w:r>
      <w:r w:rsidR="00A74F04">
        <w:t xml:space="preserve">Draft </w:t>
      </w:r>
      <w:r w:rsidR="00B41040">
        <w:t>entry</w:t>
      </w:r>
    </w:p>
    <w:p w:rsidR="00A74F04" w:rsidRPr="00A74F04" w:rsidRDefault="00A74F04" w:rsidP="00927D1E">
      <w:pPr>
        <w:pStyle w:val="ListNumber"/>
        <w:numPr>
          <w:ilvl w:val="0"/>
          <w:numId w:val="183"/>
        </w:numPr>
        <w:rPr>
          <w:shd w:val="clear" w:color="auto" w:fill="FFFFFF"/>
        </w:rPr>
      </w:pPr>
      <w:r w:rsidRPr="00A74F04">
        <w:rPr>
          <w:shd w:val="clear" w:color="auto" w:fill="FFFFFF"/>
        </w:rPr>
        <w:t>Click on the Draft Entry and then select the Flavors tab.</w:t>
      </w:r>
    </w:p>
    <w:p w:rsidR="001951EB" w:rsidRPr="00014F5C" w:rsidRDefault="000E1D85" w:rsidP="00A74F04">
      <w:pPr>
        <w:pStyle w:val="ListNumber"/>
      </w:pPr>
      <w:r w:rsidRPr="008631B0">
        <w:t xml:space="preserve">Click </w:t>
      </w:r>
      <w:r w:rsidR="00442C94" w:rsidRPr="008631B0">
        <w:t xml:space="preserve">Import Files to set your media file URL. </w:t>
      </w:r>
    </w:p>
    <w:p w:rsidR="00442C94" w:rsidRPr="008631B0" w:rsidRDefault="00442C94">
      <w:pPr>
        <w:pStyle w:val="ListContinue"/>
      </w:pPr>
      <w:r w:rsidRPr="008631B0">
        <w:t>The imported media file is treated as the source for generating the required Transcoding Flavors in Kaltura.</w:t>
      </w:r>
      <w:r w:rsidR="001951EB">
        <w:t xml:space="preserve"> </w:t>
      </w:r>
      <w:r w:rsidRPr="008631B0">
        <w:t>When your KMC account supports direct ingestion of multiple bit-rate Transcoding Flavors, you can set multiple URLs.</w:t>
      </w:r>
    </w:p>
    <w:p w:rsidR="00442C94" w:rsidRPr="008631B0" w:rsidRDefault="001951EB">
      <w:pPr>
        <w:pStyle w:val="ListNumber"/>
      </w:pPr>
      <w:r>
        <w:t>S</w:t>
      </w:r>
      <w:r w:rsidR="00442C94" w:rsidRPr="008631B0">
        <w:t xml:space="preserve">et the relevant Transcoding Flavor that the </w:t>
      </w:r>
      <w:r>
        <w:t xml:space="preserve">imported </w:t>
      </w:r>
      <w:r w:rsidR="00442C94" w:rsidRPr="008631B0">
        <w:t>file will be</w:t>
      </w:r>
      <w:r w:rsidR="006444AE">
        <w:t xml:space="preserve"> transcoded by</w:t>
      </w:r>
      <w:r w:rsidR="00442C94" w:rsidRPr="008631B0">
        <w:t>. The Transcoding Flavor options in the menu are set from the selected Transcoding Profile and its flavor settings.</w:t>
      </w:r>
    </w:p>
    <w:p w:rsidR="00442C94" w:rsidRPr="008631B0" w:rsidRDefault="00442C94">
      <w:pPr>
        <w:pStyle w:val="ListNumber"/>
      </w:pPr>
      <w:r w:rsidRPr="008631B0">
        <w:t>Click Import to confirm your import request.</w:t>
      </w:r>
    </w:p>
    <w:p w:rsidR="00442C94" w:rsidRPr="008631B0" w:rsidRDefault="00442C94">
      <w:r w:rsidRPr="008631B0">
        <w:t>An import request is submitted to the Kaltura server. The imported file will be added to the entry and flavor conversion processing starts.</w:t>
      </w:r>
    </w:p>
    <w:p w:rsidR="00475497" w:rsidRDefault="00475497" w:rsidP="00F339B7">
      <w:pPr>
        <w:pStyle w:val="Sub-Heading0"/>
      </w:pPr>
      <w:bookmarkStart w:id="299" w:name="_Toc302930693"/>
      <w:bookmarkStart w:id="300" w:name="_Toc302930377"/>
      <w:bookmarkStart w:id="301" w:name="_Toc302914968"/>
      <w:bookmarkStart w:id="302" w:name="_Toc302660569"/>
      <w:bookmarkStart w:id="303" w:name="_Toc302310791"/>
      <w:bookmarkStart w:id="304" w:name="_Toc302305006"/>
      <w:bookmarkStart w:id="305" w:name="_Toc302304847"/>
      <w:bookmarkStart w:id="306" w:name="_Link_to_Remote"/>
      <w:bookmarkEnd w:id="299"/>
      <w:bookmarkEnd w:id="300"/>
      <w:bookmarkEnd w:id="301"/>
      <w:bookmarkEnd w:id="302"/>
      <w:bookmarkEnd w:id="303"/>
      <w:bookmarkEnd w:id="304"/>
      <w:bookmarkEnd w:id="305"/>
      <w:bookmarkEnd w:id="306"/>
      <w:r w:rsidRPr="008631B0">
        <w:t>Link to Remote Storage</w:t>
      </w:r>
    </w:p>
    <w:p w:rsidR="00BC3DE2" w:rsidRPr="00123DCF" w:rsidRDefault="00BC3DE2">
      <w:r>
        <w:t>Kaltura’s Remote Storage and</w:t>
      </w:r>
      <w:r w:rsidRPr="00BC3DE2">
        <w:t xml:space="preserve"> Delivery solution enables publishers to manage their video assets and account settings on Kaltura’s hosted video platform while actually storing the content on their own remote network storage location, and delivering the content from the same remote location.  Kaltura’s remote storage and delivery capabilities are fully integrated with the platform’s ingestion, transcoding and publishing work</w:t>
      </w:r>
      <w:r w:rsidRPr="00BC3DE2">
        <w:softHyphen/>
      </w:r>
      <w:r w:rsidR="00EA5C52">
        <w:t>fl</w:t>
      </w:r>
      <w:r w:rsidRPr="00BC3DE2">
        <w:t xml:space="preserve">ows, and provide system </w:t>
      </w:r>
      <w:r>
        <w:t>fl</w:t>
      </w:r>
      <w:r w:rsidRPr="00BC3DE2">
        <w:softHyphen/>
        <w:t>exibility f</w:t>
      </w:r>
      <w:r>
        <w:t>or addressing publishers’ specifi</w:t>
      </w:r>
      <w:r w:rsidRPr="00BC3DE2">
        <w:t>c storage and delivery needs.</w:t>
      </w:r>
      <w:r w:rsidR="00EA5C52">
        <w:t xml:space="preserve"> </w:t>
      </w:r>
    </w:p>
    <w:p w:rsidR="00C51109" w:rsidRPr="00123DCF" w:rsidRDefault="00C51109">
      <w:pPr>
        <w:rPr>
          <w:rStyle w:val="BodyTextChar"/>
        </w:rPr>
      </w:pPr>
      <w:r w:rsidRPr="00123DCF">
        <w:t xml:space="preserve">You can link content to remote storage </w:t>
      </w:r>
      <w:r w:rsidR="00233108" w:rsidRPr="00123DCF">
        <w:t>from the KMC U</w:t>
      </w:r>
      <w:r w:rsidR="00B74172">
        <w:t>ser Interface.</w:t>
      </w:r>
      <w:r w:rsidR="005D2A0F" w:rsidRPr="00123DCF">
        <w:t xml:space="preserve"> The Link to Remote Storage option is useful for partners that use their own transcoder and also host and deliver content on/from a remote storage (e.g. CDN sto</w:t>
      </w:r>
      <w:r w:rsidR="005D2A0F" w:rsidRPr="003C0E24">
        <w:t>rage,</w:t>
      </w:r>
      <w:r w:rsidR="005D2A0F" w:rsidRPr="00123DCF">
        <w:t xml:space="preserve"> internal org</w:t>
      </w:r>
      <w:r w:rsidR="005D2A0F" w:rsidRPr="003C0E24">
        <w:t>anization</w:t>
      </w:r>
      <w:r w:rsidR="005D2A0F" w:rsidRPr="00123DCF">
        <w:t xml:space="preserve"> storage).</w:t>
      </w:r>
      <w:r w:rsidR="005D2A0F" w:rsidRPr="003C0E24">
        <w:t xml:space="preserve"> </w:t>
      </w:r>
      <w:r w:rsidR="005D2A0F" w:rsidRPr="00123DCF">
        <w:t>The partner’s transcoder generates the flavors. After the files are uploaded directly to the remote storage</w:t>
      </w:r>
      <w:r w:rsidR="000E367A">
        <w:t xml:space="preserve"> </w:t>
      </w:r>
      <w:r w:rsidR="005D2A0F" w:rsidRPr="00123DCF">
        <w:t>it is only necessary to indicate which flavors to link to an entry in Kaltura.  The connection of the remote storage profile to the transcoding profile is used for this purpose</w:t>
      </w:r>
      <w:r w:rsidR="005D2A0F">
        <w:rPr>
          <w:color w:val="1F497D"/>
        </w:rPr>
        <w:t>.  </w:t>
      </w:r>
    </w:p>
    <w:p w:rsidR="00233108" w:rsidRDefault="00233108" w:rsidP="00233108">
      <w:pPr>
        <w:pStyle w:val="ListBullet"/>
        <w:numPr>
          <w:ilvl w:val="0"/>
          <w:numId w:val="0"/>
        </w:numPr>
      </w:pPr>
      <w:r w:rsidRPr="00B850D4">
        <w:t>Contact your Kaltura account manager to learn more about how this feature can simplify your workflow, and to activate and configure remote storage on your account.</w:t>
      </w:r>
    </w:p>
    <w:p w:rsidR="00442C94" w:rsidRPr="008631B0" w:rsidRDefault="00442C94" w:rsidP="00F339B7">
      <w:pPr>
        <w:pStyle w:val="Sub-Heading0"/>
      </w:pPr>
      <w:bookmarkStart w:id="307" w:name="_Toc302930694"/>
      <w:bookmarkStart w:id="308" w:name="_Toc302930378"/>
      <w:bookmarkStart w:id="309" w:name="_Toc302914969"/>
      <w:bookmarkStart w:id="310" w:name="_Toc302660570"/>
      <w:bookmarkStart w:id="311" w:name="_Toc302310792"/>
      <w:bookmarkStart w:id="312" w:name="_Toc302305007"/>
      <w:bookmarkStart w:id="313" w:name="_Toc302304848"/>
      <w:bookmarkStart w:id="314" w:name="_Match_Files_from"/>
      <w:bookmarkStart w:id="315" w:name="_Toc302304688"/>
      <w:bookmarkEnd w:id="307"/>
      <w:bookmarkEnd w:id="308"/>
      <w:bookmarkEnd w:id="309"/>
      <w:bookmarkEnd w:id="310"/>
      <w:bookmarkEnd w:id="311"/>
      <w:bookmarkEnd w:id="312"/>
      <w:bookmarkEnd w:id="313"/>
      <w:bookmarkEnd w:id="314"/>
      <w:r w:rsidRPr="008631B0">
        <w:t>Match Files from Drop Folder</w:t>
      </w:r>
      <w:bookmarkEnd w:id="315"/>
    </w:p>
    <w:p w:rsidR="00442C94" w:rsidRPr="008631B0" w:rsidRDefault="00442C94" w:rsidP="002B54A9">
      <w:r w:rsidRPr="008631B0">
        <w:t>Use this option to match media to an existing entry from your account’s drop folder. This option is displayed when</w:t>
      </w:r>
      <w:r w:rsidR="00782F45">
        <w:t xml:space="preserve"> </w:t>
      </w:r>
      <w:r w:rsidR="00014A92">
        <w:t>y</w:t>
      </w:r>
      <w:r w:rsidRPr="008631B0">
        <w:t>our account is set with a drop folder configuration</w:t>
      </w:r>
      <w:r w:rsidR="005319CD">
        <w:t>. For more information see</w:t>
      </w:r>
      <w:r w:rsidR="002B54A9">
        <w:rPr>
          <w:rStyle w:val="Hyperlink"/>
        </w:rPr>
        <w:t xml:space="preserve"> </w:t>
      </w:r>
      <w:hyperlink r:id="rId65" w:history="1">
        <w:r w:rsidR="002B54A9" w:rsidRPr="002B54A9">
          <w:rPr>
            <w:rStyle w:val="Hyperlink"/>
          </w:rPr>
          <w:t>Kaltura Drop Folder Service for content Ingestion</w:t>
        </w:r>
      </w:hyperlink>
      <w:r w:rsidR="005319CD">
        <w:t xml:space="preserve">. </w:t>
      </w:r>
      <w:r w:rsidRPr="008631B0">
        <w:t xml:space="preserve"> </w:t>
      </w:r>
    </w:p>
    <w:p w:rsidR="006C539B" w:rsidRPr="008631B0" w:rsidRDefault="00442C94" w:rsidP="008F01DA">
      <w:pPr>
        <w:pStyle w:val="Heading3"/>
      </w:pPr>
      <w:bookmarkStart w:id="316" w:name="_Toc302930695"/>
      <w:bookmarkStart w:id="317" w:name="_Toc302930379"/>
      <w:bookmarkStart w:id="318" w:name="_Toc302914970"/>
      <w:bookmarkStart w:id="319" w:name="_Toc302660571"/>
      <w:bookmarkStart w:id="320" w:name="_Toc302310793"/>
      <w:bookmarkStart w:id="321" w:name="_Toc302305008"/>
      <w:bookmarkStart w:id="322" w:name="_Toc302304849"/>
      <w:bookmarkStart w:id="323" w:name="_Toc302304689"/>
      <w:bookmarkStart w:id="324" w:name="_Replacing_Media"/>
      <w:bookmarkStart w:id="325" w:name="ReplaceMedia"/>
      <w:bookmarkStart w:id="326" w:name="_Toc313796556"/>
      <w:bookmarkStart w:id="327" w:name="_Toc320796779"/>
      <w:bookmarkEnd w:id="316"/>
      <w:bookmarkEnd w:id="317"/>
      <w:bookmarkEnd w:id="318"/>
      <w:bookmarkEnd w:id="319"/>
      <w:bookmarkEnd w:id="320"/>
      <w:bookmarkEnd w:id="321"/>
      <w:bookmarkEnd w:id="322"/>
      <w:bookmarkEnd w:id="323"/>
      <w:bookmarkEnd w:id="324"/>
      <w:r w:rsidRPr="008631B0">
        <w:t>Replac</w:t>
      </w:r>
      <w:r w:rsidR="00517963">
        <w:t xml:space="preserve">ing </w:t>
      </w:r>
      <w:r w:rsidRPr="008631B0">
        <w:t>Media</w:t>
      </w:r>
      <w:bookmarkEnd w:id="325"/>
      <w:bookmarkEnd w:id="326"/>
      <w:bookmarkEnd w:id="327"/>
    </w:p>
    <w:p w:rsidR="00442C94" w:rsidRPr="008631B0" w:rsidRDefault="006C539B">
      <w:r>
        <w:t xml:space="preserve">You can replace </w:t>
      </w:r>
      <w:r w:rsidR="00517963">
        <w:t xml:space="preserve">media </w:t>
      </w:r>
      <w:r>
        <w:t xml:space="preserve">content </w:t>
      </w:r>
      <w:r w:rsidR="00442C94" w:rsidRPr="008631B0">
        <w:t xml:space="preserve">when </w:t>
      </w:r>
      <w:r w:rsidR="00517963">
        <w:t xml:space="preserve">an </w:t>
      </w:r>
      <w:r w:rsidR="00442C94" w:rsidRPr="008631B0">
        <w:t>entry is ready for publishing or when a media processing error occurred. The entry itself, with its current metadata, entry ID, and analytics information, remains unchanged.</w:t>
      </w:r>
    </w:p>
    <w:p w:rsidR="00442C94" w:rsidRPr="008631B0" w:rsidRDefault="00517963">
      <w:r>
        <w:t xml:space="preserve">All </w:t>
      </w:r>
      <w:r w:rsidR="00442C94" w:rsidRPr="008631B0">
        <w:t>Transcoding Flavors a</w:t>
      </w:r>
      <w:r>
        <w:t>re replaced as</w:t>
      </w:r>
      <w:r w:rsidR="00442C94" w:rsidRPr="008631B0">
        <w:t xml:space="preserve"> one unit </w:t>
      </w:r>
      <w:r>
        <w:t xml:space="preserve">to </w:t>
      </w:r>
      <w:r w:rsidR="00442C94" w:rsidRPr="008631B0">
        <w:t xml:space="preserve">ensure that inconsistency </w:t>
      </w:r>
      <w:r>
        <w:t xml:space="preserve">errors do not </w:t>
      </w:r>
      <w:r w:rsidR="00442C94" w:rsidRPr="008631B0">
        <w:t>occur between old and new Transcoding Flavors at any given time.</w:t>
      </w:r>
    </w:p>
    <w:p w:rsidR="00442C94" w:rsidRDefault="00442C94">
      <w:r w:rsidRPr="008631B0">
        <w:t xml:space="preserve">You can review the Transcoding Flavors of the new media file in a temporary entry that is available for this purpose only. After you approve media replacement, all of the entry’s existing Transcoding Flavors </w:t>
      </w:r>
      <w:r w:rsidR="00517963">
        <w:t xml:space="preserve">are </w:t>
      </w:r>
      <w:r w:rsidRPr="008631B0">
        <w:t>deleted and will be replaced by the new ones.</w:t>
      </w:r>
    </w:p>
    <w:p w:rsidR="00517963" w:rsidRPr="002B54A9" w:rsidRDefault="00517963" w:rsidP="008F01DA">
      <w:pPr>
        <w:pStyle w:val="Procedure"/>
        <w:rPr>
          <w:rStyle w:val="Hyperlink"/>
          <w:rFonts w:cs="Arial"/>
          <w:color w:val="31849B" w:themeColor="accent5" w:themeShade="BF"/>
        </w:rPr>
      </w:pPr>
      <w:r w:rsidRPr="002B54A9">
        <w:rPr>
          <w:rStyle w:val="Hyperlink"/>
          <w:rFonts w:cs="Arial"/>
          <w:color w:val="31849B" w:themeColor="accent5" w:themeShade="BF"/>
        </w:rPr>
        <w:t xml:space="preserve">To replace media </w:t>
      </w:r>
    </w:p>
    <w:p w:rsidR="00517963" w:rsidRDefault="00517963" w:rsidP="00927D1E">
      <w:pPr>
        <w:pStyle w:val="ListNumber"/>
        <w:numPr>
          <w:ilvl w:val="0"/>
          <w:numId w:val="8"/>
        </w:numPr>
      </w:pPr>
      <w:r>
        <w:t xml:space="preserve">Select the </w:t>
      </w:r>
      <w:r w:rsidRPr="007F3A55">
        <w:rPr>
          <w:b/>
        </w:rPr>
        <w:t>Content</w:t>
      </w:r>
      <w:r>
        <w:t xml:space="preserve"> tab and click on an entry.</w:t>
      </w:r>
      <w:r w:rsidRPr="009557F3">
        <w:t xml:space="preserve"> </w:t>
      </w:r>
    </w:p>
    <w:p w:rsidR="00517963" w:rsidRDefault="00517963" w:rsidP="00927D1E">
      <w:pPr>
        <w:pStyle w:val="ListNumber"/>
        <w:numPr>
          <w:ilvl w:val="0"/>
          <w:numId w:val="8"/>
        </w:numPr>
      </w:pPr>
      <w:r>
        <w:t xml:space="preserve">Select the </w:t>
      </w:r>
      <w:r w:rsidRPr="00014F5C">
        <w:t>Flavors</w:t>
      </w:r>
      <w:r>
        <w:t xml:space="preserve"> tab. </w:t>
      </w:r>
    </w:p>
    <w:p w:rsidR="00517963" w:rsidRDefault="00517963" w:rsidP="00927D1E">
      <w:pPr>
        <w:pStyle w:val="ListNumber"/>
        <w:numPr>
          <w:ilvl w:val="0"/>
          <w:numId w:val="8"/>
        </w:numPr>
      </w:pPr>
      <w:r>
        <w:t xml:space="preserve">Click on an entry. </w:t>
      </w:r>
    </w:p>
    <w:p w:rsidR="002B60E3" w:rsidRDefault="002B60E3" w:rsidP="003964A6">
      <w:pPr>
        <w:pStyle w:val="ListNumber"/>
      </w:pPr>
      <w:r>
        <w:t xml:space="preserve">Select the replacement method. </w:t>
      </w:r>
    </w:p>
    <w:p w:rsidR="002B60E3" w:rsidRDefault="003964A6">
      <w:pPr>
        <w:pStyle w:val="ListContinue"/>
      </w:pPr>
      <w:r>
        <w:t xml:space="preserve">See </w:t>
      </w:r>
      <w:hyperlink w:anchor="_Toc302930691" w:history="1">
        <w:r>
          <w:rPr>
            <w:rStyle w:val="Hyperlink"/>
            <w:rFonts w:cs="Arial"/>
          </w:rPr>
          <w:t>Upload Files</w:t>
        </w:r>
      </w:hyperlink>
      <w:r w:rsidR="002B60E3">
        <w:t xml:space="preserve">, </w:t>
      </w:r>
      <w:hyperlink w:anchor="_Import_Files" w:history="1">
        <w:r w:rsidRPr="003964A6">
          <w:rPr>
            <w:rStyle w:val="Hyperlink"/>
            <w:rFonts w:cs="Arial"/>
          </w:rPr>
          <w:t>Import Files</w:t>
        </w:r>
      </w:hyperlink>
      <w:r w:rsidR="002B60E3">
        <w:t>,</w:t>
      </w:r>
      <w:r>
        <w:t xml:space="preserve"> </w:t>
      </w:r>
      <w:hyperlink w:anchor="_Toc302930693" w:history="1">
        <w:r w:rsidRPr="003964A6">
          <w:rPr>
            <w:rStyle w:val="Hyperlink"/>
            <w:rFonts w:cs="Arial"/>
          </w:rPr>
          <w:t>Link to Remote Storage</w:t>
        </w:r>
      </w:hyperlink>
      <w:r>
        <w:t xml:space="preserve"> or </w:t>
      </w:r>
      <w:hyperlink w:anchor="_Match_Files_from" w:history="1">
        <w:r w:rsidRPr="003964A6">
          <w:rPr>
            <w:rStyle w:val="Hyperlink"/>
            <w:rFonts w:cs="Arial"/>
          </w:rPr>
          <w:t>Match Files from Drop Folder</w:t>
        </w:r>
      </w:hyperlink>
      <w:r w:rsidR="002B60E3">
        <w:t>.</w:t>
      </w:r>
    </w:p>
    <w:p w:rsidR="00B26A6C" w:rsidRDefault="00B26A6C">
      <w:pPr>
        <w:pStyle w:val="ListContinue"/>
      </w:pPr>
      <w:r w:rsidRPr="008631B0">
        <w:t>After you trigger the action, a link to review the new Transcoding Flavors generated for the new media becomes available on the Flavors tab.</w:t>
      </w:r>
      <w:r>
        <w:t xml:space="preserve"> </w:t>
      </w:r>
      <w:r w:rsidRPr="008631B0">
        <w:t xml:space="preserve"> </w:t>
      </w:r>
    </w:p>
    <w:p w:rsidR="00B26A6C" w:rsidRDefault="00B26A6C" w:rsidP="00FF2599">
      <w:pPr>
        <w:pStyle w:val="ListNumber"/>
        <w:numPr>
          <w:ilvl w:val="0"/>
          <w:numId w:val="0"/>
        </w:numPr>
        <w:ind w:left="720"/>
      </w:pPr>
      <w:r>
        <w:t xml:space="preserve">Click on Processing – Click here to review to see the transcoding process. </w:t>
      </w:r>
      <w:r w:rsidRPr="008631B0">
        <w:t xml:space="preserve">You can </w:t>
      </w:r>
      <w:r>
        <w:t xml:space="preserve">then </w:t>
      </w:r>
      <w:r w:rsidRPr="008631B0">
        <w:t>review the new Transcoding Flavors, and approve or cancel</w:t>
      </w:r>
      <w:r w:rsidR="00F339B7">
        <w:t xml:space="preserve"> y</w:t>
      </w:r>
      <w:r>
        <w:t>our selection</w:t>
      </w:r>
      <w:r w:rsidR="006F115B" w:rsidRPr="008631B0">
        <w:t>.</w:t>
      </w:r>
      <w:del w:id="328" w:author="Debbie Zioni" w:date="2012-05-16T13:09:00Z">
        <w:r w:rsidR="006F115B" w:rsidDel="009361D6">
          <w:delText>..</w:delText>
        </w:r>
      </w:del>
    </w:p>
    <w:p w:rsidR="00517963" w:rsidRDefault="002B60E3" w:rsidP="00123DCF">
      <w:pPr>
        <w:pStyle w:val="ListNumber"/>
      </w:pPr>
      <w:r>
        <w:t>C</w:t>
      </w:r>
      <w:r w:rsidR="00517963" w:rsidRPr="00391BDC">
        <w:t>lick</w:t>
      </w:r>
      <w:r w:rsidR="00517963">
        <w:t xml:space="preserve"> </w:t>
      </w:r>
      <w:r w:rsidR="00517963" w:rsidRPr="00017F93">
        <w:t>Approve Replacement</w:t>
      </w:r>
      <w:r w:rsidR="00517963">
        <w:t xml:space="preserve">. All current flavors are replaced when you approve the replacement or click </w:t>
      </w:r>
      <w:r w:rsidR="00517963" w:rsidRPr="00017F93">
        <w:t>Cancel Replacement</w:t>
      </w:r>
      <w:r w:rsidR="00517963">
        <w:t xml:space="preserve"> to cancel your actions.</w:t>
      </w:r>
    </w:p>
    <w:p w:rsidR="003964A6" w:rsidRPr="009557F3" w:rsidRDefault="003964A6">
      <w:pPr>
        <w:pStyle w:val="ListContinue"/>
      </w:pPr>
      <w:r>
        <w:rPr>
          <w:noProof/>
          <w:lang w:val="en-US" w:bidi="he-IL"/>
        </w:rPr>
        <w:drawing>
          <wp:inline distT="0" distB="0" distL="0" distR="0" wp14:anchorId="5FCAC36A" wp14:editId="00B7AE1A">
            <wp:extent cx="5572125" cy="124777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ce.png"/>
                    <pic:cNvPicPr/>
                  </pic:nvPicPr>
                  <pic:blipFill>
                    <a:blip r:embed="rId66">
                      <a:extLst>
                        <a:ext uri="{28A0092B-C50C-407E-A947-70E740481C1C}">
                          <a14:useLocalDpi xmlns:a14="http://schemas.microsoft.com/office/drawing/2010/main" val="0"/>
                        </a:ext>
                      </a:extLst>
                    </a:blip>
                    <a:stretch>
                      <a:fillRect/>
                    </a:stretch>
                  </pic:blipFill>
                  <pic:spPr>
                    <a:xfrm>
                      <a:off x="0" y="0"/>
                      <a:ext cx="5577796" cy="1249045"/>
                    </a:xfrm>
                    <a:prstGeom prst="rect">
                      <a:avLst/>
                    </a:prstGeom>
                  </pic:spPr>
                </pic:pic>
              </a:graphicData>
            </a:graphic>
          </wp:inline>
        </w:drawing>
      </w:r>
    </w:p>
    <w:p w:rsidR="00442C94" w:rsidRPr="008631B0" w:rsidRDefault="00442C94">
      <w:r w:rsidRPr="008631B0">
        <w:t xml:space="preserve">When you trim an entry, you trigger a </w:t>
      </w:r>
      <w:r w:rsidR="00B26A6C">
        <w:t xml:space="preserve">similar </w:t>
      </w:r>
      <w:r w:rsidRPr="008631B0">
        <w:t>process that replaces existing flavors with the trimmed version.</w:t>
      </w:r>
    </w:p>
    <w:p w:rsidR="003E3F12" w:rsidRPr="008631B0" w:rsidRDefault="003E3F12" w:rsidP="00F339B7">
      <w:pPr>
        <w:pStyle w:val="Sub-Heading0"/>
      </w:pPr>
      <w:bookmarkStart w:id="329" w:name="_Toc302932147"/>
      <w:bookmarkStart w:id="330" w:name="_Toc302930696"/>
      <w:bookmarkStart w:id="331" w:name="_Toc302930380"/>
      <w:bookmarkStart w:id="332" w:name="_Toc302914971"/>
      <w:bookmarkStart w:id="333" w:name="_Toc302660572"/>
      <w:bookmarkStart w:id="334" w:name="_Toc302310794"/>
      <w:bookmarkEnd w:id="329"/>
      <w:bookmarkEnd w:id="330"/>
      <w:bookmarkEnd w:id="331"/>
      <w:bookmarkEnd w:id="332"/>
      <w:bookmarkEnd w:id="333"/>
      <w:r w:rsidRPr="008631B0">
        <w:t>Display</w:t>
      </w:r>
      <w:r w:rsidRPr="008631B0">
        <w:rPr>
          <w:rStyle w:val="apple-converted-space"/>
          <w:color w:val="000000"/>
        </w:rPr>
        <w:t> </w:t>
      </w:r>
      <w:r w:rsidRPr="008631B0">
        <w:t>Mixes</w:t>
      </w:r>
    </w:p>
    <w:p w:rsidR="003E3F12" w:rsidRPr="00861DE8" w:rsidRDefault="003E3F12">
      <w:r w:rsidRPr="003E3F12">
        <w:t xml:space="preserve">The Mixes tab is </w:t>
      </w:r>
      <w:r w:rsidR="00457BE0">
        <w:t xml:space="preserve">only </w:t>
      </w:r>
      <w:r w:rsidRPr="003E3F12">
        <w:t xml:space="preserve">displayed </w:t>
      </w:r>
      <w:r w:rsidR="00457BE0">
        <w:t xml:space="preserve">used with </w:t>
      </w:r>
      <w:r w:rsidRPr="00AF27FC">
        <w:t>Kaltura’s legacy editors, for entries that are used inside an editing mix, and for video mix entries. When the entry you are reviewing is a single file (video, image, audio), then the Mixes screen will include a table that displays any and all video mixes that the entry has been used in. If the entry you are reviewing is a Video Mix, then the Mixes screen will include a table that displays all of the single entries that are included in the mix. When you click on the name of an entry, you will be routed to the detailed information of that specific entry.</w:t>
      </w:r>
    </w:p>
    <w:p w:rsidR="003F0626" w:rsidRPr="000569C0" w:rsidRDefault="003F0626" w:rsidP="008F01DA">
      <w:pPr>
        <w:pStyle w:val="Heading2"/>
      </w:pPr>
      <w:bookmarkStart w:id="335" w:name="_Toc302305009"/>
      <w:bookmarkStart w:id="336" w:name="_Toc302304850"/>
      <w:bookmarkStart w:id="337" w:name="_Supported_Formats_for"/>
      <w:bookmarkStart w:id="338" w:name="_Toc313796557"/>
      <w:bookmarkStart w:id="339" w:name="_Toc320796780"/>
      <w:bookmarkEnd w:id="334"/>
      <w:bookmarkEnd w:id="335"/>
      <w:bookmarkEnd w:id="336"/>
      <w:bookmarkEnd w:id="337"/>
      <w:r w:rsidRPr="008317E9">
        <w:t>Supported Formats for the SaaS Edition</w:t>
      </w:r>
      <w:bookmarkEnd w:id="338"/>
      <w:bookmarkEnd w:id="339"/>
    </w:p>
    <w:p w:rsidR="003F0626" w:rsidRDefault="003F0626">
      <w:r>
        <w:t xml:space="preserve">This section provides information on common formats and codecs supported by the Kaltura SaaS Video </w:t>
      </w:r>
      <w:r w:rsidRPr="00014A92">
        <w:t>Platform</w:t>
      </w:r>
      <w:r>
        <w:t xml:space="preserve">. Additional formats and codecs may be added upon request, please contact Kaltura to discuss any formats or codecs that are not included here.  </w:t>
      </w:r>
    </w:p>
    <w:p w:rsidR="003F0626" w:rsidRDefault="003F0626" w:rsidP="008F01DA">
      <w:pPr>
        <w:pStyle w:val="Heading3"/>
      </w:pPr>
      <w:bookmarkStart w:id="340" w:name="_Toc313796558"/>
      <w:bookmarkStart w:id="341" w:name="_Toc320796781"/>
      <w:r>
        <w:t>Supported Source Formats</w:t>
      </w:r>
      <w:bookmarkEnd w:id="340"/>
      <w:bookmarkEnd w:id="341"/>
    </w:p>
    <w:p w:rsidR="003F0626" w:rsidRDefault="003F0626">
      <w:pPr>
        <w:pStyle w:val="BodyText"/>
      </w:pPr>
      <w:r w:rsidRPr="0084767C">
        <w:t xml:space="preserve">The following </w:t>
      </w:r>
      <w:r>
        <w:t xml:space="preserve">source </w:t>
      </w:r>
      <w:r w:rsidRPr="0084767C">
        <w:t xml:space="preserve">formats </w:t>
      </w:r>
      <w:r>
        <w:t xml:space="preserve">are supported </w:t>
      </w:r>
      <w:ins w:id="342" w:author="Debbie Zioni" w:date="2012-05-16T13:10:00Z">
        <w:r w:rsidR="004E31E4">
          <w:t xml:space="preserve">and </w:t>
        </w:r>
      </w:ins>
      <w:del w:id="343" w:author="Debbie Zioni" w:date="2012-05-16T13:10:00Z">
        <w:r w:rsidDel="004E31E4">
          <w:delText xml:space="preserve">–, for example, formats that </w:delText>
        </w:r>
      </w:del>
      <w:ins w:id="344" w:author="Debbie Zioni" w:date="2012-05-16T13:11:00Z">
        <w:r w:rsidR="004E31E4">
          <w:t xml:space="preserve">may </w:t>
        </w:r>
      </w:ins>
      <w:del w:id="345" w:author="Debbie Zioni" w:date="2012-05-16T13:11:00Z">
        <w:r w:rsidDel="004E31E4">
          <w:delText xml:space="preserve">can </w:delText>
        </w:r>
      </w:del>
      <w:r>
        <w:t>be ingested by the Kaltura platform</w:t>
      </w:r>
      <w:ins w:id="346" w:author="Debbie Zioni" w:date="2012-05-16T13:10:00Z">
        <w:r w:rsidR="004E31E4">
          <w:t>:</w:t>
        </w:r>
      </w:ins>
      <w:r>
        <w:t xml:space="preserve"> </w:t>
      </w:r>
      <w:del w:id="347" w:author="Debbie Zioni" w:date="2012-05-16T13:10:00Z">
        <w:r w:rsidDel="004E31E4">
          <w:delText>(</w:delText>
        </w:r>
        <w:r w:rsidRPr="00601C92" w:rsidDel="004E31E4">
          <w:delText xml:space="preserve">Additional formats may be supported as well but </w:delText>
        </w:r>
        <w:r w:rsidDel="004E31E4">
          <w:delText>have</w:delText>
        </w:r>
        <w:r w:rsidRPr="00601C92" w:rsidDel="004E31E4">
          <w:delText xml:space="preserve"> not </w:delText>
        </w:r>
        <w:r w:rsidDel="004E31E4">
          <w:delText xml:space="preserve">been </w:delText>
        </w:r>
        <w:r w:rsidRPr="00601C92" w:rsidDel="004E31E4">
          <w:delText>verified</w:delText>
        </w:r>
        <w:r w:rsidDel="004E31E4">
          <w:delText>):</w:delText>
        </w:r>
      </w:del>
    </w:p>
    <w:p w:rsidR="003F0626" w:rsidRDefault="003F0626" w:rsidP="006F115B">
      <w:pPr>
        <w:pStyle w:val="BodyText"/>
        <w:rPr>
          <w:ins w:id="348" w:author="Debbie Zioni" w:date="2012-05-16T13:10:00Z"/>
        </w:rPr>
      </w:pPr>
      <w:r w:rsidRPr="00DE1944">
        <w:t>FLV</w:t>
      </w:r>
      <w:r>
        <w:t xml:space="preserve">/F4V, MOV/MP4/QT/M4V, AVI, </w:t>
      </w:r>
      <w:r w:rsidRPr="00DE1944">
        <w:t>3GP</w:t>
      </w:r>
      <w:r>
        <w:t xml:space="preserve">, </w:t>
      </w:r>
      <w:r w:rsidRPr="00DE1944">
        <w:t>ASF</w:t>
      </w:r>
      <w:r>
        <w:t>/WMV, MPG/</w:t>
      </w:r>
      <w:r w:rsidRPr="00DE1944">
        <w:t>M1V</w:t>
      </w:r>
      <w:r>
        <w:t xml:space="preserve">/M2V, MKV, </w:t>
      </w:r>
      <w:r w:rsidRPr="00DE1944">
        <w:t>O</w:t>
      </w:r>
      <w:r>
        <w:t xml:space="preserve">gg, </w:t>
      </w:r>
      <w:r w:rsidRPr="00DE1944">
        <w:t>RM</w:t>
      </w:r>
      <w:r>
        <w:t>, WEBM</w:t>
      </w:r>
    </w:p>
    <w:p w:rsidR="004E31E4" w:rsidRPr="00DA112B" w:rsidRDefault="004E31E4" w:rsidP="006F115B">
      <w:pPr>
        <w:pStyle w:val="BodyText"/>
        <w:rPr>
          <w:b/>
          <w:bCs/>
        </w:rPr>
      </w:pPr>
      <w:ins w:id="349" w:author="Debbie Zioni" w:date="2012-05-16T13:10:00Z">
        <w:r w:rsidRPr="00601C92">
          <w:t xml:space="preserve">Additional formats may be supported as well but </w:t>
        </w:r>
        <w:r>
          <w:t>have</w:t>
        </w:r>
        <w:r w:rsidRPr="00601C92">
          <w:t xml:space="preserve"> not </w:t>
        </w:r>
        <w:r>
          <w:t xml:space="preserve">been </w:t>
        </w:r>
        <w:r w:rsidRPr="00601C92">
          <w:t>verified</w:t>
        </w:r>
        <w:r>
          <w:t>.</w:t>
        </w:r>
      </w:ins>
    </w:p>
    <w:p w:rsidR="003F0626" w:rsidRDefault="003F0626" w:rsidP="008F01DA">
      <w:pPr>
        <w:pStyle w:val="Heading3"/>
      </w:pPr>
      <w:bookmarkStart w:id="350" w:name="_Toc313796559"/>
      <w:bookmarkStart w:id="351" w:name="_Toc320796782"/>
      <w:bookmarkStart w:id="352" w:name="OLE_LINK7"/>
      <w:bookmarkStart w:id="353" w:name="OLE_LINK8"/>
      <w:r w:rsidRPr="00EF6A93">
        <w:t>Supported Source Codecs</w:t>
      </w:r>
      <w:bookmarkEnd w:id="350"/>
      <w:bookmarkEnd w:id="351"/>
    </w:p>
    <w:p w:rsidR="003F0626" w:rsidRDefault="003F0626" w:rsidP="006F115B">
      <w:pPr>
        <w:pStyle w:val="BodyText"/>
      </w:pPr>
      <w:r>
        <w:t>The following codecs are supported (</w:t>
      </w:r>
      <w:r w:rsidRPr="00601C92">
        <w:t xml:space="preserve">Additional codecs may be supported as well but </w:t>
      </w:r>
      <w:r>
        <w:t>have not been</w:t>
      </w:r>
      <w:r w:rsidRPr="00601C92">
        <w:t xml:space="preserve"> verified</w:t>
      </w:r>
      <w:r>
        <w:t>):</w:t>
      </w:r>
    </w:p>
    <w:bookmarkEnd w:id="352"/>
    <w:bookmarkEnd w:id="353"/>
    <w:p w:rsidR="003F0626" w:rsidRPr="00A25CD6" w:rsidRDefault="003F0626" w:rsidP="00F339B7">
      <w:pPr>
        <w:pStyle w:val="Sub-Heading0"/>
      </w:pPr>
      <w:r w:rsidRPr="00A25CD6">
        <w:t>Input Video Codecs</w:t>
      </w:r>
    </w:p>
    <w:p w:rsidR="00211EDC" w:rsidRDefault="003F0626" w:rsidP="006F115B">
      <w:pPr>
        <w:pStyle w:val="BodyText"/>
      </w:pPr>
      <w:r>
        <w:t>Dvix (Div3/4/5)/DX50, DV, H263, H264/AVC, MPEG-4 Visual, MPEG-1/2, MJPG, MP42/3, IV40/50 (Indeo codecs), RV30/40, RMVB, FLV1/4, VP3/5/6/7/8, SVQ1/3 (Sorenson), XVid, Theora, WMV1/2/3, VC1, VP8, ProRes 422, ICOD, DVCPRO. PXLT</w:t>
      </w:r>
    </w:p>
    <w:p w:rsidR="003F0626" w:rsidRPr="00211EDC" w:rsidRDefault="003F0626" w:rsidP="00F339B7">
      <w:pPr>
        <w:pStyle w:val="Sub-Heading0"/>
      </w:pPr>
      <w:bookmarkStart w:id="354" w:name="OLE_LINK3"/>
      <w:bookmarkStart w:id="355" w:name="OLE_LINK4"/>
      <w:r w:rsidRPr="00211EDC">
        <w:t>Input Audio Codecs</w:t>
      </w:r>
    </w:p>
    <w:bookmarkEnd w:id="354"/>
    <w:bookmarkEnd w:id="355"/>
    <w:p w:rsidR="003F0626" w:rsidRDefault="003F0626" w:rsidP="006F115B">
      <w:pPr>
        <w:pStyle w:val="BodyText"/>
        <w:rPr>
          <w:rFonts w:asciiTheme="minorHAnsi" w:eastAsiaTheme="majorEastAsia" w:hAnsiTheme="minorHAnsi" w:cstheme="majorBidi"/>
          <w:b/>
          <w:bCs/>
          <w:color w:val="31849B" w:themeColor="accent5" w:themeShade="BF"/>
          <w:kern w:val="32"/>
          <w:sz w:val="32"/>
          <w:szCs w:val="32"/>
        </w:rPr>
      </w:pPr>
      <w:r>
        <w:t xml:space="preserve">MP3, MP1/2, AC3, AAC, </w:t>
      </w:r>
      <w:bookmarkStart w:id="356" w:name="OLE_LINK5"/>
      <w:bookmarkStart w:id="357" w:name="OLE_LINK6"/>
      <w:r>
        <w:t>Vorbis</w:t>
      </w:r>
      <w:bookmarkEnd w:id="356"/>
      <w:bookmarkEnd w:id="357"/>
      <w:r>
        <w:t>, AMR, PCM, WMA7/8/9, WMSpeech, FLAC, QDM2, RA, Nellymoser, Cook, GSM, SPEEX</w:t>
      </w:r>
      <w:r>
        <w:rPr>
          <w:rFonts w:asciiTheme="minorHAnsi" w:hAnsiTheme="minorHAnsi"/>
          <w:color w:val="31849B" w:themeColor="accent5" w:themeShade="BF"/>
        </w:rPr>
        <w:t>.</w:t>
      </w:r>
    </w:p>
    <w:p w:rsidR="003F0626" w:rsidRPr="00C275CA" w:rsidRDefault="003F0626" w:rsidP="008F01DA">
      <w:pPr>
        <w:pStyle w:val="Heading3"/>
      </w:pPr>
      <w:bookmarkStart w:id="358" w:name="_Toc313796560"/>
      <w:bookmarkStart w:id="359" w:name="_Toc320796783"/>
      <w:r w:rsidRPr="00DA112B">
        <w:t>Target</w:t>
      </w:r>
      <w:r>
        <w:t xml:space="preserve"> Formats/Codecs</w:t>
      </w:r>
      <w:bookmarkEnd w:id="358"/>
      <w:bookmarkEnd w:id="359"/>
    </w:p>
    <w:p w:rsidR="003F0626" w:rsidRDefault="003F0626" w:rsidP="006F115B">
      <w:pPr>
        <w:pStyle w:val="BodyText"/>
      </w:pPr>
      <w:r w:rsidRPr="00C275CA">
        <w:t>The following target formats and codecs are supported</w:t>
      </w:r>
      <w:r>
        <w:t>– i.e. formats and codecs that can be managed and/or displayed using the Kaltura platform:</w:t>
      </w:r>
    </w:p>
    <w:p w:rsidR="003F0626" w:rsidRPr="00A25CD6" w:rsidRDefault="003F0626" w:rsidP="00F339B7">
      <w:pPr>
        <w:pStyle w:val="Sub-Heading0"/>
      </w:pPr>
      <w:r w:rsidRPr="00A25CD6">
        <w:t>Target Formats</w:t>
      </w:r>
    </w:p>
    <w:p w:rsidR="003F0626" w:rsidRDefault="003F0626" w:rsidP="006F115B">
      <w:pPr>
        <w:pStyle w:val="BodyText"/>
      </w:pPr>
      <w:r>
        <w:t xml:space="preserve"> FLV, MP4, AVI, 3GP, OGG, MKV, WMV, Silverlight Smooth Streaming. WEBM, MPEG, MPEG TS</w:t>
      </w:r>
    </w:p>
    <w:p w:rsidR="003F0626" w:rsidRPr="00A25CD6" w:rsidRDefault="003F0626" w:rsidP="00F339B7">
      <w:pPr>
        <w:pStyle w:val="Sub-Heading0"/>
      </w:pPr>
      <w:r w:rsidRPr="00A25CD6">
        <w:t xml:space="preserve">Target Video </w:t>
      </w:r>
      <w:r>
        <w:t>C</w:t>
      </w:r>
      <w:r w:rsidRPr="00A25CD6">
        <w:t>odecs</w:t>
      </w:r>
    </w:p>
    <w:p w:rsidR="003F0626" w:rsidRDefault="003F0626" w:rsidP="006F115B">
      <w:pPr>
        <w:pStyle w:val="BodyText"/>
      </w:pPr>
      <w:r>
        <w:t xml:space="preserve"> H264, H263/FLV1, Theora, MPEG-4 Visual, WMV1/2, VC1, VP6, VP8, MPEG-2</w:t>
      </w:r>
    </w:p>
    <w:p w:rsidR="003F0626" w:rsidRPr="00A25CD6" w:rsidRDefault="003F0626" w:rsidP="00F339B7">
      <w:pPr>
        <w:pStyle w:val="Sub-Heading0"/>
      </w:pPr>
      <w:r w:rsidRPr="00A25CD6">
        <w:t xml:space="preserve">Target Audio </w:t>
      </w:r>
      <w:r>
        <w:t>C</w:t>
      </w:r>
      <w:r w:rsidRPr="00A25CD6">
        <w:t xml:space="preserve">odecs </w:t>
      </w:r>
    </w:p>
    <w:p w:rsidR="003F0626" w:rsidRDefault="003F0626" w:rsidP="006F115B">
      <w:pPr>
        <w:pStyle w:val="BodyText"/>
      </w:pPr>
      <w:r>
        <w:t>MP3, AAC, Vorbis, WMA/Pro, AMR NB</w:t>
      </w:r>
    </w:p>
    <w:p w:rsidR="003F0626" w:rsidRDefault="003F0626" w:rsidP="00F339B7">
      <w:pPr>
        <w:pStyle w:val="Sub-Heading0"/>
      </w:pPr>
      <w:r>
        <w:t>Delivery-specific Formats</w:t>
      </w:r>
    </w:p>
    <w:p w:rsidR="00211EDC" w:rsidRDefault="003F0626" w:rsidP="006F115B">
      <w:pPr>
        <w:pStyle w:val="BodyText"/>
        <w:sectPr w:rsidR="00211EDC" w:rsidSect="002B153C">
          <w:pgSz w:w="11908" w:h="16833" w:code="9"/>
          <w:pgMar w:top="1440" w:right="1440" w:bottom="1440" w:left="1440" w:header="720" w:footer="720" w:gutter="0"/>
          <w:cols w:space="720"/>
          <w:docGrid w:linePitch="360"/>
        </w:sectPr>
      </w:pPr>
      <w:r>
        <w:t>In addition to Progressive Download and RTMP delivery methods, Kaltura supports RTSP streaming (for Blackberry devices), Akamai HD Network and Apple HTTP Live Streaming as well. Akamai HD Network and Apple HTTP Live Streaming require specially adapted target formats,</w:t>
      </w:r>
      <w:r w:rsidR="00211EDC">
        <w:t xml:space="preserve"> which Kaltura supports as well</w:t>
      </w:r>
      <w:ins w:id="360" w:author="Debbie Zioni" w:date="2012-05-16T13:12:00Z">
        <w:r w:rsidR="004E31E4">
          <w:t>.</w:t>
        </w:r>
      </w:ins>
    </w:p>
    <w:p w:rsidR="003F0626" w:rsidRPr="0017101D" w:rsidRDefault="003F0626"/>
    <w:p w:rsidR="002B153C" w:rsidRDefault="002B153C" w:rsidP="00B800D4">
      <w:pPr>
        <w:pStyle w:val="SuperHeading"/>
        <w:sectPr w:rsidR="002B153C" w:rsidSect="00906A1B">
          <w:type w:val="continuous"/>
          <w:pgSz w:w="11908" w:h="16833" w:code="9"/>
          <w:pgMar w:top="1440" w:right="1440" w:bottom="1440" w:left="1440" w:header="720" w:footer="720" w:gutter="0"/>
          <w:cols w:space="720"/>
          <w:docGrid w:linePitch="360"/>
        </w:sectPr>
      </w:pPr>
      <w:bookmarkStart w:id="361" w:name="_Subtitles"/>
      <w:bookmarkStart w:id="362" w:name="_Adding_Captions_to"/>
      <w:bookmarkStart w:id="363" w:name="_Uploading_Related_Files"/>
      <w:bookmarkEnd w:id="361"/>
      <w:bookmarkEnd w:id="362"/>
      <w:bookmarkEnd w:id="363"/>
    </w:p>
    <w:p w:rsidR="00B800D4" w:rsidRPr="00FD26C0" w:rsidRDefault="00B800D4" w:rsidP="00B800D4">
      <w:pPr>
        <w:pStyle w:val="SuperHeading"/>
      </w:pPr>
      <w:r w:rsidRPr="00FD26C0">
        <w:t xml:space="preserve">Chapter </w:t>
      </w:r>
      <w:r w:rsidR="009950C3">
        <w:fldChar w:fldCharType="begin"/>
      </w:r>
      <w:r w:rsidR="009950C3">
        <w:instrText>S</w:instrText>
      </w:r>
      <w:r w:rsidR="009950C3">
        <w:instrText>EQ "CHAPTER"  \N \* MERGEFORMAT</w:instrText>
      </w:r>
      <w:r w:rsidR="009950C3">
        <w:fldChar w:fldCharType="separate"/>
      </w:r>
      <w:r w:rsidR="005A4EFF">
        <w:rPr>
          <w:noProof/>
        </w:rPr>
        <w:t>4</w:t>
      </w:r>
      <w:r w:rsidR="009950C3">
        <w:rPr>
          <w:noProof/>
        </w:rPr>
        <w:fldChar w:fldCharType="end"/>
      </w:r>
    </w:p>
    <w:p w:rsidR="00836A9A" w:rsidRDefault="00836A9A" w:rsidP="005127A9">
      <w:pPr>
        <w:pStyle w:val="Heading1"/>
      </w:pPr>
      <w:bookmarkStart w:id="364" w:name="_Customizing_Players_and"/>
      <w:bookmarkStart w:id="365" w:name="_Creating_and_Customizing"/>
      <w:bookmarkEnd w:id="364"/>
      <w:bookmarkEnd w:id="365"/>
      <w:r>
        <w:t>C</w:t>
      </w:r>
      <w:r w:rsidR="005A7718">
        <w:t xml:space="preserve">reating and Customizing </w:t>
      </w:r>
      <w:r>
        <w:t>Play</w:t>
      </w:r>
      <w:r w:rsidR="00EC6982">
        <w:t>lists</w:t>
      </w:r>
      <w:r>
        <w:t xml:space="preserve"> and Play</w:t>
      </w:r>
      <w:r w:rsidR="00EC6982">
        <w:t>ers</w:t>
      </w:r>
    </w:p>
    <w:p w:rsidR="009B63BF" w:rsidRDefault="00F73959" w:rsidP="008E00EE">
      <w:r>
        <w:fldChar w:fldCharType="begin"/>
      </w:r>
      <w:r>
        <w:instrText xml:space="preserve"> TC "</w:instrText>
      </w:r>
      <w:r w:rsidR="009950C3">
        <w:fldChar w:fldCharType="begin"/>
      </w:r>
      <w:r w:rsidR="009950C3">
        <w:instrText xml:space="preserve"> STYLEREF  SuperHeading  \* MERGEFORMAT </w:instrText>
      </w:r>
      <w:r w:rsidR="009950C3">
        <w:fldChar w:fldCharType="separate"/>
      </w:r>
      <w:bookmarkStart w:id="366" w:name="_Toc313796561"/>
      <w:bookmarkStart w:id="367" w:name="_Toc320796784"/>
      <w:r w:rsidR="005A4EFF" w:rsidRPr="005A4EFF">
        <w:rPr>
          <w:noProof/>
          <w:lang w:val="en-GB"/>
        </w:rPr>
        <w:instrText>Chapter 4</w:instrText>
      </w:r>
      <w:r w:rsidR="009950C3">
        <w:rPr>
          <w:noProof/>
          <w:lang w:val="en-GB"/>
        </w:rPr>
        <w:fldChar w:fldCharType="end"/>
      </w:r>
      <w:r>
        <w:instrText xml:space="preserve"> </w:instrText>
      </w:r>
      <w:r>
        <w:rPr>
          <w:lang w:val="en-GB"/>
        </w:rPr>
        <w:fldChar w:fldCharType="begin"/>
      </w:r>
      <w:r w:rsidR="006C3A55">
        <w:rPr>
          <w:lang w:val="en-GB"/>
        </w:rPr>
        <w:instrText xml:space="preserve"> STYLEREF  "Heading 1</w:instrText>
      </w:r>
      <w:r>
        <w:rPr>
          <w:lang w:val="en-GB"/>
        </w:rPr>
        <w:instrText xml:space="preserve">" </w:instrText>
      </w:r>
      <w:r>
        <w:rPr>
          <w:lang w:val="en-GB"/>
        </w:rPr>
        <w:fldChar w:fldCharType="separate"/>
      </w:r>
      <w:r w:rsidR="005A4EFF">
        <w:rPr>
          <w:noProof/>
          <w:lang w:val="en-GB"/>
        </w:rPr>
        <w:instrText>Creating and Customizing Playlists and Players</w:instrText>
      </w:r>
      <w:bookmarkEnd w:id="366"/>
      <w:bookmarkEnd w:id="367"/>
      <w:r>
        <w:rPr>
          <w:lang w:val="en-GB"/>
        </w:rPr>
        <w:fldChar w:fldCharType="end"/>
      </w:r>
      <w:r>
        <w:instrText xml:space="preserve">" \f C \l "1" </w:instrText>
      </w:r>
      <w:r>
        <w:fldChar w:fldCharType="end"/>
      </w:r>
      <w:r w:rsidR="0089665B">
        <w:t xml:space="preserve">This section contains </w:t>
      </w:r>
      <w:r w:rsidR="009B63BF" w:rsidRPr="00843D17">
        <w:t>the following</w:t>
      </w:r>
      <w:r w:rsidR="009B63BF">
        <w:t xml:space="preserve"> topics</w:t>
      </w:r>
      <w:r w:rsidR="009B63BF" w:rsidRPr="00843D17">
        <w:t>:</w:t>
      </w:r>
    </w:p>
    <w:p w:rsidR="00C31F8B" w:rsidRDefault="009950C3" w:rsidP="00AB4ADA">
      <w:pPr>
        <w:pStyle w:val="ListBullet"/>
      </w:pPr>
      <w:hyperlink w:anchor="_What_is_a_1" w:history="1">
        <w:r w:rsidR="00C31F8B" w:rsidRPr="00C31F8B">
          <w:rPr>
            <w:rStyle w:val="Hyperlink"/>
            <w:rFonts w:cs="Arial"/>
          </w:rPr>
          <w:t>What is a Playlist?</w:t>
        </w:r>
      </w:hyperlink>
    </w:p>
    <w:p w:rsidR="00C31F8B" w:rsidRDefault="009950C3" w:rsidP="00AB4ADA">
      <w:pPr>
        <w:pStyle w:val="ListBullet"/>
      </w:pPr>
      <w:hyperlink w:anchor="_Creating_a_Manual" w:history="1">
        <w:r w:rsidR="00C31F8B" w:rsidRPr="00C31F8B">
          <w:rPr>
            <w:rStyle w:val="Hyperlink"/>
            <w:rFonts w:cs="Arial"/>
          </w:rPr>
          <w:t>Creating a Manual Playlist</w:t>
        </w:r>
      </w:hyperlink>
    </w:p>
    <w:p w:rsidR="00C31F8B" w:rsidRDefault="009950C3" w:rsidP="00AB4ADA">
      <w:pPr>
        <w:pStyle w:val="ListBullet"/>
      </w:pPr>
      <w:hyperlink w:anchor="_Creating_a_Rule" w:history="1">
        <w:r w:rsidR="00C31F8B" w:rsidRPr="00C31F8B">
          <w:rPr>
            <w:rStyle w:val="Hyperlink"/>
            <w:rFonts w:cs="Arial"/>
          </w:rPr>
          <w:t>Creating a Rule Based Playlist</w:t>
        </w:r>
      </w:hyperlink>
      <w:r w:rsidR="00C31F8B">
        <w:t xml:space="preserve"> </w:t>
      </w:r>
    </w:p>
    <w:p w:rsidR="00AB4ADA" w:rsidRDefault="009950C3" w:rsidP="00AB4ADA">
      <w:pPr>
        <w:pStyle w:val="ListBullet"/>
      </w:pPr>
      <w:hyperlink w:anchor="_Multiple_Rules_Based" w:history="1">
        <w:r w:rsidR="00C31F8B" w:rsidRPr="00C31F8B">
          <w:rPr>
            <w:rStyle w:val="Hyperlink"/>
            <w:rFonts w:cs="Arial"/>
          </w:rPr>
          <w:t>Multiple Rules Based Playlist - Advanced Mode</w:t>
        </w:r>
      </w:hyperlink>
    </w:p>
    <w:p w:rsidR="00AB4ADA" w:rsidRDefault="009950C3" w:rsidP="00AB4ADA">
      <w:pPr>
        <w:pStyle w:val="ListBullet"/>
      </w:pPr>
      <w:hyperlink w:anchor="_Additional_Playlist_Configuration" w:history="1">
        <w:r w:rsidR="00AB4ADA" w:rsidRPr="00AB4ADA">
          <w:rPr>
            <w:rStyle w:val="Hyperlink"/>
            <w:rFonts w:cs="Arial"/>
          </w:rPr>
          <w:t>Additional Playlist Configuration</w:t>
        </w:r>
      </w:hyperlink>
    </w:p>
    <w:p w:rsidR="00AB4ADA" w:rsidRDefault="009950C3" w:rsidP="00AB4ADA">
      <w:pPr>
        <w:pStyle w:val="ListBullet"/>
      </w:pPr>
      <w:hyperlink w:anchor="_Designing_and_Configuring" w:history="1">
        <w:r w:rsidR="00AB4ADA" w:rsidRPr="00AB4ADA">
          <w:rPr>
            <w:rStyle w:val="Hyperlink"/>
            <w:rFonts w:cs="Arial"/>
          </w:rPr>
          <w:t>Designing and Configuring a Player</w:t>
        </w:r>
      </w:hyperlink>
      <w:r w:rsidR="00AB4ADA">
        <w:t xml:space="preserve"> </w:t>
      </w:r>
    </w:p>
    <w:p w:rsidR="00AB4ADA" w:rsidRDefault="009950C3" w:rsidP="00AB4ADA">
      <w:pPr>
        <w:pStyle w:val="ListBullet"/>
      </w:pPr>
      <w:hyperlink w:anchor="_Configuring_the_Player" w:history="1">
        <w:r w:rsidR="00AB4ADA" w:rsidRPr="00AB4ADA">
          <w:rPr>
            <w:rStyle w:val="Hyperlink"/>
            <w:rFonts w:cs="Arial"/>
          </w:rPr>
          <w:t>Configuring the Player Basics Settings</w:t>
        </w:r>
      </w:hyperlink>
    </w:p>
    <w:p w:rsidR="00AB4ADA" w:rsidRDefault="009950C3" w:rsidP="00AB4ADA">
      <w:pPr>
        <w:pStyle w:val="ListBullet"/>
      </w:pPr>
      <w:hyperlink w:anchor="_508-Compliant_Video_Player_1" w:history="1">
        <w:r w:rsidR="00AB4ADA" w:rsidRPr="00AB4ADA">
          <w:rPr>
            <w:rStyle w:val="Hyperlink"/>
            <w:rFonts w:cs="Arial"/>
          </w:rPr>
          <w:t>508-Compliant Video Player</w:t>
        </w:r>
      </w:hyperlink>
    </w:p>
    <w:p w:rsidR="00AB4ADA" w:rsidRDefault="009950C3" w:rsidP="00AB4ADA">
      <w:pPr>
        <w:pStyle w:val="ListBullet"/>
      </w:pPr>
      <w:hyperlink w:anchor="_508_Captions_Configuration" w:history="1">
        <w:r w:rsidR="00AB4ADA" w:rsidRPr="00AB4ADA">
          <w:rPr>
            <w:rStyle w:val="Hyperlink"/>
            <w:rFonts w:cs="Arial"/>
          </w:rPr>
          <w:t>508 Captions Configuration</w:t>
        </w:r>
      </w:hyperlink>
    </w:p>
    <w:p w:rsidR="00AB4ADA" w:rsidRDefault="009950C3" w:rsidP="00AB4ADA">
      <w:pPr>
        <w:pStyle w:val="ListBullet"/>
      </w:pPr>
      <w:hyperlink w:anchor="_Configure_the_Player" w:history="1">
        <w:r w:rsidR="00AB4ADA" w:rsidRPr="00AB4ADA">
          <w:rPr>
            <w:rStyle w:val="Hyperlink"/>
            <w:rFonts w:cs="Arial"/>
          </w:rPr>
          <w:t>Configuring the Player Advertising Settings</w:t>
        </w:r>
      </w:hyperlink>
    </w:p>
    <w:p w:rsidR="00AB4ADA" w:rsidRDefault="009950C3" w:rsidP="00AB4ADA">
      <w:pPr>
        <w:pStyle w:val="ListBullet"/>
      </w:pPr>
      <w:hyperlink w:anchor="_Configure_the_Player_1" w:history="1">
        <w:r w:rsidR="00AB4ADA" w:rsidRPr="00AB4ADA">
          <w:rPr>
            <w:rStyle w:val="Hyperlink"/>
            <w:rFonts w:cs="Arial"/>
          </w:rPr>
          <w:t>Configuring the Player Features</w:t>
        </w:r>
      </w:hyperlink>
    </w:p>
    <w:p w:rsidR="00EC6982" w:rsidRDefault="00EC6982" w:rsidP="008F01DA">
      <w:pPr>
        <w:pStyle w:val="Heading2"/>
      </w:pPr>
      <w:bookmarkStart w:id="368" w:name="_What_is_a_1"/>
      <w:bookmarkStart w:id="369" w:name="_Toc313796562"/>
      <w:bookmarkStart w:id="370" w:name="_Toc320796785"/>
      <w:bookmarkEnd w:id="368"/>
      <w:r>
        <w:t>What is a Playlist?</w:t>
      </w:r>
      <w:bookmarkEnd w:id="369"/>
      <w:bookmarkEnd w:id="370"/>
    </w:p>
    <w:p w:rsidR="00E16B5A" w:rsidRDefault="008A239E">
      <w:pPr>
        <w:rPr>
          <w:color w:val="5B5B5B"/>
          <w:sz w:val="21"/>
          <w:szCs w:val="21"/>
        </w:rPr>
      </w:pPr>
      <w:r>
        <w:t>A playlist is a list of media items (videos, audios, images) that can be embedded with a player in your website.</w:t>
      </w:r>
      <w:r>
        <w:rPr>
          <w:color w:val="5B5B5B"/>
          <w:sz w:val="21"/>
          <w:szCs w:val="21"/>
        </w:rPr>
        <w:t xml:space="preserve"> </w:t>
      </w:r>
      <w:r w:rsidR="00F0539C" w:rsidRPr="00FF2599">
        <w:t>Playlists can serve as the basis for RSS feeds, content feeds to over the top devices or int</w:t>
      </w:r>
      <w:r w:rsidR="00F0539C">
        <w:t>e</w:t>
      </w:r>
      <w:r w:rsidR="00F0539C" w:rsidRPr="00FF2599">
        <w:t xml:space="preserve">grations such as Roku, Boxee. </w:t>
      </w:r>
      <w:r w:rsidR="00E16B5A" w:rsidRPr="00FF2599">
        <w:t xml:space="preserve">See </w:t>
      </w:r>
      <w:hyperlink w:anchor="_Content_Syndication" w:history="1">
        <w:r w:rsidR="00E16B5A" w:rsidRPr="00FF2599">
          <w:rPr>
            <w:rStyle w:val="Hyperlink"/>
          </w:rPr>
          <w:t>Content Syndication</w:t>
        </w:r>
      </w:hyperlink>
      <w:r w:rsidR="00E16B5A">
        <w:rPr>
          <w:rStyle w:val="Hyperlink"/>
        </w:rPr>
        <w:t>.</w:t>
      </w:r>
    </w:p>
    <w:p w:rsidR="00EC6982" w:rsidRDefault="008A239E">
      <w:r w:rsidRPr="00842D0E">
        <w:t>There are two types of playlists available in the</w:t>
      </w:r>
      <w:r>
        <w:t xml:space="preserve"> KMC: </w:t>
      </w:r>
    </w:p>
    <w:p w:rsidR="00EC6982" w:rsidRDefault="008A239E" w:rsidP="005127A9">
      <w:pPr>
        <w:pStyle w:val="ListBullet"/>
      </w:pPr>
      <w:r>
        <w:t xml:space="preserve">Manual </w:t>
      </w:r>
    </w:p>
    <w:p w:rsidR="00EC6982" w:rsidRDefault="008A239E" w:rsidP="005127A9">
      <w:pPr>
        <w:pStyle w:val="ListBullet"/>
      </w:pPr>
      <w:r>
        <w:t xml:space="preserve">Rule Based </w:t>
      </w:r>
    </w:p>
    <w:p w:rsidR="008A239E" w:rsidRPr="00FF2599" w:rsidRDefault="008A239E">
      <w:r>
        <w:t>Manual playlists allow you to select a static list of items, while Rule based playlists</w:t>
      </w:r>
      <w:r w:rsidR="00A94BE9">
        <w:t xml:space="preserve"> </w:t>
      </w:r>
      <w:r w:rsidR="00A94BE9" w:rsidRPr="00842D0E">
        <w:t>are dynamic, and automatically update based on what's currently available in your media library and what rules define the playlist.</w:t>
      </w:r>
      <w:r w:rsidR="00A94BE9">
        <w:t xml:space="preserve"> </w:t>
      </w:r>
      <w:r w:rsidRPr="00842D0E">
        <w:t>After you've created your playlist, you can assign</w:t>
      </w:r>
      <w:r>
        <w:rPr>
          <w:sz w:val="21"/>
          <w:szCs w:val="21"/>
        </w:rPr>
        <w:t xml:space="preserve"> </w:t>
      </w:r>
      <w:r w:rsidRPr="00842D0E">
        <w:t xml:space="preserve">a </w:t>
      </w:r>
      <w:r w:rsidR="00A94BE9" w:rsidRPr="00B32AE5">
        <w:t>playlist to</w:t>
      </w:r>
      <w:r w:rsidR="00A94BE9" w:rsidRPr="00FF2599">
        <w:t xml:space="preserve"> a player.</w:t>
      </w:r>
      <w:r w:rsidR="00DC6A96">
        <w:t xml:space="preserve"> See </w:t>
      </w:r>
      <w:hyperlink w:anchor="_Designing_and_Configuring" w:history="1">
        <w:r w:rsidR="00073F75" w:rsidRPr="00073F75">
          <w:rPr>
            <w:rStyle w:val="Hyperlink"/>
            <w:rFonts w:cs="Arial"/>
          </w:rPr>
          <w:t>Designing and Configuring a Player</w:t>
        </w:r>
      </w:hyperlink>
      <w:r w:rsidR="00073F75">
        <w:t>.</w:t>
      </w:r>
    </w:p>
    <w:p w:rsidR="00DC6A96" w:rsidRDefault="00DC6A96">
      <w:r>
        <w:rPr>
          <w:rStyle w:val="BodyTextChar"/>
        </w:rPr>
        <w:t>A</w:t>
      </w:r>
      <w:r w:rsidRPr="00C4778E">
        <w:rPr>
          <w:rStyle w:val="BodyTextChar"/>
        </w:rPr>
        <w:t xml:space="preserve"> manual playlist can </w:t>
      </w:r>
      <w:r>
        <w:rPr>
          <w:rStyle w:val="BodyTextChar"/>
        </w:rPr>
        <w:t xml:space="preserve">have a maximum of 150 entries. A </w:t>
      </w:r>
      <w:r w:rsidRPr="00C4778E">
        <w:rPr>
          <w:rStyle w:val="BodyTextChar"/>
        </w:rPr>
        <w:t>rule based playlist may have a maximum of 50 entries,</w:t>
      </w:r>
      <w:r>
        <w:rPr>
          <w:rStyle w:val="BodyTextChar"/>
        </w:rPr>
        <w:t xml:space="preserve"> however, when the playlist is</w:t>
      </w:r>
      <w:r w:rsidRPr="00C4778E">
        <w:rPr>
          <w:rStyle w:val="BodyTextChar"/>
        </w:rPr>
        <w:t xml:space="preserve"> used in a </w:t>
      </w:r>
      <w:r>
        <w:rPr>
          <w:rStyle w:val="BodyTextChar"/>
        </w:rPr>
        <w:t xml:space="preserve">syndication </w:t>
      </w:r>
      <w:r w:rsidRPr="00C4778E">
        <w:rPr>
          <w:rStyle w:val="BodyTextChar"/>
        </w:rPr>
        <w:t>feed t</w:t>
      </w:r>
      <w:r>
        <w:rPr>
          <w:rStyle w:val="BodyTextChar"/>
        </w:rPr>
        <w:t>he limitation is 10,000 entries.</w:t>
      </w:r>
    </w:p>
    <w:p w:rsidR="007B22A7" w:rsidRDefault="007B22A7" w:rsidP="008F01DA">
      <w:pPr>
        <w:pStyle w:val="Heading2"/>
      </w:pPr>
      <w:bookmarkStart w:id="371" w:name="_Creating_a_Manual"/>
      <w:bookmarkStart w:id="372" w:name="_Toc313796563"/>
      <w:bookmarkStart w:id="373" w:name="_Toc320796786"/>
      <w:bookmarkEnd w:id="371"/>
      <w:r w:rsidRPr="00D34F48">
        <w:t>Creating a Manual Playlist</w:t>
      </w:r>
      <w:bookmarkEnd w:id="372"/>
      <w:bookmarkEnd w:id="373"/>
    </w:p>
    <w:p w:rsidR="00F339B7" w:rsidRDefault="007B22A7" w:rsidP="009D62F1">
      <w:r w:rsidRPr="006B0B3C">
        <w:rPr>
          <w:rStyle w:val="apple-style-span"/>
        </w:rPr>
        <w:t>To create a manual playlist, you manually select a group of videos to be played in the desired order. The order in which videos are played can be changed in manual playlists at any time</w:t>
      </w:r>
      <w:r w:rsidR="00D75B88">
        <w:rPr>
          <w:rStyle w:val="apple-style-span"/>
        </w:rPr>
        <w:t>,</w:t>
      </w:r>
      <w:r w:rsidRPr="006B0B3C">
        <w:rPr>
          <w:rStyle w:val="apple-style-span"/>
        </w:rPr>
        <w:t xml:space="preserve"> by </w:t>
      </w:r>
      <w:r w:rsidR="00D75B88">
        <w:rPr>
          <w:rStyle w:val="apple-style-span"/>
        </w:rPr>
        <w:t>using the up d</w:t>
      </w:r>
      <w:r w:rsidR="00D4578A">
        <w:rPr>
          <w:rStyle w:val="apple-style-span"/>
        </w:rPr>
        <w:t>ow</w:t>
      </w:r>
      <w:r w:rsidR="00D75B88">
        <w:rPr>
          <w:rStyle w:val="apple-style-span"/>
        </w:rPr>
        <w:t xml:space="preserve">n arrows to set </w:t>
      </w:r>
      <w:r w:rsidRPr="006B0B3C">
        <w:rPr>
          <w:rStyle w:val="apple-style-span"/>
        </w:rPr>
        <w:t xml:space="preserve">the video </w:t>
      </w:r>
      <w:r w:rsidR="00D75B88">
        <w:rPr>
          <w:rStyle w:val="apple-style-span"/>
        </w:rPr>
        <w:t xml:space="preserve">to </w:t>
      </w:r>
      <w:r w:rsidRPr="006B0B3C">
        <w:rPr>
          <w:rStyle w:val="apple-style-span"/>
        </w:rPr>
        <w:t>the desired location within the playlist.</w:t>
      </w:r>
    </w:p>
    <w:p w:rsidR="00A94BE9" w:rsidRDefault="00A94BE9" w:rsidP="008F01DA">
      <w:pPr>
        <w:pStyle w:val="Procedure"/>
      </w:pPr>
      <w:r>
        <w:t>To create/add a manual playlist</w:t>
      </w:r>
    </w:p>
    <w:p w:rsidR="00A94BE9" w:rsidRDefault="00A94BE9" w:rsidP="00927D1E">
      <w:pPr>
        <w:pStyle w:val="ListNumber"/>
        <w:numPr>
          <w:ilvl w:val="0"/>
          <w:numId w:val="78"/>
        </w:numPr>
      </w:pPr>
      <w:r>
        <w:t xml:space="preserve">Select the </w:t>
      </w:r>
      <w:r w:rsidRPr="005C7B20">
        <w:t>Content</w:t>
      </w:r>
      <w:r>
        <w:t xml:space="preserve"> tab and then select the </w:t>
      </w:r>
      <w:r w:rsidRPr="005C7B20">
        <w:t>Playlist</w:t>
      </w:r>
      <w:r>
        <w:t xml:space="preserve"> menu.</w:t>
      </w:r>
    </w:p>
    <w:p w:rsidR="00A94BE9" w:rsidRPr="006D265F" w:rsidRDefault="00A94BE9" w:rsidP="00927D1E">
      <w:pPr>
        <w:pStyle w:val="ListNumber"/>
        <w:numPr>
          <w:ilvl w:val="0"/>
          <w:numId w:val="78"/>
        </w:numPr>
      </w:pPr>
      <w:r w:rsidRPr="006D265F">
        <w:t xml:space="preserve">Select </w:t>
      </w:r>
      <w:r w:rsidRPr="00C11B22">
        <w:t>Add Manual Playlist</w:t>
      </w:r>
      <w:r w:rsidRPr="006D265F">
        <w:t xml:space="preserve">. </w:t>
      </w:r>
    </w:p>
    <w:p w:rsidR="008A239E" w:rsidRDefault="00211EDC">
      <w:pPr>
        <w:pStyle w:val="ListContinue"/>
      </w:pPr>
      <w:r w:rsidRPr="005127A9">
        <w:rPr>
          <w:noProof/>
          <w:lang w:val="en-US" w:bidi="he-IL"/>
        </w:rPr>
        <w:drawing>
          <wp:inline distT="0" distB="0" distL="0" distR="0" wp14:anchorId="219EC0D6" wp14:editId="62589DB8">
            <wp:extent cx="5553075" cy="962025"/>
            <wp:effectExtent l="0" t="0" r="9525" b="9525"/>
            <wp:docPr id="207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cstate="print"/>
                    <a:srcRect/>
                    <a:stretch>
                      <a:fillRect/>
                    </a:stretch>
                  </pic:blipFill>
                  <pic:spPr bwMode="auto">
                    <a:xfrm>
                      <a:off x="0" y="0"/>
                      <a:ext cx="5572909" cy="965461"/>
                    </a:xfrm>
                    <a:prstGeom prst="rect">
                      <a:avLst/>
                    </a:prstGeom>
                    <a:noFill/>
                    <a:ln w="9525">
                      <a:noFill/>
                      <a:miter lim="800000"/>
                      <a:headEnd/>
                      <a:tailEnd/>
                    </a:ln>
                  </pic:spPr>
                </pic:pic>
              </a:graphicData>
            </a:graphic>
          </wp:inline>
        </w:drawing>
      </w:r>
    </w:p>
    <w:p w:rsidR="008A239E" w:rsidRPr="0002000B" w:rsidRDefault="008A239E" w:rsidP="00B0724F">
      <w:pPr>
        <w:pStyle w:val="ListNumber"/>
      </w:pPr>
      <w:r w:rsidRPr="0002000B">
        <w:t>Enter a</w:t>
      </w:r>
      <w:r w:rsidR="00C11B22" w:rsidRPr="0002000B">
        <w:t>n informative</w:t>
      </w:r>
      <w:r w:rsidRPr="0002000B">
        <w:t xml:space="preserve"> </w:t>
      </w:r>
      <w:r w:rsidR="008144A6" w:rsidRPr="00014F5C">
        <w:rPr>
          <w:b/>
        </w:rPr>
        <w:t xml:space="preserve">Name </w:t>
      </w:r>
      <w:r w:rsidRPr="0002000B">
        <w:t>for your playlist</w:t>
      </w:r>
      <w:r w:rsidR="00193088" w:rsidRPr="0002000B">
        <w:t>.</w:t>
      </w:r>
    </w:p>
    <w:p w:rsidR="00193088" w:rsidRDefault="008A239E">
      <w:pPr>
        <w:pStyle w:val="ListNumber"/>
      </w:pPr>
      <w:r>
        <w:t>Us</w:t>
      </w:r>
      <w:r w:rsidR="00193088">
        <w:t xml:space="preserve">e </w:t>
      </w:r>
      <w:r>
        <w:t xml:space="preserve">the </w:t>
      </w:r>
      <w:r w:rsidRPr="0002000B">
        <w:t>Filters</w:t>
      </w:r>
      <w:r>
        <w:t xml:space="preserve"> </w:t>
      </w:r>
      <w:r w:rsidR="00193088">
        <w:t xml:space="preserve">to </w:t>
      </w:r>
      <w:r>
        <w:t xml:space="preserve">search </w:t>
      </w:r>
      <w:r w:rsidRPr="00AF0256">
        <w:t xml:space="preserve">for </w:t>
      </w:r>
      <w:r>
        <w:t xml:space="preserve">entries you </w:t>
      </w:r>
      <w:r w:rsidR="00193088">
        <w:t xml:space="preserve">want </w:t>
      </w:r>
      <w:r>
        <w:t xml:space="preserve">to include. </w:t>
      </w:r>
      <w:r w:rsidR="00D75B88">
        <w:t xml:space="preserve">See </w:t>
      </w:r>
      <w:hyperlink w:anchor="_Locating_Files_–" w:history="1">
        <w:r w:rsidR="00D75B88" w:rsidRPr="00D75B88">
          <w:rPr>
            <w:rStyle w:val="Hyperlink"/>
          </w:rPr>
          <w:t>Locating Files – Content Search</w:t>
        </w:r>
      </w:hyperlink>
      <w:r w:rsidR="00D75B88">
        <w:t>.</w:t>
      </w:r>
    </w:p>
    <w:p w:rsidR="008A239E" w:rsidRDefault="008A239E">
      <w:pPr>
        <w:pStyle w:val="ListContinue"/>
      </w:pPr>
      <w:r>
        <w:t>The</w:t>
      </w:r>
      <w:r w:rsidRPr="00AF0256">
        <w:t xml:space="preserve"> results </w:t>
      </w:r>
      <w:r>
        <w:t xml:space="preserve">are displayed </w:t>
      </w:r>
      <w:r w:rsidRPr="00AF0256">
        <w:t xml:space="preserve">in the </w:t>
      </w:r>
      <w:r>
        <w:t>Entries Table</w:t>
      </w:r>
      <w:r w:rsidRPr="00AF0256">
        <w:t>.</w:t>
      </w:r>
    </w:p>
    <w:p w:rsidR="00193088" w:rsidRDefault="008A239E">
      <w:pPr>
        <w:pStyle w:val="ListNumber"/>
      </w:pPr>
      <w:r w:rsidRPr="00D33D42">
        <w:t>Add entries to your playlist</w:t>
      </w:r>
      <w:r w:rsidR="00BB5C79">
        <w:t xml:space="preserve"> by moving the desired entries from the </w:t>
      </w:r>
      <w:r w:rsidR="00BB5C79" w:rsidRPr="00842D0E">
        <w:t xml:space="preserve">Entries Table </w:t>
      </w:r>
      <w:r w:rsidR="00BB5C79">
        <w:t xml:space="preserve">to the </w:t>
      </w:r>
      <w:r w:rsidR="00BB5C79" w:rsidRPr="00842D0E">
        <w:t>Playlist Entries</w:t>
      </w:r>
      <w:r w:rsidR="00BB5C79">
        <w:t>. Use the horizontal arrows.</w:t>
      </w:r>
    </w:p>
    <w:p w:rsidR="00193088" w:rsidRDefault="00723416">
      <w:pPr>
        <w:pStyle w:val="ListNumber"/>
      </w:pPr>
      <w:r>
        <w:t>Set the order of the entries using the vertical arrows.</w:t>
      </w:r>
    </w:p>
    <w:p w:rsidR="00193088" w:rsidRDefault="00193088">
      <w:pPr>
        <w:pStyle w:val="ListContinue"/>
      </w:pPr>
      <w:r>
        <w:t>Highlight the entry</w:t>
      </w:r>
      <w:r w:rsidR="00D75B88">
        <w:t xml:space="preserve"> and then use the up down arrows to place the entries in their appropriate order</w:t>
      </w:r>
      <w:r>
        <w:t>.  Clicking on the entry will open it for editing.</w:t>
      </w:r>
    </w:p>
    <w:p w:rsidR="008A239E" w:rsidRPr="00D33D42" w:rsidRDefault="008A239E">
      <w:pPr>
        <w:pStyle w:val="ListNumber"/>
      </w:pPr>
      <w:r w:rsidRPr="00D33D42">
        <w:t xml:space="preserve">Click </w:t>
      </w:r>
      <w:r w:rsidRPr="00014F5C">
        <w:rPr>
          <w:b/>
        </w:rPr>
        <w:t>Save</w:t>
      </w:r>
      <w:r w:rsidRPr="00D33D42">
        <w:t xml:space="preserve"> to complete the process.</w:t>
      </w:r>
    </w:p>
    <w:p w:rsidR="008A239E" w:rsidRDefault="00211EDC">
      <w:pPr>
        <w:pStyle w:val="ListContinue"/>
      </w:pPr>
      <w:r w:rsidRPr="00842D0E">
        <w:rPr>
          <w:noProof/>
          <w:lang w:val="en-US" w:bidi="he-IL"/>
        </w:rPr>
        <w:drawing>
          <wp:inline distT="0" distB="0" distL="0" distR="0" wp14:anchorId="7CA78839" wp14:editId="4221FC47">
            <wp:extent cx="5553075" cy="3378197"/>
            <wp:effectExtent l="0" t="0" r="0" b="0"/>
            <wp:docPr id="18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cstate="print"/>
                    <a:srcRect/>
                    <a:stretch>
                      <a:fillRect/>
                    </a:stretch>
                  </pic:blipFill>
                  <pic:spPr bwMode="auto">
                    <a:xfrm>
                      <a:off x="0" y="0"/>
                      <a:ext cx="5553075" cy="3378197"/>
                    </a:xfrm>
                    <a:prstGeom prst="rect">
                      <a:avLst/>
                    </a:prstGeom>
                    <a:noFill/>
                    <a:ln w="9525">
                      <a:noFill/>
                      <a:miter lim="800000"/>
                      <a:headEnd/>
                      <a:tailEnd/>
                    </a:ln>
                  </pic:spPr>
                </pic:pic>
              </a:graphicData>
            </a:graphic>
          </wp:inline>
        </w:drawing>
      </w:r>
    </w:p>
    <w:p w:rsidR="00211EDC" w:rsidRDefault="008A239E" w:rsidP="008F01DA">
      <w:pPr>
        <w:pStyle w:val="Heading2"/>
      </w:pPr>
      <w:bookmarkStart w:id="374" w:name="_Creating_a_Rules"/>
      <w:bookmarkStart w:id="375" w:name="_Creating_a_Rule"/>
      <w:bookmarkStart w:id="376" w:name="_Toc313796564"/>
      <w:bookmarkStart w:id="377" w:name="_Toc320796787"/>
      <w:bookmarkEnd w:id="374"/>
      <w:bookmarkEnd w:id="375"/>
      <w:r w:rsidRPr="00C6711B">
        <w:t>Creat</w:t>
      </w:r>
      <w:r>
        <w:t xml:space="preserve">ing a </w:t>
      </w:r>
      <w:r w:rsidRPr="00C6711B">
        <w:t>Rule Based Playlist</w:t>
      </w:r>
      <w:bookmarkEnd w:id="376"/>
      <w:bookmarkEnd w:id="377"/>
    </w:p>
    <w:p w:rsidR="00D4578A" w:rsidRDefault="00D4578A" w:rsidP="00211EDC">
      <w:pPr>
        <w:pStyle w:val="BodyText"/>
      </w:pPr>
      <w:r w:rsidRPr="00274ED0">
        <w:t xml:space="preserve">A rule based playlist is a dynamic playlist that is automatically updated when content is uploaded or edited. </w:t>
      </w:r>
      <w:r w:rsidR="00BB5C79">
        <w:t xml:space="preserve">To create a rule based playlist, you create a rule that selects the videos to include in the playlist. The rules may be based on the tags assigned to the videos, or you can create rules for ordering the videos and for the maximum number of videos to include. </w:t>
      </w:r>
      <w:r w:rsidRPr="00274ED0">
        <w:t>For example</w:t>
      </w:r>
      <w:r>
        <w:t>,</w:t>
      </w:r>
      <w:r w:rsidRPr="00274ED0">
        <w:t xml:space="preserve"> you can create a “Most </w:t>
      </w:r>
      <w:r>
        <w:t>V</w:t>
      </w:r>
      <w:r w:rsidRPr="00274ED0">
        <w:t xml:space="preserve">iewed” playlist, a “Most </w:t>
      </w:r>
      <w:r>
        <w:t>R</w:t>
      </w:r>
      <w:r w:rsidRPr="00274ED0">
        <w:t>ecent” playlist, as well as a playlist</w:t>
      </w:r>
      <w:r>
        <w:t xml:space="preserve"> based on single or multiple filters, such as “videos tagged with “dogs” and created during January 2010”.</w:t>
      </w:r>
    </w:p>
    <w:p w:rsidR="007B22A7" w:rsidRDefault="007B22A7">
      <w:r>
        <w:t>As you upload videos that match the rule, they are automatically added to the playlist.</w:t>
      </w:r>
    </w:p>
    <w:p w:rsidR="00151A9F" w:rsidRPr="008631B0" w:rsidRDefault="00151A9F" w:rsidP="008F01DA">
      <w:pPr>
        <w:pStyle w:val="Heading3"/>
        <w:rPr>
          <w:rStyle w:val="apple-style-span"/>
        </w:rPr>
      </w:pPr>
      <w:bookmarkStart w:id="378" w:name="_Toc313796565"/>
      <w:bookmarkStart w:id="379" w:name="_Toc320796788"/>
      <w:r w:rsidRPr="000E367A">
        <w:rPr>
          <w:rStyle w:val="apple-style-span"/>
        </w:rPr>
        <w:t>Defining</w:t>
      </w:r>
      <w:r w:rsidRPr="008631B0">
        <w:rPr>
          <w:rStyle w:val="apple-style-span"/>
        </w:rPr>
        <w:t xml:space="preserve"> a Rule</w:t>
      </w:r>
      <w:bookmarkEnd w:id="378"/>
      <w:bookmarkEnd w:id="379"/>
    </w:p>
    <w:p w:rsidR="00151A9F" w:rsidRPr="008631B0" w:rsidRDefault="00151A9F">
      <w:pPr>
        <w:rPr>
          <w:rStyle w:val="apple-style-span"/>
        </w:rPr>
      </w:pPr>
      <w:r w:rsidRPr="008631B0">
        <w:rPr>
          <w:rStyle w:val="apple-style-span"/>
        </w:rPr>
        <w:t xml:space="preserve">You can define a rule that will result in your playlist content. You can use any number of filters: you can define a list of clips that all have the same tag (for example, if you enter the term "dog" into the search box and click search, a new rule-based playlist will be created for all the clips that have the "dog" tag). This list will dynamically change each time a clip is added or deleted to/from your account. </w:t>
      </w:r>
    </w:p>
    <w:p w:rsidR="00EB3B88" w:rsidRDefault="00EB3B88">
      <w:pPr>
        <w:rPr>
          <w:rStyle w:val="apple-style-span"/>
        </w:rPr>
      </w:pPr>
      <w:r>
        <w:rPr>
          <w:rStyle w:val="apple-style-span"/>
        </w:rPr>
        <w:t xml:space="preserve">For </w:t>
      </w:r>
      <w:r w:rsidR="00151A9F" w:rsidRPr="008631B0">
        <w:rPr>
          <w:rStyle w:val="apple-style-span"/>
        </w:rPr>
        <w:t xml:space="preserve">example, you can define a rule-based playlist that consists of all the 0-4 minute video clips that were created in the past week. In addition to filtering, at the bottom of the window, you can define a preferred order for your playlist. You can order it by Most Viewed (overall, last week or last 24 hours) or Most Recent (for example, most recently added to the KMC). </w:t>
      </w:r>
    </w:p>
    <w:p w:rsidR="00EB3B88" w:rsidRDefault="00151A9F">
      <w:pPr>
        <w:rPr>
          <w:rStyle w:val="apple-style-span"/>
        </w:rPr>
      </w:pPr>
      <w:r w:rsidRPr="008631B0">
        <w:rPr>
          <w:rStyle w:val="apple-style-span"/>
        </w:rPr>
        <w:t xml:space="preserve">If, for example, you would like to create a dynamic playlist that at any given moment consists of the most viewed clips in the last week, all you need to do is </w:t>
      </w:r>
      <w:r w:rsidR="00782C35">
        <w:rPr>
          <w:rStyle w:val="apple-style-span"/>
        </w:rPr>
        <w:t xml:space="preserve">create a new filter </w:t>
      </w:r>
      <w:r w:rsidRPr="008631B0">
        <w:rPr>
          <w:rStyle w:val="apple-style-span"/>
        </w:rPr>
        <w:t xml:space="preserve">and select the "Most Viewed 7 Days" option from the "Order by" drop-down menu. </w:t>
      </w:r>
    </w:p>
    <w:p w:rsidR="00EB3B88" w:rsidRDefault="00EB3B88">
      <w:pPr>
        <w:rPr>
          <w:rStyle w:val="apple-style-span"/>
        </w:rPr>
      </w:pPr>
      <w:r>
        <w:rPr>
          <w:rStyle w:val="apple-style-span"/>
        </w:rPr>
        <w:t xml:space="preserve">On </w:t>
      </w:r>
      <w:r w:rsidR="00151A9F" w:rsidRPr="008631B0">
        <w:rPr>
          <w:rStyle w:val="apple-style-span"/>
        </w:rPr>
        <w:t>the bottom of the playlist you can see the number of entries in the playlist and their total length</w:t>
      </w:r>
      <w:r>
        <w:rPr>
          <w:rStyle w:val="apple-style-span"/>
        </w:rPr>
        <w:t>. You</w:t>
      </w:r>
      <w:r w:rsidR="00151A9F" w:rsidRPr="008631B0">
        <w:rPr>
          <w:rStyle w:val="apple-style-span"/>
        </w:rPr>
        <w:t xml:space="preserve"> can automatically limit the number of entries that will be included in the playlist by adjusting the counter positioned to the right of the "Order by" drop-down menu. </w:t>
      </w:r>
    </w:p>
    <w:p w:rsidR="00151A9F" w:rsidRPr="00EB3B88" w:rsidRDefault="00782C35">
      <w:r>
        <w:t>Your playlist can be based on a single rule or multiple rules.</w:t>
      </w:r>
      <w:r>
        <w:rPr>
          <w:rStyle w:val="apple-style-span"/>
        </w:rPr>
        <w:t xml:space="preserve"> </w:t>
      </w:r>
      <w:r w:rsidR="00151A9F" w:rsidRPr="008631B0">
        <w:rPr>
          <w:rStyle w:val="apple-style-span"/>
        </w:rPr>
        <w:t xml:space="preserve">If you </w:t>
      </w:r>
      <w:r w:rsidR="00EB3B88">
        <w:rPr>
          <w:rStyle w:val="apple-style-span"/>
        </w:rPr>
        <w:t xml:space="preserve">want </w:t>
      </w:r>
      <w:r w:rsidR="00151A9F" w:rsidRPr="008631B0">
        <w:rPr>
          <w:rStyle w:val="apple-style-span"/>
        </w:rPr>
        <w:t>to apply more than one rule to your playlist, click the "Switch to Advanced Mode" link at the bottom of the window. Note that this will clear all previous information that you have saved in your playlist.</w:t>
      </w:r>
    </w:p>
    <w:p w:rsidR="007B22A7" w:rsidRDefault="007B22A7" w:rsidP="008F01DA">
      <w:pPr>
        <w:pStyle w:val="Procedure"/>
      </w:pPr>
      <w:r>
        <w:t>To create/add a single rule playlist</w:t>
      </w:r>
    </w:p>
    <w:p w:rsidR="007B22A7" w:rsidRDefault="007B22A7" w:rsidP="00927D1E">
      <w:pPr>
        <w:pStyle w:val="ListNumber"/>
        <w:numPr>
          <w:ilvl w:val="0"/>
          <w:numId w:val="79"/>
        </w:numPr>
      </w:pPr>
      <w:r w:rsidRPr="00323554">
        <w:t>Select</w:t>
      </w:r>
      <w:r>
        <w:t xml:space="preserve"> the </w:t>
      </w:r>
      <w:r w:rsidRPr="005C7B20">
        <w:t>Content</w:t>
      </w:r>
      <w:r>
        <w:t xml:space="preserve"> tab and then select the </w:t>
      </w:r>
      <w:r w:rsidRPr="005C7B20">
        <w:t>Playlist</w:t>
      </w:r>
      <w:r>
        <w:t xml:space="preserve"> menu.</w:t>
      </w:r>
    </w:p>
    <w:p w:rsidR="007B22A7" w:rsidRDefault="007B22A7" w:rsidP="00B0724F">
      <w:pPr>
        <w:pStyle w:val="ListNumber"/>
      </w:pPr>
      <w:r w:rsidRPr="006B0B3C">
        <w:t xml:space="preserve">Select </w:t>
      </w:r>
      <w:r w:rsidRPr="00323554">
        <w:t>Add Rules Based Playlist</w:t>
      </w:r>
      <w:r w:rsidRPr="006B0B3C">
        <w:t>.</w:t>
      </w:r>
    </w:p>
    <w:p w:rsidR="008A239E" w:rsidRPr="00C00B27" w:rsidRDefault="008A239E">
      <w:pPr>
        <w:pStyle w:val="ListNumber"/>
      </w:pPr>
      <w:r>
        <w:t>Enter a</w:t>
      </w:r>
      <w:r w:rsidR="00C11B22">
        <w:t>n informative</w:t>
      </w:r>
      <w:r>
        <w:t xml:space="preserve"> </w:t>
      </w:r>
      <w:r w:rsidRPr="00842D0E">
        <w:t>Name</w:t>
      </w:r>
      <w:r w:rsidRPr="00C00B27">
        <w:t xml:space="preserve"> for your playlist (required).</w:t>
      </w:r>
    </w:p>
    <w:p w:rsidR="008A239E" w:rsidRDefault="008A239E">
      <w:pPr>
        <w:pStyle w:val="ListNumber"/>
      </w:pPr>
      <w:r w:rsidRPr="0061539A">
        <w:t xml:space="preserve">Using the </w:t>
      </w:r>
      <w:r w:rsidRPr="00842D0E">
        <w:t>Filters</w:t>
      </w:r>
      <w:r>
        <w:t>,</w:t>
      </w:r>
      <w:r w:rsidRPr="0061539A">
        <w:t xml:space="preserve"> search for the entries you</w:t>
      </w:r>
      <w:r>
        <w:t xml:space="preserve"> would</w:t>
      </w:r>
      <w:r w:rsidRPr="0061539A">
        <w:t xml:space="preserve"> like to includ</w:t>
      </w:r>
      <w:r>
        <w:t xml:space="preserve">e. </w:t>
      </w:r>
    </w:p>
    <w:p w:rsidR="00C11B22" w:rsidRDefault="008A239E">
      <w:pPr>
        <w:pStyle w:val="ListContinue"/>
      </w:pPr>
      <w:r>
        <w:t>T</w:t>
      </w:r>
      <w:r w:rsidRPr="0061539A">
        <w:t xml:space="preserve">he results </w:t>
      </w:r>
      <w:r>
        <w:t xml:space="preserve">are displayed </w:t>
      </w:r>
      <w:r w:rsidRPr="0061539A">
        <w:t>in the Entries Table.</w:t>
      </w:r>
    </w:p>
    <w:p w:rsidR="008A239E" w:rsidRPr="00B534D1" w:rsidRDefault="008A239E">
      <w:pPr>
        <w:pStyle w:val="ListContinue"/>
      </w:pPr>
      <w:r>
        <w:t>Y</w:t>
      </w:r>
      <w:r w:rsidRPr="0061539A">
        <w:t xml:space="preserve">ou can choose more than one type of filter (for instance, text search + date + media type), </w:t>
      </w:r>
      <w:r w:rsidRPr="00995155">
        <w:t>the logical relationship between fields will be an "AND" relationship.</w:t>
      </w:r>
    </w:p>
    <w:p w:rsidR="008A239E" w:rsidRDefault="008A239E">
      <w:pPr>
        <w:pStyle w:val="ListNumber"/>
      </w:pPr>
      <w:r>
        <w:t xml:space="preserve">Select your preferred video order from the </w:t>
      </w:r>
      <w:r w:rsidRPr="00995155">
        <w:t>Order</w:t>
      </w:r>
      <w:r w:rsidR="001C1A6B">
        <w:t xml:space="preserve"> B</w:t>
      </w:r>
      <w:r w:rsidRPr="00995155">
        <w:t>y</w:t>
      </w:r>
      <w:r>
        <w:t xml:space="preserve"> drop-down menu.</w:t>
      </w:r>
    </w:p>
    <w:p w:rsidR="008A239E" w:rsidRPr="005D2482" w:rsidRDefault="008A239E" w:rsidP="00B32AE5">
      <w:pPr>
        <w:pStyle w:val="ListNumber"/>
      </w:pPr>
      <w:r>
        <w:t>S</w:t>
      </w:r>
      <w:r w:rsidRPr="009C4614">
        <w:t>elect the total number of entries you</w:t>
      </w:r>
      <w:r>
        <w:t xml:space="preserve"> would </w:t>
      </w:r>
      <w:r w:rsidRPr="009C4614">
        <w:t>li</w:t>
      </w:r>
      <w:r>
        <w:t xml:space="preserve">ke to include in the playlist via the </w:t>
      </w:r>
      <w:r w:rsidRPr="00995155">
        <w:t>Limit Playlist</w:t>
      </w:r>
      <w:r>
        <w:t xml:space="preserve"> result box.</w:t>
      </w:r>
      <w:r w:rsidR="008144A6">
        <w:t xml:space="preserve"> </w:t>
      </w:r>
    </w:p>
    <w:p w:rsidR="008A239E" w:rsidRDefault="008A239E">
      <w:pPr>
        <w:pStyle w:val="ListNumber"/>
        <w:rPr>
          <w:rFonts w:ascii="Calibri" w:hAnsi="Calibri"/>
        </w:rPr>
      </w:pPr>
      <w:r>
        <w:t xml:space="preserve">Click </w:t>
      </w:r>
      <w:r w:rsidRPr="00995155">
        <w:t>Save Changes</w:t>
      </w:r>
      <w:r w:rsidRPr="0083168D">
        <w:t xml:space="preserve"> to complete the process.</w:t>
      </w:r>
      <w:r w:rsidRPr="00B33159">
        <w:rPr>
          <w:rFonts w:ascii="Calibri" w:hAnsi="Calibri"/>
        </w:rPr>
        <w:t xml:space="preserve"> </w:t>
      </w:r>
    </w:p>
    <w:p w:rsidR="008A239E" w:rsidRPr="00B33159" w:rsidRDefault="008A239E">
      <w:r w:rsidRPr="00AB631E">
        <w:rPr>
          <w:noProof/>
          <w:lang w:val="en-US" w:bidi="he-IL"/>
        </w:rPr>
        <w:drawing>
          <wp:inline distT="0" distB="0" distL="0" distR="0" wp14:anchorId="2CD7F627" wp14:editId="740AFF25">
            <wp:extent cx="5943600" cy="4233128"/>
            <wp:effectExtent l="0" t="0" r="0" b="0"/>
            <wp:docPr id="19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cstate="print"/>
                    <a:srcRect/>
                    <a:stretch>
                      <a:fillRect/>
                    </a:stretch>
                  </pic:blipFill>
                  <pic:spPr bwMode="auto">
                    <a:xfrm>
                      <a:off x="0" y="0"/>
                      <a:ext cx="5943600" cy="4233128"/>
                    </a:xfrm>
                    <a:prstGeom prst="rect">
                      <a:avLst/>
                    </a:prstGeom>
                    <a:noFill/>
                    <a:ln w="9525">
                      <a:noFill/>
                      <a:miter lim="800000"/>
                      <a:headEnd/>
                      <a:tailEnd/>
                    </a:ln>
                  </pic:spPr>
                </pic:pic>
              </a:graphicData>
            </a:graphic>
          </wp:inline>
        </w:drawing>
      </w:r>
    </w:p>
    <w:p w:rsidR="007B22A7" w:rsidRPr="005D2482" w:rsidRDefault="007B22A7" w:rsidP="008F01DA">
      <w:pPr>
        <w:pStyle w:val="Heading2"/>
      </w:pPr>
      <w:bookmarkStart w:id="380" w:name="_Multiple_Rules_Based"/>
      <w:bookmarkStart w:id="381" w:name="_Toc313796566"/>
      <w:bookmarkStart w:id="382" w:name="_Toc320796789"/>
      <w:bookmarkEnd w:id="380"/>
      <w:r w:rsidRPr="005D2482">
        <w:t>Multiple Rule</w:t>
      </w:r>
      <w:r w:rsidR="008144A6">
        <w:t>s Based</w:t>
      </w:r>
      <w:r w:rsidRPr="005D2482">
        <w:t xml:space="preserve"> Playlist - Advanced Mode</w:t>
      </w:r>
      <w:bookmarkEnd w:id="381"/>
      <w:bookmarkEnd w:id="382"/>
    </w:p>
    <w:p w:rsidR="007B22A7" w:rsidRDefault="00D4578A">
      <w:r>
        <w:t xml:space="preserve">Use </w:t>
      </w:r>
      <w:r w:rsidR="006D265F">
        <w:t xml:space="preserve">the </w:t>
      </w:r>
      <w:r w:rsidR="007B22A7" w:rsidRPr="005B440D">
        <w:t>Advanced Mode to create playlists based on multiple rules.</w:t>
      </w:r>
    </w:p>
    <w:p w:rsidR="008144A6" w:rsidRDefault="0001153A">
      <w:r>
        <w:rPr>
          <w:noProof/>
          <w:lang w:val="en-US" w:bidi="he-IL"/>
        </w:rPr>
        <mc:AlternateContent>
          <mc:Choice Requires="wps">
            <w:drawing>
              <wp:anchor distT="0" distB="0" distL="114300" distR="114300" simplePos="0" relativeHeight="251830272" behindDoc="0" locked="0" layoutInCell="1" allowOverlap="1" wp14:anchorId="64EB2B7F" wp14:editId="2CF0871F">
                <wp:simplePos x="0" y="0"/>
                <wp:positionH relativeFrom="column">
                  <wp:posOffset>47625</wp:posOffset>
                </wp:positionH>
                <wp:positionV relativeFrom="paragraph">
                  <wp:posOffset>3330575</wp:posOffset>
                </wp:positionV>
                <wp:extent cx="1104900" cy="161925"/>
                <wp:effectExtent l="0" t="0" r="19050" b="28575"/>
                <wp:wrapNone/>
                <wp:docPr id="104" name="Rectangle 104"/>
                <wp:cNvGraphicFramePr/>
                <a:graphic xmlns:a="http://schemas.openxmlformats.org/drawingml/2006/main">
                  <a:graphicData uri="http://schemas.microsoft.com/office/word/2010/wordprocessingShape">
                    <wps:wsp>
                      <wps:cNvSpPr/>
                      <wps:spPr>
                        <a:xfrm>
                          <a:off x="0" y="0"/>
                          <a:ext cx="1104900" cy="1619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4" o:spid="_x0000_s1026" style="position:absolute;margin-left:3.75pt;margin-top:262.25pt;width:87pt;height:12.7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" filled="f" strokecolor="yellow" strokeweight="2pt"/>
            </w:pict>
          </mc:Fallback>
        </mc:AlternateContent>
      </w:r>
      <w:r w:rsidR="008144A6">
        <w:rPr>
          <w:noProof/>
          <w:lang w:val="en-US" w:bidi="he-IL"/>
        </w:rPr>
        <w:drawing>
          <wp:inline distT="0" distB="0" distL="0" distR="0" wp14:anchorId="227C7DE4" wp14:editId="1CF64E33">
            <wp:extent cx="5171407" cy="3733800"/>
            <wp:effectExtent l="0" t="0" r="0" b="0"/>
            <wp:docPr id="12296" name="Picture 1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les_based.png"/>
                    <pic:cNvPicPr/>
                  </pic:nvPicPr>
                  <pic:blipFill>
                    <a:blip r:embed="rId70">
                      <a:extLst>
                        <a:ext uri="{28A0092B-C50C-407E-A947-70E740481C1C}">
                          <a14:useLocalDpi xmlns:a14="http://schemas.microsoft.com/office/drawing/2010/main" val="0"/>
                        </a:ext>
                      </a:extLst>
                    </a:blip>
                    <a:stretch>
                      <a:fillRect/>
                    </a:stretch>
                  </pic:blipFill>
                  <pic:spPr>
                    <a:xfrm>
                      <a:off x="0" y="0"/>
                      <a:ext cx="5171407" cy="3733800"/>
                    </a:xfrm>
                    <a:prstGeom prst="rect">
                      <a:avLst/>
                    </a:prstGeom>
                  </pic:spPr>
                </pic:pic>
              </a:graphicData>
            </a:graphic>
          </wp:inline>
        </w:drawing>
      </w:r>
    </w:p>
    <w:p w:rsidR="008144A6" w:rsidRDefault="008144A6" w:rsidP="008F01DA">
      <w:pPr>
        <w:pStyle w:val="Procedure"/>
      </w:pPr>
      <w:r>
        <w:t>To create/add a multiple rules based playlist</w:t>
      </w:r>
    </w:p>
    <w:p w:rsidR="007B22A7" w:rsidRPr="00014F5C" w:rsidRDefault="007B22A7" w:rsidP="00927D1E">
      <w:pPr>
        <w:pStyle w:val="ListNumber"/>
        <w:numPr>
          <w:ilvl w:val="0"/>
          <w:numId w:val="80"/>
        </w:numPr>
      </w:pPr>
      <w:r w:rsidRPr="00014F5C">
        <w:t>Select the Content tab and then select the Playlist menu.</w:t>
      </w:r>
    </w:p>
    <w:p w:rsidR="007B22A7" w:rsidRPr="00FD6AC6" w:rsidRDefault="007B22A7" w:rsidP="00B0724F">
      <w:pPr>
        <w:pStyle w:val="ListNumber"/>
      </w:pPr>
      <w:r w:rsidRPr="00FD6AC6">
        <w:t>Select Add Rules Based Playlist.</w:t>
      </w:r>
    </w:p>
    <w:p w:rsidR="007B22A7" w:rsidRPr="00FD6AC6" w:rsidRDefault="007B22A7">
      <w:pPr>
        <w:pStyle w:val="ListNumber"/>
      </w:pPr>
      <w:r w:rsidRPr="00FD6AC6">
        <w:t>Click Switch to Advanced Mode.</w:t>
      </w:r>
    </w:p>
    <w:p w:rsidR="00AB3F17" w:rsidRPr="00FD6AC6" w:rsidRDefault="007B22A7">
      <w:pPr>
        <w:pStyle w:val="ListNumber"/>
      </w:pPr>
      <w:r w:rsidRPr="00FD6AC6">
        <w:t>Enter a Name</w:t>
      </w:r>
      <w:r w:rsidR="00AB3F17" w:rsidRPr="00FD6AC6">
        <w:t xml:space="preserve"> for your playlist (required).</w:t>
      </w:r>
    </w:p>
    <w:p w:rsidR="007B22A7" w:rsidRDefault="007B22A7">
      <w:pPr>
        <w:pStyle w:val="ListNumber"/>
      </w:pPr>
      <w:r w:rsidRPr="00FD6AC6">
        <w:t>Click Add Rule to create a new playlist rule. (</w:t>
      </w:r>
      <w:r w:rsidR="00D4578A">
        <w:t xml:space="preserve">See </w:t>
      </w:r>
      <w:hyperlink w:anchor="_Creating_a_Rules" w:history="1">
        <w:r w:rsidR="006D265F" w:rsidRPr="00FD6AC6">
          <w:rPr>
            <w:rStyle w:val="Hyperlink"/>
          </w:rPr>
          <w:t>Creating a Rules Based Playlist</w:t>
        </w:r>
      </w:hyperlink>
      <w:r w:rsidR="006D265F" w:rsidRPr="00014F5C">
        <w:t xml:space="preserve"> </w:t>
      </w:r>
      <w:r w:rsidRPr="00FD6AC6">
        <w:t xml:space="preserve"> to learn about creating rules.)</w:t>
      </w:r>
    </w:p>
    <w:p w:rsidR="008144A6" w:rsidRDefault="00211EDC">
      <w:pPr>
        <w:pStyle w:val="ListContinue"/>
      </w:pPr>
      <w:r w:rsidRPr="00842D0E">
        <w:rPr>
          <w:noProof/>
          <w:lang w:val="en-US" w:bidi="he-IL"/>
        </w:rPr>
        <w:drawing>
          <wp:inline distT="0" distB="0" distL="0" distR="0" wp14:anchorId="3022C11C" wp14:editId="40572D0F">
            <wp:extent cx="5591175" cy="4225290"/>
            <wp:effectExtent l="0" t="0" r="9525"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 rules_based.png"/>
                    <pic:cNvPicPr/>
                  </pic:nvPicPr>
                  <pic:blipFill>
                    <a:blip r:embed="rId71">
                      <a:extLst>
                        <a:ext uri="{28A0092B-C50C-407E-A947-70E740481C1C}">
                          <a14:useLocalDpi xmlns:a14="http://schemas.microsoft.com/office/drawing/2010/main" val="0"/>
                        </a:ext>
                      </a:extLst>
                    </a:blip>
                    <a:stretch>
                      <a:fillRect/>
                    </a:stretch>
                  </pic:blipFill>
                  <pic:spPr>
                    <a:xfrm>
                      <a:off x="0" y="0"/>
                      <a:ext cx="5591175" cy="4225290"/>
                    </a:xfrm>
                    <a:prstGeom prst="rect">
                      <a:avLst/>
                    </a:prstGeom>
                  </pic:spPr>
                </pic:pic>
              </a:graphicData>
            </a:graphic>
          </wp:inline>
        </w:drawing>
      </w:r>
    </w:p>
    <w:p w:rsidR="00AB3F17" w:rsidRDefault="00AB3F17" w:rsidP="00B0724F">
      <w:pPr>
        <w:pStyle w:val="ListNumber"/>
      </w:pPr>
      <w:r w:rsidRPr="00842D0E">
        <w:t xml:space="preserve">Add </w:t>
      </w:r>
      <w:r w:rsidR="0001153A">
        <w:t>a</w:t>
      </w:r>
      <w:r w:rsidR="007B22A7" w:rsidRPr="00842D0E">
        <w:t xml:space="preserve">dditional rules. </w:t>
      </w:r>
    </w:p>
    <w:p w:rsidR="007B22A7" w:rsidRDefault="007B22A7">
      <w:pPr>
        <w:pStyle w:val="ListNumber"/>
      </w:pPr>
      <w:r>
        <w:t xml:space="preserve">Use the </w:t>
      </w:r>
      <w:r w:rsidRPr="00842D0E">
        <w:t>Remove Rule</w:t>
      </w:r>
      <w:r>
        <w:t xml:space="preserve"> and </w:t>
      </w:r>
      <w:r w:rsidRPr="00842D0E">
        <w:t>Edit Rule</w:t>
      </w:r>
      <w:r>
        <w:t xml:space="preserve"> buttons to make changes to your list of rules.</w:t>
      </w:r>
      <w:r w:rsidR="006D265F">
        <w:t xml:space="preserve"> </w:t>
      </w:r>
    </w:p>
    <w:p w:rsidR="0089665B" w:rsidRDefault="0089665B">
      <w:pPr>
        <w:pStyle w:val="ListContinue"/>
      </w:pPr>
      <w:r>
        <w:rPr>
          <w:noProof/>
          <w:lang w:val="en-US" w:bidi="he-IL"/>
        </w:rPr>
        <w:drawing>
          <wp:inline distT="0" distB="0" distL="0" distR="0" wp14:anchorId="6B6862C7" wp14:editId="1EA24D54">
            <wp:extent cx="5619750" cy="4237753"/>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9750" cy="4237753"/>
                    </a:xfrm>
                    <a:prstGeom prst="rect">
                      <a:avLst/>
                    </a:prstGeom>
                    <a:noFill/>
                  </pic:spPr>
                </pic:pic>
              </a:graphicData>
            </a:graphic>
          </wp:inline>
        </w:drawing>
      </w:r>
    </w:p>
    <w:p w:rsidR="007B22A7" w:rsidRPr="005127A9" w:rsidRDefault="009D69F9" w:rsidP="00831E12">
      <w:pPr>
        <w:rPr>
          <w:rFonts w:ascii="Calibri" w:hAnsi="Calibri"/>
          <w:b/>
          <w:bCs/>
          <w:sz w:val="24"/>
          <w:szCs w:val="24"/>
        </w:rPr>
      </w:pPr>
      <w:r>
        <w:t>R</w:t>
      </w:r>
      <w:r w:rsidR="007B22A7" w:rsidRPr="0083168D">
        <w:t xml:space="preserve">ules </w:t>
      </w:r>
      <w:r w:rsidR="00AB3F17">
        <w:t xml:space="preserve">are </w:t>
      </w:r>
      <w:r w:rsidR="007B22A7" w:rsidRPr="0083168D">
        <w:t>applied to the play</w:t>
      </w:r>
      <w:r w:rsidR="00AB3F17">
        <w:t xml:space="preserve">list in the order they appear. </w:t>
      </w:r>
      <w:r w:rsidR="00AB3F17" w:rsidRPr="006D265F">
        <w:t>U</w:t>
      </w:r>
      <w:r w:rsidR="00AB3F17">
        <w:t>s</w:t>
      </w:r>
      <w:r w:rsidR="007B22A7" w:rsidRPr="00842D0E">
        <w:t>e the arrows to change the order of the rules</w:t>
      </w:r>
      <w:r>
        <w:t>.</w:t>
      </w:r>
      <w:r w:rsidR="007B22A7" w:rsidRPr="006D265F">
        <w:t xml:space="preserve"> </w:t>
      </w:r>
    </w:p>
    <w:p w:rsidR="009B63BF" w:rsidRDefault="009B63BF" w:rsidP="008F01DA">
      <w:pPr>
        <w:pStyle w:val="Heading2"/>
      </w:pPr>
      <w:bookmarkStart w:id="383" w:name="_Additional_Playlist_Configuration"/>
      <w:bookmarkStart w:id="384" w:name="_Toc313796567"/>
      <w:bookmarkStart w:id="385" w:name="_Toc320796790"/>
      <w:bookmarkEnd w:id="383"/>
      <w:r>
        <w:t>Additional Playlist Configuration</w:t>
      </w:r>
      <w:bookmarkEnd w:id="384"/>
      <w:bookmarkEnd w:id="385"/>
    </w:p>
    <w:p w:rsidR="009B63BF" w:rsidRPr="005B4C21" w:rsidRDefault="009B63BF" w:rsidP="005127A9">
      <w:r>
        <w:t>Other actions that you may apply to playlists include:</w:t>
      </w:r>
    </w:p>
    <w:p w:rsidR="009B63BF" w:rsidRDefault="009950C3" w:rsidP="005127A9">
      <w:pPr>
        <w:pStyle w:val="ListBullet"/>
      </w:pPr>
      <w:hyperlink w:anchor="_Creating_Multi-tab_Playlists" w:history="1">
        <w:r w:rsidR="009B63BF" w:rsidRPr="009B63BF">
          <w:rPr>
            <w:rStyle w:val="Hyperlink"/>
            <w:rFonts w:cs="Arial"/>
          </w:rPr>
          <w:t>Creating Multi-tab Playlists</w:t>
        </w:r>
      </w:hyperlink>
      <w:r w:rsidR="009B63BF">
        <w:t xml:space="preserve"> </w:t>
      </w:r>
    </w:p>
    <w:p w:rsidR="009B63BF" w:rsidRDefault="009950C3">
      <w:pPr>
        <w:pStyle w:val="ListBullet"/>
      </w:pPr>
      <w:hyperlink w:anchor="_Deleting_a_Playlist" w:history="1">
        <w:r w:rsidR="009B63BF" w:rsidRPr="009B63BF">
          <w:rPr>
            <w:rStyle w:val="Hyperlink"/>
            <w:rFonts w:cs="Arial"/>
          </w:rPr>
          <w:t>Deleting a Playlist</w:t>
        </w:r>
      </w:hyperlink>
      <w:r w:rsidR="009B63BF">
        <w:t xml:space="preserve"> </w:t>
      </w:r>
    </w:p>
    <w:p w:rsidR="009B63BF" w:rsidRDefault="009950C3">
      <w:pPr>
        <w:pStyle w:val="ListBullet"/>
      </w:pPr>
      <w:hyperlink w:anchor="_Removing_Videos_from" w:history="1">
        <w:r w:rsidR="009B63BF" w:rsidRPr="009B63BF">
          <w:rPr>
            <w:rStyle w:val="Hyperlink"/>
            <w:rFonts w:cs="Arial"/>
          </w:rPr>
          <w:t>Removing Videos from a Playlist</w:t>
        </w:r>
      </w:hyperlink>
    </w:p>
    <w:p w:rsidR="009B63BF" w:rsidRDefault="009950C3" w:rsidP="009B63BF">
      <w:pPr>
        <w:pStyle w:val="ListBullet"/>
      </w:pPr>
      <w:hyperlink w:anchor="_Customizing_Additional_Features" w:history="1">
        <w:r w:rsidR="009B63BF" w:rsidRPr="009B63BF">
          <w:rPr>
            <w:rStyle w:val="Hyperlink"/>
            <w:rFonts w:cs="Arial"/>
          </w:rPr>
          <w:t>Customizing Additional Features for Playlists</w:t>
        </w:r>
      </w:hyperlink>
    </w:p>
    <w:p w:rsidR="008A239E" w:rsidRDefault="008A239E" w:rsidP="008F01DA">
      <w:pPr>
        <w:pStyle w:val="Heading3"/>
      </w:pPr>
      <w:bookmarkStart w:id="386" w:name="_Creating_Multi-tab_Playlists"/>
      <w:bookmarkStart w:id="387" w:name="_Toc313796568"/>
      <w:bookmarkStart w:id="388" w:name="_Toc320796791"/>
      <w:bookmarkEnd w:id="386"/>
      <w:r w:rsidRPr="009039D5">
        <w:t>Creating</w:t>
      </w:r>
      <w:r w:rsidR="00782C35">
        <w:t xml:space="preserve"> a Player with</w:t>
      </w:r>
      <w:r w:rsidRPr="009039D5">
        <w:t xml:space="preserve"> </w:t>
      </w:r>
      <w:r w:rsidR="00854D58">
        <w:t xml:space="preserve">Multi-tab </w:t>
      </w:r>
      <w:r w:rsidRPr="009039D5">
        <w:t>Playlist</w:t>
      </w:r>
      <w:r w:rsidR="00854D58">
        <w:t>s</w:t>
      </w:r>
      <w:bookmarkEnd w:id="387"/>
      <w:bookmarkEnd w:id="388"/>
      <w:r w:rsidR="00A57665">
        <w:t xml:space="preserve"> </w:t>
      </w:r>
    </w:p>
    <w:p w:rsidR="008A239E" w:rsidRDefault="008A239E">
      <w:r w:rsidRPr="00995155">
        <w:t>A Multi</w:t>
      </w:r>
      <w:r w:rsidR="00854D58">
        <w:t>-tab</w:t>
      </w:r>
      <w:r w:rsidRPr="00995155">
        <w:t xml:space="preserve"> Playlist </w:t>
      </w:r>
      <w:r w:rsidR="000E367A">
        <w:t xml:space="preserve">contains </w:t>
      </w:r>
      <w:r w:rsidRPr="00995155">
        <w:t>multiple tabs, each containing a different playlist.</w:t>
      </w:r>
    </w:p>
    <w:p w:rsidR="008A239E" w:rsidRPr="00995155" w:rsidRDefault="008A239E" w:rsidP="008F01DA">
      <w:pPr>
        <w:pStyle w:val="Procedure"/>
      </w:pPr>
      <w:r w:rsidRPr="0083168D">
        <w:rPr>
          <w:rStyle w:val="ProcedureChar"/>
        </w:rPr>
        <w:t>To create</w:t>
      </w:r>
      <w:r>
        <w:rPr>
          <w:rStyle w:val="ProcedureChar"/>
        </w:rPr>
        <w:t xml:space="preserve"> </w:t>
      </w:r>
      <w:r w:rsidRPr="0083168D">
        <w:rPr>
          <w:rStyle w:val="ProcedureChar"/>
        </w:rPr>
        <w:t>a multi</w:t>
      </w:r>
      <w:r w:rsidR="00854D58">
        <w:rPr>
          <w:rStyle w:val="ProcedureChar"/>
        </w:rPr>
        <w:t>-tab</w:t>
      </w:r>
      <w:r w:rsidRPr="0083168D">
        <w:rPr>
          <w:rStyle w:val="ProcedureChar"/>
        </w:rPr>
        <w:t xml:space="preserve"> playlist</w:t>
      </w:r>
    </w:p>
    <w:p w:rsidR="008A239E" w:rsidRPr="00995155" w:rsidRDefault="008A239E" w:rsidP="00927D1E">
      <w:pPr>
        <w:pStyle w:val="ListNumber"/>
        <w:numPr>
          <w:ilvl w:val="0"/>
          <w:numId w:val="16"/>
        </w:numPr>
      </w:pPr>
      <w:r>
        <w:t xml:space="preserve">Select the </w:t>
      </w:r>
      <w:r w:rsidRPr="00995155">
        <w:t xml:space="preserve">Studio </w:t>
      </w:r>
      <w:r>
        <w:t xml:space="preserve">Tab and then </w:t>
      </w:r>
      <w:r w:rsidRPr="007223F6">
        <w:t xml:space="preserve">select </w:t>
      </w:r>
      <w:r w:rsidRPr="00995155">
        <w:t>New Player – Multiple Playlist</w:t>
      </w:r>
      <w:r>
        <w:t>.</w:t>
      </w:r>
    </w:p>
    <w:p w:rsidR="0089665B" w:rsidRDefault="008A239E">
      <w:pPr>
        <w:pStyle w:val="ListContinue"/>
      </w:pPr>
      <w:r>
        <w:t>The</w:t>
      </w:r>
      <w:r w:rsidRPr="00854D58">
        <w:t xml:space="preserve"> </w:t>
      </w:r>
      <w:r w:rsidRPr="00014F5C">
        <w:rPr>
          <w:b/>
        </w:rPr>
        <w:t>Basics</w:t>
      </w:r>
      <w:r w:rsidR="0089665B">
        <w:t xml:space="preserve"> tab is displayed.</w:t>
      </w:r>
    </w:p>
    <w:p w:rsidR="008A239E" w:rsidRPr="0089665B" w:rsidRDefault="008A239E" w:rsidP="0089665B">
      <w:pPr>
        <w:pStyle w:val="ListNumber"/>
        <w:rPr>
          <w:rStyle w:val="Hyperlink"/>
          <w:rFonts w:cs="Arial"/>
          <w:color w:val="666560"/>
        </w:rPr>
      </w:pPr>
      <w:r w:rsidRPr="007223F6">
        <w:t>Des</w:t>
      </w:r>
      <w:r>
        <w:t xml:space="preserve">ign and configure your playlist. See </w:t>
      </w:r>
      <w:hyperlink w:anchor="_Designing_and_Configuring" w:history="1">
        <w:r w:rsidRPr="00240C7D">
          <w:rPr>
            <w:rStyle w:val="Hyperlink"/>
          </w:rPr>
          <w:t>Designing and Configuring a New Player or Playlist</w:t>
        </w:r>
      </w:hyperlink>
      <w:hyperlink w:anchor="DEsigning_and_Configuring_a_new_player" w:history="1">
        <w:r w:rsidRPr="00D155E8">
          <w:rPr>
            <w:rStyle w:val="Hyperlink"/>
            <w:color w:val="auto"/>
          </w:rPr>
          <w:t>.</w:t>
        </w:r>
      </w:hyperlink>
    </w:p>
    <w:p w:rsidR="008A239E" w:rsidRDefault="008A239E" w:rsidP="00927D1E">
      <w:pPr>
        <w:pStyle w:val="ListNumber"/>
        <w:numPr>
          <w:ilvl w:val="0"/>
          <w:numId w:val="16"/>
        </w:numPr>
      </w:pPr>
      <w:r w:rsidRPr="00995155">
        <w:t xml:space="preserve">Select the </w:t>
      </w:r>
      <w:r w:rsidRPr="005C7B20">
        <w:t>Content</w:t>
      </w:r>
      <w:r w:rsidRPr="00240C7D">
        <w:t xml:space="preserve"> tab and add pre-existing playlists to your new Multiple Playlist</w:t>
      </w:r>
      <w:r>
        <w:t>.</w:t>
      </w:r>
    </w:p>
    <w:p w:rsidR="008A239E" w:rsidRDefault="008A239E">
      <w:pPr>
        <w:pStyle w:val="ListContinue"/>
      </w:pPr>
      <w:r>
        <w:t xml:space="preserve">Use the arrows to select from the list of </w:t>
      </w:r>
      <w:r w:rsidRPr="00995155">
        <w:t>All playlists</w:t>
      </w:r>
      <w:r>
        <w:t xml:space="preserve"> and move them to the </w:t>
      </w:r>
      <w:r w:rsidRPr="00995155">
        <w:t>Playlist tabs</w:t>
      </w:r>
      <w:r>
        <w:t xml:space="preserve"> list</w:t>
      </w:r>
      <w:r w:rsidRPr="00240C7D">
        <w:t>.</w:t>
      </w:r>
    </w:p>
    <w:p w:rsidR="008A239E" w:rsidRPr="0089665B" w:rsidRDefault="008A239E" w:rsidP="00927D1E">
      <w:pPr>
        <w:pStyle w:val="ListNumber"/>
        <w:numPr>
          <w:ilvl w:val="0"/>
          <w:numId w:val="16"/>
        </w:numPr>
      </w:pPr>
      <w:r w:rsidRPr="002F0199">
        <w:t>Save Changes</w:t>
      </w:r>
      <w:r w:rsidRPr="00240C7D">
        <w:t xml:space="preserve"> to complete the process</w:t>
      </w:r>
      <w:r w:rsidR="0089665B">
        <w:t>.</w:t>
      </w:r>
    </w:p>
    <w:p w:rsidR="008A239E" w:rsidRDefault="008A239E">
      <w:pPr>
        <w:pStyle w:val="ListContinue"/>
      </w:pPr>
      <w:r w:rsidRPr="00AB631E">
        <w:rPr>
          <w:noProof/>
          <w:lang w:val="en-US" w:bidi="he-IL"/>
        </w:rPr>
        <w:drawing>
          <wp:inline distT="0" distB="0" distL="0" distR="0" wp14:anchorId="537D4BAF" wp14:editId="08CD4CF2">
            <wp:extent cx="5172075" cy="2702356"/>
            <wp:effectExtent l="0" t="0" r="0" b="3175"/>
            <wp:docPr id="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srcRect/>
                    <a:stretch>
                      <a:fillRect/>
                    </a:stretch>
                  </pic:blipFill>
                  <pic:spPr bwMode="auto">
                    <a:xfrm>
                      <a:off x="0" y="0"/>
                      <a:ext cx="5171012" cy="2701801"/>
                    </a:xfrm>
                    <a:prstGeom prst="rect">
                      <a:avLst/>
                    </a:prstGeom>
                    <a:noFill/>
                    <a:ln w="9525">
                      <a:noFill/>
                      <a:miter lim="800000"/>
                      <a:headEnd/>
                      <a:tailEnd/>
                    </a:ln>
                  </pic:spPr>
                </pic:pic>
              </a:graphicData>
            </a:graphic>
          </wp:inline>
        </w:drawing>
      </w:r>
      <w:r>
        <w:br/>
      </w:r>
      <w:r w:rsidRPr="00BE6694">
        <w:br/>
      </w:r>
      <w:r>
        <w:t xml:space="preserve">The </w:t>
      </w:r>
      <w:r w:rsidRPr="00BE6694">
        <w:t>player</w:t>
      </w:r>
      <w:r>
        <w:t>s</w:t>
      </w:r>
      <w:r w:rsidRPr="00BE6694">
        <w:t xml:space="preserve"> will appear in the</w:t>
      </w:r>
      <w:r>
        <w:t xml:space="preserve"> </w:t>
      </w:r>
      <w:r w:rsidR="001C1A6B">
        <w:t>Multiplayer</w:t>
      </w:r>
      <w:r>
        <w:t xml:space="preserve"> </w:t>
      </w:r>
      <w:r w:rsidRPr="00BE6694">
        <w:t>List.</w:t>
      </w:r>
      <w:r>
        <w:t xml:space="preserve"> Each playlist will be displayed in a new tab.</w:t>
      </w:r>
    </w:p>
    <w:p w:rsidR="00F3490B" w:rsidRPr="00F3490B" w:rsidRDefault="00F3490B" w:rsidP="008F01DA">
      <w:pPr>
        <w:pStyle w:val="Heading3"/>
      </w:pPr>
      <w:bookmarkStart w:id="389" w:name="_Deleting_a_Playlist"/>
      <w:bookmarkStart w:id="390" w:name="_Toc313796569"/>
      <w:bookmarkStart w:id="391" w:name="_Toc320796792"/>
      <w:bookmarkEnd w:id="389"/>
      <w:r w:rsidRPr="00F3490B">
        <w:t xml:space="preserve">Deleting a </w:t>
      </w:r>
      <w:r w:rsidR="009B63BF">
        <w:t>P</w:t>
      </w:r>
      <w:r w:rsidRPr="00F3490B">
        <w:t>laylist</w:t>
      </w:r>
      <w:bookmarkEnd w:id="390"/>
      <w:bookmarkEnd w:id="391"/>
    </w:p>
    <w:p w:rsidR="00F3490B" w:rsidRDefault="00F3490B" w:rsidP="008F01DA">
      <w:pPr>
        <w:pStyle w:val="Procedure"/>
      </w:pPr>
      <w:r>
        <w:t>To delete a playlist</w:t>
      </w:r>
    </w:p>
    <w:p w:rsidR="00F3490B" w:rsidRDefault="00F3490B" w:rsidP="00927D1E">
      <w:pPr>
        <w:pStyle w:val="ListNumber"/>
        <w:numPr>
          <w:ilvl w:val="0"/>
          <w:numId w:val="82"/>
        </w:numPr>
      </w:pPr>
      <w:r>
        <w:t xml:space="preserve">Go to the </w:t>
      </w:r>
      <w:r w:rsidRPr="00014F5C">
        <w:t>Content</w:t>
      </w:r>
      <w:r>
        <w:t xml:space="preserve"> tab and then select the </w:t>
      </w:r>
      <w:r w:rsidRPr="005C7B20">
        <w:t>Playlists</w:t>
      </w:r>
      <w:r>
        <w:t xml:space="preserve"> tab.</w:t>
      </w:r>
    </w:p>
    <w:p w:rsidR="00F3490B" w:rsidRDefault="00F3490B" w:rsidP="00B0724F">
      <w:pPr>
        <w:pStyle w:val="ListNumber"/>
      </w:pPr>
      <w:r>
        <w:t xml:space="preserve">Select the playlist in the workspace and click </w:t>
      </w:r>
      <w:r w:rsidRPr="00842D0E">
        <w:rPr>
          <w:rStyle w:val="BodyTextChar"/>
        </w:rPr>
        <w:t>Delete</w:t>
      </w:r>
      <w:r>
        <w:t xml:space="preserve">. </w:t>
      </w:r>
    </w:p>
    <w:p w:rsidR="00F3490B" w:rsidRDefault="001B325A" w:rsidP="008F01DA">
      <w:pPr>
        <w:pStyle w:val="Heading3"/>
      </w:pPr>
      <w:bookmarkStart w:id="392" w:name="remove"/>
      <w:bookmarkStart w:id="393" w:name="_Removing_Videos_from"/>
      <w:bookmarkStart w:id="394" w:name="_Toc313796570"/>
      <w:bookmarkStart w:id="395" w:name="_Toc320796793"/>
      <w:bookmarkEnd w:id="392"/>
      <w:bookmarkEnd w:id="393"/>
      <w:r>
        <w:t>Removing Videos from a P</w:t>
      </w:r>
      <w:r w:rsidR="00F3490B">
        <w:t>laylist</w:t>
      </w:r>
      <w:bookmarkEnd w:id="394"/>
      <w:bookmarkEnd w:id="395"/>
    </w:p>
    <w:p w:rsidR="00F3490B" w:rsidRDefault="00F3490B" w:rsidP="008F01DA">
      <w:pPr>
        <w:pStyle w:val="Procedure"/>
      </w:pPr>
      <w:r>
        <w:t>To remove videos from a manual playlist:</w:t>
      </w:r>
    </w:p>
    <w:p w:rsidR="00F3490B" w:rsidRDefault="00F3490B" w:rsidP="00927D1E">
      <w:pPr>
        <w:pStyle w:val="ListNumber"/>
        <w:numPr>
          <w:ilvl w:val="0"/>
          <w:numId w:val="83"/>
        </w:numPr>
      </w:pPr>
      <w:r>
        <w:t xml:space="preserve">Go to the </w:t>
      </w:r>
      <w:r w:rsidRPr="005C7B20">
        <w:t>Content</w:t>
      </w:r>
      <w:r>
        <w:t xml:space="preserve"> tab and then select the </w:t>
      </w:r>
      <w:r w:rsidRPr="005C7B20">
        <w:t>Playlists</w:t>
      </w:r>
      <w:r>
        <w:t xml:space="preserve"> tab </w:t>
      </w:r>
    </w:p>
    <w:p w:rsidR="00F3490B" w:rsidRDefault="00F3490B" w:rsidP="00927D1E">
      <w:pPr>
        <w:pStyle w:val="ListNumber"/>
        <w:numPr>
          <w:ilvl w:val="0"/>
          <w:numId w:val="83"/>
        </w:numPr>
      </w:pPr>
      <w:r>
        <w:t>Select the playlist.</w:t>
      </w:r>
    </w:p>
    <w:p w:rsidR="00F3490B" w:rsidRPr="00F3490B" w:rsidRDefault="00F3490B" w:rsidP="00927D1E">
      <w:pPr>
        <w:pStyle w:val="ListNumber"/>
        <w:numPr>
          <w:ilvl w:val="0"/>
          <w:numId w:val="83"/>
        </w:numPr>
      </w:pPr>
      <w:r w:rsidRPr="00C4778E">
        <w:t xml:space="preserve">Select one or more videos </w:t>
      </w:r>
      <w:r w:rsidRPr="00842D0E">
        <w:t xml:space="preserve">from the </w:t>
      </w:r>
      <w:r w:rsidRPr="005C7B20">
        <w:t>Playlist Entries</w:t>
      </w:r>
      <w:r w:rsidRPr="00842D0E">
        <w:t xml:space="preserve"> and use the horizon</w:t>
      </w:r>
      <w:r w:rsidR="00C4778E" w:rsidRPr="00842D0E">
        <w:t xml:space="preserve">tal arrows to move them to the </w:t>
      </w:r>
      <w:r w:rsidR="00C4778E" w:rsidRPr="005C7B20">
        <w:t>Entries table</w:t>
      </w:r>
      <w:r w:rsidRPr="00C4778E">
        <w:t>.</w:t>
      </w:r>
    </w:p>
    <w:p w:rsidR="00F3490B" w:rsidRDefault="00F3490B">
      <w:r>
        <w:t>Removing a video from a playlist does not delete it from your</w:t>
      </w:r>
      <w:r w:rsidR="00C4778E">
        <w:t xml:space="preserve"> content library</w:t>
      </w:r>
      <w:r>
        <w:t>.</w:t>
      </w:r>
    </w:p>
    <w:p w:rsidR="00F3490B" w:rsidRDefault="00F3490B">
      <w:r>
        <w:t>You cannot remove a video from a rules based playlist</w:t>
      </w:r>
      <w:r w:rsidR="00DC6A96">
        <w:t xml:space="preserve"> directly</w:t>
      </w:r>
      <w:r>
        <w:t>. Instead, you can:</w:t>
      </w:r>
    </w:p>
    <w:p w:rsidR="00F3490B" w:rsidRDefault="00F3490B" w:rsidP="00842D0E">
      <w:pPr>
        <w:pStyle w:val="ListBullet"/>
      </w:pPr>
      <w:r>
        <w:t>Modify the tags of the video so that the video no longer has any of the rules based playlist's tags.</w:t>
      </w:r>
    </w:p>
    <w:p w:rsidR="00F3490B" w:rsidRDefault="00F3490B" w:rsidP="00842D0E">
      <w:pPr>
        <w:pStyle w:val="ListBullet"/>
      </w:pPr>
      <w:r>
        <w:t>Modify the tags of the playlist so that they no longer include any of the video's tags.</w:t>
      </w:r>
    </w:p>
    <w:p w:rsidR="008A239E" w:rsidRPr="001758E7" w:rsidRDefault="00F3490B" w:rsidP="00123DCF">
      <w:pPr>
        <w:pStyle w:val="ListBullet"/>
      </w:pPr>
      <w:r>
        <w:t>Delete the video.</w:t>
      </w:r>
      <w:bookmarkStart w:id="396" w:name="_Flash_Delivery_Type"/>
      <w:bookmarkEnd w:id="396"/>
    </w:p>
    <w:p w:rsidR="008A239E" w:rsidRDefault="008A239E" w:rsidP="008F01DA">
      <w:pPr>
        <w:pStyle w:val="Heading3"/>
        <w:rPr>
          <w:rStyle w:val="Heading3Char"/>
          <w:b/>
        </w:rPr>
      </w:pPr>
      <w:bookmarkStart w:id="397" w:name="_Customizing_Additional_Features"/>
      <w:bookmarkStart w:id="398" w:name="_Toc313796571"/>
      <w:bookmarkStart w:id="399" w:name="_Toc320796794"/>
      <w:bookmarkEnd w:id="397"/>
      <w:r>
        <w:rPr>
          <w:rStyle w:val="Heading3Char"/>
        </w:rPr>
        <w:t>C</w:t>
      </w:r>
      <w:r w:rsidR="009B63BF">
        <w:rPr>
          <w:rStyle w:val="Heading3Char"/>
        </w:rPr>
        <w:t xml:space="preserve">ustomizing </w:t>
      </w:r>
      <w:r w:rsidRPr="007223F6">
        <w:rPr>
          <w:rStyle w:val="Heading3Char"/>
        </w:rPr>
        <w:t xml:space="preserve">Additional </w:t>
      </w:r>
      <w:r>
        <w:rPr>
          <w:rStyle w:val="Heading3Char"/>
        </w:rPr>
        <w:t>F</w:t>
      </w:r>
      <w:r w:rsidRPr="00995155">
        <w:rPr>
          <w:rStyle w:val="Heading3Char"/>
        </w:rPr>
        <w:t>eature</w:t>
      </w:r>
      <w:r>
        <w:rPr>
          <w:rStyle w:val="Heading3Char"/>
        </w:rPr>
        <w:t>s</w:t>
      </w:r>
      <w:r w:rsidRPr="00995155">
        <w:rPr>
          <w:rStyle w:val="Heading3Char"/>
        </w:rPr>
        <w:t xml:space="preserve"> </w:t>
      </w:r>
      <w:r w:rsidRPr="007223F6">
        <w:rPr>
          <w:rStyle w:val="Heading3Char"/>
        </w:rPr>
        <w:t xml:space="preserve">for </w:t>
      </w:r>
      <w:r>
        <w:rPr>
          <w:rStyle w:val="Heading3Char"/>
        </w:rPr>
        <w:t>P</w:t>
      </w:r>
      <w:r w:rsidRPr="00995155">
        <w:rPr>
          <w:rStyle w:val="Heading3Char"/>
        </w:rPr>
        <w:t>laylists</w:t>
      </w:r>
      <w:bookmarkEnd w:id="398"/>
      <w:bookmarkEnd w:id="399"/>
      <w:r w:rsidRPr="00995155">
        <w:rPr>
          <w:rStyle w:val="Heading3Char"/>
        </w:rPr>
        <w:t xml:space="preserve"> </w:t>
      </w:r>
    </w:p>
    <w:p w:rsidR="00836A9A" w:rsidRDefault="008A239E">
      <w:r w:rsidRPr="00995155">
        <w:rPr>
          <w:rStyle w:val="BodyTextChar"/>
        </w:rPr>
        <w:t xml:space="preserve">When creating a playlist (either with one or multiple tabs) you will see additional configuration options under the Playlist Items section. </w:t>
      </w:r>
      <w:r w:rsidR="00BB24E9">
        <w:rPr>
          <w:rStyle w:val="BodyTextChar"/>
        </w:rPr>
        <w:t>V</w:t>
      </w:r>
      <w:r w:rsidRPr="00995155">
        <w:rPr>
          <w:rStyle w:val="BodyTextChar"/>
        </w:rPr>
        <w:t>arious types of information for each of the playlist items, such as number of plays, tags, rank etc.</w:t>
      </w:r>
      <w:r w:rsidR="00BB24E9">
        <w:rPr>
          <w:rStyle w:val="BodyTextChar"/>
        </w:rPr>
        <w:t xml:space="preserve"> are displayed.</w:t>
      </w:r>
      <w:r w:rsidRPr="00995155">
        <w:rPr>
          <w:rStyle w:val="BodyTextChar"/>
        </w:rPr>
        <w:br/>
      </w:r>
      <w:r>
        <w:br/>
      </w:r>
      <w:r w:rsidR="00BB24E9">
        <w:t xml:space="preserve">Use options in </w:t>
      </w:r>
      <w:r w:rsidRPr="00480DF1">
        <w:t>the Features section to customize the player's design</w:t>
      </w:r>
      <w:r w:rsidR="00BB24E9">
        <w:t>.</w:t>
      </w:r>
    </w:p>
    <w:p w:rsidR="00F339B7" w:rsidRDefault="00F339B7"/>
    <w:p w:rsidR="00836A9A" w:rsidRDefault="00836A9A" w:rsidP="008F01DA">
      <w:pPr>
        <w:pStyle w:val="Heading2"/>
      </w:pPr>
      <w:bookmarkStart w:id="400" w:name="_Designing_and_Configuring"/>
      <w:bookmarkStart w:id="401" w:name="_Toc313796572"/>
      <w:bookmarkStart w:id="402" w:name="_Toc320796795"/>
      <w:bookmarkEnd w:id="400"/>
      <w:r w:rsidRPr="00480DF1">
        <w:t>Designing and Configurin</w:t>
      </w:r>
      <w:bookmarkStart w:id="403" w:name="DEsigning_and_Configuring_a_new_player"/>
      <w:bookmarkEnd w:id="403"/>
      <w:r w:rsidRPr="00480DF1">
        <w:t>g a Player</w:t>
      </w:r>
      <w:bookmarkEnd w:id="401"/>
      <w:bookmarkEnd w:id="402"/>
      <w:r>
        <w:t xml:space="preserve"> </w:t>
      </w:r>
    </w:p>
    <w:p w:rsidR="00085D2A" w:rsidRDefault="009A25F2" w:rsidP="009D62F1">
      <w:pPr>
        <w:rPr>
          <w:rStyle w:val="BodyTextChar"/>
          <w:b/>
        </w:rPr>
      </w:pPr>
      <w:r w:rsidRPr="00842D0E">
        <w:rPr>
          <w:rStyle w:val="BodyTextChar"/>
        </w:rPr>
        <w:t>A playlist is a collection of videos that are grouped together in a particular order for playback in the K</w:t>
      </w:r>
      <w:r w:rsidR="00085D2A">
        <w:rPr>
          <w:rStyle w:val="BodyTextChar"/>
        </w:rPr>
        <w:t xml:space="preserve">altura </w:t>
      </w:r>
      <w:r w:rsidRPr="00842D0E">
        <w:rPr>
          <w:rStyle w:val="BodyTextChar"/>
        </w:rPr>
        <w:t>Player</w:t>
      </w:r>
      <w:r>
        <w:rPr>
          <w:rStyle w:val="apple-converted-space"/>
          <w:color w:val="5B5B5B"/>
          <w:sz w:val="21"/>
          <w:szCs w:val="21"/>
        </w:rPr>
        <w:t>.</w:t>
      </w:r>
      <w:r w:rsidR="00085D2A" w:rsidRPr="00085D2A">
        <w:rPr>
          <w:rStyle w:val="Heading2Char"/>
          <w:color w:val="5B5B5B"/>
          <w:sz w:val="21"/>
          <w:szCs w:val="21"/>
        </w:rPr>
        <w:t xml:space="preserve"> </w:t>
      </w:r>
      <w:r w:rsidR="00085D2A" w:rsidRPr="00842D0E">
        <w:rPr>
          <w:rStyle w:val="BodyTextChar"/>
        </w:rPr>
        <w:t xml:space="preserve">After you've created your playlist, you can assign your playlist to a player. </w:t>
      </w:r>
      <w:r w:rsidR="00836A9A" w:rsidRPr="00836A9A">
        <w:rPr>
          <w:rStyle w:val="BodyTextChar"/>
        </w:rPr>
        <w:t xml:space="preserve">Use the </w:t>
      </w:r>
      <w:r w:rsidR="00836A9A" w:rsidRPr="0083168D">
        <w:rPr>
          <w:rStyle w:val="BodyTextChar"/>
        </w:rPr>
        <w:t xml:space="preserve">Studio </w:t>
      </w:r>
      <w:r w:rsidR="00836A9A" w:rsidRPr="00836A9A">
        <w:rPr>
          <w:rStyle w:val="BodyTextChar"/>
        </w:rPr>
        <w:t xml:space="preserve">tab </w:t>
      </w:r>
      <w:r w:rsidR="00836A9A" w:rsidRPr="0083168D">
        <w:rPr>
          <w:rStyle w:val="BodyTextChar"/>
        </w:rPr>
        <w:t>to create configurations and design players and playlists. You can add, remove and adjust multiple buttons and features, and create a look to match your site.</w:t>
      </w:r>
      <w:r w:rsidR="00C4778E">
        <w:rPr>
          <w:rStyle w:val="BodyTextChar"/>
        </w:rPr>
        <w:t xml:space="preserve"> </w:t>
      </w:r>
    </w:p>
    <w:p w:rsidR="00A7294B" w:rsidRPr="00E54D7D" w:rsidRDefault="00A7294B" w:rsidP="008F01DA">
      <w:pPr>
        <w:pStyle w:val="Heading3"/>
      </w:pPr>
      <w:bookmarkStart w:id="404" w:name="_Toc302304752"/>
      <w:bookmarkStart w:id="405" w:name="_Toc313796573"/>
      <w:bookmarkStart w:id="406" w:name="_Toc320796796"/>
      <w:r w:rsidRPr="00E54D7D">
        <w:t>Player List</w:t>
      </w:r>
      <w:bookmarkEnd w:id="404"/>
      <w:bookmarkEnd w:id="405"/>
      <w:bookmarkEnd w:id="406"/>
    </w:p>
    <w:p w:rsidR="00A7294B" w:rsidRDefault="00A7294B">
      <w:r>
        <w:t>The Studio tab displays the list of the players defined in the system. The default players that are included within the system, as well as players defined and created by administrators via the KMC are displayed.</w:t>
      </w:r>
      <w:bookmarkStart w:id="407" w:name="_Toc302932193"/>
      <w:bookmarkStart w:id="408" w:name="_Toc302930758"/>
      <w:bookmarkStart w:id="409" w:name="_Toc302930442"/>
      <w:bookmarkStart w:id="410" w:name="_Toc302915033"/>
      <w:bookmarkStart w:id="411" w:name="_Toc302660634"/>
      <w:bookmarkStart w:id="412" w:name="_Toc302310856"/>
      <w:bookmarkStart w:id="413" w:name="_Toc302305071"/>
      <w:bookmarkStart w:id="414" w:name="_Toc302304912"/>
      <w:bookmarkStart w:id="415" w:name="_Toc302932194"/>
      <w:bookmarkStart w:id="416" w:name="_Toc302930759"/>
      <w:bookmarkStart w:id="417" w:name="_Toc302930443"/>
      <w:bookmarkStart w:id="418" w:name="_Toc302915034"/>
      <w:bookmarkStart w:id="419" w:name="_Toc302660635"/>
      <w:bookmarkStart w:id="420" w:name="_Toc302310857"/>
      <w:bookmarkStart w:id="421" w:name="_Toc302305072"/>
      <w:bookmarkStart w:id="422" w:name="_Toc302304913"/>
      <w:bookmarkStart w:id="423" w:name="_Toc302932195"/>
      <w:bookmarkStart w:id="424" w:name="_Toc302930760"/>
      <w:bookmarkStart w:id="425" w:name="_Toc302930444"/>
      <w:bookmarkStart w:id="426" w:name="_Toc302915035"/>
      <w:bookmarkStart w:id="427" w:name="_Toc302660636"/>
      <w:bookmarkStart w:id="428" w:name="_Toc302310858"/>
      <w:bookmarkStart w:id="429" w:name="_Toc302305073"/>
      <w:bookmarkStart w:id="430" w:name="_Toc302304914"/>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p>
    <w:p w:rsidR="00A144D4" w:rsidRPr="00A144D4" w:rsidRDefault="00A144D4" w:rsidP="0079504B">
      <w:r w:rsidRPr="00BD44D1">
        <w:t xml:space="preserve">The studio has </w:t>
      </w:r>
      <w:r w:rsidR="0079504B">
        <w:t>6</w:t>
      </w:r>
      <w:r w:rsidRPr="00BD44D1">
        <w:t xml:space="preserve"> template</w:t>
      </w:r>
      <w:r w:rsidRPr="00A144D4">
        <w:t xml:space="preserve">s of players: </w:t>
      </w:r>
    </w:p>
    <w:p w:rsidR="00A144D4" w:rsidRPr="00A144D4" w:rsidRDefault="00A144D4" w:rsidP="008631B0">
      <w:pPr>
        <w:pStyle w:val="ListBullet"/>
      </w:pPr>
      <w:r w:rsidRPr="00A144D4">
        <w:t>Single player</w:t>
      </w:r>
    </w:p>
    <w:p w:rsidR="00A144D4" w:rsidRPr="00A144D4" w:rsidRDefault="00A144D4" w:rsidP="008631B0">
      <w:pPr>
        <w:pStyle w:val="ListBullet"/>
      </w:pPr>
      <w:r w:rsidRPr="00A144D4">
        <w:t>Horizontal playlist</w:t>
      </w:r>
    </w:p>
    <w:p w:rsidR="00A144D4" w:rsidRPr="00A144D4" w:rsidRDefault="00A144D4" w:rsidP="008631B0">
      <w:pPr>
        <w:pStyle w:val="ListBullet"/>
      </w:pPr>
      <w:r w:rsidRPr="00A144D4">
        <w:t>Vertical playlist</w:t>
      </w:r>
    </w:p>
    <w:p w:rsidR="00A144D4" w:rsidRPr="00A144D4" w:rsidRDefault="00A144D4" w:rsidP="008631B0">
      <w:pPr>
        <w:pStyle w:val="ListBullet"/>
      </w:pPr>
      <w:r w:rsidRPr="00A144D4">
        <w:t>Multi playlist</w:t>
      </w:r>
    </w:p>
    <w:p w:rsidR="00A144D4" w:rsidRPr="0079504B" w:rsidRDefault="00A144D4" w:rsidP="008631B0">
      <w:pPr>
        <w:pStyle w:val="ListBullet"/>
        <w:rPr>
          <w:szCs w:val="20"/>
        </w:rPr>
      </w:pPr>
      <w:r w:rsidRPr="00A144D4">
        <w:t>Hovering controllers players</w:t>
      </w:r>
    </w:p>
    <w:p w:rsidR="0079504B" w:rsidRPr="00CC3F7D" w:rsidRDefault="0079504B" w:rsidP="008631B0">
      <w:pPr>
        <w:pStyle w:val="ListBullet"/>
        <w:rPr>
          <w:rStyle w:val="BodyTextChar"/>
        </w:rPr>
      </w:pPr>
      <w:r>
        <w:t>508 Player Single Video</w:t>
      </w:r>
    </w:p>
    <w:p w:rsidR="00A144D4" w:rsidRPr="008631B0" w:rsidRDefault="00A144D4">
      <w:r w:rsidRPr="008631B0">
        <w:t>A studio template is a collection of features of a specific K</w:t>
      </w:r>
      <w:r w:rsidR="00A727ED">
        <w:t>altura Player</w:t>
      </w:r>
      <w:r w:rsidRPr="008631B0">
        <w:t xml:space="preserve"> configuration. The template is actually a collection of the player uiConf and another .xml file called features.xml</w:t>
      </w:r>
      <w:r>
        <w:t>.  For more information</w:t>
      </w:r>
      <w:r w:rsidR="001C1A6B">
        <w:t xml:space="preserve">, </w:t>
      </w:r>
      <w:r>
        <w:t>see</w:t>
      </w:r>
      <w:r w:rsidR="00EC6982">
        <w:t xml:space="preserve"> </w:t>
      </w:r>
      <w:hyperlink r:id="rId74" w:history="1">
        <w:r w:rsidR="00FA70C4" w:rsidRPr="00FA70C4">
          <w:rPr>
            <w:rStyle w:val="Hyperlink"/>
            <w:rFonts w:cs="Arial"/>
          </w:rPr>
          <w:t>here</w:t>
        </w:r>
      </w:hyperlink>
      <w:r>
        <w:t>.</w:t>
      </w:r>
    </w:p>
    <w:p w:rsidR="00F73959" w:rsidRPr="00F73959" w:rsidRDefault="00F73959">
      <w:pPr>
        <w:rPr>
          <w:rStyle w:val="SpecialBold"/>
        </w:rPr>
      </w:pPr>
    </w:p>
    <w:tbl>
      <w:tblPr>
        <w:tblW w:w="9570" w:type="dxa"/>
        <w:tblLayout w:type="fixed"/>
        <w:tblCellMar>
          <w:left w:w="62" w:type="dxa"/>
          <w:right w:w="62" w:type="dxa"/>
        </w:tblCellMar>
        <w:tblLook w:val="0000" w:firstRow="0" w:lastRow="0" w:firstColumn="0" w:lastColumn="0" w:noHBand="0" w:noVBand="0"/>
      </w:tblPr>
      <w:tblGrid>
        <w:gridCol w:w="1020"/>
        <w:gridCol w:w="8550"/>
      </w:tblGrid>
      <w:tr w:rsidR="0040484B" w:rsidRPr="00FD26C0" w:rsidTr="003C19F0">
        <w:trPr>
          <w:cantSplit/>
        </w:trPr>
        <w:tc>
          <w:tcPr>
            <w:tcW w:w="1020" w:type="dxa"/>
            <w:tcBorders>
              <w:top w:val="nil"/>
              <w:left w:val="nil"/>
              <w:bottom w:val="nil"/>
              <w:right w:val="nil"/>
            </w:tcBorders>
            <w:tcMar>
              <w:top w:w="0" w:type="dxa"/>
              <w:left w:w="62" w:type="dxa"/>
              <w:bottom w:w="0" w:type="dxa"/>
              <w:right w:w="62" w:type="dxa"/>
            </w:tcMar>
          </w:tcPr>
          <w:p w:rsidR="0040484B" w:rsidRPr="00FD26C0" w:rsidRDefault="0040484B">
            <w:pPr>
              <w:pStyle w:val="Note"/>
            </w:pPr>
            <w:r w:rsidRPr="00E54D7D">
              <w:rPr>
                <w:noProof/>
                <w:lang w:val="en-US" w:bidi="he-IL"/>
              </w:rPr>
              <w:drawing>
                <wp:inline distT="0" distB="0" distL="0" distR="0" wp14:anchorId="470DA79F" wp14:editId="71E45214">
                  <wp:extent cx="279220" cy="428571"/>
                  <wp:effectExtent l="0" t="0" r="6985" b="0"/>
                  <wp:docPr id="12327" name="Picture 1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_do_ico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9220" cy="428571"/>
                          </a:xfrm>
                          <a:prstGeom prst="rect">
                            <a:avLst/>
                          </a:prstGeom>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40484B" w:rsidRDefault="003A0029">
            <w:pPr>
              <w:pStyle w:val="Note"/>
              <w:rPr>
                <w:rStyle w:val="SpecialBold"/>
              </w:rPr>
            </w:pPr>
            <w:r>
              <w:rPr>
                <w:rStyle w:val="SpecialBold"/>
              </w:rPr>
              <w:t>Workflow to create a player</w:t>
            </w:r>
          </w:p>
          <w:p w:rsidR="0001153A" w:rsidRDefault="009950C3" w:rsidP="00927D1E">
            <w:pPr>
              <w:pStyle w:val="ListNumber"/>
              <w:numPr>
                <w:ilvl w:val="0"/>
                <w:numId w:val="188"/>
              </w:numPr>
              <w:rPr>
                <w:rStyle w:val="BodyTextChar"/>
              </w:rPr>
            </w:pPr>
            <w:hyperlink w:anchor="_Select_the_Type" w:history="1">
              <w:r w:rsidR="0001153A" w:rsidRPr="00AC53BA">
                <w:rPr>
                  <w:rStyle w:val="Hyperlink"/>
                </w:rPr>
                <w:t>Select the Type of Player</w:t>
              </w:r>
            </w:hyperlink>
          </w:p>
          <w:p w:rsidR="0001153A" w:rsidRDefault="009950C3" w:rsidP="008F01DA">
            <w:pPr>
              <w:pStyle w:val="ListNumber"/>
              <w:rPr>
                <w:rStyle w:val="BodyTextChar"/>
              </w:rPr>
            </w:pPr>
            <w:hyperlink w:anchor="_Configure_the_Template" w:history="1">
              <w:r w:rsidR="0001153A" w:rsidRPr="00AC53BA">
                <w:rPr>
                  <w:rStyle w:val="Hyperlink"/>
                </w:rPr>
                <w:t xml:space="preserve">Configure the </w:t>
              </w:r>
              <w:r w:rsidR="0001153A">
                <w:rPr>
                  <w:rStyle w:val="Hyperlink"/>
                </w:rPr>
                <w:t>Basics</w:t>
              </w:r>
              <w:r w:rsidR="0001153A" w:rsidRPr="00AC53BA">
                <w:rPr>
                  <w:rStyle w:val="Hyperlink"/>
                </w:rPr>
                <w:t xml:space="preserve"> Settings</w:t>
              </w:r>
            </w:hyperlink>
          </w:p>
          <w:p w:rsidR="0001153A" w:rsidRDefault="009950C3" w:rsidP="008F01DA">
            <w:pPr>
              <w:pStyle w:val="ListNumber"/>
              <w:rPr>
                <w:rStyle w:val="BodyTextChar"/>
              </w:rPr>
            </w:pPr>
            <w:hyperlink w:anchor="_Configure_the_Player_1" w:history="1">
              <w:r w:rsidR="0001153A" w:rsidRPr="00AC53BA">
                <w:rPr>
                  <w:rStyle w:val="Hyperlink"/>
                </w:rPr>
                <w:t>Configure the Player Features</w:t>
              </w:r>
            </w:hyperlink>
          </w:p>
          <w:p w:rsidR="0001153A" w:rsidRPr="00FD26C0" w:rsidRDefault="009950C3" w:rsidP="0050202E">
            <w:pPr>
              <w:pStyle w:val="ListNumber"/>
            </w:pPr>
            <w:hyperlink w:anchor="_Configure_the_Player" w:history="1">
              <w:r w:rsidR="0001153A" w:rsidRPr="00AC53BA">
                <w:rPr>
                  <w:rStyle w:val="Hyperlink"/>
                </w:rPr>
                <w:t>Configure the Player Style</w:t>
              </w:r>
            </w:hyperlink>
          </w:p>
        </w:tc>
      </w:tr>
    </w:tbl>
    <w:p w:rsidR="00836A9A" w:rsidRPr="00FE2CB6" w:rsidRDefault="00836A9A" w:rsidP="008F01DA">
      <w:pPr>
        <w:pStyle w:val="Heading3"/>
        <w:rPr>
          <w:rStyle w:val="BodyTextChar"/>
          <w:rFonts w:ascii="Arial Bold" w:hAnsi="Arial Bold"/>
          <w:sz w:val="32"/>
        </w:rPr>
      </w:pPr>
      <w:bookmarkStart w:id="431" w:name="_Toc313796574"/>
      <w:bookmarkStart w:id="432" w:name="_Toc320796797"/>
      <w:r w:rsidRPr="00FE2CB6">
        <w:rPr>
          <w:rStyle w:val="BodyTextChar"/>
          <w:rFonts w:ascii="Arial Bold" w:hAnsi="Arial Bold"/>
          <w:sz w:val="32"/>
        </w:rPr>
        <w:t>Select the Type of Player</w:t>
      </w:r>
      <w:bookmarkEnd w:id="431"/>
      <w:bookmarkEnd w:id="432"/>
    </w:p>
    <w:p w:rsidR="00836A9A" w:rsidRPr="00E54D7D" w:rsidRDefault="00836A9A" w:rsidP="008F01DA">
      <w:pPr>
        <w:pStyle w:val="Procedure"/>
        <w:rPr>
          <w:rStyle w:val="BodyTextChar"/>
          <w:rFonts w:ascii="Calibri" w:hAnsi="Calibri"/>
          <w:b w:val="0"/>
          <w:color w:val="08215C"/>
          <w:spacing w:val="-10"/>
          <w:kern w:val="32"/>
          <w:sz w:val="24"/>
        </w:rPr>
      </w:pPr>
      <w:r>
        <w:rPr>
          <w:rStyle w:val="BodyTextChar"/>
        </w:rPr>
        <w:t>To create a player</w:t>
      </w:r>
    </w:p>
    <w:p w:rsidR="00836A9A" w:rsidRDefault="00836A9A" w:rsidP="00927D1E">
      <w:pPr>
        <w:pStyle w:val="ListNumber"/>
        <w:numPr>
          <w:ilvl w:val="0"/>
          <w:numId w:val="13"/>
        </w:numPr>
      </w:pPr>
      <w:r w:rsidRPr="00836A9A">
        <w:t xml:space="preserve">Select </w:t>
      </w:r>
      <w:r w:rsidRPr="00E54D7D">
        <w:t xml:space="preserve">the </w:t>
      </w:r>
      <w:r w:rsidRPr="005C7B20">
        <w:t>Studio</w:t>
      </w:r>
      <w:r w:rsidRPr="00836A9A">
        <w:t xml:space="preserve"> tab. </w:t>
      </w:r>
    </w:p>
    <w:p w:rsidR="00836A9A" w:rsidRDefault="00836A9A" w:rsidP="00927D1E">
      <w:pPr>
        <w:pStyle w:val="ListNumber"/>
        <w:numPr>
          <w:ilvl w:val="0"/>
          <w:numId w:val="13"/>
        </w:numPr>
      </w:pPr>
      <w:r w:rsidRPr="00836A9A">
        <w:t>Select the type of p</w:t>
      </w:r>
      <w:r>
        <w:t>layer to create.</w:t>
      </w:r>
    </w:p>
    <w:p w:rsidR="00836A9A" w:rsidRDefault="00836A9A">
      <w:pPr>
        <w:pStyle w:val="ListContinue"/>
      </w:pPr>
      <w:moveFromRangeStart w:id="433" w:author="Debbie Zioni" w:date="2012-04-18T12:54:00Z" w:name="move322517000"/>
      <w:moveFrom w:id="434" w:author="Debbie Zioni" w:date="2012-04-18T12:54:00Z">
        <w:del w:id="435" w:author="Debbie Zioni" w:date="2012-04-18T12:54:00Z">
          <w:r w:rsidRPr="00AA3D5F" w:rsidDel="00AC6487">
            <w:rPr>
              <w:noProof/>
              <w:lang w:val="en-US" w:bidi="he-IL"/>
            </w:rPr>
            <w:drawing>
              <wp:inline distT="0" distB="0" distL="0" distR="0" wp14:anchorId="371F5A0B" wp14:editId="48CE2EFD">
                <wp:extent cx="1974107" cy="191428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lists.png"/>
                        <pic:cNvPicPr/>
                      </pic:nvPicPr>
                      <pic:blipFill>
                        <a:blip r:embed="rId76">
                          <a:extLst>
                            <a:ext uri="{28A0092B-C50C-407E-A947-70E740481C1C}">
                              <a14:useLocalDpi xmlns:a14="http://schemas.microsoft.com/office/drawing/2010/main" val="0"/>
                            </a:ext>
                          </a:extLst>
                        </a:blip>
                        <a:stretch>
                          <a:fillRect/>
                        </a:stretch>
                      </pic:blipFill>
                      <pic:spPr>
                        <a:xfrm>
                          <a:off x="0" y="0"/>
                          <a:ext cx="1974107" cy="1914286"/>
                        </a:xfrm>
                        <a:prstGeom prst="rect">
                          <a:avLst/>
                        </a:prstGeom>
                      </pic:spPr>
                    </pic:pic>
                  </a:graphicData>
                </a:graphic>
              </wp:inline>
            </w:drawing>
          </w:r>
        </w:del>
      </w:moveFrom>
      <w:moveFromRangeEnd w:id="433"/>
      <w:moveToRangeStart w:id="436" w:author="Debbie Zioni" w:date="2012-04-18T12:54:00Z" w:name="move322517000"/>
      <w:moveTo w:id="437" w:author="Debbie Zioni" w:date="2012-04-18T12:54:00Z">
        <w:del w:id="438" w:author="Debbie Zioni" w:date="2012-04-18T12:54:00Z">
          <w:r w:rsidR="00AC6487" w:rsidRPr="00AA3D5F" w:rsidDel="00AC6487">
            <w:rPr>
              <w:noProof/>
              <w:lang w:val="en-US" w:bidi="he-IL"/>
            </w:rPr>
            <w:drawing>
              <wp:inline distT="0" distB="0" distL="0" distR="0" wp14:anchorId="40982063" wp14:editId="271F51C1">
                <wp:extent cx="1974107" cy="1914286"/>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lists.png"/>
                        <pic:cNvPicPr/>
                      </pic:nvPicPr>
                      <pic:blipFill>
                        <a:blip r:embed="rId76">
                          <a:extLst>
                            <a:ext uri="{28A0092B-C50C-407E-A947-70E740481C1C}">
                              <a14:useLocalDpi xmlns:a14="http://schemas.microsoft.com/office/drawing/2010/main" val="0"/>
                            </a:ext>
                          </a:extLst>
                        </a:blip>
                        <a:stretch>
                          <a:fillRect/>
                        </a:stretch>
                      </pic:blipFill>
                      <pic:spPr>
                        <a:xfrm>
                          <a:off x="0" y="0"/>
                          <a:ext cx="1974107" cy="1914286"/>
                        </a:xfrm>
                        <a:prstGeom prst="rect">
                          <a:avLst/>
                        </a:prstGeom>
                      </pic:spPr>
                    </pic:pic>
                  </a:graphicData>
                </a:graphic>
              </wp:inline>
            </w:drawing>
          </w:r>
        </w:del>
      </w:moveTo>
      <w:moveToRangeEnd w:id="436"/>
    </w:p>
    <w:p w:rsidR="00100D09" w:rsidRDefault="00100D09">
      <w:pPr>
        <w:pStyle w:val="ListContinue"/>
      </w:pPr>
      <w:r>
        <w:t>The Create New Player window is displayed.</w:t>
      </w:r>
    </w:p>
    <w:p w:rsidR="003C19F0" w:rsidRDefault="00992EC1">
      <w:pPr>
        <w:pStyle w:val="ListContinue"/>
      </w:pPr>
      <w:r>
        <w:rPr>
          <w:noProof/>
          <w:lang w:val="en-US" w:bidi="he-IL"/>
        </w:rPr>
        <w:drawing>
          <wp:inline distT="0" distB="0" distL="0" distR="0" wp14:anchorId="14DCE4D7" wp14:editId="7943D336">
            <wp:extent cx="5534025" cy="494347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new_player.png"/>
                    <pic:cNvPicPr/>
                  </pic:nvPicPr>
                  <pic:blipFill>
                    <a:blip r:embed="rId77">
                      <a:extLst>
                        <a:ext uri="{28A0092B-C50C-407E-A947-70E740481C1C}">
                          <a14:useLocalDpi xmlns:a14="http://schemas.microsoft.com/office/drawing/2010/main" val="0"/>
                        </a:ext>
                      </a:extLst>
                    </a:blip>
                    <a:stretch>
                      <a:fillRect/>
                    </a:stretch>
                  </pic:blipFill>
                  <pic:spPr>
                    <a:xfrm>
                      <a:off x="0" y="0"/>
                      <a:ext cx="5534736" cy="4944110"/>
                    </a:xfrm>
                    <a:prstGeom prst="rect">
                      <a:avLst/>
                    </a:prstGeom>
                  </pic:spPr>
                </pic:pic>
              </a:graphicData>
            </a:graphic>
          </wp:inline>
        </w:drawing>
      </w:r>
    </w:p>
    <w:p w:rsidR="00992EC1" w:rsidRPr="00FD6AC6" w:rsidRDefault="0089665B" w:rsidP="008F01DA">
      <w:pPr>
        <w:pStyle w:val="Heading2"/>
      </w:pPr>
      <w:bookmarkStart w:id="439" w:name="_Configure_the_Basics"/>
      <w:bookmarkStart w:id="440" w:name="_Configuring_the_Player"/>
      <w:bookmarkStart w:id="441" w:name="_Toc313796575"/>
      <w:bookmarkStart w:id="442" w:name="_Toc320796798"/>
      <w:bookmarkEnd w:id="439"/>
      <w:bookmarkEnd w:id="440"/>
      <w:r>
        <w:t>Configuring</w:t>
      </w:r>
      <w:r w:rsidR="00992EC1" w:rsidRPr="00FD6AC6">
        <w:t xml:space="preserve"> the</w:t>
      </w:r>
      <w:r w:rsidR="00A4550C" w:rsidRPr="00FD6AC6">
        <w:t xml:space="preserve"> Player</w:t>
      </w:r>
      <w:r w:rsidR="00992EC1" w:rsidRPr="00FD6AC6">
        <w:t xml:space="preserve"> Basics Settings</w:t>
      </w:r>
      <w:bookmarkEnd w:id="441"/>
      <w:bookmarkEnd w:id="442"/>
    </w:p>
    <w:p w:rsidR="00992EC1" w:rsidRPr="00DF3524" w:rsidRDefault="00992EC1" w:rsidP="008F01DA">
      <w:pPr>
        <w:pStyle w:val="Procedure"/>
      </w:pPr>
      <w:r>
        <w:t>To configure</w:t>
      </w:r>
      <w:r w:rsidR="00135F55">
        <w:t xml:space="preserve"> the</w:t>
      </w:r>
      <w:r>
        <w:t xml:space="preserve"> </w:t>
      </w:r>
      <w:r w:rsidR="00833995">
        <w:t xml:space="preserve">player’s </w:t>
      </w:r>
      <w:r>
        <w:t>Basics settings</w:t>
      </w:r>
    </w:p>
    <w:p w:rsidR="00992EC1" w:rsidRPr="00B850D4" w:rsidRDefault="00992EC1" w:rsidP="00927D1E">
      <w:pPr>
        <w:pStyle w:val="ListNumber"/>
        <w:numPr>
          <w:ilvl w:val="0"/>
          <w:numId w:val="14"/>
        </w:numPr>
      </w:pPr>
      <w:r w:rsidRPr="00F160BA">
        <w:t xml:space="preserve">Select the Basics tab and enter </w:t>
      </w:r>
      <w:r w:rsidR="00B71020" w:rsidRPr="00D44A4E">
        <w:t xml:space="preserve">an informative </w:t>
      </w:r>
      <w:r w:rsidRPr="005436EB">
        <w:t xml:space="preserve">Player Name (required). </w:t>
      </w:r>
    </w:p>
    <w:p w:rsidR="00992EC1" w:rsidRPr="003C0E24" w:rsidRDefault="00992EC1" w:rsidP="00123DCF">
      <w:pPr>
        <w:pStyle w:val="ListNumber"/>
      </w:pPr>
      <w:r w:rsidRPr="005D5EB5">
        <w:t xml:space="preserve">Set the Video Ratio – select </w:t>
      </w:r>
      <w:r w:rsidR="00B71020" w:rsidRPr="003C0E24">
        <w:t xml:space="preserve">to </w:t>
      </w:r>
      <w:r w:rsidRPr="003C0E24">
        <w:t>keep or stretch your media to fit the player when the media and player aspect ratios are different.</w:t>
      </w:r>
    </w:p>
    <w:p w:rsidR="00992EC1" w:rsidRPr="003C0E24" w:rsidRDefault="00992EC1" w:rsidP="00123DCF">
      <w:pPr>
        <w:pStyle w:val="ListNumber"/>
      </w:pPr>
      <w:r w:rsidRPr="003C0E24">
        <w:t>Select Auto-play features.</w:t>
      </w:r>
    </w:p>
    <w:p w:rsidR="00B71020" w:rsidRDefault="00B71020">
      <w:pPr>
        <w:pStyle w:val="ListNumber"/>
      </w:pPr>
      <w:r w:rsidRPr="006A0CF5">
        <w:t>Select the Playlists controls</w:t>
      </w:r>
      <w:r>
        <w:t>.</w:t>
      </w:r>
    </w:p>
    <w:p w:rsidR="00992EC1" w:rsidRPr="0069258E" w:rsidRDefault="00992EC1" w:rsidP="0050202E">
      <w:pPr>
        <w:pStyle w:val="BodyText"/>
      </w:pPr>
      <w:r w:rsidRPr="0069258E">
        <w:t>If you are creating a Player and a Playlist you will also see the Playlist Controls. Check Automatically</w:t>
      </w:r>
      <w:r w:rsidR="007702A4" w:rsidRPr="0069258E">
        <w:t xml:space="preserve"> </w:t>
      </w:r>
      <w:r w:rsidRPr="0069258E">
        <w:t>continue to the next entry</w:t>
      </w:r>
      <w:r w:rsidR="0001153A" w:rsidRPr="0069258E">
        <w:t>,</w:t>
      </w:r>
      <w:r w:rsidRPr="0069258E">
        <w:t xml:space="preserve"> to play the playlist media consecutively. </w:t>
      </w:r>
    </w:p>
    <w:p w:rsidR="00992EC1" w:rsidRDefault="00992EC1" w:rsidP="0050202E">
      <w:pPr>
        <w:pStyle w:val="BodyText"/>
        <w:rPr>
          <w:ins w:id="443" w:author="Debbie Zioni" w:date="2012-04-18T12:54:00Z"/>
        </w:rPr>
      </w:pPr>
      <w:r w:rsidRPr="0069258E">
        <w:t>For playlists with images, set the duration for images to be displayed during the continuous play of the playlist.</w:t>
      </w:r>
    </w:p>
    <w:p w:rsidR="00AC6487" w:rsidRDefault="00AC6487" w:rsidP="00AC6487">
      <w:pPr>
        <w:pStyle w:val="BodyText"/>
      </w:pPr>
      <w:ins w:id="444" w:author="Debbie Zioni" w:date="2012-04-18T12:54:00Z">
        <w:r>
          <w:t>Playlist controls do not apply to the 508 Player.</w:t>
        </w:r>
      </w:ins>
    </w:p>
    <w:p w:rsidR="00865919" w:rsidRPr="008F01DA" w:rsidRDefault="00865919" w:rsidP="008F01DA">
      <w:pPr>
        <w:pStyle w:val="Heading3"/>
      </w:pPr>
      <w:bookmarkStart w:id="445" w:name="_Toc313796576"/>
      <w:bookmarkStart w:id="446" w:name="_Toc320796799"/>
      <w:r w:rsidRPr="008F01DA">
        <w:t>Edit</w:t>
      </w:r>
      <w:r w:rsidR="0089665B" w:rsidRPr="008F01DA">
        <w:t>ing</w:t>
      </w:r>
      <w:r w:rsidRPr="008F01DA">
        <w:t xml:space="preserve"> </w:t>
      </w:r>
      <w:r w:rsidR="009B766F" w:rsidRPr="008F01DA">
        <w:t xml:space="preserve">a </w:t>
      </w:r>
      <w:r w:rsidRPr="008F01DA">
        <w:t>Player</w:t>
      </w:r>
      <w:bookmarkEnd w:id="445"/>
      <w:bookmarkEnd w:id="446"/>
    </w:p>
    <w:p w:rsidR="0069258E" w:rsidRDefault="00A7294B" w:rsidP="0050202E">
      <w:pPr>
        <w:pStyle w:val="BodyText"/>
      </w:pPr>
      <w:r>
        <w:t xml:space="preserve">The changes you make to an existing player will propagate to all sites where the player </w:t>
      </w:r>
      <w:r w:rsidR="00C7120B">
        <w:t>has been embedded</w:t>
      </w:r>
      <w:r>
        <w:t>, including syndicated players on other sites.</w:t>
      </w:r>
    </w:p>
    <w:p w:rsidR="0001153A" w:rsidRPr="00E54D7D" w:rsidRDefault="0001153A" w:rsidP="0050202E">
      <w:pPr>
        <w:pStyle w:val="BodyText"/>
      </w:pPr>
    </w:p>
    <w:p w:rsidR="00865919" w:rsidRPr="008F01DA" w:rsidRDefault="00865919" w:rsidP="008F01DA">
      <w:pPr>
        <w:pStyle w:val="Procedure"/>
        <w:rPr>
          <w:rStyle w:val="BodyTextChar"/>
          <w:sz w:val="24"/>
          <w:szCs w:val="24"/>
        </w:rPr>
      </w:pPr>
      <w:r w:rsidRPr="008F01DA">
        <w:rPr>
          <w:rStyle w:val="BodyTextChar"/>
          <w:sz w:val="24"/>
          <w:szCs w:val="24"/>
        </w:rPr>
        <w:t>To</w:t>
      </w:r>
      <w:r w:rsidRPr="008F01DA">
        <w:rPr>
          <w:rStyle w:val="ProcedureChar"/>
          <w:b/>
        </w:rPr>
        <w:t xml:space="preserve"> </w:t>
      </w:r>
      <w:r w:rsidRPr="008F01DA">
        <w:rPr>
          <w:rStyle w:val="BodyTextChar"/>
          <w:sz w:val="24"/>
          <w:szCs w:val="24"/>
        </w:rPr>
        <w:t>edit a player</w:t>
      </w:r>
    </w:p>
    <w:p w:rsidR="00865919" w:rsidRDefault="00865919" w:rsidP="00927D1E">
      <w:pPr>
        <w:pStyle w:val="ListNumber"/>
        <w:numPr>
          <w:ilvl w:val="0"/>
          <w:numId w:val="26"/>
        </w:numPr>
      </w:pPr>
      <w:r w:rsidRPr="00836A9A">
        <w:t xml:space="preserve">Select </w:t>
      </w:r>
      <w:r w:rsidRPr="0083168D">
        <w:t xml:space="preserve">the </w:t>
      </w:r>
      <w:r w:rsidRPr="002F0199">
        <w:t>Studio</w:t>
      </w:r>
      <w:r w:rsidRPr="00836A9A">
        <w:t xml:space="preserve"> tab.</w:t>
      </w:r>
    </w:p>
    <w:p w:rsidR="00865919" w:rsidRDefault="00A7294B" w:rsidP="00927D1E">
      <w:pPr>
        <w:pStyle w:val="ListNumber"/>
        <w:numPr>
          <w:ilvl w:val="0"/>
          <w:numId w:val="26"/>
        </w:numPr>
      </w:pPr>
      <w:r>
        <w:t xml:space="preserve">Click on the relevant </w:t>
      </w:r>
      <w:r w:rsidR="00C7120B">
        <w:t xml:space="preserve">player in the </w:t>
      </w:r>
      <w:r>
        <w:t>Player List</w:t>
      </w:r>
      <w:r w:rsidR="00865919">
        <w:t>.</w:t>
      </w:r>
    </w:p>
    <w:p w:rsidR="00645001" w:rsidRDefault="00645001">
      <w:pPr>
        <w:pStyle w:val="ListContinue"/>
      </w:pPr>
      <w:r w:rsidRPr="00A4550C">
        <w:t>Players</w:t>
      </w:r>
      <w:r>
        <w:t xml:space="preserve"> created manually through Kaltura's professional services cannot be edited in this area.</w:t>
      </w:r>
    </w:p>
    <w:p w:rsidR="00865919" w:rsidRDefault="00123DCF" w:rsidP="00927D1E">
      <w:pPr>
        <w:pStyle w:val="ListNumber"/>
        <w:numPr>
          <w:ilvl w:val="0"/>
          <w:numId w:val="26"/>
        </w:numPr>
      </w:pPr>
      <w:r>
        <w:t>Select Edit</w:t>
      </w:r>
      <w:r w:rsidR="00A7294B">
        <w:t xml:space="preserve"> </w:t>
      </w:r>
      <w:r w:rsidR="00865919">
        <w:t xml:space="preserve">from the </w:t>
      </w:r>
      <w:r w:rsidR="009B766F" w:rsidRPr="002F0199">
        <w:t>Select Action</w:t>
      </w:r>
      <w:r w:rsidR="00865919">
        <w:t xml:space="preserve"> drop down.</w:t>
      </w:r>
    </w:p>
    <w:p w:rsidR="00865919" w:rsidRDefault="00865919">
      <w:pPr>
        <w:pStyle w:val="ListContinue"/>
      </w:pPr>
      <w:r w:rsidRPr="00AB631E">
        <w:rPr>
          <w:noProof/>
          <w:lang w:val="en-US" w:bidi="he-IL"/>
        </w:rPr>
        <w:drawing>
          <wp:inline distT="0" distB="0" distL="0" distR="0" wp14:anchorId="3A0AA6EB" wp14:editId="45B25937">
            <wp:extent cx="1314286" cy="1095238"/>
            <wp:effectExtent l="0" t="0" r="635" b="0"/>
            <wp:docPr id="12334" name="Picture 1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ng_option.png"/>
                    <pic:cNvPicPr/>
                  </pic:nvPicPr>
                  <pic:blipFill>
                    <a:blip r:embed="rId78">
                      <a:extLst>
                        <a:ext uri="{28A0092B-C50C-407E-A947-70E740481C1C}">
                          <a14:useLocalDpi xmlns:a14="http://schemas.microsoft.com/office/drawing/2010/main" val="0"/>
                        </a:ext>
                      </a:extLst>
                    </a:blip>
                    <a:stretch>
                      <a:fillRect/>
                    </a:stretch>
                  </pic:blipFill>
                  <pic:spPr>
                    <a:xfrm>
                      <a:off x="0" y="0"/>
                      <a:ext cx="1314286" cy="1095238"/>
                    </a:xfrm>
                    <a:prstGeom prst="rect">
                      <a:avLst/>
                    </a:prstGeom>
                  </pic:spPr>
                </pic:pic>
              </a:graphicData>
            </a:graphic>
          </wp:inline>
        </w:drawing>
      </w:r>
      <w:r w:rsidR="00836A9A" w:rsidRPr="00E54D7D">
        <w:rPr>
          <w:sz w:val="32"/>
        </w:rPr>
        <w:br/>
      </w:r>
      <w:r w:rsidR="00645001">
        <w:t xml:space="preserve">The player configuration Features tab is displayed. See </w:t>
      </w:r>
      <w:hyperlink w:anchor="_Player_Control_Options" w:history="1">
        <w:r w:rsidR="00645001">
          <w:rPr>
            <w:rStyle w:val="Hyperlink"/>
          </w:rPr>
          <w:t>Player Control Options</w:t>
        </w:r>
      </w:hyperlink>
      <w:r w:rsidR="00645001">
        <w:t>.</w:t>
      </w:r>
    </w:p>
    <w:p w:rsidR="00645001" w:rsidRPr="00E54D7D" w:rsidRDefault="00B66795" w:rsidP="008F01DA">
      <w:pPr>
        <w:pStyle w:val="ListNumber"/>
      </w:pPr>
      <w:r>
        <w:t xml:space="preserve">Check the control options for the player and then </w:t>
      </w:r>
      <w:r w:rsidRPr="00014F5C">
        <w:t>Save Changes</w:t>
      </w:r>
      <w:r>
        <w:t>.</w:t>
      </w:r>
      <w:bookmarkStart w:id="447" w:name="_Player_Control_Features"/>
      <w:bookmarkEnd w:id="447"/>
    </w:p>
    <w:p w:rsidR="00C7120B" w:rsidRPr="008F01DA" w:rsidRDefault="00C7120B" w:rsidP="008F01DA">
      <w:pPr>
        <w:pStyle w:val="Heading3"/>
      </w:pPr>
      <w:bookmarkStart w:id="448" w:name="_Adding_Content_to"/>
      <w:bookmarkStart w:id="449" w:name="_Toc313796577"/>
      <w:bookmarkStart w:id="450" w:name="_Toc320796800"/>
      <w:bookmarkEnd w:id="448"/>
      <w:r w:rsidRPr="008F01DA">
        <w:t>Add</w:t>
      </w:r>
      <w:r w:rsidR="0089665B" w:rsidRPr="008F01DA">
        <w:t>ing</w:t>
      </w:r>
      <w:r w:rsidRPr="008F01DA">
        <w:t xml:space="preserve"> Content to a Player</w:t>
      </w:r>
      <w:bookmarkEnd w:id="449"/>
      <w:bookmarkEnd w:id="450"/>
    </w:p>
    <w:p w:rsidR="00C7120B" w:rsidRPr="008F01DA" w:rsidRDefault="00992EC1" w:rsidP="008F01DA">
      <w:pPr>
        <w:pStyle w:val="Procedure"/>
      </w:pPr>
      <w:r w:rsidRPr="008F01DA">
        <w:t xml:space="preserve">To add content </w:t>
      </w:r>
      <w:r w:rsidR="005F4EF9" w:rsidRPr="008F01DA">
        <w:t xml:space="preserve">to </w:t>
      </w:r>
      <w:r w:rsidR="00C7120B" w:rsidRPr="008F01DA">
        <w:t>a player</w:t>
      </w:r>
    </w:p>
    <w:p w:rsidR="00C7120B" w:rsidRDefault="00C7120B" w:rsidP="00927D1E">
      <w:pPr>
        <w:pStyle w:val="ListNumber"/>
        <w:numPr>
          <w:ilvl w:val="0"/>
          <w:numId w:val="75"/>
        </w:numPr>
      </w:pPr>
      <w:r w:rsidRPr="00836A9A">
        <w:t xml:space="preserve">Select </w:t>
      </w:r>
      <w:r w:rsidRPr="0083168D">
        <w:t xml:space="preserve">the </w:t>
      </w:r>
      <w:r w:rsidRPr="005C7B20">
        <w:t>Studio</w:t>
      </w:r>
      <w:r w:rsidRPr="00836A9A">
        <w:t xml:space="preserve"> tab.</w:t>
      </w:r>
    </w:p>
    <w:p w:rsidR="00C7120B" w:rsidRDefault="00DD46C0" w:rsidP="00F339B7">
      <w:pPr>
        <w:pStyle w:val="ListNumber"/>
      </w:pPr>
      <w:r w:rsidRPr="00780B9D">
        <w:t>Highlight</w:t>
      </w:r>
      <w:r>
        <w:t xml:space="preserve"> </w:t>
      </w:r>
      <w:r w:rsidR="00992EC1">
        <w:t>the relevant</w:t>
      </w:r>
      <w:r w:rsidR="00C7120B">
        <w:t xml:space="preserve"> player in the Player List</w:t>
      </w:r>
      <w:r>
        <w:t xml:space="preserve"> and </w:t>
      </w:r>
      <w:r w:rsidR="00780B9D">
        <w:t>s</w:t>
      </w:r>
      <w:r w:rsidR="00C7120B">
        <w:t xml:space="preserve">elect </w:t>
      </w:r>
      <w:r w:rsidR="00992EC1" w:rsidRPr="005C7B20">
        <w:t>Select Content</w:t>
      </w:r>
      <w:r w:rsidR="00992EC1">
        <w:t xml:space="preserve"> </w:t>
      </w:r>
      <w:r w:rsidR="00C7120B">
        <w:t xml:space="preserve">from the </w:t>
      </w:r>
      <w:r w:rsidR="00C7120B" w:rsidRPr="005C7B20">
        <w:t>Select Action</w:t>
      </w:r>
      <w:r w:rsidR="00C7120B">
        <w:t xml:space="preserve"> drop down.</w:t>
      </w:r>
    </w:p>
    <w:p w:rsidR="00B66795" w:rsidRDefault="00C7120B">
      <w:pPr>
        <w:pStyle w:val="ListContinue"/>
      </w:pPr>
      <w:r w:rsidRPr="00ED16A6">
        <w:rPr>
          <w:noProof/>
          <w:lang w:val="en-US" w:bidi="he-IL"/>
        </w:rPr>
        <w:drawing>
          <wp:inline distT="0" distB="0" distL="0" distR="0" wp14:anchorId="661576A2" wp14:editId="60751504">
            <wp:extent cx="1314286" cy="1095238"/>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ng_option.png"/>
                    <pic:cNvPicPr/>
                  </pic:nvPicPr>
                  <pic:blipFill>
                    <a:blip r:embed="rId78">
                      <a:extLst>
                        <a:ext uri="{28A0092B-C50C-407E-A947-70E740481C1C}">
                          <a14:useLocalDpi xmlns:a14="http://schemas.microsoft.com/office/drawing/2010/main" val="0"/>
                        </a:ext>
                      </a:extLst>
                    </a:blip>
                    <a:stretch>
                      <a:fillRect/>
                    </a:stretch>
                  </pic:blipFill>
                  <pic:spPr>
                    <a:xfrm>
                      <a:off x="0" y="0"/>
                      <a:ext cx="1314286" cy="1095238"/>
                    </a:xfrm>
                    <a:prstGeom prst="rect">
                      <a:avLst/>
                    </a:prstGeom>
                  </pic:spPr>
                </pic:pic>
              </a:graphicData>
            </a:graphic>
          </wp:inline>
        </w:drawing>
      </w:r>
      <w:r w:rsidRPr="00DF3524">
        <w:rPr>
          <w:sz w:val="32"/>
        </w:rPr>
        <w:br/>
      </w:r>
      <w:r>
        <w:t xml:space="preserve">The </w:t>
      </w:r>
      <w:r w:rsidR="00B66795">
        <w:t>E</w:t>
      </w:r>
      <w:r w:rsidR="00992EC1">
        <w:t xml:space="preserve">ntries list from the Content tab Manage menu </w:t>
      </w:r>
      <w:r>
        <w:t>is displayed.</w:t>
      </w:r>
      <w:r w:rsidR="00B66795">
        <w:t xml:space="preserve"> </w:t>
      </w:r>
    </w:p>
    <w:p w:rsidR="00B66795" w:rsidRDefault="00B66795" w:rsidP="00B0724F">
      <w:pPr>
        <w:pStyle w:val="ListNumber"/>
      </w:pPr>
      <w:r>
        <w:t>Select an Entry.</w:t>
      </w:r>
      <w:r w:rsidR="00536C0F">
        <w:t xml:space="preserve"> You can preview the entry using the player you started off with.</w:t>
      </w:r>
    </w:p>
    <w:p w:rsidR="00780B9D" w:rsidRDefault="00B33664" w:rsidP="00B0724F">
      <w:pPr>
        <w:pStyle w:val="ListNumber"/>
      </w:pPr>
      <w:r>
        <w:t>Click Preview and Embed and then g</w:t>
      </w:r>
      <w:r w:rsidR="00780B9D">
        <w:t>rab the embed code and copy</w:t>
      </w:r>
      <w:r>
        <w:t xml:space="preserve"> it</w:t>
      </w:r>
      <w:r w:rsidR="00780B9D">
        <w:t xml:space="preserve"> to </w:t>
      </w:r>
      <w:r>
        <w:t xml:space="preserve">publish the player to </w:t>
      </w:r>
      <w:r w:rsidR="00780B9D">
        <w:t>your site.</w:t>
      </w:r>
      <w:r>
        <w:t xml:space="preserve"> </w:t>
      </w:r>
    </w:p>
    <w:p w:rsidR="00C7120B" w:rsidRDefault="00B66795" w:rsidP="00927D1E">
      <w:pPr>
        <w:pStyle w:val="ListNumber"/>
        <w:numPr>
          <w:ilvl w:val="0"/>
          <w:numId w:val="185"/>
        </w:numPr>
      </w:pPr>
      <w:r>
        <w:t xml:space="preserve">Click </w:t>
      </w:r>
      <w:r w:rsidRPr="00E54D7D">
        <w:t>Save and Close</w:t>
      </w:r>
      <w:r>
        <w:t>.</w:t>
      </w:r>
      <w:r w:rsidR="00C7120B">
        <w:t xml:space="preserve"> </w:t>
      </w:r>
      <w:r w:rsidR="003A2D8B">
        <w:t xml:space="preserve"> </w:t>
      </w:r>
    </w:p>
    <w:p w:rsidR="005F4EF9" w:rsidRPr="000E367A" w:rsidRDefault="005F4EF9" w:rsidP="008F01DA">
      <w:pPr>
        <w:pStyle w:val="Heading3"/>
      </w:pPr>
      <w:bookmarkStart w:id="451" w:name="Configuring_the_Template_Settings"/>
      <w:bookmarkStart w:id="452" w:name="_508-Compliant_Video_Player"/>
      <w:bookmarkStart w:id="453" w:name="_Toc313796578"/>
      <w:bookmarkStart w:id="454" w:name="_Toc320796801"/>
      <w:bookmarkStart w:id="455" w:name="OLE_LINK1"/>
      <w:bookmarkStart w:id="456" w:name="OLE_LINK2"/>
      <w:bookmarkEnd w:id="451"/>
      <w:bookmarkEnd w:id="452"/>
      <w:r w:rsidRPr="008F01DA">
        <w:t>Duplicat</w:t>
      </w:r>
      <w:r w:rsidR="00833995">
        <w:t>ing</w:t>
      </w:r>
      <w:r w:rsidRPr="008F01DA">
        <w:t xml:space="preserve"> a Player</w:t>
      </w:r>
      <w:bookmarkEnd w:id="453"/>
      <w:bookmarkEnd w:id="454"/>
    </w:p>
    <w:p w:rsidR="005F4EF9" w:rsidRPr="008F01DA" w:rsidRDefault="005F4EF9" w:rsidP="008F01DA">
      <w:pPr>
        <w:pStyle w:val="Procedure"/>
      </w:pPr>
      <w:r w:rsidRPr="008F01DA">
        <w:t>To duplicate a player</w:t>
      </w:r>
    </w:p>
    <w:p w:rsidR="005F4EF9" w:rsidRDefault="005F4EF9" w:rsidP="00927D1E">
      <w:pPr>
        <w:pStyle w:val="ListNumber"/>
        <w:numPr>
          <w:ilvl w:val="0"/>
          <w:numId w:val="76"/>
        </w:numPr>
      </w:pPr>
      <w:r w:rsidRPr="00836A9A">
        <w:t xml:space="preserve">Select </w:t>
      </w:r>
      <w:r w:rsidRPr="0083168D">
        <w:t xml:space="preserve">the </w:t>
      </w:r>
      <w:r w:rsidRPr="005C7B20">
        <w:t>Studio</w:t>
      </w:r>
      <w:r w:rsidRPr="00836A9A">
        <w:t xml:space="preserve"> tab.</w:t>
      </w:r>
    </w:p>
    <w:p w:rsidR="005F4EF9" w:rsidRDefault="005F4EF9" w:rsidP="00927D1E">
      <w:pPr>
        <w:pStyle w:val="ListNumber"/>
        <w:numPr>
          <w:ilvl w:val="0"/>
          <w:numId w:val="26"/>
        </w:numPr>
      </w:pPr>
      <w:r>
        <w:t>Click on the relevant player in the Player List.</w:t>
      </w:r>
    </w:p>
    <w:p w:rsidR="005F4EF9" w:rsidRPr="00BF5578" w:rsidRDefault="005F4EF9">
      <w:pPr>
        <w:pStyle w:val="ListContinue"/>
      </w:pPr>
      <w:r w:rsidRPr="00CC3F7D">
        <w:t>Players created manually through Kaltura's professional services cannot be edited in this area</w:t>
      </w:r>
      <w:r w:rsidRPr="00BF5578">
        <w:t>.</w:t>
      </w:r>
    </w:p>
    <w:p w:rsidR="005F4EF9" w:rsidRDefault="005F4EF9" w:rsidP="00927D1E">
      <w:pPr>
        <w:pStyle w:val="ListNumber"/>
        <w:numPr>
          <w:ilvl w:val="0"/>
          <w:numId w:val="26"/>
        </w:numPr>
      </w:pPr>
      <w:r>
        <w:t xml:space="preserve">Select </w:t>
      </w:r>
      <w:r w:rsidR="00BF5578" w:rsidRPr="00014F5C">
        <w:t>Duplicate</w:t>
      </w:r>
      <w:r>
        <w:t xml:space="preserve"> from the </w:t>
      </w:r>
      <w:r w:rsidRPr="005C7B20">
        <w:t>Select Action</w:t>
      </w:r>
      <w:r>
        <w:t xml:space="preserve"> drop down.</w:t>
      </w:r>
    </w:p>
    <w:p w:rsidR="005F4EF9" w:rsidRDefault="005F4EF9">
      <w:pPr>
        <w:pStyle w:val="ListContinue"/>
      </w:pPr>
      <w:r w:rsidRPr="00ED16A6">
        <w:rPr>
          <w:noProof/>
          <w:lang w:val="en-US" w:bidi="he-IL"/>
        </w:rPr>
        <w:drawing>
          <wp:inline distT="0" distB="0" distL="0" distR="0" wp14:anchorId="06B43770" wp14:editId="4ABF7644">
            <wp:extent cx="1314286" cy="1095238"/>
            <wp:effectExtent l="0" t="0" r="63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ng_option.png"/>
                    <pic:cNvPicPr/>
                  </pic:nvPicPr>
                  <pic:blipFill>
                    <a:blip r:embed="rId78">
                      <a:extLst>
                        <a:ext uri="{28A0092B-C50C-407E-A947-70E740481C1C}">
                          <a14:useLocalDpi xmlns:a14="http://schemas.microsoft.com/office/drawing/2010/main" val="0"/>
                        </a:ext>
                      </a:extLst>
                    </a:blip>
                    <a:stretch>
                      <a:fillRect/>
                    </a:stretch>
                  </pic:blipFill>
                  <pic:spPr>
                    <a:xfrm>
                      <a:off x="0" y="0"/>
                      <a:ext cx="1314286" cy="1095238"/>
                    </a:xfrm>
                    <a:prstGeom prst="rect">
                      <a:avLst/>
                    </a:prstGeom>
                  </pic:spPr>
                </pic:pic>
              </a:graphicData>
            </a:graphic>
          </wp:inline>
        </w:drawing>
      </w:r>
      <w:r w:rsidRPr="00DF3524">
        <w:rPr>
          <w:sz w:val="32"/>
        </w:rPr>
        <w:br/>
      </w:r>
      <w:r>
        <w:t xml:space="preserve">The player configuration Features tab is displayed. See </w:t>
      </w:r>
      <w:hyperlink w:anchor="_Player_Control_Options" w:history="1">
        <w:r>
          <w:rPr>
            <w:rStyle w:val="Hyperlink"/>
          </w:rPr>
          <w:t>Player Control Options</w:t>
        </w:r>
      </w:hyperlink>
      <w:r>
        <w:t>.</w:t>
      </w:r>
    </w:p>
    <w:p w:rsidR="005F4EF9" w:rsidRDefault="005F4EF9" w:rsidP="00B0724F">
      <w:pPr>
        <w:pStyle w:val="ListNumber"/>
      </w:pPr>
      <w:r>
        <w:t xml:space="preserve">Check the control options for the player and then </w:t>
      </w:r>
      <w:r w:rsidRPr="00E54D7D">
        <w:t>Save Changes</w:t>
      </w:r>
      <w:r>
        <w:t>.</w:t>
      </w:r>
    </w:p>
    <w:p w:rsidR="00BF5578" w:rsidRDefault="0089665B" w:rsidP="008F01DA">
      <w:pPr>
        <w:pStyle w:val="Heading3"/>
      </w:pPr>
      <w:bookmarkStart w:id="457" w:name="_Toc313796579"/>
      <w:bookmarkStart w:id="458" w:name="_Toc320796802"/>
      <w:r>
        <w:t>Deleting</w:t>
      </w:r>
      <w:r w:rsidR="00BF5578">
        <w:t xml:space="preserve"> a Player</w:t>
      </w:r>
      <w:bookmarkEnd w:id="457"/>
      <w:bookmarkEnd w:id="458"/>
    </w:p>
    <w:p w:rsidR="00BF5578" w:rsidRPr="00CC3F7D" w:rsidRDefault="00BF5578" w:rsidP="00FF2599">
      <w:pPr>
        <w:pStyle w:val="NormalWeb"/>
      </w:pPr>
      <w:r>
        <w:t>Deleting a player eliminates it from all the locations where the player has been previously embedded. For example, if you have embedded a player using this design on your site or an external site, after you delete it from the Player List, the player will no longer appear and a blank area will be displayed on the website.</w:t>
      </w:r>
    </w:p>
    <w:p w:rsidR="00BF5578" w:rsidRPr="00211EDC" w:rsidRDefault="00BF5578" w:rsidP="008F01DA">
      <w:pPr>
        <w:pStyle w:val="Procedure"/>
      </w:pPr>
      <w:r w:rsidRPr="00211EDC">
        <w:t>To delete a player</w:t>
      </w:r>
    </w:p>
    <w:p w:rsidR="00BF5578" w:rsidRDefault="00BF5578" w:rsidP="00927D1E">
      <w:pPr>
        <w:pStyle w:val="ListNumber"/>
        <w:numPr>
          <w:ilvl w:val="0"/>
          <w:numId w:val="77"/>
        </w:numPr>
      </w:pPr>
      <w:r w:rsidRPr="00836A9A">
        <w:t xml:space="preserve">Select </w:t>
      </w:r>
      <w:r w:rsidRPr="0083168D">
        <w:t xml:space="preserve">the </w:t>
      </w:r>
      <w:r w:rsidRPr="005C7B20">
        <w:t>Studio</w:t>
      </w:r>
      <w:r w:rsidRPr="00836A9A">
        <w:t xml:space="preserve"> tab.</w:t>
      </w:r>
    </w:p>
    <w:p w:rsidR="00BF5578" w:rsidRDefault="00BF5578" w:rsidP="00927D1E">
      <w:pPr>
        <w:pStyle w:val="ListNumber"/>
        <w:numPr>
          <w:ilvl w:val="0"/>
          <w:numId w:val="26"/>
        </w:numPr>
      </w:pPr>
      <w:r>
        <w:t>Click on the relevant player in the Player List.</w:t>
      </w:r>
    </w:p>
    <w:p w:rsidR="00BF5578" w:rsidRDefault="001C1A6B" w:rsidP="00927D1E">
      <w:pPr>
        <w:pStyle w:val="ListNumber"/>
        <w:numPr>
          <w:ilvl w:val="0"/>
          <w:numId w:val="26"/>
        </w:numPr>
      </w:pPr>
      <w:r>
        <w:t>Select Delete</w:t>
      </w:r>
      <w:r w:rsidR="00BF5578">
        <w:t xml:space="preserve"> from the </w:t>
      </w:r>
      <w:r w:rsidR="00BF5578" w:rsidRPr="005C7B20">
        <w:t>Select Action</w:t>
      </w:r>
      <w:r w:rsidR="00BF5578">
        <w:t xml:space="preserve"> drop down.</w:t>
      </w:r>
    </w:p>
    <w:p w:rsidR="00BF5578" w:rsidRDefault="00BF5578">
      <w:pPr>
        <w:pStyle w:val="ListContinue"/>
      </w:pPr>
      <w:r w:rsidRPr="00AB631E">
        <w:rPr>
          <w:noProof/>
          <w:lang w:val="en-US" w:bidi="he-IL"/>
        </w:rPr>
        <w:drawing>
          <wp:inline distT="0" distB="0" distL="0" distR="0" wp14:anchorId="2E28D97C" wp14:editId="702C2829">
            <wp:extent cx="1314286" cy="1095238"/>
            <wp:effectExtent l="0" t="0" r="63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ng_option.png"/>
                    <pic:cNvPicPr/>
                  </pic:nvPicPr>
                  <pic:blipFill>
                    <a:blip r:embed="rId78">
                      <a:extLst>
                        <a:ext uri="{28A0092B-C50C-407E-A947-70E740481C1C}">
                          <a14:useLocalDpi xmlns:a14="http://schemas.microsoft.com/office/drawing/2010/main" val="0"/>
                        </a:ext>
                      </a:extLst>
                    </a:blip>
                    <a:stretch>
                      <a:fillRect/>
                    </a:stretch>
                  </pic:blipFill>
                  <pic:spPr>
                    <a:xfrm>
                      <a:off x="0" y="0"/>
                      <a:ext cx="1314286" cy="1095238"/>
                    </a:xfrm>
                    <a:prstGeom prst="rect">
                      <a:avLst/>
                    </a:prstGeom>
                  </pic:spPr>
                </pic:pic>
              </a:graphicData>
            </a:graphic>
          </wp:inline>
        </w:drawing>
      </w:r>
    </w:p>
    <w:p w:rsidR="005A7718" w:rsidRPr="00E54D7D" w:rsidRDefault="00ED16A6" w:rsidP="008F01DA">
      <w:pPr>
        <w:pStyle w:val="Heading2"/>
        <w:rPr>
          <w:rFonts w:ascii="Verdana" w:hAnsi="Verdana"/>
        </w:rPr>
      </w:pPr>
      <w:bookmarkStart w:id="459" w:name="_508-Compliant_Video_Player_1"/>
      <w:bookmarkStart w:id="460" w:name="_Toc313796580"/>
      <w:bookmarkStart w:id="461" w:name="_Toc320796803"/>
      <w:bookmarkEnd w:id="459"/>
      <w:r>
        <w:t>508-Compliant Video P</w:t>
      </w:r>
      <w:r w:rsidR="005A7718" w:rsidRPr="00CC39C3">
        <w:t>layer</w:t>
      </w:r>
      <w:bookmarkEnd w:id="460"/>
      <w:bookmarkEnd w:id="461"/>
    </w:p>
    <w:p w:rsidR="00A321D4" w:rsidRDefault="005A7718">
      <w:bookmarkStart w:id="462" w:name="Configuring_the_Player_Features"/>
      <w:r w:rsidRPr="00CC39C3">
        <w:t xml:space="preserve">The 508-compliant video player includes functionality and interface design that support federal accessibility requirements as outlined in the Voluntary Product Accessibility Template. </w:t>
      </w:r>
      <w:r w:rsidR="00A321D4" w:rsidRPr="00AC6487">
        <w:rPr>
          <w:strike/>
          <w:rPrChange w:id="463" w:author="Debbie Zioni" w:date="2012-04-18T12:56:00Z">
            <w:rPr/>
          </w:rPrChange>
        </w:rPr>
        <w:t>The 508 compliant player is automatically created in the KMC and is not customizable.</w:t>
      </w:r>
    </w:p>
    <w:p w:rsidR="00A321D4" w:rsidRPr="00AC6487" w:rsidRDefault="00A321D4" w:rsidP="008F01DA">
      <w:pPr>
        <w:pStyle w:val="Procedure"/>
        <w:rPr>
          <w:strike/>
          <w:rPrChange w:id="464" w:author="Debbie Zioni" w:date="2012-04-18T12:57:00Z">
            <w:rPr/>
          </w:rPrChange>
        </w:rPr>
      </w:pPr>
      <w:r w:rsidRPr="00AC6487">
        <w:rPr>
          <w:strike/>
          <w:rPrChange w:id="465" w:author="Debbie Zioni" w:date="2012-04-18T12:57:00Z">
            <w:rPr/>
          </w:rPrChange>
        </w:rPr>
        <w:t>To access the 508 player</w:t>
      </w:r>
    </w:p>
    <w:p w:rsidR="00A321D4" w:rsidRPr="00AC6487" w:rsidRDefault="00A321D4" w:rsidP="00927D1E">
      <w:pPr>
        <w:pStyle w:val="ListNumber"/>
        <w:numPr>
          <w:ilvl w:val="0"/>
          <w:numId w:val="156"/>
        </w:numPr>
        <w:rPr>
          <w:strike/>
          <w:rPrChange w:id="466" w:author="Debbie Zioni" w:date="2012-04-18T12:57:00Z">
            <w:rPr/>
          </w:rPrChange>
        </w:rPr>
      </w:pPr>
      <w:r w:rsidRPr="00AC6487">
        <w:rPr>
          <w:strike/>
          <w:rPrChange w:id="467" w:author="Debbie Zioni" w:date="2012-04-18T12:57:00Z">
            <w:rPr/>
          </w:rPrChange>
        </w:rPr>
        <w:t xml:space="preserve">Select an entry and click on Preview and Embed. </w:t>
      </w:r>
    </w:p>
    <w:p w:rsidR="00A321D4" w:rsidRPr="00AC6487" w:rsidRDefault="00A321D4" w:rsidP="00923CCD">
      <w:pPr>
        <w:pStyle w:val="ListNumber"/>
        <w:rPr>
          <w:strike/>
          <w:rPrChange w:id="468" w:author="Debbie Zioni" w:date="2012-04-18T12:57:00Z">
            <w:rPr/>
          </w:rPrChange>
        </w:rPr>
      </w:pPr>
      <w:r w:rsidRPr="00AC6487">
        <w:rPr>
          <w:strike/>
          <w:rPrChange w:id="469" w:author="Debbie Zioni" w:date="2012-04-18T12:57:00Z">
            <w:rPr/>
          </w:rPrChange>
        </w:rPr>
        <w:t xml:space="preserve">In The Select Player field choose the </w:t>
      </w:r>
      <w:r w:rsidR="00780B9D" w:rsidRPr="00AC6487">
        <w:rPr>
          <w:strike/>
          <w:rPrChange w:id="470" w:author="Debbie Zioni" w:date="2012-04-18T12:57:00Z">
            <w:rPr/>
          </w:rPrChange>
        </w:rPr>
        <w:t>508 player from the dropdown</w:t>
      </w:r>
      <w:r w:rsidRPr="00AC6487">
        <w:rPr>
          <w:strike/>
          <w:rPrChange w:id="471" w:author="Debbie Zioni" w:date="2012-04-18T12:57:00Z">
            <w:rPr/>
          </w:rPrChange>
        </w:rPr>
        <w:t>.</w:t>
      </w:r>
    </w:p>
    <w:p w:rsidR="005A7718" w:rsidRPr="00AC6487" w:rsidRDefault="00A321D4">
      <w:pPr>
        <w:pStyle w:val="ListContinue"/>
        <w:rPr>
          <w:strike/>
          <w:rPrChange w:id="472" w:author="Debbie Zioni" w:date="2012-04-18T12:57:00Z">
            <w:rPr/>
          </w:rPrChange>
        </w:rPr>
      </w:pPr>
      <w:r w:rsidRPr="00AC6487">
        <w:rPr>
          <w:strike/>
          <w:rPrChange w:id="473" w:author="Debbie Zioni" w:date="2012-04-18T12:57:00Z">
            <w:rPr/>
          </w:rPrChange>
        </w:rPr>
        <w:t>The 508</w:t>
      </w:r>
      <w:r w:rsidR="00780B9D" w:rsidRPr="00AC6487">
        <w:rPr>
          <w:strike/>
          <w:rPrChange w:id="474" w:author="Debbie Zioni" w:date="2012-04-18T12:57:00Z">
            <w:rPr/>
          </w:rPrChange>
        </w:rPr>
        <w:t xml:space="preserve"> </w:t>
      </w:r>
      <w:r w:rsidRPr="00AC6487">
        <w:rPr>
          <w:strike/>
          <w:rPrChange w:id="475" w:author="Debbie Zioni" w:date="2012-04-18T12:57:00Z">
            <w:rPr/>
          </w:rPrChange>
        </w:rPr>
        <w:t xml:space="preserve">compliant </w:t>
      </w:r>
      <w:r w:rsidR="00780B9D" w:rsidRPr="00AC6487">
        <w:rPr>
          <w:strike/>
          <w:rPrChange w:id="476" w:author="Debbie Zioni" w:date="2012-04-18T12:57:00Z">
            <w:rPr/>
          </w:rPrChange>
        </w:rPr>
        <w:t>player is statically created and is not</w:t>
      </w:r>
      <w:r w:rsidRPr="00AC6487">
        <w:rPr>
          <w:strike/>
          <w:rPrChange w:id="477" w:author="Debbie Zioni" w:date="2012-04-18T12:57:00Z">
            <w:rPr/>
          </w:rPrChange>
        </w:rPr>
        <w:t xml:space="preserve"> available as a studio template. </w:t>
      </w:r>
    </w:p>
    <w:p w:rsidR="005A7718" w:rsidRPr="00ED16A6" w:rsidRDefault="0089665B">
      <w:pPr>
        <w:pStyle w:val="ListContinue"/>
      </w:pPr>
      <w:r>
        <w:rPr>
          <w:noProof/>
          <w:lang w:val="en-US" w:bidi="he-IL"/>
        </w:rPr>
        <w:drawing>
          <wp:inline distT="0" distB="0" distL="0" distR="0" wp14:anchorId="690D9CFC" wp14:editId="4A4C658F">
            <wp:extent cx="5353050" cy="27387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8_player.png"/>
                    <pic:cNvPicPr/>
                  </pic:nvPicPr>
                  <pic:blipFill>
                    <a:blip r:embed="rId79">
                      <a:extLst>
                        <a:ext uri="{28A0092B-C50C-407E-A947-70E740481C1C}">
                          <a14:useLocalDpi xmlns:a14="http://schemas.microsoft.com/office/drawing/2010/main" val="0"/>
                        </a:ext>
                      </a:extLst>
                    </a:blip>
                    <a:stretch>
                      <a:fillRect/>
                    </a:stretch>
                  </pic:blipFill>
                  <pic:spPr>
                    <a:xfrm>
                      <a:off x="0" y="0"/>
                      <a:ext cx="5353050" cy="2738755"/>
                    </a:xfrm>
                    <a:prstGeom prst="rect">
                      <a:avLst/>
                    </a:prstGeom>
                  </pic:spPr>
                </pic:pic>
              </a:graphicData>
            </a:graphic>
          </wp:inline>
        </w:drawing>
      </w:r>
    </w:p>
    <w:p w:rsidR="005A7718" w:rsidRPr="002A6539" w:rsidRDefault="005A7718">
      <w:r w:rsidRPr="002A6539">
        <w:t>The player includes:</w:t>
      </w:r>
    </w:p>
    <w:p w:rsidR="00D80CFD" w:rsidRDefault="005A7718">
      <w:pPr>
        <w:pStyle w:val="ListBullet"/>
      </w:pPr>
      <w:r w:rsidRPr="00CC39C3">
        <w:t xml:space="preserve">Support for captions file in timed text or SRT formats for the video/audio file  </w:t>
      </w:r>
    </w:p>
    <w:p w:rsidR="005A7718" w:rsidRPr="00CC39C3" w:rsidRDefault="00D80CFD">
      <w:pPr>
        <w:pStyle w:val="ListBullet"/>
      </w:pPr>
      <w:r>
        <w:t>S</w:t>
      </w:r>
      <w:r w:rsidR="005A7718" w:rsidRPr="00CC39C3">
        <w:t>upport for an audio description in a standardized format for the video/audio file</w:t>
      </w:r>
    </w:p>
    <w:p w:rsidR="005A7718" w:rsidRPr="00CC39C3" w:rsidRDefault="005A7718" w:rsidP="00E54D7D">
      <w:pPr>
        <w:pStyle w:val="ListBullet"/>
      </w:pPr>
      <w:r w:rsidRPr="00CC39C3">
        <w:t>Hidden text elements for every non-text element (for screen readers)</w:t>
      </w:r>
    </w:p>
    <w:p w:rsidR="005A7718" w:rsidRPr="00CC39C3" w:rsidRDefault="005A7718" w:rsidP="00E54D7D">
      <w:pPr>
        <w:pStyle w:val="ListBullet"/>
      </w:pPr>
      <w:r w:rsidRPr="00CC39C3">
        <w:t>Tooltips</w:t>
      </w:r>
    </w:p>
    <w:p w:rsidR="005A7718" w:rsidRPr="00CC39C3" w:rsidRDefault="005A7718" w:rsidP="00E54D7D">
      <w:pPr>
        <w:pStyle w:val="ListBullet"/>
      </w:pPr>
      <w:r w:rsidRPr="00CC39C3">
        <w:t>Keyboard tabbing and controls</w:t>
      </w:r>
    </w:p>
    <w:p w:rsidR="005A7718" w:rsidRPr="00CC39C3" w:rsidRDefault="005A7718" w:rsidP="00E54D7D">
      <w:pPr>
        <w:pStyle w:val="ListBullet"/>
      </w:pPr>
      <w:r w:rsidRPr="00CC39C3">
        <w:t>No color coding information</w:t>
      </w:r>
    </w:p>
    <w:p w:rsidR="005A7718" w:rsidRPr="00CC39C3" w:rsidRDefault="005A7718" w:rsidP="00E54D7D">
      <w:pPr>
        <w:pStyle w:val="ListBullet"/>
      </w:pPr>
      <w:r w:rsidRPr="00CC39C3">
        <w:t>High contrast controls</w:t>
      </w:r>
    </w:p>
    <w:p w:rsidR="005A7718" w:rsidRDefault="005A7718" w:rsidP="00E54D7D">
      <w:pPr>
        <w:pStyle w:val="ListBullet"/>
      </w:pPr>
      <w:r w:rsidRPr="00CC39C3">
        <w:t>No draggable controls</w:t>
      </w:r>
    </w:p>
    <w:p w:rsidR="00D63574" w:rsidRDefault="005367B8" w:rsidP="008F01DA">
      <w:pPr>
        <w:pStyle w:val="Heading2"/>
      </w:pPr>
      <w:bookmarkStart w:id="478" w:name="_508_Captions_Configuration"/>
      <w:bookmarkStart w:id="479" w:name="_Toc313796581"/>
      <w:bookmarkStart w:id="480" w:name="_Toc320796804"/>
      <w:bookmarkEnd w:id="478"/>
      <w:r>
        <w:t>Configuring</w:t>
      </w:r>
      <w:r w:rsidR="00D63574">
        <w:t xml:space="preserve"> </w:t>
      </w:r>
      <w:r w:rsidR="00416F68">
        <w:t xml:space="preserve">Captions </w:t>
      </w:r>
      <w:r>
        <w:t>for the 508 Player</w:t>
      </w:r>
      <w:bookmarkEnd w:id="479"/>
      <w:bookmarkEnd w:id="480"/>
    </w:p>
    <w:p w:rsidR="00D63574" w:rsidRPr="005C7B20" w:rsidRDefault="0088463B" w:rsidP="0050202E">
      <w:pPr>
        <w:pStyle w:val="BodyText"/>
      </w:pPr>
      <w:r>
        <w:t>There are additional tasks</w:t>
      </w:r>
      <w:r w:rsidR="00906F66">
        <w:t xml:space="preserve"> to configure</w:t>
      </w:r>
      <w:r>
        <w:t xml:space="preserve"> </w:t>
      </w:r>
      <w:r w:rsidR="00D63574" w:rsidRPr="005C7B20">
        <w:t>Captions/Subtitles</w:t>
      </w:r>
      <w:r>
        <w:t xml:space="preserve"> for the 508 player</w:t>
      </w:r>
      <w:r w:rsidR="00D63574" w:rsidRPr="00782C22">
        <w:t xml:space="preserve">. </w:t>
      </w:r>
      <w:r w:rsidR="00A321D4">
        <w:t>Captions files in the 508 player may currently be added using the Custom Data feature.</w:t>
      </w:r>
    </w:p>
    <w:p w:rsidR="0002000B" w:rsidRDefault="0002000B" w:rsidP="008F01DA">
      <w:pPr>
        <w:pStyle w:val="Procedure"/>
      </w:pPr>
      <w:r>
        <w:t xml:space="preserve">To </w:t>
      </w:r>
      <w:r w:rsidR="0088463B">
        <w:t xml:space="preserve">configure </w:t>
      </w:r>
      <w:r>
        <w:t xml:space="preserve">captions </w:t>
      </w:r>
      <w:r w:rsidR="0088463B">
        <w:t xml:space="preserve">for the </w:t>
      </w:r>
      <w:r>
        <w:t>508 player</w:t>
      </w:r>
    </w:p>
    <w:p w:rsidR="0088463B" w:rsidRDefault="0088463B" w:rsidP="00927D1E">
      <w:pPr>
        <w:pStyle w:val="ListNumber"/>
        <w:numPr>
          <w:ilvl w:val="0"/>
          <w:numId w:val="93"/>
        </w:numPr>
      </w:pPr>
      <w:r>
        <w:t xml:space="preserve">Go to the </w:t>
      </w:r>
      <w:r w:rsidRPr="002F0199">
        <w:t>Settings</w:t>
      </w:r>
      <w:r>
        <w:t xml:space="preserve"> tab and select the </w:t>
      </w:r>
      <w:r w:rsidRPr="002F0199">
        <w:t>Custom Data</w:t>
      </w:r>
      <w:r>
        <w:t xml:space="preserve"> menu.</w:t>
      </w:r>
    </w:p>
    <w:p w:rsidR="00345835" w:rsidRDefault="00345835" w:rsidP="00B0724F">
      <w:pPr>
        <w:pStyle w:val="ListNumber"/>
      </w:pPr>
      <w:r>
        <w:t xml:space="preserve">Click </w:t>
      </w:r>
      <w:r w:rsidRPr="005C7B20">
        <w:t>Add New Schema</w:t>
      </w:r>
      <w:r>
        <w:t>.</w:t>
      </w:r>
    </w:p>
    <w:p w:rsidR="0012037A" w:rsidRPr="00123DCF" w:rsidRDefault="0088463B">
      <w:pPr>
        <w:pStyle w:val="ListNumber"/>
      </w:pPr>
      <w:r>
        <w:t xml:space="preserve">Select </w:t>
      </w:r>
      <w:r w:rsidRPr="00782C22">
        <w:t>Add Field</w:t>
      </w:r>
      <w:r>
        <w:t xml:space="preserve"> and create two additional fields named </w:t>
      </w:r>
      <w:r w:rsidRPr="00782C22">
        <w:t>CaptionsType</w:t>
      </w:r>
      <w:r w:rsidRPr="003E4BB7">
        <w:t xml:space="preserve"> and </w:t>
      </w:r>
      <w:r w:rsidR="005D5897" w:rsidRPr="000E367A">
        <w:t xml:space="preserve">CaptionsURL </w:t>
      </w:r>
      <w:r w:rsidR="005D5897" w:rsidRPr="00123DCF">
        <w:t>and then click</w:t>
      </w:r>
      <w:r w:rsidR="005D5897" w:rsidRPr="000E367A">
        <w:t xml:space="preserve"> Save.</w:t>
      </w:r>
    </w:p>
    <w:p w:rsidR="0088463B" w:rsidRDefault="0088463B">
      <w:pPr>
        <w:pStyle w:val="ListContinue"/>
      </w:pPr>
      <w:r>
        <w:t>These two fields are case sensitive. The CaptionsType field is the type of file you are using for captions. The CaptionURL is the File Location of the captions file.</w:t>
      </w:r>
    </w:p>
    <w:p w:rsidR="0012037A" w:rsidRDefault="0012037A">
      <w:pPr>
        <w:pStyle w:val="ListContinue"/>
      </w:pPr>
      <w:r>
        <w:t>You may add an informative description for the Custom Data fields.</w:t>
      </w:r>
    </w:p>
    <w:p w:rsidR="0012037A" w:rsidRDefault="0012037A">
      <w:pPr>
        <w:pStyle w:val="ListContinue"/>
      </w:pPr>
      <w:r w:rsidRPr="00BC2A91">
        <w:rPr>
          <w:noProof/>
          <w:lang w:val="en-US" w:bidi="he-IL"/>
        </w:rPr>
        <w:drawing>
          <wp:inline distT="0" distB="0" distL="0" distR="0" wp14:anchorId="6FE0FC02" wp14:editId="2530C97F">
            <wp:extent cx="2964305" cy="322897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ions_custom_data.png"/>
                    <pic:cNvPicPr/>
                  </pic:nvPicPr>
                  <pic:blipFill>
                    <a:blip r:embed="rId80">
                      <a:extLst>
                        <a:ext uri="{28A0092B-C50C-407E-A947-70E740481C1C}">
                          <a14:useLocalDpi xmlns:a14="http://schemas.microsoft.com/office/drawing/2010/main" val="0"/>
                        </a:ext>
                      </a:extLst>
                    </a:blip>
                    <a:stretch>
                      <a:fillRect/>
                    </a:stretch>
                  </pic:blipFill>
                  <pic:spPr>
                    <a:xfrm>
                      <a:off x="0" y="0"/>
                      <a:ext cx="2963935" cy="3228572"/>
                    </a:xfrm>
                    <a:prstGeom prst="rect">
                      <a:avLst/>
                    </a:prstGeom>
                  </pic:spPr>
                </pic:pic>
              </a:graphicData>
            </a:graphic>
          </wp:inline>
        </w:drawing>
      </w:r>
    </w:p>
    <w:p w:rsidR="0012037A" w:rsidRDefault="00CC1804">
      <w:pPr>
        <w:pStyle w:val="ListNumber"/>
      </w:pPr>
      <w:r>
        <w:t>Upload</w:t>
      </w:r>
      <w:r w:rsidR="0088463B">
        <w:t xml:space="preserve"> content. See </w:t>
      </w:r>
      <w:hyperlink w:anchor="_Uploading_and_Ingestion" w:history="1">
        <w:r w:rsidR="0012037A" w:rsidRPr="0012037A">
          <w:rPr>
            <w:rStyle w:val="Hyperlink"/>
          </w:rPr>
          <w:t>Uploading and Ingestion</w:t>
        </w:r>
      </w:hyperlink>
      <w:r w:rsidR="0012037A">
        <w:t>.</w:t>
      </w:r>
      <w:r>
        <w:t xml:space="preserve"> </w:t>
      </w:r>
    </w:p>
    <w:p w:rsidR="00CC1804" w:rsidRDefault="0012037A">
      <w:pPr>
        <w:pStyle w:val="ListNumber"/>
      </w:pPr>
      <w:r>
        <w:t xml:space="preserve">Upload the captions file. </w:t>
      </w:r>
      <w:r w:rsidR="00CC1804">
        <w:t xml:space="preserve">See </w:t>
      </w:r>
      <w:r w:rsidR="0079504B">
        <w:fldChar w:fldCharType="begin"/>
      </w:r>
      <w:ins w:id="481" w:author="Debbie Zioni" w:date="2012-04-18T13:03:00Z">
        <w:r w:rsidR="002B4688">
          <w:instrText>HYPERLINK  \l "_Adding_Captions_to_1"</w:instrText>
        </w:r>
      </w:ins>
      <w:del w:id="482" w:author="Debbie Zioni" w:date="2012-04-18T13:03:00Z">
        <w:r w:rsidR="0079504B" w:rsidDel="002B4688">
          <w:delInstrText xml:space="preserve"> HYPERLINK \l "_Adding_Captions_to_1" </w:delInstrText>
        </w:r>
      </w:del>
      <w:r w:rsidR="0079504B">
        <w:fldChar w:fldCharType="separate"/>
      </w:r>
      <w:r w:rsidR="00CC1804" w:rsidRPr="00CC1804">
        <w:rPr>
          <w:rStyle w:val="Hyperlink"/>
        </w:rPr>
        <w:t>Adding Captions to an Entry</w:t>
      </w:r>
      <w:r w:rsidR="0079504B">
        <w:rPr>
          <w:rStyle w:val="Hyperlink"/>
        </w:rPr>
        <w:fldChar w:fldCharType="end"/>
      </w:r>
      <w:r w:rsidR="00937C7C">
        <w:t>.</w:t>
      </w:r>
    </w:p>
    <w:p w:rsidR="00937C7C" w:rsidRDefault="00A6131E">
      <w:pPr>
        <w:pStyle w:val="ListNumber"/>
      </w:pPr>
      <w:ins w:id="483" w:author="Debbie Zioni" w:date="2012-04-18T13:05:00Z">
        <w:r>
          <w:t>Go to the Content tab and select the Captions section.</w:t>
        </w:r>
      </w:ins>
      <w:ins w:id="484" w:author="Debbie Zioni" w:date="2012-05-07T13:34:00Z">
        <w:r w:rsidR="00FE78D8">
          <w:t xml:space="preserve"> </w:t>
        </w:r>
      </w:ins>
      <w:r w:rsidR="00937C7C">
        <w:t xml:space="preserve">Copy the URL from the </w:t>
      </w:r>
      <w:r w:rsidR="00937C7C" w:rsidRPr="00014F5C">
        <w:t xml:space="preserve">File </w:t>
      </w:r>
      <w:r w:rsidR="00937C7C" w:rsidRPr="00FD6AC6">
        <w:t>Location</w:t>
      </w:r>
      <w:r w:rsidR="005D5897">
        <w:t xml:space="preserve"> c</w:t>
      </w:r>
      <w:r w:rsidR="00937C7C">
        <w:t>olumn.</w:t>
      </w:r>
    </w:p>
    <w:p w:rsidR="004B23B0" w:rsidRDefault="007D1467">
      <w:pPr>
        <w:pStyle w:val="ListNumber"/>
      </w:pPr>
      <w:r>
        <w:t xml:space="preserve">Go to the </w:t>
      </w:r>
      <w:r w:rsidRPr="00014F5C">
        <w:t xml:space="preserve">Content </w:t>
      </w:r>
      <w:r>
        <w:t>tab and click on an entry.</w:t>
      </w:r>
    </w:p>
    <w:p w:rsidR="007D1467" w:rsidRDefault="005D5897">
      <w:pPr>
        <w:pStyle w:val="ListNumber"/>
      </w:pPr>
      <w:r>
        <w:t xml:space="preserve">Go to the </w:t>
      </w:r>
      <w:ins w:id="485" w:author="Debbie Zioni" w:date="2012-04-18T13:07:00Z">
        <w:r w:rsidR="00A6131E">
          <w:t xml:space="preserve">Custom Data </w:t>
        </w:r>
      </w:ins>
      <w:del w:id="486" w:author="Debbie Zioni" w:date="2012-04-18T13:04:00Z">
        <w:r w:rsidR="008608BF" w:rsidDel="00A6131E">
          <w:delText xml:space="preserve">Custom </w:delText>
        </w:r>
        <w:r w:rsidR="00421E09" w:rsidDel="00A6131E">
          <w:delText xml:space="preserve">Data </w:delText>
        </w:r>
      </w:del>
      <w:r w:rsidR="007D1467">
        <w:t>tab</w:t>
      </w:r>
      <w:ins w:id="487" w:author="Debbie Zioni" w:date="2012-04-18T13:07:00Z">
        <w:r w:rsidR="00A6131E">
          <w:t xml:space="preserve"> and select the schema you created for Captions.</w:t>
        </w:r>
      </w:ins>
      <w:del w:id="488" w:author="Debbie Zioni" w:date="2012-04-18T13:07:00Z">
        <w:r w:rsidR="007D1467" w:rsidDel="00A6131E">
          <w:delText>.</w:delText>
        </w:r>
      </w:del>
    </w:p>
    <w:p w:rsidR="007D1467" w:rsidRDefault="007D1467">
      <w:pPr>
        <w:pStyle w:val="ListNumber"/>
      </w:pPr>
      <w:r>
        <w:t>Copy and paste the CaptionsT</w:t>
      </w:r>
      <w:r w:rsidR="005D5897">
        <w:t xml:space="preserve">ype and CaptionsUrl information and click </w:t>
      </w:r>
      <w:r w:rsidR="005D5897" w:rsidRPr="00014F5C">
        <w:t>Save</w:t>
      </w:r>
      <w:r w:rsidR="005D5897">
        <w:t>.</w:t>
      </w:r>
    </w:p>
    <w:p w:rsidR="009D69F9" w:rsidRDefault="009D69F9">
      <w:pPr>
        <w:pStyle w:val="ListContinue"/>
      </w:pPr>
      <w:r w:rsidRPr="00BC2A91">
        <w:rPr>
          <w:noProof/>
          <w:lang w:val="en-US" w:bidi="he-IL"/>
        </w:rPr>
        <w:drawing>
          <wp:inline distT="0" distB="0" distL="0" distR="0" wp14:anchorId="5BAECED9" wp14:editId="5C424022">
            <wp:extent cx="5514975" cy="36957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_508.png"/>
                    <pic:cNvPicPr/>
                  </pic:nvPicPr>
                  <pic:blipFill>
                    <a:blip r:embed="rId81">
                      <a:extLst>
                        <a:ext uri="{28A0092B-C50C-407E-A947-70E740481C1C}">
                          <a14:useLocalDpi xmlns:a14="http://schemas.microsoft.com/office/drawing/2010/main" val="0"/>
                        </a:ext>
                      </a:extLst>
                    </a:blip>
                    <a:stretch>
                      <a:fillRect/>
                    </a:stretch>
                  </pic:blipFill>
                  <pic:spPr>
                    <a:xfrm>
                      <a:off x="0" y="0"/>
                      <a:ext cx="5518765" cy="3698240"/>
                    </a:xfrm>
                    <a:prstGeom prst="rect">
                      <a:avLst/>
                    </a:prstGeom>
                  </pic:spPr>
                </pic:pic>
              </a:graphicData>
            </a:graphic>
          </wp:inline>
        </w:drawing>
      </w:r>
    </w:p>
    <w:p w:rsidR="007D1467" w:rsidRDefault="007D1467">
      <w:pPr>
        <w:pStyle w:val="ListNumber"/>
      </w:pPr>
      <w:r>
        <w:t xml:space="preserve">Select </w:t>
      </w:r>
      <w:r w:rsidRPr="005C7B20">
        <w:t>Pre</w:t>
      </w:r>
      <w:r w:rsidRPr="002F0199">
        <w:t>view &amp; Embed</w:t>
      </w:r>
      <w:r>
        <w:t>.</w:t>
      </w:r>
    </w:p>
    <w:p w:rsidR="007D1467" w:rsidDel="00A6131E" w:rsidRDefault="005D5897">
      <w:pPr>
        <w:pStyle w:val="ListNumber"/>
        <w:rPr>
          <w:del w:id="489" w:author="Debbie Zioni" w:date="2012-04-18T13:08:00Z"/>
        </w:rPr>
      </w:pPr>
      <w:del w:id="490" w:author="Debbie Zioni" w:date="2012-04-18T13:08:00Z">
        <w:r w:rsidDel="00A6131E">
          <w:delText>Use the drop down menu to s</w:delText>
        </w:r>
        <w:r w:rsidR="007D1467" w:rsidDel="00A6131E">
          <w:delText>elect the 508</w:delText>
        </w:r>
        <w:r w:rsidDel="00A6131E">
          <w:delText xml:space="preserve"> player</w:delText>
        </w:r>
        <w:r w:rsidR="007D1467" w:rsidDel="00A6131E">
          <w:delText>.</w:delText>
        </w:r>
      </w:del>
    </w:p>
    <w:p w:rsidR="007D1467" w:rsidRDefault="007D1467">
      <w:pPr>
        <w:pStyle w:val="ListNumber"/>
      </w:pPr>
      <w:r>
        <w:t xml:space="preserve">Click </w:t>
      </w:r>
      <w:r w:rsidRPr="00014F5C">
        <w:t>Play</w:t>
      </w:r>
      <w:r>
        <w:t>.</w:t>
      </w:r>
    </w:p>
    <w:p w:rsidR="0089665B" w:rsidRDefault="0089665B">
      <w:pPr>
        <w:pStyle w:val="ListContinue"/>
      </w:pPr>
      <w:r w:rsidRPr="00BC2A91">
        <w:rPr>
          <w:noProof/>
          <w:lang w:val="en-US" w:bidi="he-IL"/>
        </w:rPr>
        <w:drawing>
          <wp:inline distT="0" distB="0" distL="0" distR="0" wp14:anchorId="74A3485E" wp14:editId="371C2D31">
            <wp:extent cx="4257675" cy="396791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8_display.png"/>
                    <pic:cNvPicPr/>
                  </pic:nvPicPr>
                  <pic:blipFill>
                    <a:blip r:embed="rId82">
                      <a:extLst>
                        <a:ext uri="{28A0092B-C50C-407E-A947-70E740481C1C}">
                          <a14:useLocalDpi xmlns:a14="http://schemas.microsoft.com/office/drawing/2010/main" val="0"/>
                        </a:ext>
                      </a:extLst>
                    </a:blip>
                    <a:stretch>
                      <a:fillRect/>
                    </a:stretch>
                  </pic:blipFill>
                  <pic:spPr>
                    <a:xfrm>
                      <a:off x="0" y="0"/>
                      <a:ext cx="4257675" cy="3967917"/>
                    </a:xfrm>
                    <a:prstGeom prst="rect">
                      <a:avLst/>
                    </a:prstGeom>
                  </pic:spPr>
                </pic:pic>
              </a:graphicData>
            </a:graphic>
          </wp:inline>
        </w:drawing>
      </w:r>
    </w:p>
    <w:p w:rsidR="009D69F9" w:rsidRDefault="009D69F9">
      <w:pPr>
        <w:pStyle w:val="ListContinue"/>
      </w:pPr>
    </w:p>
    <w:p w:rsidR="009D69F9" w:rsidRDefault="009D69F9">
      <w:pPr>
        <w:pStyle w:val="ListContinue"/>
      </w:pPr>
    </w:p>
    <w:p w:rsidR="009D69F9" w:rsidRDefault="009D69F9" w:rsidP="00BF0850">
      <w:pPr>
        <w:pStyle w:val="ListContinue"/>
      </w:pPr>
    </w:p>
    <w:p w:rsidR="00A4550C" w:rsidRDefault="00A4550C" w:rsidP="008F01DA">
      <w:pPr>
        <w:pStyle w:val="Heading2"/>
      </w:pPr>
      <w:bookmarkStart w:id="491" w:name="_Configure_the_Player"/>
      <w:bookmarkStart w:id="492" w:name="_Toc313796582"/>
      <w:bookmarkStart w:id="493" w:name="_Toc320796805"/>
      <w:bookmarkEnd w:id="491"/>
      <w:r>
        <w:t>Config</w:t>
      </w:r>
      <w:r w:rsidR="0089665B">
        <w:t>uring</w:t>
      </w:r>
      <w:r>
        <w:t xml:space="preserve"> the Player Advertising Settings</w:t>
      </w:r>
      <w:bookmarkEnd w:id="492"/>
      <w:bookmarkEnd w:id="493"/>
    </w:p>
    <w:p w:rsidR="00A4550C" w:rsidRPr="00DF3524" w:rsidRDefault="00A4550C" w:rsidP="008F01DA">
      <w:pPr>
        <w:pStyle w:val="Procedure"/>
      </w:pPr>
      <w:r>
        <w:t xml:space="preserve">To configure the </w:t>
      </w:r>
      <w:r w:rsidR="001835D2">
        <w:t>p</w:t>
      </w:r>
      <w:r>
        <w:t xml:space="preserve">layer </w:t>
      </w:r>
      <w:r w:rsidR="001835D2">
        <w:t>a</w:t>
      </w:r>
      <w:r>
        <w:t>dvertising settings</w:t>
      </w:r>
    </w:p>
    <w:p w:rsidR="00A4550C" w:rsidRDefault="00A4550C" w:rsidP="00927D1E">
      <w:pPr>
        <w:pStyle w:val="ListNumber"/>
        <w:numPr>
          <w:ilvl w:val="0"/>
          <w:numId w:val="85"/>
        </w:numPr>
      </w:pPr>
      <w:r>
        <w:t xml:space="preserve">Select the </w:t>
      </w:r>
      <w:r w:rsidRPr="00014F5C">
        <w:t>Studio</w:t>
      </w:r>
      <w:r>
        <w:t xml:space="preserve"> tab and then select the </w:t>
      </w:r>
      <w:r w:rsidRPr="005C7B20">
        <w:t>Advertising tab</w:t>
      </w:r>
      <w:r>
        <w:t>.</w:t>
      </w:r>
    </w:p>
    <w:p w:rsidR="00A4550C" w:rsidRDefault="00A4550C" w:rsidP="00927D1E">
      <w:pPr>
        <w:pStyle w:val="ListNumber"/>
        <w:numPr>
          <w:ilvl w:val="0"/>
          <w:numId w:val="14"/>
        </w:numPr>
      </w:pPr>
      <w:r>
        <w:t>Select the Player.</w:t>
      </w:r>
      <w:r w:rsidRPr="00480DF1">
        <w:t xml:space="preserve"> </w:t>
      </w:r>
    </w:p>
    <w:p w:rsidR="00A4550C" w:rsidRDefault="00A4550C" w:rsidP="00927D1E">
      <w:pPr>
        <w:pStyle w:val="ListNumber"/>
        <w:numPr>
          <w:ilvl w:val="0"/>
          <w:numId w:val="14"/>
        </w:numPr>
      </w:pPr>
      <w:r>
        <w:t xml:space="preserve">Toggle on </w:t>
      </w:r>
      <w:r w:rsidRPr="00014F5C">
        <w:t>Yes to Request ads</w:t>
      </w:r>
      <w:r>
        <w:t xml:space="preserve"> for this player.</w:t>
      </w:r>
      <w:r w:rsidR="00DC46A4">
        <w:t xml:space="preserve"> See </w:t>
      </w:r>
      <w:hyperlink w:anchor="_Advertising_and_Ad" w:history="1">
        <w:r w:rsidR="00DC46A4" w:rsidRPr="00DC46A4">
          <w:rPr>
            <w:rStyle w:val="Hyperlink"/>
          </w:rPr>
          <w:t>Advertising and Ad Networks</w:t>
        </w:r>
      </w:hyperlink>
      <w:r w:rsidR="00DC46A4">
        <w:t>.</w:t>
      </w:r>
    </w:p>
    <w:p w:rsidR="00AC15CE" w:rsidRPr="00575002" w:rsidRDefault="00AC15CE" w:rsidP="00927D1E">
      <w:pPr>
        <w:pStyle w:val="ListNumber"/>
        <w:numPr>
          <w:ilvl w:val="0"/>
          <w:numId w:val="14"/>
        </w:numPr>
      </w:pPr>
      <w:r>
        <w:t>Fill in the fields that define how the player handles advertisements, and click</w:t>
      </w:r>
      <w:r w:rsidRPr="00DF5422">
        <w:t> Save Changes.</w:t>
      </w:r>
    </w:p>
    <w:p w:rsidR="00836A9A" w:rsidRDefault="0089665B" w:rsidP="008F01DA">
      <w:pPr>
        <w:pStyle w:val="Heading2"/>
      </w:pPr>
      <w:bookmarkStart w:id="494" w:name="_Configure_the_Player_1"/>
      <w:bookmarkStart w:id="495" w:name="_Toc313796583"/>
      <w:bookmarkStart w:id="496" w:name="_Toc320796806"/>
      <w:bookmarkEnd w:id="494"/>
      <w:r>
        <w:t>Configuring</w:t>
      </w:r>
      <w:r w:rsidR="00836A9A" w:rsidRPr="00480DF1">
        <w:t xml:space="preserve"> the Player Features</w:t>
      </w:r>
      <w:bookmarkEnd w:id="462"/>
      <w:bookmarkEnd w:id="495"/>
      <w:bookmarkEnd w:id="496"/>
    </w:p>
    <w:p w:rsidR="00670352" w:rsidRDefault="00670352" w:rsidP="0050202E">
      <w:pPr>
        <w:pStyle w:val="BodyText"/>
      </w:pPr>
      <w:r>
        <w:t xml:space="preserve">The </w:t>
      </w:r>
      <w:r w:rsidRPr="00E54D7D">
        <w:rPr>
          <w:b/>
        </w:rPr>
        <w:t>Features</w:t>
      </w:r>
      <w:r w:rsidRPr="00480DF1">
        <w:t xml:space="preserve"> </w:t>
      </w:r>
      <w:r w:rsidR="008D509B">
        <w:t xml:space="preserve">tab </w:t>
      </w:r>
      <w:r w:rsidRPr="00480DF1">
        <w:t xml:space="preserve">is made up of different sections, controlling the various features of the player. </w:t>
      </w:r>
    </w:p>
    <w:p w:rsidR="008D509B" w:rsidRDefault="008D509B" w:rsidP="0050202E">
      <w:pPr>
        <w:pStyle w:val="BodyText"/>
      </w:pPr>
      <w:r>
        <w:t>Use the options in this tab to select the features (buttons, layers and modules) to be included in your player. The main screen is divided into the Features List on the left and the Preview Pane on the right. As you select your features from the list, you can preview the changes in real time in the preview pane on the right.</w:t>
      </w:r>
    </w:p>
    <w:p w:rsidR="008D509B" w:rsidRPr="008631B0" w:rsidRDefault="008D509B" w:rsidP="008F01DA">
      <w:pPr>
        <w:pStyle w:val="Heading3"/>
      </w:pPr>
      <w:bookmarkStart w:id="497" w:name="_Toc302930764"/>
      <w:bookmarkStart w:id="498" w:name="_Toc302930448"/>
      <w:bookmarkStart w:id="499" w:name="_Toc302915039"/>
      <w:bookmarkStart w:id="500" w:name="_Toc302660640"/>
      <w:bookmarkStart w:id="501" w:name="_Toc302310862"/>
      <w:bookmarkStart w:id="502" w:name="_Toc302305077"/>
      <w:bookmarkStart w:id="503" w:name="_Toc302304918"/>
      <w:bookmarkStart w:id="504" w:name="_Toc302304759"/>
      <w:bookmarkStart w:id="505" w:name="_Toc313796584"/>
      <w:bookmarkStart w:id="506" w:name="_Toc320796807"/>
      <w:bookmarkEnd w:id="497"/>
      <w:bookmarkEnd w:id="498"/>
      <w:bookmarkEnd w:id="499"/>
      <w:bookmarkEnd w:id="500"/>
      <w:bookmarkEnd w:id="501"/>
      <w:bookmarkEnd w:id="502"/>
      <w:bookmarkEnd w:id="503"/>
      <w:r w:rsidRPr="008631B0">
        <w:t>Features List</w:t>
      </w:r>
      <w:bookmarkEnd w:id="504"/>
      <w:bookmarkEnd w:id="505"/>
      <w:bookmarkEnd w:id="506"/>
    </w:p>
    <w:p w:rsidR="008D509B" w:rsidRDefault="00ED11D3" w:rsidP="0050202E">
      <w:pPr>
        <w:pStyle w:val="BodyText"/>
      </w:pPr>
      <w:r>
        <w:t>The Features List</w:t>
      </w:r>
      <w:r w:rsidR="008D509B">
        <w:t xml:space="preserve"> contains the list of configurable features (buttons, layers and modules) available for this player. Checking the box next to any feature allows you to preview it in the Preview Pane. Most of the features have in-depth configuration options. </w:t>
      </w:r>
    </w:p>
    <w:p w:rsidR="008D509B" w:rsidRDefault="008D509B" w:rsidP="008F01DA">
      <w:pPr>
        <w:pStyle w:val="Procedure"/>
      </w:pPr>
      <w:r>
        <w:t xml:space="preserve">To view and customize the </w:t>
      </w:r>
      <w:r w:rsidR="00A33F22">
        <w:t xml:space="preserve">player </w:t>
      </w:r>
      <w:r>
        <w:t>different features</w:t>
      </w:r>
    </w:p>
    <w:p w:rsidR="00ED11D3" w:rsidRDefault="00ED11D3" w:rsidP="00927D1E">
      <w:pPr>
        <w:pStyle w:val="ListNumber"/>
        <w:numPr>
          <w:ilvl w:val="0"/>
          <w:numId w:val="172"/>
        </w:numPr>
      </w:pPr>
      <w:r>
        <w:t>Select the Studio tab and then select a player.</w:t>
      </w:r>
    </w:p>
    <w:p w:rsidR="00ED11D3" w:rsidRDefault="00ED11D3" w:rsidP="00927D1E">
      <w:pPr>
        <w:pStyle w:val="ListNumber"/>
        <w:numPr>
          <w:ilvl w:val="0"/>
          <w:numId w:val="85"/>
        </w:numPr>
      </w:pPr>
      <w:r>
        <w:t>Select the Features tab.</w:t>
      </w:r>
    </w:p>
    <w:p w:rsidR="008D509B" w:rsidRDefault="00EC4420" w:rsidP="00927D1E">
      <w:pPr>
        <w:pStyle w:val="ListNumber"/>
        <w:numPr>
          <w:ilvl w:val="0"/>
          <w:numId w:val="85"/>
        </w:numPr>
      </w:pPr>
      <w:r>
        <w:t>C</w:t>
      </w:r>
      <w:r w:rsidR="008D509B">
        <w:t>lick the options link next to each feature name.</w:t>
      </w:r>
    </w:p>
    <w:p w:rsidR="008D509B" w:rsidRDefault="008D509B" w:rsidP="0050202E">
      <w:pPr>
        <w:pStyle w:val="BodyText"/>
      </w:pPr>
      <w:r>
        <w:t>Features are grouped by their type/usage as described below:</w:t>
      </w:r>
    </w:p>
    <w:p w:rsidR="008D509B" w:rsidRDefault="008D509B" w:rsidP="008F01DA">
      <w:pPr>
        <w:pStyle w:val="Heading4"/>
      </w:pPr>
      <w:bookmarkStart w:id="507" w:name="_Toc302930765"/>
      <w:bookmarkStart w:id="508" w:name="_Toc302930449"/>
      <w:bookmarkStart w:id="509" w:name="_Toc302915040"/>
      <w:bookmarkStart w:id="510" w:name="_Toc302660641"/>
      <w:bookmarkStart w:id="511" w:name="_Toc302310863"/>
      <w:bookmarkStart w:id="512" w:name="_Toc302305078"/>
      <w:bookmarkStart w:id="513" w:name="_Toc302304919"/>
      <w:bookmarkStart w:id="514" w:name="_Toc302304760"/>
      <w:bookmarkEnd w:id="507"/>
      <w:bookmarkEnd w:id="508"/>
      <w:bookmarkEnd w:id="509"/>
      <w:bookmarkEnd w:id="510"/>
      <w:bookmarkEnd w:id="511"/>
      <w:bookmarkEnd w:id="512"/>
      <w:bookmarkEnd w:id="513"/>
      <w:r>
        <w:t>Controls</w:t>
      </w:r>
      <w:bookmarkEnd w:id="514"/>
    </w:p>
    <w:p w:rsidR="008D509B" w:rsidRDefault="008D509B" w:rsidP="0050202E">
      <w:pPr>
        <w:pStyle w:val="BodyText"/>
      </w:pPr>
      <w:r>
        <w:t>The Controls area includes basic player features, such as title text, play, scrubber and more. You can also access each of these features using the JavaScript API.</w:t>
      </w:r>
    </w:p>
    <w:p w:rsidR="008D509B" w:rsidRDefault="008D509B" w:rsidP="008F01DA">
      <w:pPr>
        <w:pStyle w:val="Heading4"/>
      </w:pPr>
      <w:bookmarkStart w:id="515" w:name="_Toc302930766"/>
      <w:bookmarkStart w:id="516" w:name="_Toc302930450"/>
      <w:bookmarkStart w:id="517" w:name="_Toc302915041"/>
      <w:bookmarkStart w:id="518" w:name="_Toc302660642"/>
      <w:bookmarkStart w:id="519" w:name="_Toc302310864"/>
      <w:bookmarkStart w:id="520" w:name="_Toc302305079"/>
      <w:bookmarkStart w:id="521" w:name="_Toc302304920"/>
      <w:bookmarkStart w:id="522" w:name="_Toc302304761"/>
      <w:bookmarkEnd w:id="515"/>
      <w:bookmarkEnd w:id="516"/>
      <w:bookmarkEnd w:id="517"/>
      <w:bookmarkEnd w:id="518"/>
      <w:bookmarkEnd w:id="519"/>
      <w:bookmarkEnd w:id="520"/>
      <w:bookmarkEnd w:id="521"/>
      <w:r>
        <w:t>Viral &amp; Distribution</w:t>
      </w:r>
      <w:bookmarkEnd w:id="522"/>
    </w:p>
    <w:p w:rsidR="008D509B" w:rsidRPr="005D0ABB" w:rsidRDefault="008D509B" w:rsidP="0050202E">
      <w:pPr>
        <w:pStyle w:val="BodyText"/>
      </w:pPr>
      <w:r w:rsidRPr="005D0ABB">
        <w:t>The Viral &amp; Distribution area includes features that assist in content distribution, such as the download and share buttons. Note that the download button only supports downloads of single video files and does not support mix downloads -</w:t>
      </w:r>
      <w:r w:rsidR="00FC7F6C" w:rsidRPr="005D0ABB">
        <w:t xml:space="preserve"> </w:t>
      </w:r>
      <w:hyperlink r:id="rId83" w:history="1">
        <w:r w:rsidR="005D0ABB" w:rsidRPr="008631B0">
          <w:rPr>
            <w:rStyle w:val="Hyperlink"/>
          </w:rPr>
          <w:t>contact Kaltura Professional Services</w:t>
        </w:r>
      </w:hyperlink>
      <w:r w:rsidRPr="0050202E">
        <w:t> to enable download of mix content.</w:t>
      </w:r>
    </w:p>
    <w:p w:rsidR="008D509B" w:rsidRPr="008F01DA" w:rsidRDefault="008D509B" w:rsidP="008F01DA">
      <w:pPr>
        <w:pStyle w:val="Heading4"/>
      </w:pPr>
      <w:bookmarkStart w:id="523" w:name="_Toc302930767"/>
      <w:bookmarkStart w:id="524" w:name="_Toc302930451"/>
      <w:bookmarkStart w:id="525" w:name="_Toc302915042"/>
      <w:bookmarkStart w:id="526" w:name="_Toc302660643"/>
      <w:bookmarkStart w:id="527" w:name="_Toc302310865"/>
      <w:bookmarkStart w:id="528" w:name="_Toc302305080"/>
      <w:bookmarkStart w:id="529" w:name="_Toc302304921"/>
      <w:bookmarkStart w:id="530" w:name="_Toc302304762"/>
      <w:bookmarkEnd w:id="523"/>
      <w:bookmarkEnd w:id="524"/>
      <w:bookmarkEnd w:id="525"/>
      <w:bookmarkEnd w:id="526"/>
      <w:bookmarkEnd w:id="527"/>
      <w:bookmarkEnd w:id="528"/>
      <w:bookmarkEnd w:id="529"/>
      <w:r w:rsidRPr="008F01DA">
        <w:t>UGC &amp; User Interaction</w:t>
      </w:r>
      <w:bookmarkEnd w:id="530"/>
    </w:p>
    <w:p w:rsidR="008D509B" w:rsidRDefault="008D509B" w:rsidP="0050202E">
      <w:pPr>
        <w:pStyle w:val="BodyText"/>
      </w:pPr>
      <w:r>
        <w:t>The UGC &amp; User Interaction area includes participatory features such as media uploading and remixing.</w:t>
      </w:r>
    </w:p>
    <w:p w:rsidR="008D509B" w:rsidRPr="008F01DA" w:rsidRDefault="008D509B" w:rsidP="008F01DA">
      <w:pPr>
        <w:pStyle w:val="Heading4"/>
      </w:pPr>
      <w:bookmarkStart w:id="531" w:name="_Toc302930768"/>
      <w:bookmarkStart w:id="532" w:name="_Toc302930452"/>
      <w:bookmarkStart w:id="533" w:name="_Toc302915043"/>
      <w:bookmarkStart w:id="534" w:name="_Toc302660644"/>
      <w:bookmarkStart w:id="535" w:name="_Toc302310866"/>
      <w:bookmarkStart w:id="536" w:name="_Toc302305081"/>
      <w:bookmarkStart w:id="537" w:name="_Toc302304922"/>
      <w:bookmarkStart w:id="538" w:name="_Toc302304763"/>
      <w:bookmarkEnd w:id="531"/>
      <w:bookmarkEnd w:id="532"/>
      <w:bookmarkEnd w:id="533"/>
      <w:bookmarkEnd w:id="534"/>
      <w:bookmarkEnd w:id="535"/>
      <w:bookmarkEnd w:id="536"/>
      <w:bookmarkEnd w:id="537"/>
      <w:r w:rsidRPr="008F01DA">
        <w:t>Subtitles and Transcriptions</w:t>
      </w:r>
      <w:bookmarkEnd w:id="538"/>
    </w:p>
    <w:p w:rsidR="008D509B" w:rsidRDefault="008D509B" w:rsidP="0050202E">
      <w:pPr>
        <w:pStyle w:val="BodyText"/>
      </w:pPr>
      <w:r>
        <w:t xml:space="preserve">In the Subtitles and Transcriptions area, you can </w:t>
      </w:r>
      <w:r w:rsidR="00123DCF">
        <w:t>select the</w:t>
      </w:r>
      <w:r w:rsidR="00722113">
        <w:t xml:space="preserve"> type of captions files to use.</w:t>
      </w:r>
    </w:p>
    <w:p w:rsidR="008D509B" w:rsidRPr="008F01DA" w:rsidRDefault="008D509B" w:rsidP="008F01DA">
      <w:pPr>
        <w:pStyle w:val="Heading4"/>
      </w:pPr>
      <w:bookmarkStart w:id="539" w:name="_Toc302930769"/>
      <w:bookmarkStart w:id="540" w:name="_Toc302930453"/>
      <w:bookmarkStart w:id="541" w:name="_Toc302915044"/>
      <w:bookmarkStart w:id="542" w:name="_Toc302660645"/>
      <w:bookmarkStart w:id="543" w:name="_Toc302310867"/>
      <w:bookmarkStart w:id="544" w:name="_Toc302305082"/>
      <w:bookmarkStart w:id="545" w:name="_Toc302304923"/>
      <w:bookmarkStart w:id="546" w:name="_Toc302930770"/>
      <w:bookmarkStart w:id="547" w:name="_Toc302930454"/>
      <w:bookmarkStart w:id="548" w:name="_Toc302915045"/>
      <w:bookmarkStart w:id="549" w:name="_Toc302660646"/>
      <w:bookmarkStart w:id="550" w:name="_Toc302310868"/>
      <w:bookmarkStart w:id="551" w:name="_Toc302305083"/>
      <w:bookmarkStart w:id="552" w:name="_Toc302304924"/>
      <w:bookmarkStart w:id="553" w:name="_Toc302304765"/>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r w:rsidRPr="008F01DA">
        <w:t>Custom Buttons</w:t>
      </w:r>
      <w:bookmarkEnd w:id="553"/>
    </w:p>
    <w:p w:rsidR="008D509B" w:rsidRDefault="008D509B" w:rsidP="0050202E">
      <w:pPr>
        <w:pStyle w:val="BodyText"/>
      </w:pPr>
      <w:r>
        <w:t>The Custom Buttons area requires a higher level of expertise, and enables you to customize your player via JavaScript. Buttons evoke pre-defined JavaScript functions.</w:t>
      </w:r>
    </w:p>
    <w:p w:rsidR="006A2AEE" w:rsidRDefault="006A2AEE" w:rsidP="008F01DA">
      <w:pPr>
        <w:pStyle w:val="Heading4"/>
      </w:pPr>
      <w:bookmarkStart w:id="554" w:name="_Toc302930771"/>
      <w:bookmarkStart w:id="555" w:name="_Toc302930455"/>
      <w:bookmarkStart w:id="556" w:name="_Toc302915046"/>
      <w:bookmarkStart w:id="557" w:name="_Toc302660647"/>
      <w:bookmarkStart w:id="558" w:name="_Toc302310869"/>
      <w:bookmarkStart w:id="559" w:name="_Toc302305084"/>
      <w:bookmarkStart w:id="560" w:name="_Toc302304925"/>
      <w:bookmarkStart w:id="561" w:name="_Additional_Parameters_and"/>
      <w:bookmarkStart w:id="562" w:name="_Toc302304766"/>
      <w:bookmarkEnd w:id="554"/>
      <w:bookmarkEnd w:id="555"/>
      <w:bookmarkEnd w:id="556"/>
      <w:bookmarkEnd w:id="557"/>
      <w:bookmarkEnd w:id="558"/>
      <w:bookmarkEnd w:id="559"/>
      <w:bookmarkEnd w:id="560"/>
      <w:bookmarkEnd w:id="561"/>
      <w:r>
        <w:t>Additional Parameters and Plugins</w:t>
      </w:r>
    </w:p>
    <w:p w:rsidR="004F010B" w:rsidRDefault="004F010B" w:rsidP="004F010B">
      <w:pPr>
        <w:pStyle w:val="BodyText"/>
      </w:pPr>
      <w:r>
        <w:t>To simplify the management of many of the player features, Kaltura has implemented the “UIVars” to override and configure player features.</w:t>
      </w:r>
    </w:p>
    <w:p w:rsidR="004F010B" w:rsidRPr="00F07287" w:rsidRDefault="004F010B" w:rsidP="0050202E">
      <w:pPr>
        <w:pStyle w:val="BodyText"/>
      </w:pPr>
      <w:r>
        <w:t xml:space="preserve">Kaltura UIVars are an incredibly powerful feature of the Kaltura Players </w:t>
      </w:r>
      <w:r w:rsidR="00F86BA6">
        <w:t xml:space="preserve">that </w:t>
      </w:r>
      <w:r>
        <w:t>h allows publishers to pre-set or override the value of any FlasVar (object level parameters), show, hide and disable existing UI element, add new plugins and UI elements to an existing player and modify attributes of all the player elements.</w:t>
      </w:r>
      <w:r w:rsidR="00F86BA6">
        <w:t xml:space="preserve"> For more information see </w:t>
      </w:r>
      <w:r w:rsidR="00AF6C0C">
        <w:fldChar w:fldCharType="begin"/>
      </w:r>
      <w:ins w:id="563" w:author="Debbie Zioni" w:date="2012-05-07T00:05:00Z">
        <w:r w:rsidR="002042D9">
          <w:instrText>HYPERLINK "http://knowledge.kaltura.com/faq/how-use-kaltura-player-studios-additional-parameters-and-plugins-uivars"</w:instrText>
        </w:r>
      </w:ins>
      <w:del w:id="564" w:author="Debbie Zioni" w:date="2012-05-07T00:05:00Z">
        <w:r w:rsidR="00AF6C0C" w:rsidDel="002042D9">
          <w:delInstrText xml:space="preserve"> HYPERLINK "http://knowledge.kaltura.com/faq/how-use-kaltura-player-studios-additional-parameters-and-plugins" </w:delInstrText>
        </w:r>
      </w:del>
      <w:r w:rsidR="00AF6C0C">
        <w:fldChar w:fldCharType="separate"/>
      </w:r>
      <w:r w:rsidR="00F86BA6" w:rsidRPr="00F86BA6">
        <w:rPr>
          <w:rStyle w:val="Hyperlink"/>
          <w:rFonts w:cs="Arial"/>
        </w:rPr>
        <w:t>How to use the Kaltura Player Studio's Additional parameters and plugins.</w:t>
      </w:r>
      <w:r w:rsidR="00AF6C0C">
        <w:rPr>
          <w:rStyle w:val="Hyperlink"/>
          <w:rFonts w:cs="Arial"/>
        </w:rPr>
        <w:fldChar w:fldCharType="end"/>
      </w:r>
    </w:p>
    <w:p w:rsidR="008D509B" w:rsidRDefault="008D509B" w:rsidP="008F01DA">
      <w:pPr>
        <w:pStyle w:val="Heading4"/>
      </w:pPr>
      <w:r>
        <w:t>Playlist Items (For players with playlist)</w:t>
      </w:r>
      <w:bookmarkEnd w:id="562"/>
    </w:p>
    <w:p w:rsidR="008D509B" w:rsidRDefault="008D509B" w:rsidP="0050202E">
      <w:pPr>
        <w:pStyle w:val="BodyText"/>
      </w:pPr>
      <w:r>
        <w:t>The Playlist Items area allows you to select which information will be presented for each item on the playlist (for example, show thumbnail, rank, tags and more).</w:t>
      </w:r>
    </w:p>
    <w:p w:rsidR="008D509B" w:rsidRDefault="008D509B" w:rsidP="00DB7F01">
      <w:pPr>
        <w:pStyle w:val="Sub-Heading0"/>
      </w:pPr>
      <w:bookmarkStart w:id="565" w:name="_Toc302930772"/>
      <w:bookmarkStart w:id="566" w:name="_Toc302930456"/>
      <w:bookmarkStart w:id="567" w:name="_Toc302915047"/>
      <w:bookmarkStart w:id="568" w:name="_Toc302660648"/>
      <w:bookmarkStart w:id="569" w:name="_Toc302310870"/>
      <w:bookmarkStart w:id="570" w:name="_Toc302305085"/>
      <w:bookmarkStart w:id="571" w:name="_Toc302304926"/>
      <w:bookmarkStart w:id="572" w:name="_Toc302304767"/>
      <w:bookmarkEnd w:id="565"/>
      <w:bookmarkEnd w:id="566"/>
      <w:bookmarkEnd w:id="567"/>
      <w:bookmarkEnd w:id="568"/>
      <w:bookmarkEnd w:id="569"/>
      <w:bookmarkEnd w:id="570"/>
      <w:bookmarkEnd w:id="571"/>
      <w:r w:rsidRPr="00123DCF">
        <w:t>Preview</w:t>
      </w:r>
      <w:r>
        <w:t xml:space="preserve"> Pane</w:t>
      </w:r>
      <w:bookmarkEnd w:id="572"/>
    </w:p>
    <w:p w:rsidR="008D509B" w:rsidRDefault="008D509B" w:rsidP="0050202E">
      <w:pPr>
        <w:pStyle w:val="BodyText"/>
      </w:pPr>
      <w:r>
        <w:t>The Preview Pane enables you to preview the selections you make in the Features List area as well as define the player size and preview the player in different states (during play, pause, end, etc.).</w:t>
      </w:r>
    </w:p>
    <w:p w:rsidR="008D509B" w:rsidRDefault="008D509B" w:rsidP="00DB7F01">
      <w:pPr>
        <w:pStyle w:val="Sub-Heading0"/>
      </w:pPr>
      <w:bookmarkStart w:id="573" w:name="_Toc302930773"/>
      <w:bookmarkStart w:id="574" w:name="_Toc302930457"/>
      <w:bookmarkStart w:id="575" w:name="_Toc302915048"/>
      <w:bookmarkStart w:id="576" w:name="_Toc302660649"/>
      <w:bookmarkStart w:id="577" w:name="_Toc302310871"/>
      <w:bookmarkStart w:id="578" w:name="_Toc302305086"/>
      <w:bookmarkStart w:id="579" w:name="_Toc302304927"/>
      <w:bookmarkStart w:id="580" w:name="_Toc302304768"/>
      <w:bookmarkEnd w:id="573"/>
      <w:bookmarkEnd w:id="574"/>
      <w:bookmarkEnd w:id="575"/>
      <w:bookmarkEnd w:id="576"/>
      <w:bookmarkEnd w:id="577"/>
      <w:bookmarkEnd w:id="578"/>
      <w:bookmarkEnd w:id="579"/>
      <w:r>
        <w:t>Playe</w:t>
      </w:r>
      <w:r w:rsidRPr="00DB7F01">
        <w:rPr>
          <w:b w:val="0"/>
          <w:bCs w:val="0"/>
          <w:iCs/>
        </w:rPr>
        <w:t>r</w:t>
      </w:r>
      <w:r>
        <w:t xml:space="preserve"> Size</w:t>
      </w:r>
      <w:bookmarkEnd w:id="580"/>
    </w:p>
    <w:p w:rsidR="008D509B" w:rsidRDefault="008D509B" w:rsidP="0050202E">
      <w:pPr>
        <w:pStyle w:val="BodyText"/>
      </w:pPr>
      <w:r>
        <w:t>Set the player size by selecting the width. The player height will adjust accordingly based on the width and the video screen ratio selected in the Template Tab.</w:t>
      </w:r>
    </w:p>
    <w:p w:rsidR="00A64EFC" w:rsidRDefault="00A64EFC">
      <w:pPr>
        <w:pStyle w:val="Sub-Heading0"/>
      </w:pPr>
      <w:bookmarkStart w:id="581" w:name="_Toc302930774"/>
      <w:bookmarkStart w:id="582" w:name="_Toc302930458"/>
      <w:bookmarkStart w:id="583" w:name="_Toc302915049"/>
      <w:bookmarkStart w:id="584" w:name="_Toc302660650"/>
      <w:bookmarkStart w:id="585" w:name="_Toc302310872"/>
      <w:bookmarkStart w:id="586" w:name="_Toc302305087"/>
      <w:bookmarkStart w:id="587" w:name="_Toc302304928"/>
      <w:bookmarkStart w:id="588" w:name="_Toc302304769"/>
      <w:bookmarkEnd w:id="581"/>
      <w:bookmarkEnd w:id="582"/>
      <w:bookmarkEnd w:id="583"/>
      <w:bookmarkEnd w:id="584"/>
      <w:bookmarkEnd w:id="585"/>
      <w:bookmarkEnd w:id="586"/>
      <w:bookmarkEnd w:id="587"/>
      <w:r>
        <w:t>Auto Preview</w:t>
      </w:r>
    </w:p>
    <w:p w:rsidR="00A64EFC" w:rsidRPr="008F492E" w:rsidRDefault="00DA6290" w:rsidP="0050202E">
      <w:r>
        <w:rPr>
          <w:lang w:bidi="he-IL"/>
        </w:rPr>
        <w:t>In the S</w:t>
      </w:r>
      <w:r w:rsidR="00A64EFC" w:rsidRPr="00A64EFC">
        <w:rPr>
          <w:lang w:bidi="he-IL"/>
        </w:rPr>
        <w:t xml:space="preserve">tudio </w:t>
      </w:r>
      <w:r>
        <w:rPr>
          <w:lang w:bidi="he-IL"/>
        </w:rPr>
        <w:t xml:space="preserve">tab </w:t>
      </w:r>
      <w:r w:rsidR="00A64EFC" w:rsidRPr="00A64EFC">
        <w:rPr>
          <w:lang w:bidi="he-IL"/>
        </w:rPr>
        <w:t>the player</w:t>
      </w:r>
      <w:r>
        <w:rPr>
          <w:lang w:bidi="he-IL"/>
        </w:rPr>
        <w:t xml:space="preserve"> is automatically rendered</w:t>
      </w:r>
      <w:r w:rsidR="00A64EFC" w:rsidRPr="00A64EFC">
        <w:rPr>
          <w:lang w:bidi="he-IL"/>
        </w:rPr>
        <w:t xml:space="preserve"> every time you change a control. </w:t>
      </w:r>
      <w:r w:rsidR="00A64EFC">
        <w:rPr>
          <w:lang w:bidi="he-IL"/>
        </w:rPr>
        <w:t>Uncheck A</w:t>
      </w:r>
      <w:r>
        <w:rPr>
          <w:lang w:bidi="he-IL"/>
        </w:rPr>
        <w:t xml:space="preserve">uto-preview </w:t>
      </w:r>
      <w:r w:rsidR="00A64EFC">
        <w:rPr>
          <w:lang w:bidi="he-IL"/>
        </w:rPr>
        <w:t xml:space="preserve">to discontinue </w:t>
      </w:r>
      <w:r w:rsidR="00A64EFC" w:rsidRPr="00A64EFC">
        <w:rPr>
          <w:lang w:bidi="he-IL"/>
        </w:rPr>
        <w:t>this behavior.</w:t>
      </w:r>
    </w:p>
    <w:p w:rsidR="008D509B" w:rsidRDefault="008D509B" w:rsidP="00DB7F01">
      <w:pPr>
        <w:pStyle w:val="Sub-Heading0"/>
      </w:pPr>
      <w:r>
        <w:t>Preview States Buttons</w:t>
      </w:r>
      <w:bookmarkEnd w:id="588"/>
    </w:p>
    <w:p w:rsidR="00DB7F01" w:rsidRPr="00670352" w:rsidRDefault="008D509B" w:rsidP="00370C7C">
      <w:r>
        <w:t>These buttons enable you to preview the player in different states: before play, during play, paused and end screen. Alternatively you can simply play the demo content within the player,</w:t>
      </w:r>
      <w:r w:rsidR="00370C7C">
        <w:t xml:space="preserve"> pause the video manually, etc.</w:t>
      </w:r>
    </w:p>
    <w:p w:rsidR="00100D09" w:rsidRDefault="00100D09" w:rsidP="008F01DA">
      <w:pPr>
        <w:pStyle w:val="Procedure"/>
      </w:pPr>
      <w:r>
        <w:t>To configure the player’s features</w:t>
      </w:r>
    </w:p>
    <w:p w:rsidR="00D87A98" w:rsidRPr="00E54D7D" w:rsidRDefault="00100D09" w:rsidP="00927D1E">
      <w:pPr>
        <w:pStyle w:val="ListNumber"/>
        <w:numPr>
          <w:ilvl w:val="0"/>
          <w:numId w:val="15"/>
        </w:numPr>
      </w:pPr>
      <w:r>
        <w:t xml:space="preserve">Select the </w:t>
      </w:r>
      <w:r w:rsidRPr="00014F5C">
        <w:t>Featur</w:t>
      </w:r>
      <w:r w:rsidRPr="00FD6AC6">
        <w:t xml:space="preserve">es </w:t>
      </w:r>
      <w:r w:rsidRPr="00E54D7D">
        <w:t>tab</w:t>
      </w:r>
      <w:r w:rsidR="00D87A98" w:rsidRPr="00014F5C">
        <w:t xml:space="preserve">. </w:t>
      </w:r>
    </w:p>
    <w:p w:rsidR="00D87A98" w:rsidRPr="00E54D7D" w:rsidRDefault="00CC3F7D">
      <w:pPr>
        <w:pStyle w:val="ListContinue"/>
      </w:pPr>
      <w:r w:rsidRPr="00AB631E">
        <w:rPr>
          <w:noProof/>
          <w:lang w:val="en-US" w:bidi="he-IL"/>
        </w:rPr>
        <w:drawing>
          <wp:inline distT="0" distB="0" distL="0" distR="0" wp14:anchorId="4EFE91FB" wp14:editId="17333A94">
            <wp:extent cx="2121392" cy="1485714"/>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list-features.png"/>
                    <pic:cNvPicPr/>
                  </pic:nvPicPr>
                  <pic:blipFill>
                    <a:blip r:embed="rId84">
                      <a:extLst>
                        <a:ext uri="{28A0092B-C50C-407E-A947-70E740481C1C}">
                          <a14:useLocalDpi xmlns:a14="http://schemas.microsoft.com/office/drawing/2010/main" val="0"/>
                        </a:ext>
                      </a:extLst>
                    </a:blip>
                    <a:stretch>
                      <a:fillRect/>
                    </a:stretch>
                  </pic:blipFill>
                  <pic:spPr>
                    <a:xfrm>
                      <a:off x="0" y="0"/>
                      <a:ext cx="2121392" cy="1485714"/>
                    </a:xfrm>
                    <a:prstGeom prst="rect">
                      <a:avLst/>
                    </a:prstGeom>
                  </pic:spPr>
                </pic:pic>
              </a:graphicData>
            </a:graphic>
          </wp:inline>
        </w:drawing>
      </w:r>
    </w:p>
    <w:p w:rsidR="00670352" w:rsidRDefault="00D87A98" w:rsidP="00927D1E">
      <w:pPr>
        <w:pStyle w:val="ListNumber"/>
        <w:numPr>
          <w:ilvl w:val="0"/>
          <w:numId w:val="15"/>
        </w:numPr>
      </w:pPr>
      <w:r>
        <w:t>Expand the menus to configure you</w:t>
      </w:r>
      <w:r w:rsidR="00670352">
        <w:t>r</w:t>
      </w:r>
      <w:r>
        <w:t xml:space="preserve"> player</w:t>
      </w:r>
      <w:r w:rsidR="00645001">
        <w:t>.</w:t>
      </w:r>
      <w:r>
        <w:t xml:space="preserve"> </w:t>
      </w:r>
    </w:p>
    <w:p w:rsidR="00836A9A" w:rsidRDefault="00836A9A" w:rsidP="00DF5422">
      <w:pPr>
        <w:pStyle w:val="ListContinue"/>
      </w:pPr>
      <w:r w:rsidRPr="00480DF1">
        <w:t>Any changes you make will appear in the preview area</w:t>
      </w:r>
      <w:r>
        <w:t>. (Click</w:t>
      </w:r>
      <w:r w:rsidR="00D87A98">
        <w:t xml:space="preserve"> the </w:t>
      </w:r>
      <w:r w:rsidRPr="00014F5C">
        <w:t>Preview</w:t>
      </w:r>
      <w:r>
        <w:t xml:space="preserve"> button to see the changes.)</w:t>
      </w:r>
    </w:p>
    <w:p w:rsidR="00670352" w:rsidRDefault="00670352" w:rsidP="00927D1E">
      <w:pPr>
        <w:pStyle w:val="ListNumber"/>
        <w:numPr>
          <w:ilvl w:val="0"/>
          <w:numId w:val="15"/>
        </w:numPr>
      </w:pPr>
      <w:r>
        <w:t xml:space="preserve">Click </w:t>
      </w:r>
      <w:r w:rsidRPr="0083168D">
        <w:t>Save Changes</w:t>
      </w:r>
      <w:r>
        <w:t>.</w:t>
      </w:r>
    </w:p>
    <w:p w:rsidR="00582DAF" w:rsidRPr="00582DAF" w:rsidRDefault="00D87A98" w:rsidP="00927D1E">
      <w:pPr>
        <w:pStyle w:val="Heading4"/>
        <w:keepNext/>
      </w:pPr>
      <w:bookmarkStart w:id="589" w:name="_Player_Control_Options"/>
      <w:bookmarkEnd w:id="589"/>
      <w:r>
        <w:t>Player Control</w:t>
      </w:r>
      <w:r w:rsidR="00071425">
        <w:t>s</w:t>
      </w:r>
      <w:r>
        <w:t xml:space="preserve"> Options</w:t>
      </w:r>
    </w:p>
    <w:p w:rsidR="00DB7F01" w:rsidRDefault="00582DAF" w:rsidP="008F01DA">
      <w:r w:rsidRPr="00842D0E">
        <w:rPr>
          <w:noProof/>
          <w:lang w:val="en-US" w:bidi="he-IL"/>
        </w:rPr>
        <w:drawing>
          <wp:inline distT="0" distB="0" distL="0" distR="0" wp14:anchorId="235B04ED" wp14:editId="75D8C4AC">
            <wp:extent cx="5943600" cy="456184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5" cstate="print"/>
                    <a:stretch>
                      <a:fillRect/>
                    </a:stretch>
                  </pic:blipFill>
                  <pic:spPr bwMode="auto">
                    <a:xfrm>
                      <a:off x="0" y="0"/>
                      <a:ext cx="5943600" cy="4561840"/>
                    </a:xfrm>
                    <a:prstGeom prst="rect">
                      <a:avLst/>
                    </a:prstGeom>
                    <a:noFill/>
                    <a:ln w="9525">
                      <a:noFill/>
                      <a:miter lim="800000"/>
                      <a:headEnd/>
                      <a:tailEnd/>
                    </a:ln>
                  </pic:spPr>
                </pic:pic>
              </a:graphicData>
            </a:graphic>
          </wp:inline>
        </w:drawing>
      </w:r>
      <w:bookmarkStart w:id="590" w:name="_Player_Viral_and"/>
      <w:bookmarkEnd w:id="590"/>
    </w:p>
    <w:p w:rsidR="00836A9A" w:rsidRDefault="00D87A98" w:rsidP="00927D1E">
      <w:pPr>
        <w:pStyle w:val="Heading4"/>
        <w:keepNext/>
      </w:pPr>
      <w:r>
        <w:t xml:space="preserve">Player Viral </w:t>
      </w:r>
      <w:r w:rsidR="009B766F">
        <w:t xml:space="preserve">and Distribution </w:t>
      </w:r>
      <w:r>
        <w:t>Options</w:t>
      </w:r>
    </w:p>
    <w:p w:rsidR="00C54D25" w:rsidRPr="00C54D25" w:rsidRDefault="00C54D25" w:rsidP="00842D0E">
      <w:r w:rsidRPr="00842D0E">
        <w:rPr>
          <w:noProof/>
          <w:lang w:val="en-US" w:bidi="he-IL"/>
        </w:rPr>
        <w:drawing>
          <wp:inline distT="0" distB="0" distL="0" distR="0" wp14:anchorId="17FDECC1" wp14:editId="03705BBE">
            <wp:extent cx="5943600" cy="4561840"/>
            <wp:effectExtent l="0" t="0" r="0" b="0"/>
            <wp:docPr id="20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6" cstate="print"/>
                    <a:stretch>
                      <a:fillRect/>
                    </a:stretch>
                  </pic:blipFill>
                  <pic:spPr bwMode="auto">
                    <a:xfrm>
                      <a:off x="0" y="0"/>
                      <a:ext cx="5943600" cy="4561840"/>
                    </a:xfrm>
                    <a:prstGeom prst="rect">
                      <a:avLst/>
                    </a:prstGeom>
                    <a:noFill/>
                    <a:ln w="9525">
                      <a:noFill/>
                      <a:miter lim="800000"/>
                      <a:headEnd/>
                      <a:tailEnd/>
                    </a:ln>
                  </pic:spPr>
                </pic:pic>
              </a:graphicData>
            </a:graphic>
          </wp:inline>
        </w:drawing>
      </w:r>
    </w:p>
    <w:p w:rsidR="00D87A98" w:rsidRPr="00480DF1" w:rsidRDefault="00D87A98" w:rsidP="00836A9A">
      <w:pPr>
        <w:pStyle w:val="ListParagraph"/>
        <w:ind w:left="0"/>
        <w:rPr>
          <w:rFonts w:asciiTheme="minorHAnsi" w:hAnsiTheme="minorHAnsi"/>
        </w:rPr>
      </w:pPr>
    </w:p>
    <w:p w:rsidR="00836A9A" w:rsidRPr="00842D0E" w:rsidRDefault="00C54D25">
      <w:pPr>
        <w:pStyle w:val="Heading4"/>
        <w:keepNext/>
      </w:pPr>
      <w:r w:rsidRPr="00842D0E">
        <w:t xml:space="preserve">UGC and User </w:t>
      </w:r>
      <w:r w:rsidR="00AA550D">
        <w:t>Interaction</w:t>
      </w:r>
    </w:p>
    <w:p w:rsidR="00C54D25" w:rsidRPr="00480DF1" w:rsidRDefault="00C54D25">
      <w:r w:rsidRPr="00C54D25">
        <w:rPr>
          <w:noProof/>
          <w:lang w:val="en-US" w:bidi="he-IL"/>
        </w:rPr>
        <w:drawing>
          <wp:inline distT="0" distB="0" distL="0" distR="0" wp14:anchorId="087C4146" wp14:editId="21E0C537">
            <wp:extent cx="5943600" cy="4561840"/>
            <wp:effectExtent l="0" t="0" r="0" b="0"/>
            <wp:docPr id="20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7" cstate="print"/>
                    <a:stretch>
                      <a:fillRect/>
                    </a:stretch>
                  </pic:blipFill>
                  <pic:spPr bwMode="auto">
                    <a:xfrm>
                      <a:off x="0" y="0"/>
                      <a:ext cx="5943600" cy="4561840"/>
                    </a:xfrm>
                    <a:prstGeom prst="rect">
                      <a:avLst/>
                    </a:prstGeom>
                    <a:noFill/>
                    <a:ln w="9525">
                      <a:noFill/>
                      <a:miter lim="800000"/>
                      <a:headEnd/>
                      <a:tailEnd/>
                    </a:ln>
                  </pic:spPr>
                </pic:pic>
              </a:graphicData>
            </a:graphic>
          </wp:inline>
        </w:drawing>
      </w:r>
    </w:p>
    <w:p w:rsidR="00DA152B" w:rsidRPr="00B7408A" w:rsidRDefault="00DA152B" w:rsidP="008F01DA">
      <w:pPr>
        <w:pStyle w:val="Heading4"/>
      </w:pPr>
      <w:r w:rsidRPr="00B7408A">
        <w:t>Examples</w:t>
      </w:r>
    </w:p>
    <w:p w:rsidR="00DA152B" w:rsidRPr="00B7408A" w:rsidRDefault="00DA152B" w:rsidP="004070AF">
      <w:r w:rsidRPr="00B7408A">
        <w:t xml:space="preserve">The following </w:t>
      </w:r>
      <w:r w:rsidR="00B7408A" w:rsidRPr="00B7408A">
        <w:t>player</w:t>
      </w:r>
      <w:r w:rsidR="00E8759D">
        <w:t xml:space="preserve"> displays</w:t>
      </w:r>
      <w:r w:rsidR="00B7408A" w:rsidRPr="00B7408A">
        <w:t xml:space="preserve"> </w:t>
      </w:r>
      <w:r w:rsidRPr="00B7408A">
        <w:t xml:space="preserve">an example of the </w:t>
      </w:r>
      <w:r w:rsidR="004070AF">
        <w:t>default player design with a watermark display.</w:t>
      </w:r>
    </w:p>
    <w:p w:rsidR="00DA152B" w:rsidRDefault="00DA152B">
      <w:r w:rsidRPr="00E54D7D">
        <w:rPr>
          <w:noProof/>
          <w:lang w:val="en-US" w:bidi="he-IL"/>
        </w:rPr>
        <w:drawing>
          <wp:inline distT="0" distB="0" distL="0" distR="0" wp14:anchorId="46FA9DF4" wp14:editId="178A84B7">
            <wp:extent cx="2680334" cy="2095500"/>
            <wp:effectExtent l="19050" t="0" r="5716"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8" cstate="print"/>
                    <a:srcRect/>
                    <a:stretch>
                      <a:fillRect/>
                    </a:stretch>
                  </pic:blipFill>
                  <pic:spPr bwMode="auto">
                    <a:xfrm>
                      <a:off x="0" y="0"/>
                      <a:ext cx="2684648" cy="2098872"/>
                    </a:xfrm>
                    <a:prstGeom prst="rect">
                      <a:avLst/>
                    </a:prstGeom>
                    <a:noFill/>
                    <a:ln w="9525">
                      <a:noFill/>
                      <a:miter lim="800000"/>
                      <a:headEnd/>
                      <a:tailEnd/>
                    </a:ln>
                  </pic:spPr>
                </pic:pic>
              </a:graphicData>
            </a:graphic>
          </wp:inline>
        </w:drawing>
      </w:r>
    </w:p>
    <w:p w:rsidR="00DA152B" w:rsidRDefault="00DA152B"/>
    <w:p w:rsidR="00836A9A" w:rsidRPr="00BA0CAF" w:rsidRDefault="00DA152B">
      <w:r w:rsidRPr="00B32AE5">
        <w:t xml:space="preserve">The following </w:t>
      </w:r>
      <w:r w:rsidR="00B7408A" w:rsidRPr="00BA0CAF">
        <w:t xml:space="preserve">player displays </w:t>
      </w:r>
      <w:r w:rsidR="00836A9A" w:rsidRPr="00BA0CAF">
        <w:t xml:space="preserve">a customized player, </w:t>
      </w:r>
      <w:r w:rsidR="00B7408A" w:rsidRPr="00BA0CAF">
        <w:t>with a watermark display.</w:t>
      </w:r>
    </w:p>
    <w:p w:rsidR="00382D54" w:rsidRPr="00FD26C0" w:rsidRDefault="00382D54"/>
    <w:tbl>
      <w:tblPr>
        <w:tblW w:w="9570" w:type="dxa"/>
        <w:tblLayout w:type="fixed"/>
        <w:tblCellMar>
          <w:left w:w="62" w:type="dxa"/>
          <w:right w:w="62" w:type="dxa"/>
        </w:tblCellMar>
        <w:tblLook w:val="0000" w:firstRow="0" w:lastRow="0" w:firstColumn="0" w:lastColumn="0" w:noHBand="0" w:noVBand="0"/>
      </w:tblPr>
      <w:tblGrid>
        <w:gridCol w:w="1020"/>
        <w:gridCol w:w="8550"/>
      </w:tblGrid>
      <w:tr w:rsidR="00382D54" w:rsidRPr="00FD26C0" w:rsidTr="00382D54">
        <w:trPr>
          <w:cantSplit/>
        </w:trPr>
        <w:tc>
          <w:tcPr>
            <w:tcW w:w="1020" w:type="dxa"/>
            <w:tcBorders>
              <w:top w:val="nil"/>
              <w:left w:val="nil"/>
              <w:bottom w:val="nil"/>
              <w:right w:val="nil"/>
            </w:tcBorders>
            <w:tcMar>
              <w:top w:w="0" w:type="dxa"/>
              <w:left w:w="62" w:type="dxa"/>
              <w:bottom w:w="0" w:type="dxa"/>
              <w:right w:w="62" w:type="dxa"/>
            </w:tcMar>
          </w:tcPr>
          <w:p w:rsidR="00382D54" w:rsidRPr="00FD26C0" w:rsidRDefault="00382D54">
            <w:pPr>
              <w:pStyle w:val="Note"/>
            </w:pPr>
            <w:r>
              <w:rPr>
                <w:noProof/>
                <w:lang w:val="en-US" w:bidi="he-IL"/>
              </w:rPr>
              <w:drawing>
                <wp:inline distT="0" distB="0" distL="0" distR="0" wp14:anchorId="3812299C" wp14:editId="2BD32A4D">
                  <wp:extent cx="389890" cy="365521"/>
                  <wp:effectExtent l="0" t="0" r="0" b="0"/>
                  <wp:docPr id="46"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382D54" w:rsidRPr="00FD26C0" w:rsidRDefault="00382D54">
            <w:pPr>
              <w:pStyle w:val="Note"/>
            </w:pPr>
            <w:r w:rsidRPr="00FD26C0">
              <w:rPr>
                <w:rStyle w:val="SpecialBold"/>
              </w:rPr>
              <w:t>NOTE:</w:t>
            </w:r>
            <w:r w:rsidRPr="00FD26C0">
              <w:t xml:space="preserve"> </w:t>
            </w:r>
            <w:r w:rsidR="00B7408A">
              <w:t xml:space="preserve">This sample </w:t>
            </w:r>
            <w:r w:rsidRPr="00E54D7D">
              <w:t xml:space="preserve">presents only one of many set-up scenarios. </w:t>
            </w:r>
            <w:r w:rsidRPr="00DA152B">
              <w:t>There are many configuration options within this section.</w:t>
            </w:r>
          </w:p>
        </w:tc>
      </w:tr>
    </w:tbl>
    <w:p w:rsidR="00382D54" w:rsidRPr="00DA152B" w:rsidRDefault="00382D54"/>
    <w:p w:rsidR="00836A9A" w:rsidRPr="00480DF1" w:rsidRDefault="00836A9A" w:rsidP="00836A9A">
      <w:pPr>
        <w:pStyle w:val="ListParagraph"/>
        <w:ind w:left="0"/>
        <w:rPr>
          <w:rFonts w:asciiTheme="minorHAnsi" w:hAnsiTheme="minorHAnsi"/>
        </w:rPr>
      </w:pPr>
      <w:r w:rsidRPr="00480DF1">
        <w:rPr>
          <w:rFonts w:asciiTheme="minorHAnsi" w:hAnsiTheme="minorHAnsi"/>
        </w:rPr>
        <w:tab/>
      </w:r>
      <w:r w:rsidRPr="00480DF1">
        <w:rPr>
          <w:rFonts w:asciiTheme="minorHAnsi" w:hAnsiTheme="minorHAnsi"/>
        </w:rPr>
        <w:tab/>
      </w:r>
      <w:r w:rsidRPr="00E54D7D">
        <w:rPr>
          <w:rFonts w:asciiTheme="minorHAnsi" w:hAnsiTheme="minorHAnsi"/>
          <w:noProof/>
          <w:lang w:val="en-US" w:bidi="he-IL"/>
        </w:rPr>
        <w:drawing>
          <wp:inline distT="0" distB="0" distL="0" distR="0" wp14:anchorId="5F0AA3A3" wp14:editId="363491FC">
            <wp:extent cx="2585676" cy="2095500"/>
            <wp:effectExtent l="19050" t="0" r="5124"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9" cstate="print"/>
                    <a:srcRect/>
                    <a:stretch>
                      <a:fillRect/>
                    </a:stretch>
                  </pic:blipFill>
                  <pic:spPr bwMode="auto">
                    <a:xfrm>
                      <a:off x="0" y="0"/>
                      <a:ext cx="2585656" cy="2095484"/>
                    </a:xfrm>
                    <a:prstGeom prst="rect">
                      <a:avLst/>
                    </a:prstGeom>
                    <a:noFill/>
                    <a:ln w="9525">
                      <a:noFill/>
                      <a:miter lim="800000"/>
                      <a:headEnd/>
                      <a:tailEnd/>
                    </a:ln>
                  </pic:spPr>
                </pic:pic>
              </a:graphicData>
            </a:graphic>
          </wp:inline>
        </w:drawing>
      </w:r>
    </w:p>
    <w:p w:rsidR="00836A9A" w:rsidRPr="00670352" w:rsidRDefault="00670352">
      <w:pPr>
        <w:pStyle w:val="Procedure"/>
      </w:pPr>
      <w:r>
        <w:t>To change</w:t>
      </w:r>
      <w:r w:rsidR="00926205" w:rsidRPr="00926205">
        <w:t xml:space="preserve"> where the watermark is displayed in a player</w:t>
      </w:r>
      <w:r w:rsidR="00926205">
        <w:t xml:space="preserve"> </w:t>
      </w:r>
    </w:p>
    <w:p w:rsidR="006D43EC" w:rsidRDefault="00670352" w:rsidP="00927D1E">
      <w:pPr>
        <w:pStyle w:val="ListNumber"/>
        <w:numPr>
          <w:ilvl w:val="0"/>
          <w:numId w:val="17"/>
        </w:numPr>
      </w:pPr>
      <w:r>
        <w:t>Select</w:t>
      </w:r>
      <w:r w:rsidR="00836A9A" w:rsidRPr="00670352">
        <w:t xml:space="preserve"> </w:t>
      </w:r>
      <w:r w:rsidR="00836A9A" w:rsidRPr="005C7B20">
        <w:t>C</w:t>
      </w:r>
      <w:r w:rsidRPr="005C7B20">
        <w:t>ontrols</w:t>
      </w:r>
      <w:r w:rsidR="000B2789">
        <w:t xml:space="preserve">, see </w:t>
      </w:r>
      <w:hyperlink w:anchor="_Player_Control_Options" w:history="1">
        <w:r w:rsidR="000B2789" w:rsidRPr="000B2789">
          <w:rPr>
            <w:rStyle w:val="Hyperlink"/>
          </w:rPr>
          <w:t>Player Control Options</w:t>
        </w:r>
      </w:hyperlink>
      <w:r w:rsidR="000B2789">
        <w:t xml:space="preserve">, </w:t>
      </w:r>
      <w:r>
        <w:t xml:space="preserve">check </w:t>
      </w:r>
      <w:r w:rsidRPr="005C7B20">
        <w:t xml:space="preserve">Your </w:t>
      </w:r>
      <w:r w:rsidR="00836A9A" w:rsidRPr="005C7B20">
        <w:t>Watermark</w:t>
      </w:r>
      <w:r w:rsidR="00836A9A" w:rsidRPr="00670352">
        <w:t xml:space="preserve"> </w:t>
      </w:r>
      <w:r>
        <w:t xml:space="preserve">and then </w:t>
      </w:r>
      <w:r w:rsidR="00836A9A" w:rsidRPr="00670352">
        <w:t xml:space="preserve">click </w:t>
      </w:r>
      <w:r w:rsidR="00836A9A" w:rsidRPr="005C7B20">
        <w:t>Options</w:t>
      </w:r>
      <w:r w:rsidR="006D43EC">
        <w:t>.</w:t>
      </w:r>
    </w:p>
    <w:p w:rsidR="00670352" w:rsidRDefault="00836A9A" w:rsidP="00927D1E">
      <w:pPr>
        <w:pStyle w:val="ListNumber"/>
        <w:numPr>
          <w:ilvl w:val="0"/>
          <w:numId w:val="17"/>
        </w:numPr>
      </w:pPr>
      <w:r w:rsidRPr="00670352">
        <w:t xml:space="preserve">In the </w:t>
      </w:r>
      <w:r w:rsidRPr="00E54D7D">
        <w:t>Watermark Location</w:t>
      </w:r>
      <w:r w:rsidR="00670352" w:rsidRPr="00E54D7D">
        <w:t xml:space="preserve"> on the video</w:t>
      </w:r>
      <w:r w:rsidRPr="00670352">
        <w:t xml:space="preserve"> drop-down menu select </w:t>
      </w:r>
      <w:r w:rsidRPr="00E54D7D">
        <w:t>Top Left</w:t>
      </w:r>
      <w:r w:rsidR="00670352">
        <w:t>.</w:t>
      </w:r>
    </w:p>
    <w:p w:rsidR="00836A9A" w:rsidRPr="00670352" w:rsidRDefault="00670352" w:rsidP="00927D1E">
      <w:pPr>
        <w:pStyle w:val="ListNumber"/>
        <w:numPr>
          <w:ilvl w:val="0"/>
          <w:numId w:val="17"/>
        </w:numPr>
      </w:pPr>
      <w:r>
        <w:t>C</w:t>
      </w:r>
      <w:r w:rsidR="00836A9A" w:rsidRPr="00670352">
        <w:t xml:space="preserve">lick </w:t>
      </w:r>
      <w:r w:rsidR="00836A9A" w:rsidRPr="005C7B20">
        <w:t>Preview</w:t>
      </w:r>
      <w:r w:rsidR="00836A9A" w:rsidRPr="00670352">
        <w:t xml:space="preserve"> and then </w:t>
      </w:r>
      <w:r w:rsidR="00836A9A" w:rsidRPr="005C7B20">
        <w:t>Apply</w:t>
      </w:r>
      <w:r w:rsidR="00836A9A" w:rsidRPr="00670352">
        <w:t xml:space="preserve"> to confirm your choice</w:t>
      </w:r>
      <w:r>
        <w:t>.</w:t>
      </w:r>
    </w:p>
    <w:p w:rsidR="00836A9A" w:rsidRPr="00E54D7D" w:rsidRDefault="00836A9A">
      <w:pPr>
        <w:pStyle w:val="ListContinue"/>
      </w:pPr>
      <w:r w:rsidRPr="009F4460">
        <w:tab/>
      </w:r>
      <w:r w:rsidR="00E81057" w:rsidRPr="00E54D7D">
        <w:rPr>
          <w:rFonts w:asciiTheme="minorHAnsi" w:hAnsiTheme="minorHAnsi"/>
          <w:noProof/>
          <w:lang w:val="en-US" w:bidi="he-IL"/>
        </w:rPr>
        <w:drawing>
          <wp:inline distT="0" distB="0" distL="0" distR="0" wp14:anchorId="19D14E5C" wp14:editId="0DB7E2C9">
            <wp:extent cx="5534025" cy="29146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mark.png"/>
                    <pic:cNvPicPr/>
                  </pic:nvPicPr>
                  <pic:blipFill>
                    <a:blip r:embed="rId90">
                      <a:extLst>
                        <a:ext uri="{28A0092B-C50C-407E-A947-70E740481C1C}">
                          <a14:useLocalDpi xmlns:a14="http://schemas.microsoft.com/office/drawing/2010/main" val="0"/>
                        </a:ext>
                      </a:extLst>
                    </a:blip>
                    <a:stretch>
                      <a:fillRect/>
                    </a:stretch>
                  </pic:blipFill>
                  <pic:spPr>
                    <a:xfrm>
                      <a:off x="0" y="0"/>
                      <a:ext cx="5534025" cy="2914650"/>
                    </a:xfrm>
                    <a:prstGeom prst="rect">
                      <a:avLst/>
                    </a:prstGeom>
                  </pic:spPr>
                </pic:pic>
              </a:graphicData>
            </a:graphic>
          </wp:inline>
        </w:drawing>
      </w:r>
      <w:r>
        <w:rPr>
          <w:noProof/>
          <w:lang w:val="en-US" w:bidi="he-IL"/>
        </w:rPr>
        <mc:AlternateContent>
          <mc:Choice Requires="wps">
            <w:drawing>
              <wp:anchor distT="0" distB="0" distL="114300" distR="114300" simplePos="0" relativeHeight="251601920" behindDoc="0" locked="0" layoutInCell="1" allowOverlap="1" wp14:anchorId="6283F7CF" wp14:editId="7BC6A247">
                <wp:simplePos x="0" y="0"/>
                <wp:positionH relativeFrom="column">
                  <wp:posOffset>1549400</wp:posOffset>
                </wp:positionH>
                <wp:positionV relativeFrom="paragraph">
                  <wp:posOffset>-2458085</wp:posOffset>
                </wp:positionV>
                <wp:extent cx="279400" cy="257810"/>
                <wp:effectExtent l="38100" t="19050" r="25400" b="46990"/>
                <wp:wrapNone/>
                <wp:docPr id="80" name="Straight Arrow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9400" cy="257810"/>
                        </a:xfrm>
                        <a:prstGeom prst="straightConnector1">
                          <a:avLst/>
                        </a:prstGeom>
                        <a:noFill/>
                        <a:ln w="28575">
                          <a:solidFill>
                            <a:srgbClr val="FFC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80" o:spid="_x0000_s1026" type="#_x0000_t32" style="position:absolute;margin-left:122pt;margin-top:-193.55pt;width:22pt;height:20.3pt;flip:x;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" strokecolor="#ffc000" strokeweight="2.25pt">
                <v:stroke endarrow="block"/>
              </v:shape>
            </w:pict>
          </mc:Fallback>
        </mc:AlternateContent>
      </w:r>
    </w:p>
    <w:p w:rsidR="006D43EC" w:rsidRDefault="006D43EC" w:rsidP="008F01DA">
      <w:pPr>
        <w:pStyle w:val="Procedure"/>
      </w:pPr>
      <w:r>
        <w:t>To c</w:t>
      </w:r>
      <w:r w:rsidR="00836A9A" w:rsidRPr="00480DF1">
        <w:t>hange the label of the Share button</w:t>
      </w:r>
      <w:r w:rsidR="000B2789">
        <w:t xml:space="preserve"> </w:t>
      </w:r>
    </w:p>
    <w:p w:rsidR="006D43EC" w:rsidRDefault="006D43EC" w:rsidP="00927D1E">
      <w:pPr>
        <w:pStyle w:val="ListNumber"/>
        <w:numPr>
          <w:ilvl w:val="0"/>
          <w:numId w:val="18"/>
        </w:numPr>
      </w:pPr>
      <w:r>
        <w:t xml:space="preserve">Select </w:t>
      </w:r>
      <w:r w:rsidRPr="005C7B20">
        <w:t xml:space="preserve">Viral &amp; </w:t>
      </w:r>
      <w:r w:rsidR="00123DCF" w:rsidRPr="005C7B20">
        <w:t>Distribution;</w:t>
      </w:r>
      <w:r w:rsidR="000B2789" w:rsidRPr="005C7B20">
        <w:t xml:space="preserve"> </w:t>
      </w:r>
      <w:r w:rsidR="000B2789" w:rsidRPr="00E54D7D">
        <w:t>see</w:t>
      </w:r>
      <w:r w:rsidR="000B2789">
        <w:t xml:space="preserve"> </w:t>
      </w:r>
      <w:hyperlink w:anchor="_Player_Viral_and" w:history="1">
        <w:r w:rsidR="000B2789">
          <w:rPr>
            <w:rStyle w:val="Hyperlink"/>
          </w:rPr>
          <w:t xml:space="preserve">Player Viral and Distribution </w:t>
        </w:r>
        <w:r w:rsidR="000B2789" w:rsidRPr="000B2789">
          <w:rPr>
            <w:rStyle w:val="Hyperlink"/>
          </w:rPr>
          <w:t>Options</w:t>
        </w:r>
      </w:hyperlink>
      <w:r w:rsidR="000B2789">
        <w:t xml:space="preserve">.  </w:t>
      </w:r>
      <w:r w:rsidR="000B2789" w:rsidRPr="00E54D7D">
        <w:t xml:space="preserve"> </w:t>
      </w:r>
    </w:p>
    <w:p w:rsidR="006D43EC" w:rsidRDefault="006D43EC" w:rsidP="00927D1E">
      <w:pPr>
        <w:pStyle w:val="ListNumber"/>
        <w:numPr>
          <w:ilvl w:val="0"/>
          <w:numId w:val="18"/>
        </w:numPr>
      </w:pPr>
      <w:r>
        <w:t xml:space="preserve">Check the </w:t>
      </w:r>
      <w:r w:rsidR="00836A9A" w:rsidRPr="005C7B20">
        <w:t xml:space="preserve">Share </w:t>
      </w:r>
      <w:r w:rsidR="000B2789">
        <w:t>b</w:t>
      </w:r>
      <w:r w:rsidR="00836A9A" w:rsidRPr="00922E73">
        <w:t>utton</w:t>
      </w:r>
      <w:r w:rsidR="00836A9A" w:rsidRPr="00480DF1">
        <w:t xml:space="preserve"> </w:t>
      </w:r>
      <w:r>
        <w:t xml:space="preserve">and click </w:t>
      </w:r>
      <w:r w:rsidR="00836A9A" w:rsidRPr="005C7B20">
        <w:t>Options</w:t>
      </w:r>
      <w:r>
        <w:t>.</w:t>
      </w:r>
    </w:p>
    <w:p w:rsidR="00BE1EFA" w:rsidRDefault="00BE1EFA" w:rsidP="00BE1EFA">
      <w:pPr>
        <w:pStyle w:val="ListNumber"/>
        <w:numPr>
          <w:ilvl w:val="0"/>
          <w:numId w:val="18"/>
        </w:numPr>
      </w:pPr>
      <w:r>
        <w:t>In the Label field, enter new text (for example, Share Now!).</w:t>
      </w:r>
    </w:p>
    <w:p w:rsidR="00BE1EFA" w:rsidRDefault="00BE1EFA" w:rsidP="00BE1EFA">
      <w:pPr>
        <w:pStyle w:val="ListNumber"/>
        <w:numPr>
          <w:ilvl w:val="0"/>
          <w:numId w:val="18"/>
        </w:numPr>
      </w:pPr>
      <w:r>
        <w:t>(Optional) In the Tooltip field, enter new text.</w:t>
      </w:r>
    </w:p>
    <w:p w:rsidR="00BE1EFA" w:rsidRDefault="00BE1EFA" w:rsidP="00BE1EFA">
      <w:pPr>
        <w:pStyle w:val="ListNumber"/>
        <w:numPr>
          <w:ilvl w:val="0"/>
          <w:numId w:val="18"/>
        </w:numPr>
      </w:pPr>
      <w:r>
        <w:t>In the Preview area, click the Preview button to see the changes.</w:t>
      </w:r>
    </w:p>
    <w:p w:rsidR="00BE1EFA" w:rsidRDefault="00BE1EFA" w:rsidP="00BE1EFA">
      <w:pPr>
        <w:pStyle w:val="ListNumber"/>
        <w:numPr>
          <w:ilvl w:val="0"/>
          <w:numId w:val="18"/>
        </w:numPr>
      </w:pPr>
      <w:r>
        <w:t>On the Share Button pane, click Apply to confirm your choice and return to the Features list.</w:t>
      </w:r>
    </w:p>
    <w:p w:rsidR="00836A9A" w:rsidRPr="00480DF1" w:rsidRDefault="00BE1EFA">
      <w:pPr>
        <w:pStyle w:val="ListNumber"/>
        <w:numPr>
          <w:ilvl w:val="0"/>
          <w:numId w:val="18"/>
        </w:numPr>
      </w:pPr>
      <w:r>
        <w:t>Click Save Changes.</w:t>
      </w:r>
      <w:r w:rsidDel="00BE1EFA">
        <w:t xml:space="preserve"> </w:t>
      </w:r>
      <w:r w:rsidR="00836A9A" w:rsidRPr="00480DF1">
        <w:br/>
      </w:r>
      <w:r w:rsidR="00836A9A" w:rsidRPr="00480DF1">
        <w:br/>
      </w:r>
      <w:r w:rsidR="006D43EC" w:rsidRPr="00AB631E">
        <w:rPr>
          <w:noProof/>
          <w:lang w:val="en-US" w:bidi="he-IL"/>
        </w:rPr>
        <w:drawing>
          <wp:inline distT="0" distB="0" distL="0" distR="0" wp14:anchorId="0E4C7515" wp14:editId="263460B3">
            <wp:extent cx="6245352" cy="4864608"/>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re_now.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245352" cy="4864608"/>
                    </a:xfrm>
                    <a:prstGeom prst="rect">
                      <a:avLst/>
                    </a:prstGeom>
                  </pic:spPr>
                </pic:pic>
              </a:graphicData>
            </a:graphic>
          </wp:inline>
        </w:drawing>
      </w:r>
    </w:p>
    <w:p w:rsidR="006D43EC" w:rsidRPr="00211EDC" w:rsidRDefault="006D43EC" w:rsidP="008F01DA">
      <w:pPr>
        <w:pStyle w:val="Procedure"/>
      </w:pPr>
      <w:r w:rsidRPr="00211EDC">
        <w:t>To a</w:t>
      </w:r>
      <w:r w:rsidR="00836A9A" w:rsidRPr="00211EDC">
        <w:t>dd</w:t>
      </w:r>
      <w:r w:rsidRPr="00211EDC">
        <w:t xml:space="preserve"> a</w:t>
      </w:r>
      <w:r w:rsidR="00836A9A" w:rsidRPr="00211EDC">
        <w:t xml:space="preserve"> </w:t>
      </w:r>
      <w:r w:rsidRPr="00211EDC">
        <w:t>d</w:t>
      </w:r>
      <w:r w:rsidR="00836A9A" w:rsidRPr="00211EDC">
        <w:t>ownload button to the video area only</w:t>
      </w:r>
    </w:p>
    <w:p w:rsidR="006D43EC" w:rsidRDefault="006D43EC" w:rsidP="00927D1E">
      <w:pPr>
        <w:pStyle w:val="ListNumber"/>
        <w:numPr>
          <w:ilvl w:val="0"/>
          <w:numId w:val="19"/>
        </w:numPr>
      </w:pPr>
      <w:r>
        <w:t xml:space="preserve">Select </w:t>
      </w:r>
      <w:r w:rsidR="00836A9A" w:rsidRPr="00E54D7D">
        <w:t>Viral and Distribution</w:t>
      </w:r>
      <w:r>
        <w:t>.</w:t>
      </w:r>
    </w:p>
    <w:p w:rsidR="006D43EC" w:rsidRDefault="006D43EC" w:rsidP="00927D1E">
      <w:pPr>
        <w:pStyle w:val="ListNumber"/>
        <w:numPr>
          <w:ilvl w:val="0"/>
          <w:numId w:val="19"/>
        </w:numPr>
      </w:pPr>
      <w:r>
        <w:t>C</w:t>
      </w:r>
      <w:r w:rsidR="009B766F">
        <w:t xml:space="preserve">heck </w:t>
      </w:r>
      <w:r w:rsidR="00836A9A" w:rsidRPr="005C7B20">
        <w:t>Download</w:t>
      </w:r>
      <w:r w:rsidR="00836A9A" w:rsidRPr="006D43EC">
        <w:t xml:space="preserve"> </w:t>
      </w:r>
      <w:r w:rsidR="009B766F" w:rsidRPr="005C7B20">
        <w:t>button</w:t>
      </w:r>
      <w:r w:rsidR="009B766F">
        <w:t xml:space="preserve"> </w:t>
      </w:r>
      <w:r w:rsidR="00836A9A" w:rsidRPr="006D43EC">
        <w:t xml:space="preserve">feature </w:t>
      </w:r>
      <w:r>
        <w:t xml:space="preserve">and </w:t>
      </w:r>
      <w:r w:rsidR="00836A9A" w:rsidRPr="006D43EC">
        <w:t xml:space="preserve">click </w:t>
      </w:r>
      <w:r w:rsidR="00836A9A" w:rsidRPr="005C7B20">
        <w:t>Options</w:t>
      </w:r>
      <w:r>
        <w:t>.</w:t>
      </w:r>
    </w:p>
    <w:p w:rsidR="00F2137E" w:rsidRDefault="00865919" w:rsidP="00F2137E">
      <w:pPr>
        <w:pStyle w:val="ListNumber"/>
        <w:numPr>
          <w:ilvl w:val="0"/>
          <w:numId w:val="19"/>
        </w:numPr>
      </w:pPr>
      <w:r>
        <w:t>Clea</w:t>
      </w:r>
      <w:r w:rsidR="00F2137E">
        <w:t>r the Controls Area option.</w:t>
      </w:r>
    </w:p>
    <w:p w:rsidR="00F2137E" w:rsidRDefault="00F2137E" w:rsidP="00F2137E">
      <w:pPr>
        <w:pStyle w:val="ListNumber"/>
        <w:numPr>
          <w:ilvl w:val="0"/>
          <w:numId w:val="19"/>
        </w:numPr>
      </w:pPr>
      <w:r w:rsidRPr="00F2137E">
        <w:t xml:space="preserve"> </w:t>
      </w:r>
      <w:r>
        <w:t>Under Location &amp; Playing States, check Video Area.</w:t>
      </w:r>
    </w:p>
    <w:p w:rsidR="00F2137E" w:rsidRDefault="00F2137E" w:rsidP="00F2137E">
      <w:pPr>
        <w:pStyle w:val="ListNumber"/>
        <w:numPr>
          <w:ilvl w:val="0"/>
          <w:numId w:val="19"/>
        </w:numPr>
      </w:pPr>
      <w:r>
        <w:t>Under Video Area, check or clear playing states to determine when to display the download button in the video area.</w:t>
      </w:r>
    </w:p>
    <w:p w:rsidR="00F2137E" w:rsidRDefault="00F2137E" w:rsidP="00F2137E">
      <w:pPr>
        <w:pStyle w:val="ListNumber"/>
        <w:numPr>
          <w:ilvl w:val="0"/>
          <w:numId w:val="19"/>
        </w:numPr>
      </w:pPr>
      <w:r>
        <w:t>In the Preview area, click the Preview button to see the changes.</w:t>
      </w:r>
    </w:p>
    <w:p w:rsidR="00F2137E" w:rsidRDefault="00F2137E" w:rsidP="00F2137E">
      <w:pPr>
        <w:pStyle w:val="ListNumber"/>
        <w:numPr>
          <w:ilvl w:val="0"/>
          <w:numId w:val="19"/>
        </w:numPr>
      </w:pPr>
      <w:r>
        <w:t>On the Download Button pane, click Apply to confirm your choice and return to the Features list.</w:t>
      </w:r>
    </w:p>
    <w:p w:rsidR="00F2137E" w:rsidRDefault="00F2137E">
      <w:pPr>
        <w:pStyle w:val="ListNumber"/>
        <w:numPr>
          <w:ilvl w:val="0"/>
          <w:numId w:val="19"/>
        </w:numPr>
      </w:pPr>
      <w:r>
        <w:t>Click Save Changes.</w:t>
      </w:r>
    </w:p>
    <w:p w:rsidR="00836A9A" w:rsidRPr="001E4650" w:rsidRDefault="00C54D25" w:rsidP="0050202E">
      <w:pPr>
        <w:pStyle w:val="ListNumber"/>
        <w:numPr>
          <w:ilvl w:val="0"/>
          <w:numId w:val="0"/>
        </w:numPr>
        <w:ind w:left="720"/>
      </w:pPr>
      <w:r w:rsidRPr="00842D0E">
        <w:rPr>
          <w:noProof/>
          <w:lang w:val="en-US" w:bidi="he-IL"/>
        </w:rPr>
        <w:drawing>
          <wp:inline distT="0" distB="0" distL="0" distR="0" wp14:anchorId="426E841A" wp14:editId="24CEA174">
            <wp:extent cx="3749040" cy="2626281"/>
            <wp:effectExtent l="19050" t="0" r="381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2" cstate="print"/>
                    <a:srcRect/>
                    <a:stretch>
                      <a:fillRect/>
                    </a:stretch>
                  </pic:blipFill>
                  <pic:spPr bwMode="auto">
                    <a:xfrm>
                      <a:off x="0" y="0"/>
                      <a:ext cx="3749040" cy="2626281"/>
                    </a:xfrm>
                    <a:prstGeom prst="rect">
                      <a:avLst/>
                    </a:prstGeom>
                    <a:noFill/>
                    <a:ln w="9525">
                      <a:noFill/>
                      <a:miter lim="800000"/>
                      <a:headEnd/>
                      <a:tailEnd/>
                    </a:ln>
                  </pic:spPr>
                </pic:pic>
              </a:graphicData>
            </a:graphic>
          </wp:inline>
        </w:drawing>
      </w:r>
    </w:p>
    <w:p w:rsidR="00DA152B" w:rsidRPr="005127A9" w:rsidRDefault="00DA152B">
      <w:pPr>
        <w:pStyle w:val="Procedure"/>
      </w:pPr>
      <w:r w:rsidRPr="005127A9">
        <w:t xml:space="preserve">To </w:t>
      </w:r>
      <w:r w:rsidR="003A0029" w:rsidRPr="005127A9">
        <w:t>c</w:t>
      </w:r>
      <w:r w:rsidR="00836A9A" w:rsidRPr="005127A9">
        <w:t xml:space="preserve">hange </w:t>
      </w:r>
      <w:r w:rsidR="00E90B71">
        <w:t xml:space="preserve">a </w:t>
      </w:r>
      <w:r w:rsidR="00836A9A" w:rsidRPr="005127A9">
        <w:t>Full</w:t>
      </w:r>
      <w:r w:rsidR="00C54D25" w:rsidRPr="005127A9">
        <w:t xml:space="preserve"> S</w:t>
      </w:r>
      <w:r w:rsidR="00836A9A" w:rsidRPr="005127A9">
        <w:t xml:space="preserve">creen button </w:t>
      </w:r>
      <w:r w:rsidR="00E90B71">
        <w:t>i</w:t>
      </w:r>
      <w:r w:rsidR="00836A9A" w:rsidRPr="005127A9">
        <w:t xml:space="preserve">n the </w:t>
      </w:r>
      <w:r w:rsidR="00A03483" w:rsidRPr="005127A9">
        <w:t xml:space="preserve">control area </w:t>
      </w:r>
      <w:r w:rsidR="00E90B71">
        <w:t xml:space="preserve">of a player </w:t>
      </w:r>
      <w:r w:rsidR="00A03483" w:rsidRPr="005127A9">
        <w:t xml:space="preserve">to </w:t>
      </w:r>
      <w:r w:rsidR="008D1939">
        <w:t>t</w:t>
      </w:r>
      <w:r w:rsidR="00DB7F01">
        <w:t>ext button</w:t>
      </w:r>
    </w:p>
    <w:p w:rsidR="008D1939" w:rsidRDefault="008D1939" w:rsidP="008D1939">
      <w:pPr>
        <w:pStyle w:val="ListNumber"/>
        <w:numPr>
          <w:ilvl w:val="0"/>
          <w:numId w:val="72"/>
        </w:numPr>
      </w:pPr>
      <w:r>
        <w:t>In the Edit Player or Create New Player window, select the Features tab.</w:t>
      </w:r>
    </w:p>
    <w:p w:rsidR="008D1939" w:rsidRDefault="008D1939" w:rsidP="008D1939">
      <w:pPr>
        <w:pStyle w:val="ListNumber"/>
        <w:numPr>
          <w:ilvl w:val="0"/>
          <w:numId w:val="72"/>
        </w:numPr>
      </w:pPr>
      <w:r>
        <w:t>On the Controls menu, check Full Screen Button and then click Options.</w:t>
      </w:r>
    </w:p>
    <w:p w:rsidR="008D1939" w:rsidRDefault="008D1939" w:rsidP="008D1939">
      <w:pPr>
        <w:pStyle w:val="ListNumber"/>
        <w:numPr>
          <w:ilvl w:val="0"/>
          <w:numId w:val="72"/>
        </w:numPr>
      </w:pPr>
      <w:r>
        <w:t>On the Full Screen Button pane:</w:t>
      </w:r>
    </w:p>
    <w:p w:rsidR="008D1939" w:rsidRDefault="008D1939" w:rsidP="0050202E">
      <w:pPr>
        <w:pStyle w:val="ListNumber2"/>
      </w:pPr>
      <w:r>
        <w:t>Check Controls Area.</w:t>
      </w:r>
    </w:p>
    <w:p w:rsidR="008D1939" w:rsidRDefault="008D1939" w:rsidP="0050202E">
      <w:pPr>
        <w:pStyle w:val="ListNumber2"/>
      </w:pPr>
      <w:r>
        <w:t>In the Display in controls area drop-down menu, select Label.</w:t>
      </w:r>
    </w:p>
    <w:p w:rsidR="008D1939" w:rsidRDefault="008D1939" w:rsidP="0050202E">
      <w:pPr>
        <w:pStyle w:val="ListNumber2"/>
      </w:pPr>
      <w:r>
        <w:t>(Optional) In the Button Label field, enter new text.</w:t>
      </w:r>
    </w:p>
    <w:p w:rsidR="008D1939" w:rsidRDefault="008D1939" w:rsidP="008D1939">
      <w:pPr>
        <w:pStyle w:val="ListNumber"/>
        <w:numPr>
          <w:ilvl w:val="0"/>
          <w:numId w:val="72"/>
        </w:numPr>
      </w:pPr>
      <w:r>
        <w:t>(Optional) In the Tooltip fields, enter new text.</w:t>
      </w:r>
    </w:p>
    <w:p w:rsidR="008D1939" w:rsidRDefault="008D1939" w:rsidP="008D1939">
      <w:pPr>
        <w:pStyle w:val="ListNumber"/>
        <w:numPr>
          <w:ilvl w:val="0"/>
          <w:numId w:val="72"/>
        </w:numPr>
      </w:pPr>
      <w:r>
        <w:t>In the Preview area, click the Preview button to see the changes.</w:t>
      </w:r>
    </w:p>
    <w:p w:rsidR="008D1939" w:rsidRDefault="008D1939" w:rsidP="008D1939">
      <w:pPr>
        <w:pStyle w:val="ListNumber"/>
        <w:numPr>
          <w:ilvl w:val="0"/>
          <w:numId w:val="72"/>
        </w:numPr>
      </w:pPr>
      <w:r>
        <w:t>On the Full Screen Button pane, click Apply to confirm your choice and return to the Features list.</w:t>
      </w:r>
    </w:p>
    <w:p w:rsidR="008D1939" w:rsidRDefault="008D1939" w:rsidP="008D1939">
      <w:pPr>
        <w:pStyle w:val="ListNumber"/>
        <w:numPr>
          <w:ilvl w:val="0"/>
          <w:numId w:val="72"/>
        </w:numPr>
      </w:pPr>
      <w:r>
        <w:t>Click Save Changes.</w:t>
      </w:r>
    </w:p>
    <w:p w:rsidR="00836A9A" w:rsidRPr="00A03483" w:rsidRDefault="00836A9A" w:rsidP="0050202E">
      <w:pPr>
        <w:pStyle w:val="ListContinue"/>
      </w:pPr>
    </w:p>
    <w:p w:rsidR="00836A9A" w:rsidRPr="00E54D7D" w:rsidRDefault="00836A9A">
      <w:pPr>
        <w:pStyle w:val="ListContinue"/>
        <w:rPr>
          <w:rtl/>
        </w:rPr>
      </w:pPr>
      <w:r w:rsidRPr="00E54D7D">
        <w:rPr>
          <w:noProof/>
          <w:lang w:val="en-US" w:bidi="he-IL"/>
        </w:rPr>
        <w:drawing>
          <wp:inline distT="0" distB="0" distL="0" distR="0" wp14:anchorId="2614A7F9" wp14:editId="017CC437">
            <wp:extent cx="3749040" cy="2616818"/>
            <wp:effectExtent l="1905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3" cstate="print"/>
                    <a:srcRect/>
                    <a:stretch>
                      <a:fillRect/>
                    </a:stretch>
                  </pic:blipFill>
                  <pic:spPr bwMode="auto">
                    <a:xfrm>
                      <a:off x="0" y="0"/>
                      <a:ext cx="3749040" cy="2616818"/>
                    </a:xfrm>
                    <a:prstGeom prst="rect">
                      <a:avLst/>
                    </a:prstGeom>
                    <a:noFill/>
                    <a:ln w="9525">
                      <a:noFill/>
                      <a:miter lim="800000"/>
                      <a:headEnd/>
                      <a:tailEnd/>
                    </a:ln>
                  </pic:spPr>
                </pic:pic>
              </a:graphicData>
            </a:graphic>
          </wp:inline>
        </w:drawing>
      </w:r>
    </w:p>
    <w:p w:rsidR="00836A9A" w:rsidRPr="00480DF1" w:rsidRDefault="00D87A98" w:rsidP="008F01DA">
      <w:pPr>
        <w:pStyle w:val="Heading3"/>
      </w:pPr>
      <w:bookmarkStart w:id="591" w:name="ConfiguringthePlayerStyle"/>
      <w:bookmarkStart w:id="592" w:name="_Toc313796585"/>
      <w:bookmarkStart w:id="593" w:name="_Toc320796808"/>
      <w:r>
        <w:t>Conf</w:t>
      </w:r>
      <w:r w:rsidR="00E81057">
        <w:t>iguring</w:t>
      </w:r>
      <w:r w:rsidR="00836A9A" w:rsidRPr="007156DC">
        <w:t xml:space="preserve"> the Player Style</w:t>
      </w:r>
      <w:bookmarkEnd w:id="591"/>
      <w:bookmarkEnd w:id="592"/>
      <w:bookmarkEnd w:id="593"/>
    </w:p>
    <w:p w:rsidR="00B63B4E" w:rsidRDefault="00B63B4E">
      <w:r>
        <w:t xml:space="preserve">Use the Style tab to </w:t>
      </w:r>
      <w:r w:rsidR="00836A9A" w:rsidRPr="007223F6">
        <w:t>select the theme, colors and fonts for your player.</w:t>
      </w:r>
      <w:r w:rsidR="00D87A98">
        <w:t xml:space="preserve"> </w:t>
      </w:r>
    </w:p>
    <w:p w:rsidR="00836A9A" w:rsidRPr="007223F6" w:rsidRDefault="007223F6" w:rsidP="008F01DA">
      <w:pPr>
        <w:pStyle w:val="Procedure"/>
      </w:pPr>
      <w:r>
        <w:t xml:space="preserve">To configure </w:t>
      </w:r>
      <w:r w:rsidRPr="00014F5C">
        <w:t>the</w:t>
      </w:r>
      <w:r>
        <w:t xml:space="preserve"> player style</w:t>
      </w:r>
    </w:p>
    <w:p w:rsidR="00EC2D54" w:rsidRDefault="00EC2D54" w:rsidP="00927D1E">
      <w:pPr>
        <w:pStyle w:val="ListNumber"/>
        <w:numPr>
          <w:ilvl w:val="0"/>
          <w:numId w:val="127"/>
        </w:numPr>
      </w:pPr>
      <w:r>
        <w:t xml:space="preserve">Select the </w:t>
      </w:r>
      <w:r w:rsidRPr="00BD44D1">
        <w:t>S</w:t>
      </w:r>
      <w:r w:rsidRPr="004E2A00">
        <w:t xml:space="preserve">tyle </w:t>
      </w:r>
      <w:r>
        <w:t>Tab.</w:t>
      </w:r>
    </w:p>
    <w:p w:rsidR="00BC0B58" w:rsidRPr="0050202E" w:rsidRDefault="00BC0B58" w:rsidP="0050202E">
      <w:pPr>
        <w:pStyle w:val="ListNumber2"/>
        <w:numPr>
          <w:ilvl w:val="0"/>
          <w:numId w:val="209"/>
        </w:numPr>
        <w:rPr>
          <w:lang w:val="en-US" w:bidi="he-IL"/>
        </w:rPr>
      </w:pPr>
      <w:r w:rsidRPr="000F6280">
        <w:rPr>
          <w:lang w:val="en-US" w:bidi="he-IL"/>
        </w:rPr>
        <w:t>Under Style and Color, select </w:t>
      </w:r>
      <w:r w:rsidRPr="0050202E">
        <w:rPr>
          <w:b/>
          <w:bCs/>
          <w:bdr w:val="none" w:sz="0" w:space="0" w:color="auto" w:frame="1"/>
          <w:lang w:val="en-US" w:bidi="he-IL"/>
        </w:rPr>
        <w:t>Dark</w:t>
      </w:r>
      <w:r w:rsidRPr="0050202E">
        <w:rPr>
          <w:lang w:val="en-US" w:bidi="he-IL"/>
        </w:rPr>
        <w:t> or </w:t>
      </w:r>
      <w:r w:rsidRPr="0050202E">
        <w:rPr>
          <w:b/>
          <w:bCs/>
          <w:bdr w:val="none" w:sz="0" w:space="0" w:color="auto" w:frame="1"/>
          <w:lang w:val="en-US" w:bidi="he-IL"/>
        </w:rPr>
        <w:t>Light </w:t>
      </w:r>
      <w:r w:rsidRPr="0050202E">
        <w:rPr>
          <w:lang w:val="en-US" w:bidi="he-IL"/>
        </w:rPr>
        <w:t>in the Select theme drop-down menu.</w:t>
      </w:r>
    </w:p>
    <w:p w:rsidR="00BC0B58" w:rsidRPr="00BC0B58" w:rsidRDefault="00BC0B58" w:rsidP="0050202E">
      <w:pPr>
        <w:pStyle w:val="ListNumber2"/>
        <w:rPr>
          <w:lang w:val="en-US" w:bidi="he-IL"/>
        </w:rPr>
      </w:pPr>
      <w:r w:rsidRPr="00BC0B58">
        <w:rPr>
          <w:lang w:val="en-US" w:bidi="he-IL"/>
        </w:rPr>
        <w:t>Under Control bar buttons and On-video buttons, click the small colored square next to each option to open a color picker.</w:t>
      </w:r>
      <w:r w:rsidRPr="00BC0B58">
        <w:rPr>
          <w:lang w:val="en-US" w:bidi="he-IL"/>
        </w:rPr>
        <w:br/>
        <w:t>For each option, select a color or enter a color value.</w:t>
      </w:r>
      <w:r w:rsidRPr="00BC0B58">
        <w:rPr>
          <w:lang w:val="en-US" w:bidi="he-IL"/>
        </w:rPr>
        <w:br/>
      </w:r>
      <w:r w:rsidRPr="0050202E">
        <w:rPr>
          <w:noProof/>
          <w:lang w:val="en-US" w:bidi="he-IL"/>
        </w:rPr>
        <w:drawing>
          <wp:inline distT="0" distB="0" distL="0" distR="0" wp14:anchorId="2A8033C5" wp14:editId="134ED27B">
            <wp:extent cx="5707380" cy="3788273"/>
            <wp:effectExtent l="0" t="0" r="7620" b="3175"/>
            <wp:docPr id="77" name="Picture 77" descr="http://knowledge.kaltura.com/sites/default/files/styles/large/public/Change%20player%20st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knowledge.kaltura.com/sites/default/files/styles/large/public/Change%20player%20styl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07380" cy="3788273"/>
                    </a:xfrm>
                    <a:prstGeom prst="rect">
                      <a:avLst/>
                    </a:prstGeom>
                    <a:noFill/>
                    <a:ln>
                      <a:noFill/>
                    </a:ln>
                  </pic:spPr>
                </pic:pic>
              </a:graphicData>
            </a:graphic>
          </wp:inline>
        </w:drawing>
      </w:r>
    </w:p>
    <w:p w:rsidR="00BC0B58" w:rsidRPr="00BC0B58" w:rsidRDefault="00BC0B58" w:rsidP="0050202E">
      <w:pPr>
        <w:pStyle w:val="ListNumber2"/>
        <w:rPr>
          <w:lang w:val="en-US" w:bidi="he-IL"/>
        </w:rPr>
      </w:pPr>
      <w:r w:rsidRPr="00BC0B58">
        <w:rPr>
          <w:lang w:val="en-US" w:bidi="he-IL"/>
        </w:rPr>
        <w:t>Under Font, select a font in the drop-down menu.</w:t>
      </w:r>
    </w:p>
    <w:p w:rsidR="00BC0B58" w:rsidRPr="00BC0B58" w:rsidRDefault="00BC0B58" w:rsidP="0050202E">
      <w:pPr>
        <w:pStyle w:val="ListNumber"/>
        <w:rPr>
          <w:lang w:val="en-US" w:bidi="he-IL"/>
        </w:rPr>
      </w:pPr>
      <w:r w:rsidRPr="00BC0B58">
        <w:rPr>
          <w:lang w:val="en-US" w:bidi="he-IL"/>
        </w:rPr>
        <w:t>In the Preview area, click the </w:t>
      </w:r>
      <w:r w:rsidRPr="00BC0B58">
        <w:rPr>
          <w:b/>
          <w:bCs/>
          <w:bdr w:val="none" w:sz="0" w:space="0" w:color="auto" w:frame="1"/>
          <w:lang w:val="en-US" w:bidi="he-IL"/>
        </w:rPr>
        <w:t>Preview</w:t>
      </w:r>
      <w:r w:rsidRPr="00BC0B58">
        <w:rPr>
          <w:lang w:val="en-US" w:bidi="he-IL"/>
        </w:rPr>
        <w:t> button to see the changes.</w:t>
      </w:r>
    </w:p>
    <w:p w:rsidR="00BC0B58" w:rsidRPr="00BC0B58" w:rsidRDefault="00BC0B58" w:rsidP="0050202E">
      <w:pPr>
        <w:pStyle w:val="ListNumber"/>
        <w:rPr>
          <w:lang w:val="en-US" w:bidi="he-IL"/>
        </w:rPr>
      </w:pPr>
      <w:r w:rsidRPr="00BC0B58">
        <w:rPr>
          <w:lang w:val="en-US" w:bidi="he-IL"/>
        </w:rPr>
        <w:t>Click </w:t>
      </w:r>
      <w:r w:rsidRPr="00BC0B58">
        <w:rPr>
          <w:b/>
          <w:bCs/>
          <w:bdr w:val="none" w:sz="0" w:space="0" w:color="auto" w:frame="1"/>
          <w:lang w:val="en-US" w:bidi="he-IL"/>
        </w:rPr>
        <w:t>Save Changes</w:t>
      </w:r>
      <w:r w:rsidRPr="00BC0B58">
        <w:rPr>
          <w:lang w:val="en-US" w:bidi="he-IL"/>
        </w:rPr>
        <w:t>.</w:t>
      </w:r>
    </w:p>
    <w:p w:rsidR="00836A9A" w:rsidRPr="00BD44D1" w:rsidRDefault="00836A9A">
      <w:pPr>
        <w:pStyle w:val="ListNumber"/>
      </w:pPr>
      <w:r w:rsidRPr="004E2A00">
        <w:t>Once you are finished defining your player template, features and style, click Save Changes</w:t>
      </w:r>
      <w:r w:rsidRPr="00BD44D1">
        <w:t xml:space="preserve"> to complete your player configuration and design.</w:t>
      </w:r>
    </w:p>
    <w:p w:rsidR="00836A9A" w:rsidRPr="007F198A" w:rsidRDefault="00836A9A">
      <w:pPr>
        <w:pStyle w:val="ListContinue"/>
      </w:pPr>
      <w:r w:rsidRPr="007F198A">
        <w:t xml:space="preserve">Your new player </w:t>
      </w:r>
      <w:r>
        <w:t xml:space="preserve">is displayed </w:t>
      </w:r>
      <w:r w:rsidRPr="007F198A">
        <w:t xml:space="preserve">in the </w:t>
      </w:r>
      <w:r w:rsidR="00071425">
        <w:t>P</w:t>
      </w:r>
      <w:r w:rsidRPr="007F198A">
        <w:t>layer</w:t>
      </w:r>
      <w:r w:rsidR="00071425">
        <w:t>s</w:t>
      </w:r>
      <w:r w:rsidR="007702A4">
        <w:t xml:space="preserve"> List.</w:t>
      </w:r>
    </w:p>
    <w:p w:rsidR="00836A9A" w:rsidRDefault="00836A9A">
      <w:pPr>
        <w:pStyle w:val="ListContinue"/>
      </w:pPr>
      <w:r w:rsidRPr="00E54D7D">
        <w:rPr>
          <w:noProof/>
          <w:lang w:val="en-US" w:bidi="he-IL"/>
        </w:rPr>
        <w:drawing>
          <wp:inline distT="0" distB="0" distL="0" distR="0" wp14:anchorId="51ED635B" wp14:editId="1B0971C4">
            <wp:extent cx="4752975" cy="1505113"/>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5" cstate="print"/>
                    <a:srcRect/>
                    <a:stretch>
                      <a:fillRect/>
                    </a:stretch>
                  </pic:blipFill>
                  <pic:spPr bwMode="auto">
                    <a:xfrm>
                      <a:off x="0" y="0"/>
                      <a:ext cx="4763989" cy="1508601"/>
                    </a:xfrm>
                    <a:prstGeom prst="rect">
                      <a:avLst/>
                    </a:prstGeom>
                    <a:noFill/>
                    <a:ln w="9525">
                      <a:noFill/>
                      <a:miter lim="800000"/>
                      <a:headEnd/>
                      <a:tailEnd/>
                    </a:ln>
                  </pic:spPr>
                </pic:pic>
              </a:graphicData>
            </a:graphic>
          </wp:inline>
        </w:drawing>
      </w:r>
    </w:p>
    <w:p w:rsidR="00BA0CAF" w:rsidRDefault="00BA0CAF">
      <w:pPr>
        <w:pStyle w:val="ListContinue"/>
      </w:pPr>
    </w:p>
    <w:p w:rsidR="0012280B" w:rsidRDefault="0012280B" w:rsidP="00927D1E">
      <w:pPr>
        <w:pStyle w:val="ListContinue"/>
        <w:sectPr w:rsidR="0012280B" w:rsidSect="002B153C">
          <w:pgSz w:w="11908" w:h="16833" w:code="9"/>
          <w:pgMar w:top="1440" w:right="1440" w:bottom="1440" w:left="1440" w:header="720" w:footer="720" w:gutter="0"/>
          <w:cols w:space="720"/>
          <w:docGrid w:linePitch="360"/>
        </w:sectPr>
      </w:pPr>
    </w:p>
    <w:p w:rsidR="00BA0CAF" w:rsidRPr="00480DF1" w:rsidRDefault="00BA0CAF" w:rsidP="00927D1E">
      <w:pPr>
        <w:pStyle w:val="ListContinue"/>
      </w:pPr>
    </w:p>
    <w:p w:rsidR="002B153C" w:rsidRDefault="002B153C" w:rsidP="00300DFF">
      <w:pPr>
        <w:pStyle w:val="SuperHeading"/>
        <w:sectPr w:rsidR="002B153C" w:rsidSect="00906A1B">
          <w:type w:val="continuous"/>
          <w:pgSz w:w="11908" w:h="16833" w:code="9"/>
          <w:pgMar w:top="1440" w:right="1440" w:bottom="1440" w:left="1440" w:header="720" w:footer="720" w:gutter="0"/>
          <w:cols w:space="720"/>
          <w:docGrid w:linePitch="360"/>
        </w:sectPr>
      </w:pPr>
      <w:bookmarkStart w:id="594" w:name="Multiple_Playlist"/>
      <w:bookmarkEnd w:id="455"/>
      <w:bookmarkEnd w:id="456"/>
      <w:bookmarkEnd w:id="594"/>
    </w:p>
    <w:p w:rsidR="00300DFF" w:rsidRPr="00FD26C0" w:rsidRDefault="00300DFF" w:rsidP="00300DFF">
      <w:pPr>
        <w:pStyle w:val="SuperHeading"/>
      </w:pPr>
      <w:r w:rsidRPr="00FD26C0">
        <w:t xml:space="preserve">Chapter </w:t>
      </w:r>
      <w:r w:rsidR="009950C3">
        <w:fldChar w:fldCharType="begin"/>
      </w:r>
      <w:r w:rsidR="009950C3">
        <w:instrText>SEQ "CHAPTER"  \N \* MERGEFORMAT</w:instrText>
      </w:r>
      <w:r w:rsidR="009950C3">
        <w:fldChar w:fldCharType="separate"/>
      </w:r>
      <w:r w:rsidR="005A4EFF">
        <w:rPr>
          <w:noProof/>
        </w:rPr>
        <w:t>5</w:t>
      </w:r>
      <w:r w:rsidR="009950C3">
        <w:rPr>
          <w:noProof/>
        </w:rPr>
        <w:fldChar w:fldCharType="end"/>
      </w:r>
    </w:p>
    <w:p w:rsidR="00300DFF" w:rsidRDefault="00300DFF" w:rsidP="005127A9">
      <w:pPr>
        <w:pStyle w:val="Heading1"/>
      </w:pPr>
      <w:bookmarkStart w:id="595" w:name="_Managing_Metadata_and_1"/>
      <w:bookmarkEnd w:id="595"/>
      <w:r>
        <w:t xml:space="preserve">Managing Metadata and Categories </w:t>
      </w:r>
    </w:p>
    <w:p w:rsidR="00F0751D" w:rsidRDefault="002D2CEC" w:rsidP="0012280B">
      <w:r>
        <w:fldChar w:fldCharType="begin"/>
      </w:r>
      <w:r>
        <w:instrText xml:space="preserve"> TC "</w:instrText>
      </w:r>
      <w:r w:rsidR="009950C3">
        <w:fldChar w:fldCharType="begin"/>
      </w:r>
      <w:r w:rsidR="009950C3">
        <w:instrText xml:space="preserve"> STYLEREF  SuperHeading  \* MERGEFORMAT </w:instrText>
      </w:r>
      <w:r w:rsidR="009950C3">
        <w:fldChar w:fldCharType="separate"/>
      </w:r>
      <w:bookmarkStart w:id="596" w:name="_Toc320796809"/>
      <w:r w:rsidRPr="002D2CEC">
        <w:rPr>
          <w:noProof/>
          <w:lang w:val="en-GB"/>
        </w:rPr>
        <w:instrText>Chapter 5</w:instrText>
      </w:r>
      <w:r w:rsidR="009950C3">
        <w:rPr>
          <w:noProof/>
          <w:lang w:val="en-GB"/>
        </w:rPr>
        <w:fldChar w:fldCharType="end"/>
      </w:r>
      <w:r>
        <w:instrText xml:space="preserve"> </w:instrText>
      </w:r>
      <w:r>
        <w:rPr>
          <w:lang w:val="en-GB"/>
        </w:rPr>
        <w:fldChar w:fldCharType="begin"/>
      </w:r>
      <w:r>
        <w:rPr>
          <w:lang w:val="en-GB"/>
        </w:rPr>
        <w:instrText xml:space="preserve"> STYLEREF  "Heading 1" </w:instrText>
      </w:r>
      <w:r>
        <w:rPr>
          <w:lang w:val="en-GB"/>
        </w:rPr>
        <w:fldChar w:fldCharType="separate"/>
      </w:r>
      <w:r>
        <w:rPr>
          <w:noProof/>
          <w:lang w:val="en-GB"/>
        </w:rPr>
        <w:instrText>Managing Metadata and Categories</w:instrText>
      </w:r>
      <w:bookmarkEnd w:id="596"/>
      <w:r>
        <w:rPr>
          <w:lang w:val="en-GB"/>
        </w:rPr>
        <w:fldChar w:fldCharType="end"/>
      </w:r>
      <w:r>
        <w:instrText xml:space="preserve">" \f C \l "1" </w:instrText>
      </w:r>
      <w:r>
        <w:fldChar w:fldCharType="end"/>
      </w:r>
      <w:r w:rsidR="00F0751D" w:rsidRPr="00843D17">
        <w:t xml:space="preserve">This section </w:t>
      </w:r>
      <w:r w:rsidR="0012280B">
        <w:t xml:space="preserve">contains </w:t>
      </w:r>
      <w:r w:rsidR="00F0751D" w:rsidRPr="00843D17">
        <w:t>the following</w:t>
      </w:r>
      <w:r w:rsidR="00F0751D">
        <w:t xml:space="preserve"> topics</w:t>
      </w:r>
      <w:r w:rsidR="00F0751D" w:rsidRPr="00843D17">
        <w:t>:</w:t>
      </w:r>
    </w:p>
    <w:p w:rsidR="00071C3D" w:rsidRPr="00DF0F0F" w:rsidRDefault="009950C3" w:rsidP="00DF0F0F">
      <w:pPr>
        <w:pStyle w:val="ListBullet"/>
        <w:rPr>
          <w:rStyle w:val="Hyperlink"/>
          <w:rFonts w:cs="Arial"/>
          <w:color w:val="666560"/>
        </w:rPr>
      </w:pPr>
      <w:hyperlink w:anchor="_Metadata" w:history="1">
        <w:r w:rsidR="00071C3D" w:rsidRPr="00071C3D">
          <w:rPr>
            <w:rStyle w:val="Hyperlink"/>
            <w:rFonts w:cs="Arial"/>
          </w:rPr>
          <w:t>Metadata</w:t>
        </w:r>
      </w:hyperlink>
      <w:r w:rsidR="00DF0F0F">
        <w:rPr>
          <w:rStyle w:val="Hyperlink"/>
          <w:rFonts w:cs="Arial"/>
        </w:rPr>
        <w:t xml:space="preserve"> </w:t>
      </w:r>
    </w:p>
    <w:p w:rsidR="00DF0F0F" w:rsidRDefault="009950C3" w:rsidP="00FC73AC">
      <w:pPr>
        <w:pStyle w:val="ListBullet"/>
      </w:pPr>
      <w:hyperlink w:anchor="_Creating_and_Managing" w:history="1">
        <w:r w:rsidR="00DF0F0F" w:rsidRPr="00DF0F0F">
          <w:rPr>
            <w:rStyle w:val="Hyperlink"/>
            <w:rFonts w:cs="Arial"/>
          </w:rPr>
          <w:t>Creating and Managing Content Categories</w:t>
        </w:r>
      </w:hyperlink>
    </w:p>
    <w:p w:rsidR="00DF0F0F" w:rsidRDefault="009950C3" w:rsidP="00FC73AC">
      <w:pPr>
        <w:pStyle w:val="ListBullet"/>
      </w:pPr>
      <w:hyperlink w:anchor="_Uploading_Content_and" w:history="1">
        <w:r w:rsidR="00DF0F0F" w:rsidRPr="00DF0F0F">
          <w:rPr>
            <w:rStyle w:val="Hyperlink"/>
            <w:rFonts w:cs="Arial"/>
          </w:rPr>
          <w:t>Uploading Content and Setting Metadata</w:t>
        </w:r>
      </w:hyperlink>
    </w:p>
    <w:p w:rsidR="00FC73AC" w:rsidRDefault="009950C3" w:rsidP="00FC73AC">
      <w:pPr>
        <w:pStyle w:val="ListBullet"/>
      </w:pPr>
      <w:hyperlink w:anchor="_Metadata_and_Related" w:history="1">
        <w:r w:rsidR="00FC73AC" w:rsidRPr="00FC73AC">
          <w:rPr>
            <w:rStyle w:val="Hyperlink"/>
            <w:rFonts w:cs="Arial"/>
          </w:rPr>
          <w:t>Metadata and Related Files</w:t>
        </w:r>
      </w:hyperlink>
    </w:p>
    <w:p w:rsidR="00FC73AC" w:rsidRDefault="009950C3" w:rsidP="00FC73AC">
      <w:pPr>
        <w:pStyle w:val="ListBullet"/>
      </w:pPr>
      <w:hyperlink w:anchor="_Managing_Schemas" w:history="1">
        <w:r w:rsidR="00FC73AC" w:rsidRPr="00FC73AC">
          <w:rPr>
            <w:rStyle w:val="Hyperlink"/>
            <w:rFonts w:cs="Arial"/>
          </w:rPr>
          <w:t>Kaltura Custom Metadata Functionality</w:t>
        </w:r>
      </w:hyperlink>
    </w:p>
    <w:p w:rsidR="00FC73AC" w:rsidRDefault="009950C3" w:rsidP="00FC73AC">
      <w:pPr>
        <w:pStyle w:val="ListBullet"/>
      </w:pPr>
      <w:hyperlink w:anchor="_Managing_Schemas_1" w:history="1">
        <w:r w:rsidR="00FC73AC" w:rsidRPr="00FC73AC">
          <w:rPr>
            <w:rStyle w:val="Hyperlink"/>
            <w:rFonts w:cs="Arial"/>
          </w:rPr>
          <w:t>Managing Schemas</w:t>
        </w:r>
      </w:hyperlink>
    </w:p>
    <w:p w:rsidR="00300DFF" w:rsidRDefault="00300DFF" w:rsidP="008F01DA">
      <w:pPr>
        <w:pStyle w:val="Heading2"/>
        <w:rPr>
          <w:shd w:val="clear" w:color="auto" w:fill="FFFFFF"/>
        </w:rPr>
      </w:pPr>
      <w:bookmarkStart w:id="597" w:name="_Metadata"/>
      <w:bookmarkStart w:id="598" w:name="_Toc313796587"/>
      <w:bookmarkStart w:id="599" w:name="_Toc320796810"/>
      <w:bookmarkEnd w:id="597"/>
      <w:r>
        <w:rPr>
          <w:shd w:val="clear" w:color="auto" w:fill="FFFFFF"/>
        </w:rPr>
        <w:t>Metadata</w:t>
      </w:r>
      <w:bookmarkEnd w:id="598"/>
      <w:bookmarkEnd w:id="599"/>
    </w:p>
    <w:p w:rsidR="00300DFF" w:rsidRDefault="00300DFF" w:rsidP="00067EC2">
      <w:r>
        <w:t xml:space="preserve">Metadata fields are used to tag, manage, search and expose content. You can populate out-of-the-box fields, or create your own custom metadata </w:t>
      </w:r>
      <w:r w:rsidR="00123DCF">
        <w:t>schem</w:t>
      </w:r>
      <w:r w:rsidR="00E510EF">
        <w:t>a</w:t>
      </w:r>
      <w:r w:rsidR="00123DCF">
        <w:t>. Kaltura</w:t>
      </w:r>
      <w:r>
        <w:t xml:space="preserve"> provides extensive asset management and metadata capabilities. Each media entry has a list of predefined metadata fields including:</w:t>
      </w:r>
      <w:r w:rsidR="00434816">
        <w:t xml:space="preserve"> N</w:t>
      </w:r>
      <w:r w:rsidR="00E510EF" w:rsidRPr="00E510EF">
        <w:t xml:space="preserve">ame, </w:t>
      </w:r>
      <w:r w:rsidR="00434816">
        <w:t>D</w:t>
      </w:r>
      <w:r w:rsidR="00E510EF">
        <w:t>esc</w:t>
      </w:r>
      <w:r w:rsidR="00434816">
        <w:t>ription, Tags, C</w:t>
      </w:r>
      <w:r w:rsidR="00E510EF">
        <w:t xml:space="preserve">ategories, </w:t>
      </w:r>
      <w:r w:rsidR="00434816">
        <w:t>T</w:t>
      </w:r>
      <w:r>
        <w:t>humbnail</w:t>
      </w:r>
      <w:r w:rsidR="00E510EF">
        <w:t>s</w:t>
      </w:r>
      <w:r w:rsidR="00434816">
        <w:t>, Duration, V</w:t>
      </w:r>
      <w:r>
        <w:t>iews, etc. See</w:t>
      </w:r>
      <w:r w:rsidR="00E14910">
        <w:t xml:space="preserve"> </w:t>
      </w:r>
      <w:hyperlink r:id="rId96" w:history="1">
        <w:r w:rsidR="00E14910" w:rsidRPr="00B12625">
          <w:rPr>
            <w:rStyle w:val="Hyperlink"/>
            <w:rFonts w:cs="Arial"/>
          </w:rPr>
          <w:t>KalturaMediaInfo</w:t>
        </w:r>
      </w:hyperlink>
      <w:r>
        <w:t xml:space="preserve"> </w:t>
      </w:r>
      <w:r w:rsidR="00E14910">
        <w:t xml:space="preserve">in the </w:t>
      </w:r>
      <w:r w:rsidR="00B12625">
        <w:t>API Documentation</w:t>
      </w:r>
      <w:r w:rsidR="00E14910">
        <w:t>,</w:t>
      </w:r>
      <w:r w:rsidR="00B12625">
        <w:t xml:space="preserve"> for </w:t>
      </w:r>
      <w:r>
        <w:t>a full list of predefined fields.</w:t>
      </w:r>
    </w:p>
    <w:p w:rsidR="007A0A87" w:rsidRDefault="007A0A87" w:rsidP="008F01DA">
      <w:pPr>
        <w:pStyle w:val="Heading3"/>
      </w:pPr>
      <w:bookmarkStart w:id="600" w:name="_Toc313796588"/>
      <w:bookmarkStart w:id="601" w:name="_Toc320796811"/>
      <w:r>
        <w:t>Types of Metadata</w:t>
      </w:r>
      <w:bookmarkEnd w:id="600"/>
      <w:bookmarkEnd w:id="601"/>
    </w:p>
    <w:p w:rsidR="007A0A87" w:rsidRDefault="00E510EF" w:rsidP="00E510EF">
      <w:r>
        <w:t xml:space="preserve">Kaltura supports </w:t>
      </w:r>
      <w:r w:rsidR="007A0A87" w:rsidRPr="00EC1E65">
        <w:t>three</w:t>
      </w:r>
      <w:r w:rsidR="007A0A87">
        <w:t xml:space="preserve"> types of metadata</w:t>
      </w:r>
      <w:r>
        <w:t xml:space="preserve"> for its media assets</w:t>
      </w:r>
      <w:r w:rsidR="007A0A87">
        <w:t>.</w:t>
      </w:r>
    </w:p>
    <w:p w:rsidR="007A0A87" w:rsidRDefault="007A0A87" w:rsidP="00927D1E">
      <w:pPr>
        <w:pStyle w:val="ListNumber"/>
        <w:numPr>
          <w:ilvl w:val="0"/>
          <w:numId w:val="137"/>
        </w:numPr>
      </w:pPr>
      <w:r>
        <w:t>Technical metadata</w:t>
      </w:r>
      <w:r w:rsidR="005562C5">
        <w:t xml:space="preserve"> (read only)</w:t>
      </w:r>
      <w:r>
        <w:t xml:space="preserve"> – includes the technical attributes of the </w:t>
      </w:r>
      <w:r w:rsidR="00E510EF">
        <w:t>media</w:t>
      </w:r>
      <w:r>
        <w:t xml:space="preserve"> file. For example, the file type, duration, file format.</w:t>
      </w:r>
    </w:p>
    <w:p w:rsidR="007A0A87" w:rsidRDefault="007A0A87" w:rsidP="00927D1E">
      <w:pPr>
        <w:pStyle w:val="ListNumber"/>
        <w:numPr>
          <w:ilvl w:val="0"/>
          <w:numId w:val="137"/>
        </w:numPr>
      </w:pPr>
      <w:r>
        <w:t xml:space="preserve">Basic metadata – includes </w:t>
      </w:r>
      <w:r w:rsidR="00E510EF">
        <w:t>Name, Description</w:t>
      </w:r>
      <w:r w:rsidR="00031958">
        <w:t>, Tags,</w:t>
      </w:r>
      <w:r w:rsidR="00C55EEC">
        <w:t xml:space="preserve"> and Categories’ </w:t>
      </w:r>
      <w:r w:rsidR="000C5C7B" w:rsidRPr="000C5C7B">
        <w:t>fields. In addition, Kaltura allows referencing the media entry using an external identifier which c</w:t>
      </w:r>
      <w:r w:rsidR="00C900C8">
        <w:t>an be stored in the Reference ID</w:t>
      </w:r>
      <w:r w:rsidR="000C5C7B" w:rsidRPr="000C5C7B">
        <w:t xml:space="preserve"> </w:t>
      </w:r>
      <w:r w:rsidR="00C55EEC" w:rsidRPr="000C5C7B">
        <w:t>field</w:t>
      </w:r>
      <w:r w:rsidR="00C55EEC">
        <w:t>.</w:t>
      </w:r>
    </w:p>
    <w:p w:rsidR="00580EDF" w:rsidRDefault="007A0A87" w:rsidP="00927D1E">
      <w:pPr>
        <w:pStyle w:val="ListNumber"/>
        <w:numPr>
          <w:ilvl w:val="0"/>
          <w:numId w:val="137"/>
        </w:numPr>
      </w:pPr>
      <w:r>
        <w:t>Custom metadata –</w:t>
      </w:r>
      <w:r w:rsidR="005562C5">
        <w:t xml:space="preserve"> </w:t>
      </w:r>
      <w:r w:rsidR="000C5C7B">
        <w:t>includes c</w:t>
      </w:r>
      <w:r w:rsidR="000C5C7B" w:rsidRPr="000C5C7B">
        <w:t xml:space="preserve">ustom fields, </w:t>
      </w:r>
      <w:r w:rsidR="005562C5">
        <w:t>defined under one or more schema</w:t>
      </w:r>
      <w:r w:rsidR="000C5C7B" w:rsidRPr="000C5C7B">
        <w:t xml:space="preserve">s, which allow enhancing any media object into a custom </w:t>
      </w:r>
      <w:r w:rsidR="00B95713">
        <w:t>business</w:t>
      </w:r>
      <w:r w:rsidR="000C5C7B">
        <w:t xml:space="preserve"> object</w:t>
      </w:r>
      <w:r w:rsidR="00B95713">
        <w:t>.</w:t>
      </w:r>
      <w:r>
        <w:t xml:space="preserve"> </w:t>
      </w:r>
    </w:p>
    <w:p w:rsidR="007A0A87" w:rsidRDefault="00580EDF" w:rsidP="00580EDF">
      <w:r>
        <w:t>Commercial users, please contact your account manager to enab</w:t>
      </w:r>
      <w:r w:rsidR="000C5C7B">
        <w:t>le this feature in your account.</w:t>
      </w:r>
    </w:p>
    <w:p w:rsidR="007A0A87" w:rsidRDefault="00F41A56">
      <w:r>
        <w:t>Technical</w:t>
      </w:r>
      <w:r w:rsidR="00F0751D">
        <w:t xml:space="preserve"> metadata</w:t>
      </w:r>
      <w:r w:rsidR="001C2419">
        <w:t>, also k</w:t>
      </w:r>
      <w:r w:rsidR="00F0751D">
        <w:t xml:space="preserve">nown as system </w:t>
      </w:r>
      <w:r>
        <w:t>metadata</w:t>
      </w:r>
      <w:r w:rsidR="00F0751D">
        <w:t>,</w:t>
      </w:r>
      <w:r>
        <w:t xml:space="preserve"> is generated automatically during ingestion and encoding of the file. All technical metadata information can be accessed through the Kaltura APIs. For more information see</w:t>
      </w:r>
      <w:r w:rsidR="00B95713">
        <w:t xml:space="preserve"> </w:t>
      </w:r>
      <w:hyperlink r:id="rId97" w:history="1">
        <w:r w:rsidR="00B12625">
          <w:rPr>
            <w:rStyle w:val="Hyperlink"/>
          </w:rPr>
          <w:t>Kaltura API</w:t>
        </w:r>
        <w:r w:rsidR="00FC73AC">
          <w:rPr>
            <w:rStyle w:val="Hyperlink"/>
          </w:rPr>
          <w:t xml:space="preserve"> Documentation</w:t>
        </w:r>
        <w:r w:rsidR="00B12625">
          <w:rPr>
            <w:rStyle w:val="Hyperlink"/>
          </w:rPr>
          <w:t xml:space="preserve"> Metadata Service</w:t>
        </w:r>
      </w:hyperlink>
      <w:r>
        <w:t>.</w:t>
      </w:r>
    </w:p>
    <w:p w:rsidR="00031958" w:rsidRDefault="00031958" w:rsidP="00AC2BE0">
      <w:r>
        <w:t xml:space="preserve">Basic metadata is the information you input to the KMC </w:t>
      </w:r>
      <w:r w:rsidR="002344B4">
        <w:t>through the M</w:t>
      </w:r>
      <w:r>
        <w:t>etadata tab. The</w:t>
      </w:r>
      <w:r w:rsidR="00AC2BE0">
        <w:t xml:space="preserve"> Reference</w:t>
      </w:r>
      <w:r w:rsidR="002344B4">
        <w:t xml:space="preserve"> ID </w:t>
      </w:r>
      <w:r w:rsidR="000C5C7B">
        <w:t xml:space="preserve">field </w:t>
      </w:r>
      <w:r w:rsidR="000C5C7B" w:rsidRPr="000C5C7B">
        <w:t xml:space="preserve">allows </w:t>
      </w:r>
      <w:r w:rsidR="00AC2BE0" w:rsidRPr="00AC2BE0">
        <w:rPr>
          <w:lang w:val="en-US"/>
        </w:rPr>
        <w:t xml:space="preserve">storing </w:t>
      </w:r>
      <w:r w:rsidR="00AC2BE0">
        <w:rPr>
          <w:lang w:val="en-US"/>
        </w:rPr>
        <w:t xml:space="preserve">an </w:t>
      </w:r>
      <w:r w:rsidR="00AC2BE0" w:rsidRPr="00AC2BE0">
        <w:rPr>
          <w:lang w:val="en-US"/>
        </w:rPr>
        <w:t xml:space="preserve">external identifier for supporting integrations with systems external to Kaltura </w:t>
      </w:r>
      <w:r w:rsidR="000C5C7B" w:rsidRPr="000C5C7B">
        <w:t>or can be</w:t>
      </w:r>
      <w:r w:rsidR="000C5C7B">
        <w:t xml:space="preserve"> </w:t>
      </w:r>
      <w:r w:rsidR="002344B4">
        <w:t>is used to</w:t>
      </w:r>
      <w:r w:rsidR="00F0751D">
        <w:t xml:space="preserve"> match a filename to an entry us</w:t>
      </w:r>
      <w:r w:rsidR="002344B4">
        <w:t>ing the Drop Folder</w:t>
      </w:r>
      <w:r>
        <w:t xml:space="preserve"> </w:t>
      </w:r>
      <w:r w:rsidR="002344B4">
        <w:t>feature.</w:t>
      </w:r>
      <w:r w:rsidR="00916DF7">
        <w:t xml:space="preserve"> </w:t>
      </w:r>
      <w:r w:rsidR="00F0751D">
        <w:t xml:space="preserve"> See </w:t>
      </w:r>
      <w:hyperlink r:id="rId98" w:history="1">
        <w:r w:rsidR="00F0751D" w:rsidRPr="00F0751D">
          <w:rPr>
            <w:rStyle w:val="Hyperlink"/>
            <w:rFonts w:cs="Arial"/>
          </w:rPr>
          <w:t>Automated Content Ingestion via a Drop Folder</w:t>
        </w:r>
      </w:hyperlink>
      <w:r w:rsidR="00F0751D">
        <w:t>.</w:t>
      </w:r>
      <w:r w:rsidR="002344B4">
        <w:t xml:space="preserve"> </w:t>
      </w:r>
      <w:r w:rsidR="00F0751D">
        <w:t>Tags are comma separated and can be used as filters for searching through your content.</w:t>
      </w:r>
      <w:r w:rsidR="000C5C7B">
        <w:t xml:space="preserve"> </w:t>
      </w:r>
      <w:r w:rsidR="000C5C7B" w:rsidRPr="000C5C7B">
        <w:t>Categories allow assigning media objects to taxonomies.</w:t>
      </w:r>
    </w:p>
    <w:p w:rsidR="00916DF7" w:rsidRDefault="00916DF7">
      <w:r>
        <w:t>Custom meta</w:t>
      </w:r>
      <w:r w:rsidR="00B95713">
        <w:t>data, also referred to as Custom</w:t>
      </w:r>
      <w:r>
        <w:t xml:space="preserve"> Data is store</w:t>
      </w:r>
      <w:r w:rsidR="00B95713">
        <w:t>d</w:t>
      </w:r>
      <w:r>
        <w:t xml:space="preserve"> in a schema</w:t>
      </w:r>
      <w:r w:rsidR="00AC2BE0">
        <w:t>, also known as a metadata profile</w:t>
      </w:r>
      <w:r>
        <w:t>. You can create multiple schemas and as</w:t>
      </w:r>
      <w:r w:rsidR="001C1A6B">
        <w:t>sign them to any Kaltura object.</w:t>
      </w:r>
      <w:r>
        <w:t xml:space="preserve"> The KMC supports schemas for entries only.  To extend </w:t>
      </w:r>
      <w:r w:rsidR="00C52FB2">
        <w:t xml:space="preserve">the metadata of an entry, </w:t>
      </w:r>
      <w:r w:rsidR="00365C4E">
        <w:t>you ne</w:t>
      </w:r>
      <w:r>
        <w:t>ed to creat</w:t>
      </w:r>
      <w:r w:rsidR="00365C4E">
        <w:t>e</w:t>
      </w:r>
      <w:r>
        <w:t xml:space="preserve"> a custom schema.</w:t>
      </w:r>
      <w:r w:rsidR="00365C4E">
        <w:t xml:space="preserve"> See </w:t>
      </w:r>
      <w:hyperlink w:anchor="_Adding_a_Schema" w:history="1">
        <w:r w:rsidR="00365C4E" w:rsidRPr="00365C4E">
          <w:rPr>
            <w:rStyle w:val="Hyperlink"/>
            <w:rFonts w:cs="Arial"/>
          </w:rPr>
          <w:t>Adding a Schema</w:t>
        </w:r>
      </w:hyperlink>
      <w:r w:rsidR="00E175F6">
        <w:t>.</w:t>
      </w:r>
    </w:p>
    <w:p w:rsidR="00E175F6" w:rsidRDefault="001C2419" w:rsidP="00AC2BE0">
      <w:r>
        <w:t>Custom data is sto</w:t>
      </w:r>
      <w:r w:rsidR="00E175F6">
        <w:t>red as a</w:t>
      </w:r>
      <w:r>
        <w:t>n</w:t>
      </w:r>
      <w:r w:rsidR="00E175F6">
        <w:t xml:space="preserve"> XSD schem</w:t>
      </w:r>
      <w:r>
        <w:t xml:space="preserve">a that you can use to </w:t>
      </w:r>
      <w:r w:rsidR="00FD278B">
        <w:t>c</w:t>
      </w:r>
      <w:r w:rsidR="001C1A6B">
        <w:t>r</w:t>
      </w:r>
      <w:r w:rsidR="00FD278B">
        <w:t>e</w:t>
      </w:r>
      <w:r w:rsidR="001C1A6B">
        <w:t>ate, edit</w:t>
      </w:r>
      <w:r>
        <w:t>,</w:t>
      </w:r>
      <w:r w:rsidR="00E175F6">
        <w:t xml:space="preserve"> and manipulate data. You can also use the XSD schema to generate you own metadata interface.</w:t>
      </w:r>
      <w:r w:rsidR="00AC2BE0">
        <w:t xml:space="preserve"> </w:t>
      </w:r>
      <w:r w:rsidR="00AC2BE0">
        <w:rPr>
          <w:lang w:val="en-US"/>
        </w:rPr>
        <w:t>C</w:t>
      </w:r>
      <w:r w:rsidR="00AC2BE0" w:rsidRPr="00AC2BE0">
        <w:rPr>
          <w:lang w:val="en-US"/>
        </w:rPr>
        <w:t>ustom data XSDs are account specific.</w:t>
      </w:r>
    </w:p>
    <w:p w:rsidR="00891A73" w:rsidRDefault="001C2419" w:rsidP="00891A73">
      <w:r>
        <w:t>The form that</w:t>
      </w:r>
      <w:r w:rsidR="00E175F6">
        <w:t xml:space="preserve"> is displayed in the Custom Data entr</w:t>
      </w:r>
      <w:r w:rsidR="00A62079">
        <w:t>ies</w:t>
      </w:r>
      <w:r w:rsidR="00E175F6">
        <w:t xml:space="preserve"> drill </w:t>
      </w:r>
      <w:r w:rsidR="001C1A6B">
        <w:t>down</w:t>
      </w:r>
      <w:r w:rsidR="00E175F6">
        <w:t xml:space="preserve"> is automatically generated from the XSD schema. You can use that same schema</w:t>
      </w:r>
      <w:r w:rsidR="00FD278B">
        <w:t xml:space="preserve"> </w:t>
      </w:r>
      <w:r w:rsidR="00FD278B" w:rsidRPr="00FD278B">
        <w:t>in your media applications to dynamically generate your own metadata forms</w:t>
      </w:r>
      <w:r w:rsidR="00E175F6">
        <w:t>.</w:t>
      </w:r>
      <w:r w:rsidR="00A62079">
        <w:t xml:space="preserve">  </w:t>
      </w:r>
      <w:r w:rsidR="00FD278B" w:rsidRPr="00FD278B">
        <w:t>Schema fields are also used by various Kaltura</w:t>
      </w:r>
      <w:r w:rsidR="00FD278B">
        <w:t xml:space="preserve"> </w:t>
      </w:r>
      <w:r w:rsidR="00A62079">
        <w:t>advertising plugins and distribution c</w:t>
      </w:r>
      <w:r w:rsidR="00FD278B">
        <w:t>onnectors</w:t>
      </w:r>
      <w:r w:rsidR="00A62079">
        <w:t>.</w:t>
      </w:r>
    </w:p>
    <w:p w:rsidR="00A62079" w:rsidRPr="00A62079" w:rsidRDefault="00740853" w:rsidP="008F01DA">
      <w:pPr>
        <w:pStyle w:val="Heading3"/>
      </w:pPr>
      <w:bookmarkStart w:id="602" w:name="_Toc313796589"/>
      <w:bookmarkStart w:id="603" w:name="_Toc320796812"/>
      <w:r>
        <w:t>Meta</w:t>
      </w:r>
      <w:r w:rsidR="008237F6">
        <w:t>data Actions</w:t>
      </w:r>
      <w:bookmarkEnd w:id="602"/>
      <w:bookmarkEnd w:id="603"/>
    </w:p>
    <w:p w:rsidR="008237F6" w:rsidRDefault="00B95713">
      <w:r>
        <w:t>You can manage a</w:t>
      </w:r>
      <w:r w:rsidR="008237F6">
        <w:t>sset</w:t>
      </w:r>
      <w:r>
        <w:t>s a</w:t>
      </w:r>
      <w:r w:rsidR="008237F6">
        <w:t xml:space="preserve">nd metadata </w:t>
      </w:r>
      <w:r w:rsidR="00C52FB2">
        <w:t>through</w:t>
      </w:r>
      <w:r w:rsidR="001C1A6B">
        <w:t xml:space="preserve"> the</w:t>
      </w:r>
      <w:r w:rsidR="008237F6">
        <w:t>:</w:t>
      </w:r>
    </w:p>
    <w:p w:rsidR="008237F6" w:rsidRDefault="00AC2BE0" w:rsidP="000E367A">
      <w:pPr>
        <w:pStyle w:val="ListBullet"/>
      </w:pPr>
      <w:r>
        <w:t>KMC UI - Y</w:t>
      </w:r>
      <w:r w:rsidR="008237F6">
        <w:t xml:space="preserve">ou can edit </w:t>
      </w:r>
      <w:r>
        <w:t xml:space="preserve">basic and custom </w:t>
      </w:r>
      <w:r w:rsidR="008237F6">
        <w:t xml:space="preserve">metadata for a single asset, or apply a change </w:t>
      </w:r>
      <w:r>
        <w:t xml:space="preserve">of a few basic metadata fields </w:t>
      </w:r>
      <w:r w:rsidR="008237F6">
        <w:t>to multiple selected assets</w:t>
      </w:r>
      <w:r>
        <w:t>.</w:t>
      </w:r>
      <w:r w:rsidR="008237F6">
        <w:t xml:space="preserve"> </w:t>
      </w:r>
    </w:p>
    <w:p w:rsidR="008237F6" w:rsidRDefault="001C1A6B" w:rsidP="00FD278B">
      <w:pPr>
        <w:pStyle w:val="ListBullet"/>
      </w:pPr>
      <w:r>
        <w:t xml:space="preserve">KMC </w:t>
      </w:r>
      <w:r w:rsidR="008237F6">
        <w:t>Bulk upload (CSV</w:t>
      </w:r>
      <w:r w:rsidR="00FD278B">
        <w:t>/XML</w:t>
      </w:r>
      <w:r w:rsidR="008237F6">
        <w:t xml:space="preserve">) – </w:t>
      </w:r>
      <w:r w:rsidR="00AC2BE0">
        <w:t xml:space="preserve">You can </w:t>
      </w:r>
      <w:r w:rsidR="008237F6">
        <w:t xml:space="preserve">add assets in batch, </w:t>
      </w:r>
      <w:r w:rsidR="00FD278B">
        <w:t xml:space="preserve">combining </w:t>
      </w:r>
      <w:r w:rsidR="008237F6">
        <w:t>both media fi</w:t>
      </w:r>
      <w:r w:rsidR="00FD278B">
        <w:t>le</w:t>
      </w:r>
      <w:r w:rsidR="008012FD">
        <w:t>s and associated metadata. (S</w:t>
      </w:r>
      <w:r w:rsidR="008237F6">
        <w:t>ee</w:t>
      </w:r>
      <w:r w:rsidR="00F41A56">
        <w:t xml:space="preserve"> </w:t>
      </w:r>
      <w:hyperlink w:anchor="_The_Dashboard_Tab" w:history="1">
        <w:r w:rsidR="00C52FB2" w:rsidRPr="00C52FB2">
          <w:rPr>
            <w:rStyle w:val="Hyperlink"/>
            <w:rFonts w:cs="Arial"/>
          </w:rPr>
          <w:t>Bulk Upload and FTP Upload</w:t>
        </w:r>
      </w:hyperlink>
      <w:r w:rsidR="008237F6">
        <w:t>)</w:t>
      </w:r>
      <w:r w:rsidR="00AC2BE0">
        <w:t>.</w:t>
      </w:r>
    </w:p>
    <w:p w:rsidR="008237F6" w:rsidRDefault="001C1A6B" w:rsidP="00FD278B">
      <w:pPr>
        <w:pStyle w:val="ListBullet"/>
      </w:pPr>
      <w:r>
        <w:t>K</w:t>
      </w:r>
      <w:r w:rsidR="00FD278B">
        <w:t>altura</w:t>
      </w:r>
      <w:r>
        <w:t xml:space="preserve"> </w:t>
      </w:r>
      <w:r w:rsidR="008237F6">
        <w:t>API</w:t>
      </w:r>
      <w:r w:rsidR="00FD278B">
        <w:t>s</w:t>
      </w:r>
      <w:r w:rsidR="008237F6">
        <w:t xml:space="preserve"> –</w:t>
      </w:r>
      <w:r w:rsidR="00FD278B">
        <w:t xml:space="preserve"> </w:t>
      </w:r>
      <w:r w:rsidR="00FD278B" w:rsidRPr="00FD278B">
        <w:t>All metadata-related functionality available through the KMC can also be performed using the Kaltura APIs. The APIs also expose additional functionality not available through the KMC.</w:t>
      </w:r>
      <w:r w:rsidR="00FD278B">
        <w:t xml:space="preserve"> </w:t>
      </w:r>
      <w:r w:rsidR="008237F6">
        <w:t>For more information see</w:t>
      </w:r>
      <w:r w:rsidR="00BC4988">
        <w:t xml:space="preserve"> </w:t>
      </w:r>
      <w:hyperlink r:id="rId99" w:history="1">
        <w:r w:rsidR="00BC4988" w:rsidRPr="00BC4988">
          <w:rPr>
            <w:rStyle w:val="Hyperlink"/>
            <w:rFonts w:cs="Arial"/>
          </w:rPr>
          <w:t>here</w:t>
        </w:r>
      </w:hyperlink>
      <w:r w:rsidR="008237F6">
        <w:t>.</w:t>
      </w:r>
    </w:p>
    <w:p w:rsidR="00391A7E" w:rsidRPr="00391A7E" w:rsidRDefault="00391A7E" w:rsidP="008F01DA">
      <w:pPr>
        <w:pStyle w:val="Heading2"/>
      </w:pPr>
      <w:bookmarkStart w:id="604" w:name="_Creating_and_Managing"/>
      <w:bookmarkStart w:id="605" w:name="_Toc320796813"/>
      <w:bookmarkEnd w:id="604"/>
      <w:r w:rsidRPr="00391A7E">
        <w:t>Creating and Managing Content Categories</w:t>
      </w:r>
      <w:bookmarkEnd w:id="605"/>
    </w:p>
    <w:p w:rsidR="00391A7E" w:rsidRDefault="00391A7E" w:rsidP="00AC2BE0">
      <w:pPr>
        <w:pStyle w:val="BodyText"/>
      </w:pPr>
      <w:r>
        <w:t xml:space="preserve">Media entries </w:t>
      </w:r>
      <w:r w:rsidR="00AC2BE0">
        <w:t xml:space="preserve">may be </w:t>
      </w:r>
      <w:r>
        <w:t>divided into categories. The different categories are built in a tree-like hierarchy where each category can include multiple sub-categories. All tags are searchable.</w:t>
      </w:r>
    </w:p>
    <w:p w:rsidR="009B310C" w:rsidRDefault="009B310C" w:rsidP="00391A7E">
      <w:pPr>
        <w:pStyle w:val="BodyText"/>
      </w:pPr>
      <w:r w:rsidRPr="009B310C">
        <w:t>You can add or remove categories by clicking on the "Edit" link on the top left corner of the Filter bar, and then clicking on the "+/-" icons that appear when you hover with your mouse over a specific category. You can also drag-and-drop categories from one location of the 'tree' to another. In order to assign a media entry to a specific category, just drag-and-drop in the entry from the entries table on the right to the desired category on the left.</w:t>
      </w:r>
    </w:p>
    <w:p w:rsidR="008237F6" w:rsidRPr="009A0C98" w:rsidRDefault="008237F6" w:rsidP="008237F6">
      <w:r w:rsidRPr="009A0C98">
        <w:rPr>
          <w:rStyle w:val="Strong"/>
        </w:rPr>
        <w:t>Categories, Playlists and Channel Building</w:t>
      </w:r>
    </w:p>
    <w:p w:rsidR="00F56AEC" w:rsidRDefault="008237F6" w:rsidP="00DE5597">
      <w:r>
        <w:t>Categories provide a logical structure for your site and assist with content management. You can use categories, along with metadata and filters, to create manually or dynamically generated playlists (</w:t>
      </w:r>
      <w:r w:rsidR="009B310C">
        <w:t xml:space="preserve">also known as </w:t>
      </w:r>
      <w:r>
        <w:t xml:space="preserve">Channels).  Playlists can be based on a topic (for instance tropical fish), most viewed videos, highest rated videos and more. See </w:t>
      </w:r>
      <w:hyperlink w:anchor="_Customizing_Players_and" w:history="1">
        <w:r w:rsidR="006A2AEE">
          <w:rPr>
            <w:rStyle w:val="Hyperlink"/>
            <w:rFonts w:cs="Arial"/>
          </w:rPr>
          <w:t>Creating and Customizing Playlists and Players</w:t>
        </w:r>
      </w:hyperlink>
      <w:r w:rsidR="00B90F9B">
        <w:rPr>
          <w:rFonts w:cs="Times New Roman"/>
        </w:rPr>
        <w:t>.</w:t>
      </w:r>
    </w:p>
    <w:p w:rsidR="006A3896" w:rsidRPr="002001B6" w:rsidRDefault="006A3896" w:rsidP="006A3896">
      <w:pPr>
        <w:pStyle w:val="Procedure"/>
      </w:pPr>
      <w:r>
        <w:t>To create categories and assign entries to a category</w:t>
      </w:r>
    </w:p>
    <w:p w:rsidR="006A3896" w:rsidRDefault="006A3896" w:rsidP="00DF5422">
      <w:pPr>
        <w:pStyle w:val="ListNumber"/>
        <w:numPr>
          <w:ilvl w:val="0"/>
          <w:numId w:val="204"/>
        </w:numPr>
      </w:pPr>
      <w:r>
        <w:t>Go to the Content tab and select the Manage menu.</w:t>
      </w:r>
    </w:p>
    <w:p w:rsidR="006A3896" w:rsidRPr="00703F31" w:rsidRDefault="006A3896" w:rsidP="006A3896">
      <w:pPr>
        <w:pStyle w:val="ListNumber"/>
      </w:pPr>
      <w:r>
        <w:t xml:space="preserve">Under Filters, select Categories and </w:t>
      </w:r>
      <w:r w:rsidRPr="00703F31">
        <w:t xml:space="preserve">click </w:t>
      </w:r>
      <w:r w:rsidRPr="002001B6">
        <w:rPr>
          <w:b/>
          <w:bCs/>
        </w:rPr>
        <w:t>Edit</w:t>
      </w:r>
      <w:r>
        <w:t>.</w:t>
      </w:r>
    </w:p>
    <w:p w:rsidR="006A3896" w:rsidRDefault="006A3896" w:rsidP="006A3896">
      <w:pPr>
        <w:pStyle w:val="FigureList"/>
      </w:pPr>
      <w:r>
        <w:rPr>
          <w:noProof/>
          <w:lang w:val="en-US" w:bidi="he-IL"/>
        </w:rPr>
        <w:drawing>
          <wp:inline distT="0" distB="0" distL="0" distR="0" wp14:anchorId="10D0B7D4" wp14:editId="3228F24B">
            <wp:extent cx="3153600" cy="1065600"/>
            <wp:effectExtent l="0" t="0" r="8890" b="1270"/>
            <wp:docPr id="55" name="Picture 2" descr="editcategor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itcategories.jpg"/>
                    <pic:cNvPicPr>
                      <a:picLocks noChangeAspect="1" noChangeArrowheads="1"/>
                    </pic:cNvPicPr>
                  </pic:nvPicPr>
                  <pic:blipFill>
                    <a:blip r:embed="rId100" cstate="print"/>
                    <a:srcRect/>
                    <a:stretch>
                      <a:fillRect/>
                    </a:stretch>
                  </pic:blipFill>
                  <pic:spPr bwMode="auto">
                    <a:xfrm>
                      <a:off x="0" y="0"/>
                      <a:ext cx="3153600" cy="1065600"/>
                    </a:xfrm>
                    <a:prstGeom prst="rect">
                      <a:avLst/>
                    </a:prstGeom>
                    <a:noFill/>
                    <a:ln w="9525">
                      <a:noFill/>
                      <a:miter lim="800000"/>
                      <a:headEnd/>
                      <a:tailEnd/>
                    </a:ln>
                  </pic:spPr>
                </pic:pic>
              </a:graphicData>
            </a:graphic>
          </wp:inline>
        </w:drawing>
      </w:r>
    </w:p>
    <w:p w:rsidR="006A3896" w:rsidRPr="00703F31" w:rsidRDefault="006A3896" w:rsidP="006A3896">
      <w:pPr>
        <w:pStyle w:val="ListNumber"/>
      </w:pPr>
      <w:r>
        <w:t xml:space="preserve">In the Categories list, hover over </w:t>
      </w:r>
      <w:r w:rsidRPr="00703F31">
        <w:t xml:space="preserve">All </w:t>
      </w:r>
      <w:r>
        <w:t xml:space="preserve">and click </w:t>
      </w:r>
      <w:r w:rsidRPr="004D0E71">
        <w:rPr>
          <w:b/>
          <w:bCs/>
        </w:rPr>
        <w:t>+</w:t>
      </w:r>
      <w:r>
        <w:t>.</w:t>
      </w:r>
    </w:p>
    <w:p w:rsidR="006A3896" w:rsidRDefault="006A3896" w:rsidP="006A3896">
      <w:pPr>
        <w:pStyle w:val="FigureList"/>
      </w:pPr>
      <w:r>
        <w:rPr>
          <w:noProof/>
          <w:lang w:val="en-US" w:bidi="he-IL"/>
        </w:rPr>
        <w:drawing>
          <wp:inline distT="0" distB="0" distL="0" distR="0" wp14:anchorId="67E3FC83" wp14:editId="305B228E">
            <wp:extent cx="1898015" cy="474345"/>
            <wp:effectExtent l="19050" t="0" r="6985" b="0"/>
            <wp:docPr id="64" name="Picture 1" descr="add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Category.jpg"/>
                    <pic:cNvPicPr>
                      <a:picLocks noChangeAspect="1" noChangeArrowheads="1"/>
                    </pic:cNvPicPr>
                  </pic:nvPicPr>
                  <pic:blipFill>
                    <a:blip r:embed="rId101" cstate="print"/>
                    <a:srcRect/>
                    <a:stretch>
                      <a:fillRect/>
                    </a:stretch>
                  </pic:blipFill>
                  <pic:spPr bwMode="auto">
                    <a:xfrm>
                      <a:off x="0" y="0"/>
                      <a:ext cx="1898015" cy="474345"/>
                    </a:xfrm>
                    <a:prstGeom prst="rect">
                      <a:avLst/>
                    </a:prstGeom>
                    <a:noFill/>
                    <a:ln w="9525">
                      <a:noFill/>
                      <a:miter lim="800000"/>
                      <a:headEnd/>
                      <a:tailEnd/>
                    </a:ln>
                  </pic:spPr>
                </pic:pic>
              </a:graphicData>
            </a:graphic>
          </wp:inline>
        </w:drawing>
      </w:r>
    </w:p>
    <w:p w:rsidR="006A3896" w:rsidRPr="00703F31" w:rsidRDefault="006A3896" w:rsidP="006A3896">
      <w:pPr>
        <w:pStyle w:val="ListNumber"/>
      </w:pPr>
      <w:r>
        <w:t xml:space="preserve">In the Add New Category window, enter </w:t>
      </w:r>
      <w:r w:rsidR="00F157F9">
        <w:t xml:space="preserve">a category name, for example, </w:t>
      </w:r>
      <w:r w:rsidRPr="004D0E71">
        <w:rPr>
          <w:i/>
          <w:iCs/>
        </w:rPr>
        <w:t>Public</w:t>
      </w:r>
      <w:r>
        <w:t xml:space="preserve"> and click </w:t>
      </w:r>
      <w:r w:rsidRPr="00466AFA">
        <w:rPr>
          <w:b/>
          <w:bCs/>
        </w:rPr>
        <w:t>Add</w:t>
      </w:r>
      <w:r>
        <w:t>.</w:t>
      </w:r>
      <w:r w:rsidRPr="00703F31">
        <w:t xml:space="preserve"> </w:t>
      </w:r>
    </w:p>
    <w:p w:rsidR="006A3896" w:rsidRDefault="006A3896" w:rsidP="006A3896">
      <w:pPr>
        <w:pStyle w:val="ListNumber"/>
      </w:pPr>
      <w:r>
        <w:t xml:space="preserve">In the Categories list, hover over the new Public category and click </w:t>
      </w:r>
      <w:r w:rsidRPr="00E1642E">
        <w:rPr>
          <w:b/>
          <w:bCs/>
        </w:rPr>
        <w:t>+</w:t>
      </w:r>
      <w:r>
        <w:t xml:space="preserve">. </w:t>
      </w:r>
    </w:p>
    <w:p w:rsidR="00A26473" w:rsidRDefault="006A3896" w:rsidP="00DF5422">
      <w:pPr>
        <w:pStyle w:val="ListNumber"/>
      </w:pPr>
      <w:r w:rsidRPr="00E1642E">
        <w:t xml:space="preserve">In the Add New Category window, enter </w:t>
      </w:r>
      <w:r>
        <w:t>a category name.</w:t>
      </w:r>
      <w:r w:rsidR="00A26473">
        <w:t xml:space="preserve"> For each category under Public, you can create up to seven </w:t>
      </w:r>
      <w:r w:rsidR="00A26473" w:rsidRPr="00703F31">
        <w:t xml:space="preserve">levels of subcategories. </w:t>
      </w:r>
      <w:r w:rsidR="003A45EF">
        <w:t>S</w:t>
      </w:r>
      <w:r w:rsidR="00A26473">
        <w:t>ub-categories</w:t>
      </w:r>
      <w:r w:rsidR="003A45EF">
        <w:t xml:space="preserve"> are created and ordered</w:t>
      </w:r>
      <w:r w:rsidR="00A26473">
        <w:t xml:space="preserve"> the same way you create categories. </w:t>
      </w:r>
    </w:p>
    <w:p w:rsidR="006A3896" w:rsidRDefault="006A3896" w:rsidP="00DF5422">
      <w:pPr>
        <w:pStyle w:val="ListNumber"/>
        <w:numPr>
          <w:ilvl w:val="0"/>
          <w:numId w:val="0"/>
        </w:numPr>
        <w:ind w:left="720"/>
      </w:pPr>
      <w:r>
        <w:t xml:space="preserve"> </w:t>
      </w:r>
    </w:p>
    <w:p w:rsidR="006A3896" w:rsidRDefault="006A3896">
      <w:pPr>
        <w:pStyle w:val="ListNumber2"/>
      </w:pPr>
      <w:r>
        <w:t xml:space="preserve">To set the order of the categories, precede the category name with a number. For example, </w:t>
      </w:r>
      <w:r w:rsidRPr="00E1642E">
        <w:rPr>
          <w:i/>
          <w:iCs/>
        </w:rPr>
        <w:t>1_schoolname</w:t>
      </w:r>
      <w:r>
        <w:t xml:space="preserve">, </w:t>
      </w:r>
      <w:r w:rsidRPr="00E1642E">
        <w:t>2</w:t>
      </w:r>
      <w:r w:rsidRPr="00E1642E">
        <w:rPr>
          <w:i/>
          <w:iCs/>
        </w:rPr>
        <w:t>_schoolname</w:t>
      </w:r>
      <w:r>
        <w:t xml:space="preserve">. </w:t>
      </w:r>
    </w:p>
    <w:p w:rsidR="006A3896" w:rsidRDefault="006A3896">
      <w:pPr>
        <w:pStyle w:val="ListNumber2"/>
      </w:pPr>
      <w:r>
        <w:t>Add additional categories under Public as needed.</w:t>
      </w:r>
    </w:p>
    <w:p w:rsidR="006A3896" w:rsidRDefault="006A3896" w:rsidP="006A3896">
      <w:pPr>
        <w:pStyle w:val="ListNumber"/>
      </w:pPr>
      <w:r>
        <w:t xml:space="preserve">When you are finished creating categories, click </w:t>
      </w:r>
      <w:r w:rsidRPr="001B785D">
        <w:rPr>
          <w:b/>
          <w:bCs/>
        </w:rPr>
        <w:t>Done Editing</w:t>
      </w:r>
      <w:r>
        <w:t>.</w:t>
      </w:r>
    </w:p>
    <w:p w:rsidR="006A3896" w:rsidRDefault="006A3896" w:rsidP="00DF5422">
      <w:pPr>
        <w:pStyle w:val="ListNumber"/>
      </w:pPr>
      <w:r>
        <w:t>T</w:t>
      </w:r>
      <w:r w:rsidRPr="00D87D75">
        <w:t>o assign a media entry to a specific category, drag-and-drop the entry from the Entries Table on the right to the desired category on the left.</w:t>
      </w:r>
    </w:p>
    <w:p w:rsidR="00BE13D9" w:rsidRDefault="00DE5597" w:rsidP="008F01DA">
      <w:pPr>
        <w:pStyle w:val="Heading2"/>
      </w:pPr>
      <w:bookmarkStart w:id="606" w:name="_Preparing_Metadata_for_1"/>
      <w:bookmarkStart w:id="607" w:name="_Uploading_Content_and"/>
      <w:bookmarkStart w:id="608" w:name="_Toc320796814"/>
      <w:bookmarkEnd w:id="606"/>
      <w:bookmarkEnd w:id="607"/>
      <w:r>
        <w:t>Uploading Content and Setting Metadata</w:t>
      </w:r>
      <w:bookmarkEnd w:id="608"/>
    </w:p>
    <w:tbl>
      <w:tblPr>
        <w:tblW w:w="9134" w:type="dxa"/>
        <w:tblLayout w:type="fixed"/>
        <w:tblCellMar>
          <w:left w:w="62" w:type="dxa"/>
          <w:right w:w="62" w:type="dxa"/>
        </w:tblCellMar>
        <w:tblLook w:val="0000" w:firstRow="0" w:lastRow="0" w:firstColumn="0" w:lastColumn="0" w:noHBand="0" w:noVBand="0"/>
      </w:tblPr>
      <w:tblGrid>
        <w:gridCol w:w="1020"/>
        <w:gridCol w:w="8114"/>
      </w:tblGrid>
      <w:tr w:rsidR="00DE5597" w:rsidRPr="00FD26C0" w:rsidTr="00EF483C">
        <w:trPr>
          <w:cantSplit/>
          <w:trHeight w:val="1305"/>
        </w:trPr>
        <w:tc>
          <w:tcPr>
            <w:tcW w:w="1020" w:type="dxa"/>
            <w:tcBorders>
              <w:top w:val="nil"/>
              <w:left w:val="nil"/>
              <w:bottom w:val="nil"/>
              <w:right w:val="nil"/>
            </w:tcBorders>
            <w:tcMar>
              <w:top w:w="0" w:type="dxa"/>
              <w:left w:w="62" w:type="dxa"/>
              <w:bottom w:w="0" w:type="dxa"/>
              <w:right w:w="62" w:type="dxa"/>
            </w:tcMar>
          </w:tcPr>
          <w:p w:rsidR="00DE5597" w:rsidRPr="00FD26C0" w:rsidRDefault="00DE5597" w:rsidP="00E14910">
            <w:pPr>
              <w:pStyle w:val="Note"/>
              <w:jc w:val="center"/>
            </w:pPr>
            <w:r>
              <w:rPr>
                <w:noProof/>
                <w:lang w:val="en-US" w:bidi="he-IL"/>
              </w:rPr>
              <w:drawing>
                <wp:inline distT="0" distB="0" distL="0" distR="0" wp14:anchorId="334969D1" wp14:editId="226D54AA">
                  <wp:extent cx="315045" cy="485416"/>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4932" cy="485241"/>
                          </a:xfrm>
                          <a:prstGeom prst="rect">
                            <a:avLst/>
                          </a:prstGeom>
                          <a:noFill/>
                          <a:ln>
                            <a:noFill/>
                          </a:ln>
                        </pic:spPr>
                      </pic:pic>
                    </a:graphicData>
                  </a:graphic>
                </wp:inline>
              </w:drawing>
            </w:r>
          </w:p>
        </w:tc>
        <w:tc>
          <w:tcPr>
            <w:tcW w:w="8114" w:type="dxa"/>
            <w:tcBorders>
              <w:top w:val="nil"/>
              <w:left w:val="nil"/>
              <w:bottom w:val="nil"/>
              <w:right w:val="nil"/>
            </w:tcBorders>
            <w:shd w:val="clear" w:color="auto" w:fill="F2F4D5"/>
            <w:tcMar>
              <w:top w:w="0" w:type="dxa"/>
              <w:left w:w="62" w:type="dxa"/>
              <w:bottom w:w="0" w:type="dxa"/>
              <w:right w:w="62" w:type="dxa"/>
            </w:tcMar>
          </w:tcPr>
          <w:p w:rsidR="00DE5597" w:rsidRDefault="00DE5597" w:rsidP="00E14910">
            <w:pPr>
              <w:pStyle w:val="Note"/>
              <w:rPr>
                <w:rStyle w:val="SpecialBold"/>
              </w:rPr>
            </w:pPr>
            <w:r>
              <w:rPr>
                <w:rStyle w:val="SpecialBold"/>
              </w:rPr>
              <w:t>Workflow</w:t>
            </w:r>
            <w:r w:rsidRPr="00FD26C0">
              <w:rPr>
                <w:rStyle w:val="SpecialBold"/>
              </w:rPr>
              <w:t>:</w:t>
            </w:r>
          </w:p>
          <w:p w:rsidR="00DE5597" w:rsidRPr="00DF0F0F" w:rsidRDefault="009950C3" w:rsidP="00927D1E">
            <w:pPr>
              <w:pStyle w:val="TableListNumber"/>
              <w:numPr>
                <w:ilvl w:val="0"/>
                <w:numId w:val="180"/>
              </w:numPr>
              <w:rPr>
                <w:rFonts w:eastAsiaTheme="minorHAnsi"/>
              </w:rPr>
            </w:pPr>
            <w:hyperlink w:anchor="_Upload_a_Media" w:history="1">
              <w:r w:rsidR="00DE5597" w:rsidRPr="00DF0F0F">
                <w:rPr>
                  <w:rStyle w:val="Hyperlink"/>
                  <w:rFonts w:eastAsiaTheme="minorHAnsi" w:cs="Arial"/>
                </w:rPr>
                <w:t>Upload a media file then set its metadata</w:t>
              </w:r>
            </w:hyperlink>
            <w:r w:rsidR="00DE5597" w:rsidRPr="00DF0F0F">
              <w:rPr>
                <w:rFonts w:eastAsiaTheme="minorHAnsi"/>
              </w:rPr>
              <w:t>.</w:t>
            </w:r>
          </w:p>
          <w:p w:rsidR="00DE5597" w:rsidRPr="00DE5597" w:rsidRDefault="009950C3" w:rsidP="00DE5597">
            <w:pPr>
              <w:pStyle w:val="TableListNumber"/>
              <w:rPr>
                <w:rFonts w:eastAsiaTheme="minorHAnsi"/>
              </w:rPr>
            </w:pPr>
            <w:hyperlink w:anchor="_Ingest_a_Media" w:history="1">
              <w:r w:rsidR="00DE5597" w:rsidRPr="00EF483C">
                <w:rPr>
                  <w:rStyle w:val="Hyperlink"/>
                  <w:rFonts w:eastAsiaTheme="minorHAnsi" w:cs="Arial"/>
                </w:rPr>
                <w:t>I</w:t>
              </w:r>
              <w:r w:rsidR="00DE5597" w:rsidRPr="00EF483C">
                <w:rPr>
                  <w:rStyle w:val="Hyperlink"/>
                  <w:rFonts w:eastAsiaTheme="minorHAnsi" w:cs="Arial"/>
                  <w:lang w:bidi="he-IL"/>
                </w:rPr>
                <w:t>ngest a media file bundled with metadata (CSV, XML, API)</w:t>
              </w:r>
            </w:hyperlink>
            <w:r w:rsidR="00DE5597" w:rsidRPr="00DE5597">
              <w:rPr>
                <w:rFonts w:eastAsiaTheme="minorHAnsi"/>
                <w:lang w:bidi="he-IL"/>
              </w:rPr>
              <w:t xml:space="preserve"> </w:t>
            </w:r>
          </w:p>
          <w:p w:rsidR="00DE5597" w:rsidRPr="004E32F1" w:rsidRDefault="009950C3" w:rsidP="00DE5597">
            <w:pPr>
              <w:pStyle w:val="TableListNumber"/>
            </w:pPr>
            <w:hyperlink w:anchor="_Prepare_a_Metadata-only" w:history="1">
              <w:r w:rsidR="00DE5597" w:rsidRPr="00E33B7D">
                <w:rPr>
                  <w:rStyle w:val="Hyperlink"/>
                  <w:rFonts w:eastAsiaTheme="minorHAnsi" w:cs="Arial"/>
                </w:rPr>
                <w:t>Prepare a metadata-only "draft" entry for future ingestion of media files</w:t>
              </w:r>
            </w:hyperlink>
            <w:r w:rsidR="00E33B7D">
              <w:rPr>
                <w:rFonts w:eastAsiaTheme="minorHAnsi"/>
              </w:rPr>
              <w:t>.</w:t>
            </w:r>
          </w:p>
        </w:tc>
      </w:tr>
    </w:tbl>
    <w:p w:rsidR="00DE5597" w:rsidRPr="00DE5597" w:rsidRDefault="00DE5597" w:rsidP="008F01DA">
      <w:pPr>
        <w:pStyle w:val="Heading3"/>
      </w:pPr>
      <w:bookmarkStart w:id="609" w:name="_Upload_a_Media"/>
      <w:bookmarkStart w:id="610" w:name="_Toc320796815"/>
      <w:bookmarkEnd w:id="609"/>
      <w:r w:rsidRPr="00DE5597">
        <w:rPr>
          <w:rFonts w:eastAsiaTheme="minorHAnsi"/>
        </w:rPr>
        <w:t xml:space="preserve">Upload a </w:t>
      </w:r>
      <w:r>
        <w:rPr>
          <w:rFonts w:eastAsiaTheme="minorHAnsi"/>
        </w:rPr>
        <w:t xml:space="preserve">Media File </w:t>
      </w:r>
      <w:r w:rsidR="00006C50">
        <w:rPr>
          <w:rFonts w:eastAsiaTheme="minorHAnsi"/>
        </w:rPr>
        <w:t>and</w:t>
      </w:r>
      <w:r>
        <w:rPr>
          <w:rFonts w:eastAsiaTheme="minorHAnsi"/>
        </w:rPr>
        <w:t xml:space="preserve"> Set Its M</w:t>
      </w:r>
      <w:r w:rsidRPr="00DE5597">
        <w:rPr>
          <w:rFonts w:eastAsiaTheme="minorHAnsi"/>
        </w:rPr>
        <w:t>etadata</w:t>
      </w:r>
      <w:bookmarkEnd w:id="610"/>
    </w:p>
    <w:p w:rsidR="00BE13D9" w:rsidRDefault="00F56AEC" w:rsidP="008F01DA">
      <w:pPr>
        <w:pStyle w:val="Procedure"/>
      </w:pPr>
      <w:r>
        <w:t xml:space="preserve">To </w:t>
      </w:r>
      <w:r w:rsidR="00DE5597">
        <w:t>upload a media file and set its metadata</w:t>
      </w:r>
    </w:p>
    <w:p w:rsidR="00BE13D9" w:rsidRDefault="00BE13D9" w:rsidP="00927D1E">
      <w:pPr>
        <w:pStyle w:val="ListNumber"/>
        <w:numPr>
          <w:ilvl w:val="0"/>
          <w:numId w:val="57"/>
        </w:numPr>
      </w:pPr>
      <w:r w:rsidRPr="00312149">
        <w:t xml:space="preserve">Go to the </w:t>
      </w:r>
      <w:r w:rsidRPr="005C7B20">
        <w:t>Upload</w:t>
      </w:r>
      <w:r w:rsidRPr="00312149">
        <w:t xml:space="preserve"> tab.</w:t>
      </w:r>
    </w:p>
    <w:p w:rsidR="005562C5" w:rsidRPr="00312149" w:rsidRDefault="00F31BA5" w:rsidP="00927D1E">
      <w:pPr>
        <w:pStyle w:val="ListNumber"/>
        <w:numPr>
          <w:ilvl w:val="0"/>
          <w:numId w:val="57"/>
        </w:numPr>
      </w:pPr>
      <w:r>
        <w:t>Upload a media file</w:t>
      </w:r>
      <w:r w:rsidR="005562C5">
        <w:t xml:space="preserve">. See </w:t>
      </w:r>
      <w:hyperlink w:anchor="_The_Upload_Tab" w:history="1">
        <w:r w:rsidR="005562C5" w:rsidRPr="005562C5">
          <w:rPr>
            <w:rStyle w:val="Hyperlink"/>
            <w:rFonts w:cs="Arial"/>
          </w:rPr>
          <w:t>The Upload Tab</w:t>
        </w:r>
      </w:hyperlink>
      <w:r w:rsidR="005562C5">
        <w:t>.</w:t>
      </w:r>
    </w:p>
    <w:p w:rsidR="00F31BA5" w:rsidRDefault="00F31BA5" w:rsidP="00DE5597">
      <w:pPr>
        <w:pStyle w:val="ListNumber"/>
      </w:pPr>
      <w:r>
        <w:t>Go to the Content tab and select the Manage menu.</w:t>
      </w:r>
    </w:p>
    <w:p w:rsidR="00F31BA5" w:rsidRDefault="00BE13D9" w:rsidP="00DE5597">
      <w:pPr>
        <w:pStyle w:val="ListNumber"/>
      </w:pPr>
      <w:r w:rsidRPr="009C7150">
        <w:t>Select</w:t>
      </w:r>
      <w:r>
        <w:t xml:space="preserve"> </w:t>
      </w:r>
      <w:r w:rsidR="001A6D3D">
        <w:t xml:space="preserve">a Video/Audio </w:t>
      </w:r>
      <w:r w:rsidRPr="00B1251C">
        <w:t>entry</w:t>
      </w:r>
      <w:r>
        <w:t>.</w:t>
      </w:r>
      <w:r w:rsidR="005659C7">
        <w:t xml:space="preserve"> </w:t>
      </w:r>
    </w:p>
    <w:p w:rsidR="005659C7" w:rsidRDefault="00BE13D9" w:rsidP="00BE13D9">
      <w:pPr>
        <w:pStyle w:val="ListNumber"/>
      </w:pPr>
      <w:r w:rsidRPr="00391A9A">
        <w:t>In</w:t>
      </w:r>
      <w:r>
        <w:t xml:space="preserve"> the </w:t>
      </w:r>
      <w:r w:rsidRPr="00B1251C">
        <w:t>Metadata</w:t>
      </w:r>
      <w:r>
        <w:t xml:space="preserve"> tab</w:t>
      </w:r>
      <w:r w:rsidR="00421C8F">
        <w:t xml:space="preserve">, </w:t>
      </w:r>
      <w:r>
        <w:t>add</w:t>
      </w:r>
      <w:r w:rsidR="00F31BA5">
        <w:t xml:space="preserve"> or edit </w:t>
      </w:r>
      <w:r>
        <w:t>the metadata information.</w:t>
      </w:r>
    </w:p>
    <w:p w:rsidR="00F31BA5" w:rsidRDefault="00F31BA5">
      <w:pPr>
        <w:pStyle w:val="ListContinue"/>
      </w:pPr>
      <w:r>
        <w:rPr>
          <w:noProof/>
          <w:lang w:val="en-US" w:bidi="he-IL"/>
        </w:rPr>
        <w:drawing>
          <wp:inline distT="0" distB="0" distL="0" distR="0" wp14:anchorId="5755BA26" wp14:editId="0ED32D15">
            <wp:extent cx="5732780" cy="344833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metadatadz.png"/>
                    <pic:cNvPicPr/>
                  </pic:nvPicPr>
                  <pic:blipFill>
                    <a:blip r:embed="rId102">
                      <a:extLst>
                        <a:ext uri="{28A0092B-C50C-407E-A947-70E740481C1C}">
                          <a14:useLocalDpi xmlns:a14="http://schemas.microsoft.com/office/drawing/2010/main" val="0"/>
                        </a:ext>
                      </a:extLst>
                    </a:blip>
                    <a:stretch>
                      <a:fillRect/>
                    </a:stretch>
                  </pic:blipFill>
                  <pic:spPr>
                    <a:xfrm>
                      <a:off x="0" y="0"/>
                      <a:ext cx="5732780" cy="3448335"/>
                    </a:xfrm>
                    <a:prstGeom prst="rect">
                      <a:avLst/>
                    </a:prstGeom>
                  </pic:spPr>
                </pic:pic>
              </a:graphicData>
            </a:graphic>
          </wp:inline>
        </w:drawing>
      </w:r>
    </w:p>
    <w:p w:rsidR="00BE13D9" w:rsidRPr="00B1251C" w:rsidRDefault="007E2EEB">
      <w:pPr>
        <w:pStyle w:val="ListNumber2"/>
      </w:pPr>
      <w:r>
        <w:t>Enter a</w:t>
      </w:r>
      <w:r w:rsidR="00DE5597">
        <w:t xml:space="preserve"> Name and Description.</w:t>
      </w:r>
    </w:p>
    <w:p w:rsidR="007E2EEB" w:rsidRDefault="00434816">
      <w:pPr>
        <w:pStyle w:val="ListNumber2"/>
      </w:pPr>
      <w:r>
        <w:t>Enter Tags and C</w:t>
      </w:r>
      <w:r w:rsidR="007E2EEB">
        <w:t>ategories.</w:t>
      </w:r>
    </w:p>
    <w:p w:rsidR="00BE13D9" w:rsidRDefault="00434816">
      <w:pPr>
        <w:pStyle w:val="ListNumber2"/>
      </w:pPr>
      <w:r>
        <w:t>Enter a</w:t>
      </w:r>
      <w:r w:rsidR="00BE13D9">
        <w:t xml:space="preserve"> </w:t>
      </w:r>
      <w:r w:rsidR="00BE13D9" w:rsidRPr="00B1251C">
        <w:t>Reference ID</w:t>
      </w:r>
      <w:r w:rsidR="00BE13D9">
        <w:t xml:space="preserve"> (Optional). </w:t>
      </w:r>
    </w:p>
    <w:p w:rsidR="00BE13D9" w:rsidRDefault="00BE13D9" w:rsidP="00434816">
      <w:pPr>
        <w:pStyle w:val="ListNumber"/>
      </w:pPr>
      <w:r>
        <w:t xml:space="preserve">Click </w:t>
      </w:r>
      <w:r w:rsidRPr="00B1251C">
        <w:t xml:space="preserve">Save </w:t>
      </w:r>
      <w:r w:rsidR="00434816">
        <w:t xml:space="preserve">&amp; </w:t>
      </w:r>
      <w:r w:rsidRPr="00B1251C">
        <w:t>Close</w:t>
      </w:r>
      <w:r>
        <w:t>.</w:t>
      </w:r>
    </w:p>
    <w:p w:rsidR="00BE13D9" w:rsidRDefault="000715AF">
      <w:r>
        <w:t>The Entry ID</w:t>
      </w:r>
      <w:r w:rsidR="00BE13D9">
        <w:t xml:space="preserve"> assigned to a metadata </w:t>
      </w:r>
      <w:r w:rsidR="00434816">
        <w:t xml:space="preserve">entry </w:t>
      </w:r>
      <w:r w:rsidR="00BE13D9">
        <w:t xml:space="preserve">can be used to assign metadata to multiple files. </w:t>
      </w:r>
      <w:r w:rsidR="00C43F6B">
        <w:t xml:space="preserve">See </w:t>
      </w:r>
      <w:hyperlink w:anchor="_Editing_and_Creating" w:history="1">
        <w:r w:rsidR="006E11BC">
          <w:rPr>
            <w:rStyle w:val="Hyperlink"/>
            <w:rFonts w:cs="Arial"/>
          </w:rPr>
          <w:t>Editing and Creating Transcoding Profiles</w:t>
        </w:r>
      </w:hyperlink>
      <w:r>
        <w:t>.</w:t>
      </w:r>
    </w:p>
    <w:p w:rsidR="00EF483C" w:rsidRDefault="00EF483C" w:rsidP="008F01DA">
      <w:pPr>
        <w:pStyle w:val="Heading3"/>
        <w:rPr>
          <w:rFonts w:eastAsiaTheme="minorHAnsi"/>
          <w:lang w:bidi="he-IL"/>
        </w:rPr>
      </w:pPr>
      <w:bookmarkStart w:id="611" w:name="_Adding_Metadata_to"/>
      <w:bookmarkStart w:id="612" w:name="_Ingest_a_Media"/>
      <w:bookmarkStart w:id="613" w:name="_Toc320796816"/>
      <w:bookmarkStart w:id="614" w:name="_Toc313796591"/>
      <w:bookmarkEnd w:id="611"/>
      <w:bookmarkEnd w:id="612"/>
      <w:r w:rsidRPr="001A05A7">
        <w:rPr>
          <w:rFonts w:eastAsiaTheme="minorHAnsi"/>
        </w:rPr>
        <w:t>I</w:t>
      </w:r>
      <w:r w:rsidRPr="001A05A7">
        <w:rPr>
          <w:rFonts w:eastAsiaTheme="minorHAnsi"/>
          <w:lang w:bidi="he-IL"/>
        </w:rPr>
        <w:t>ngest a Media File Bundled with Metadata (CSV, XML, API)</w:t>
      </w:r>
      <w:bookmarkEnd w:id="613"/>
    </w:p>
    <w:p w:rsidR="0086436E" w:rsidRPr="0086436E" w:rsidRDefault="0086436E" w:rsidP="0099393C">
      <w:pPr>
        <w:pStyle w:val="BodyText"/>
        <w:rPr>
          <w:rFonts w:eastAsiaTheme="minorHAnsi"/>
        </w:rPr>
      </w:pPr>
      <w:r w:rsidRPr="00586770">
        <w:rPr>
          <w:rFonts w:eastAsiaTheme="minorHAnsi"/>
        </w:rPr>
        <w:t>To enable more advanced</w:t>
      </w:r>
      <w:r>
        <w:rPr>
          <w:rFonts w:eastAsiaTheme="minorHAnsi"/>
        </w:rPr>
        <w:t xml:space="preserve"> content ingestion options, the provided CSV/XML samples</w:t>
      </w:r>
      <w:r w:rsidRPr="00586770">
        <w:rPr>
          <w:rFonts w:eastAsiaTheme="minorHAnsi"/>
        </w:rPr>
        <w:t xml:space="preserve"> can be extended to include multiple/custom metadata items, account specific settings, update action and advanced content ingestion options (</w:t>
      </w:r>
      <w:r>
        <w:rPr>
          <w:rFonts w:eastAsiaTheme="minorHAnsi"/>
        </w:rPr>
        <w:t xml:space="preserve">for example, </w:t>
      </w:r>
      <w:r w:rsidRPr="00586770">
        <w:rPr>
          <w:rFonts w:eastAsiaTheme="minorHAnsi"/>
        </w:rPr>
        <w:t>ingestion of multiple transcoding flavors, multiple thumbnails etc.) E</w:t>
      </w:r>
      <w:r w:rsidR="007702A4">
        <w:rPr>
          <w:rFonts w:eastAsiaTheme="minorHAnsi"/>
        </w:rPr>
        <w:t>ach</w:t>
      </w:r>
      <w:r w:rsidRPr="00586770">
        <w:rPr>
          <w:rFonts w:eastAsiaTheme="minorHAnsi"/>
        </w:rPr>
        <w:t xml:space="preserve"> item element within th</w:t>
      </w:r>
      <w:r>
        <w:rPr>
          <w:rFonts w:eastAsiaTheme="minorHAnsi"/>
        </w:rPr>
        <w:t>e XML</w:t>
      </w:r>
      <w:r w:rsidR="007702A4">
        <w:rPr>
          <w:rFonts w:eastAsiaTheme="minorHAnsi"/>
        </w:rPr>
        <w:t xml:space="preserve">, </w:t>
      </w:r>
      <w:r>
        <w:rPr>
          <w:rFonts w:eastAsiaTheme="minorHAnsi"/>
        </w:rPr>
        <w:t>and each line in the CSV</w:t>
      </w:r>
      <w:r w:rsidR="007702A4">
        <w:rPr>
          <w:rFonts w:eastAsiaTheme="minorHAnsi"/>
        </w:rPr>
        <w:t>,</w:t>
      </w:r>
      <w:r>
        <w:rPr>
          <w:rFonts w:eastAsiaTheme="minorHAnsi"/>
        </w:rPr>
        <w:t xml:space="preserve"> </w:t>
      </w:r>
      <w:r w:rsidRPr="00586770">
        <w:rPr>
          <w:rFonts w:eastAsiaTheme="minorHAnsi"/>
        </w:rPr>
        <w:t>represent a single entry created in the publisher account. Each entry will be populated with the metadata listed in its item element and the content referenced from it. Whe</w:t>
      </w:r>
      <w:r>
        <w:rPr>
          <w:rFonts w:eastAsiaTheme="minorHAnsi"/>
        </w:rPr>
        <w:t>n submitted, the bulk upload XML/CSV</w:t>
      </w:r>
      <w:r w:rsidRPr="00586770">
        <w:rPr>
          <w:rFonts w:eastAsiaTheme="minorHAnsi"/>
        </w:rPr>
        <w:t xml:space="preserve"> is validated on the Kaltura server. The validation includes an inspection of the XML structure, and verification of elements' structure and order compliance with Kaltura's bulk upload XSD (XML schema). </w:t>
      </w:r>
      <w:r w:rsidR="0099393C">
        <w:rPr>
          <w:rFonts w:eastAsiaTheme="minorHAnsi"/>
        </w:rPr>
        <w:t xml:space="preserve">For more information see </w:t>
      </w:r>
      <w:hyperlink w:anchor="_The_Dashboard_Tab" w:history="1">
        <w:r w:rsidR="0099393C" w:rsidRPr="0099393C">
          <w:rPr>
            <w:rStyle w:val="Hyperlink"/>
            <w:rFonts w:eastAsiaTheme="minorHAnsi" w:cs="Arial"/>
          </w:rPr>
          <w:t>Bulk Upload and FTP Upload</w:t>
        </w:r>
      </w:hyperlink>
      <w:r w:rsidR="0099393C">
        <w:rPr>
          <w:rFonts w:eastAsiaTheme="minorHAnsi"/>
        </w:rPr>
        <w:t>.</w:t>
      </w:r>
    </w:p>
    <w:p w:rsidR="00C43E46" w:rsidRDefault="00C43E46" w:rsidP="008F01DA">
      <w:pPr>
        <w:pStyle w:val="Procedure"/>
      </w:pPr>
      <w:r w:rsidRPr="00A9131D">
        <w:t>To ingest a</w:t>
      </w:r>
      <w:r w:rsidR="00A9131D" w:rsidRPr="00A9131D">
        <w:t xml:space="preserve"> media file bundled</w:t>
      </w:r>
      <w:r w:rsidRPr="00A9131D">
        <w:t xml:space="preserve"> with Metadata</w:t>
      </w:r>
    </w:p>
    <w:p w:rsidR="00586770" w:rsidRDefault="00586770" w:rsidP="00927D1E">
      <w:pPr>
        <w:pStyle w:val="ListNumber"/>
        <w:numPr>
          <w:ilvl w:val="0"/>
          <w:numId w:val="178"/>
        </w:numPr>
        <w:rPr>
          <w:rFonts w:eastAsiaTheme="minorHAnsi"/>
        </w:rPr>
      </w:pPr>
      <w:r>
        <w:rPr>
          <w:rFonts w:eastAsiaTheme="minorHAnsi"/>
        </w:rPr>
        <w:t>Select the Upload tab.</w:t>
      </w:r>
    </w:p>
    <w:p w:rsidR="00994BCB" w:rsidRDefault="00F94F6D" w:rsidP="00927D1E">
      <w:pPr>
        <w:pStyle w:val="ListNumber"/>
        <w:numPr>
          <w:ilvl w:val="0"/>
          <w:numId w:val="178"/>
        </w:numPr>
        <w:rPr>
          <w:rFonts w:eastAsiaTheme="minorHAnsi"/>
        </w:rPr>
      </w:pPr>
      <w:r>
        <w:rPr>
          <w:rFonts w:eastAsiaTheme="minorHAnsi"/>
        </w:rPr>
        <w:t>Click Download CSV</w:t>
      </w:r>
      <w:r w:rsidR="00586770">
        <w:rPr>
          <w:rFonts w:eastAsiaTheme="minorHAnsi"/>
        </w:rPr>
        <w:t>/XML Samples.</w:t>
      </w:r>
    </w:p>
    <w:p w:rsidR="0086436E" w:rsidRDefault="0086436E" w:rsidP="00927D1E">
      <w:pPr>
        <w:pStyle w:val="ListNumber"/>
        <w:numPr>
          <w:ilvl w:val="0"/>
          <w:numId w:val="178"/>
        </w:numPr>
        <w:rPr>
          <w:rFonts w:eastAsiaTheme="minorHAnsi"/>
        </w:rPr>
      </w:pPr>
      <w:r>
        <w:rPr>
          <w:rFonts w:eastAsiaTheme="minorHAnsi"/>
        </w:rPr>
        <w:t>Enter the metadata in the relevant fields.</w:t>
      </w:r>
    </w:p>
    <w:p w:rsidR="00AC2BE0" w:rsidRDefault="00F84ACC" w:rsidP="00927D1E">
      <w:pPr>
        <w:pStyle w:val="ListNumber"/>
        <w:numPr>
          <w:ilvl w:val="0"/>
          <w:numId w:val="178"/>
        </w:numPr>
        <w:rPr>
          <w:rFonts w:eastAsiaTheme="minorHAnsi"/>
        </w:rPr>
      </w:pPr>
      <w:r>
        <w:rPr>
          <w:rFonts w:eastAsiaTheme="minorHAnsi"/>
        </w:rPr>
        <w:t xml:space="preserve">For more information on the XML Custom data upload see </w:t>
      </w:r>
      <w:r w:rsidR="00AC2BE0">
        <w:rPr>
          <w:rFonts w:eastAsiaTheme="minorHAnsi"/>
        </w:rPr>
        <w:t>the following</w:t>
      </w:r>
    </w:p>
    <w:p w:rsidR="00AC2BE0" w:rsidRDefault="009950C3">
      <w:pPr>
        <w:pStyle w:val="ListContinue"/>
        <w:rPr>
          <w:rStyle w:val="Hyperlink"/>
          <w:rFonts w:eastAsiaTheme="minorHAnsi"/>
        </w:rPr>
      </w:pPr>
      <w:hyperlink r:id="rId103" w:anchor="element-customDataItems" w:history="1">
        <w:r w:rsidR="00AC2BE0" w:rsidRPr="008E79DC">
          <w:rPr>
            <w:rStyle w:val="Hyperlink"/>
            <w:rFonts w:eastAsiaTheme="minorHAnsi"/>
          </w:rPr>
          <w:t>http://www.kaltura.com/api_v3/xsdDoc/?type=bulkUploadXml.bulkUploadXML#element-customDataItems</w:t>
        </w:r>
      </w:hyperlink>
    </w:p>
    <w:p w:rsidR="00AC2BE0" w:rsidRPr="00AC2BE0" w:rsidRDefault="00AC2BE0">
      <w:pPr>
        <w:pStyle w:val="ListContinue"/>
        <w:rPr>
          <w:rStyle w:val="Hyperlink"/>
          <w:rFonts w:eastAsiaTheme="minorHAnsi"/>
        </w:rPr>
      </w:pPr>
    </w:p>
    <w:p w:rsidR="00AC2BE0" w:rsidRPr="00AC2BE0" w:rsidRDefault="00AC2BE0">
      <w:pPr>
        <w:pStyle w:val="ListContinue"/>
        <w:rPr>
          <w:rStyle w:val="Hyperlink"/>
        </w:rPr>
      </w:pPr>
      <w:r w:rsidRPr="00AC2BE0">
        <w:rPr>
          <w:rStyle w:val="Hyperlink"/>
          <w:rFonts w:eastAsiaTheme="minorHAnsi"/>
        </w:rPr>
        <w:t>http://www.kaltura.com/api_v3/xsdDoc/?type=bulkUploadXml.bulkUploadXML#element-customData</w:t>
      </w:r>
    </w:p>
    <w:p w:rsidR="00BE13D9" w:rsidRDefault="00EF483C" w:rsidP="008F01DA">
      <w:pPr>
        <w:pStyle w:val="Heading3"/>
      </w:pPr>
      <w:bookmarkStart w:id="615" w:name="_Prepare_a_Metadata-only"/>
      <w:bookmarkStart w:id="616" w:name="_Toc320796817"/>
      <w:bookmarkEnd w:id="614"/>
      <w:bookmarkEnd w:id="615"/>
      <w:r w:rsidRPr="00DE5597">
        <w:rPr>
          <w:rFonts w:eastAsiaTheme="minorHAnsi"/>
        </w:rPr>
        <w:t>P</w:t>
      </w:r>
      <w:r>
        <w:rPr>
          <w:rFonts w:eastAsiaTheme="minorHAnsi"/>
        </w:rPr>
        <w:t>repare a M</w:t>
      </w:r>
      <w:r w:rsidRPr="00DE5597">
        <w:rPr>
          <w:rFonts w:eastAsiaTheme="minorHAnsi"/>
        </w:rPr>
        <w:t>etadata-only</w:t>
      </w:r>
      <w:r>
        <w:rPr>
          <w:rFonts w:eastAsiaTheme="minorHAnsi"/>
        </w:rPr>
        <w:t xml:space="preserve"> "Draft" Entry for Future Ingestion of Media F</w:t>
      </w:r>
      <w:r w:rsidRPr="00DE5597">
        <w:rPr>
          <w:rFonts w:eastAsiaTheme="minorHAnsi"/>
        </w:rPr>
        <w:t>iles</w:t>
      </w:r>
      <w:bookmarkEnd w:id="616"/>
    </w:p>
    <w:p w:rsidR="00D10B82" w:rsidRDefault="00D10B82" w:rsidP="008F01DA">
      <w:pPr>
        <w:pStyle w:val="Procedure"/>
      </w:pPr>
      <w:r>
        <w:t xml:space="preserve">To </w:t>
      </w:r>
      <w:r w:rsidR="00F94F6D">
        <w:t xml:space="preserve">create a </w:t>
      </w:r>
      <w:r>
        <w:t>draft entry</w:t>
      </w:r>
    </w:p>
    <w:p w:rsidR="00AA66FB" w:rsidRDefault="00AA66FB" w:rsidP="00927D1E">
      <w:pPr>
        <w:pStyle w:val="ListNumber"/>
        <w:numPr>
          <w:ilvl w:val="0"/>
          <w:numId w:val="181"/>
        </w:numPr>
      </w:pPr>
      <w:r w:rsidRPr="00312149">
        <w:t xml:space="preserve">Go to the </w:t>
      </w:r>
      <w:r w:rsidRPr="005C7B20">
        <w:t>Upload</w:t>
      </w:r>
      <w:r w:rsidRPr="00312149">
        <w:t xml:space="preserve"> tab.</w:t>
      </w:r>
    </w:p>
    <w:p w:rsidR="00AA66FB" w:rsidRPr="00312149" w:rsidRDefault="009950C3" w:rsidP="00AA66FB">
      <w:pPr>
        <w:pStyle w:val="ListNumber"/>
      </w:pPr>
      <w:hyperlink w:anchor="_Toc302932128" w:history="1">
        <w:r w:rsidR="004D1445" w:rsidRPr="00D10B82">
          <w:rPr>
            <w:rStyle w:val="Hyperlink"/>
            <w:rFonts w:cs="Arial"/>
          </w:rPr>
          <w:t xml:space="preserve">Prepare </w:t>
        </w:r>
        <w:r w:rsidR="00F84ACC">
          <w:rPr>
            <w:rStyle w:val="Hyperlink"/>
            <w:rFonts w:cs="Arial"/>
          </w:rPr>
          <w:t xml:space="preserve">a </w:t>
        </w:r>
        <w:r w:rsidR="004D1445" w:rsidRPr="00D10B82">
          <w:rPr>
            <w:rStyle w:val="Hyperlink"/>
            <w:rFonts w:cs="Arial"/>
          </w:rPr>
          <w:t>Video Entry</w:t>
        </w:r>
      </w:hyperlink>
      <w:r w:rsidR="004D1445">
        <w:t xml:space="preserve"> or </w:t>
      </w:r>
      <w:hyperlink w:anchor="_Toc302932129" w:history="1">
        <w:r w:rsidR="004D1445" w:rsidRPr="004D1445">
          <w:rPr>
            <w:rStyle w:val="Hyperlink"/>
            <w:rFonts w:cs="Arial"/>
          </w:rPr>
          <w:t xml:space="preserve">Prepare </w:t>
        </w:r>
        <w:r w:rsidR="00F84ACC">
          <w:rPr>
            <w:rStyle w:val="Hyperlink"/>
            <w:rFonts w:cs="Arial"/>
          </w:rPr>
          <w:t xml:space="preserve">an </w:t>
        </w:r>
        <w:r w:rsidR="004D1445" w:rsidRPr="004D1445">
          <w:rPr>
            <w:rStyle w:val="Hyperlink"/>
            <w:rFonts w:cs="Arial"/>
          </w:rPr>
          <w:t>Audio Entry</w:t>
        </w:r>
      </w:hyperlink>
      <w:r w:rsidR="004D1445">
        <w:t>.</w:t>
      </w:r>
    </w:p>
    <w:p w:rsidR="00BE13D9" w:rsidRDefault="00BE13D9" w:rsidP="008F01DA">
      <w:pPr>
        <w:pStyle w:val="Procedure"/>
      </w:pPr>
      <w:r>
        <w:t>To add the</w:t>
      </w:r>
      <w:r w:rsidR="003C0E24">
        <w:t xml:space="preserve"> </w:t>
      </w:r>
      <w:r w:rsidR="004D1445">
        <w:t>content (</w:t>
      </w:r>
      <w:r w:rsidR="00F84ACC">
        <w:t>media source file</w:t>
      </w:r>
      <w:r w:rsidR="004D1445">
        <w:t>)</w:t>
      </w:r>
      <w:r w:rsidR="001C38FD">
        <w:t xml:space="preserve"> into the metadata entry</w:t>
      </w:r>
    </w:p>
    <w:p w:rsidR="004D1445" w:rsidRDefault="004D1445" w:rsidP="00927D1E">
      <w:pPr>
        <w:pStyle w:val="ListNumber"/>
        <w:numPr>
          <w:ilvl w:val="0"/>
          <w:numId w:val="182"/>
        </w:numPr>
      </w:pPr>
      <w:r>
        <w:t>Go to the Content tab and select the Manage menu.</w:t>
      </w:r>
    </w:p>
    <w:p w:rsidR="00BE13D9" w:rsidRPr="004853E3" w:rsidRDefault="00BE13D9" w:rsidP="00927D1E">
      <w:pPr>
        <w:pStyle w:val="ListNumber"/>
        <w:numPr>
          <w:ilvl w:val="0"/>
          <w:numId w:val="182"/>
        </w:numPr>
      </w:pPr>
      <w:r>
        <w:t xml:space="preserve">Select </w:t>
      </w:r>
      <w:r w:rsidR="004D1445">
        <w:t>a Draft (No Media) e</w:t>
      </w:r>
      <w:r w:rsidRPr="004853E3">
        <w:t>ntry</w:t>
      </w:r>
      <w:r>
        <w:t>.</w:t>
      </w:r>
    </w:p>
    <w:p w:rsidR="00BE13D9" w:rsidRPr="004853E3" w:rsidRDefault="00BE13D9">
      <w:pPr>
        <w:pStyle w:val="ListContinue"/>
      </w:pPr>
      <w:r>
        <w:t xml:space="preserve">The </w:t>
      </w:r>
      <w:r w:rsidR="004D1445">
        <w:t xml:space="preserve">Edit </w:t>
      </w:r>
      <w:r>
        <w:t>Entry</w:t>
      </w:r>
      <w:r w:rsidR="004D1445">
        <w:t>- Draft Entry</w:t>
      </w:r>
      <w:r>
        <w:t xml:space="preserve"> form is displayed.</w:t>
      </w:r>
    </w:p>
    <w:p w:rsidR="00BE13D9" w:rsidRDefault="00BE13D9" w:rsidP="00BE13D9">
      <w:pPr>
        <w:pStyle w:val="ListNumber"/>
      </w:pPr>
      <w:r>
        <w:t xml:space="preserve">Select the </w:t>
      </w:r>
      <w:r w:rsidRPr="00B1251C">
        <w:t>Flavors</w:t>
      </w:r>
      <w:r>
        <w:t xml:space="preserve"> tab.</w:t>
      </w:r>
    </w:p>
    <w:p w:rsidR="00BE13D9" w:rsidRDefault="00BE13D9" w:rsidP="00BE13D9">
      <w:pPr>
        <w:pStyle w:val="ListNumber"/>
      </w:pPr>
      <w:r>
        <w:t>Add the media source file. Select from one of the following options:</w:t>
      </w:r>
    </w:p>
    <w:p w:rsidR="00BE13D9" w:rsidRPr="00B1251C" w:rsidRDefault="00BE13D9" w:rsidP="00BE13D9">
      <w:pPr>
        <w:pStyle w:val="ListBullet"/>
        <w:rPr>
          <w:b/>
        </w:rPr>
      </w:pPr>
      <w:r w:rsidRPr="00B1251C">
        <w:rPr>
          <w:b/>
        </w:rPr>
        <w:t>Upload Files</w:t>
      </w:r>
      <w:r>
        <w:rPr>
          <w:b/>
        </w:rPr>
        <w:t xml:space="preserve"> – </w:t>
      </w:r>
      <w:r w:rsidRPr="00B1251C">
        <w:t>upload from your desktop</w:t>
      </w:r>
    </w:p>
    <w:p w:rsidR="00BE13D9" w:rsidRPr="00B1251C" w:rsidRDefault="00BE13D9" w:rsidP="00BE13D9">
      <w:pPr>
        <w:pStyle w:val="ListBullet"/>
        <w:rPr>
          <w:b/>
        </w:rPr>
      </w:pPr>
      <w:r w:rsidRPr="00B1251C">
        <w:rPr>
          <w:b/>
        </w:rPr>
        <w:t>Import Files</w:t>
      </w:r>
      <w:r>
        <w:rPr>
          <w:b/>
        </w:rPr>
        <w:t xml:space="preserve"> – </w:t>
      </w:r>
      <w:r w:rsidRPr="00B1251C">
        <w:t>import from</w:t>
      </w:r>
      <w:r>
        <w:t xml:space="preserve"> the web. </w:t>
      </w:r>
    </w:p>
    <w:p w:rsidR="00BE13D9" w:rsidRPr="00164AEE" w:rsidRDefault="00BE13D9" w:rsidP="00831E12">
      <w:pPr>
        <w:pStyle w:val="ListBullet2"/>
      </w:pPr>
      <w:r w:rsidRPr="00164AEE">
        <w:t>Enter the File URL and select the Transcoding Flavor.</w:t>
      </w:r>
    </w:p>
    <w:p w:rsidR="00BE13D9" w:rsidRPr="00882E50" w:rsidRDefault="00BE13D9" w:rsidP="00831E12">
      <w:pPr>
        <w:pStyle w:val="ListBullet2"/>
      </w:pPr>
      <w:r w:rsidRPr="00164AEE">
        <w:t xml:space="preserve">Click </w:t>
      </w:r>
      <w:r w:rsidRPr="00E54D7D">
        <w:t>Import</w:t>
      </w:r>
      <w:r w:rsidRPr="00164AEE">
        <w:t>.</w:t>
      </w:r>
    </w:p>
    <w:p w:rsidR="00300DFF" w:rsidRDefault="00300DFF" w:rsidP="008F01DA">
      <w:pPr>
        <w:pStyle w:val="Heading2"/>
      </w:pPr>
      <w:bookmarkStart w:id="617" w:name="_Metadata_and_Related"/>
      <w:bookmarkStart w:id="618" w:name="_Toc313796592"/>
      <w:bookmarkStart w:id="619" w:name="_Toc320796818"/>
      <w:bookmarkEnd w:id="617"/>
      <w:r>
        <w:t>Metadata and Related Files</w:t>
      </w:r>
      <w:bookmarkEnd w:id="618"/>
      <w:bookmarkEnd w:id="619"/>
    </w:p>
    <w:p w:rsidR="00EF483C" w:rsidRDefault="00EF483C" w:rsidP="006F56BB">
      <w:pPr>
        <w:pStyle w:val="BodyText"/>
        <w:rPr>
          <w:rFonts w:eastAsiaTheme="minorHAnsi"/>
          <w:color w:val="auto"/>
          <w:lang w:val="en-US" w:bidi="he-IL"/>
        </w:rPr>
      </w:pPr>
      <w:bookmarkStart w:id="620" w:name="_Managing_Schemas"/>
      <w:bookmarkStart w:id="621" w:name="_Kaltura_Custom_Metadata"/>
      <w:bookmarkStart w:id="622" w:name="_Toc313796593"/>
      <w:bookmarkEnd w:id="620"/>
      <w:bookmarkEnd w:id="621"/>
      <w:r w:rsidRPr="00E055DA">
        <w:rPr>
          <w:rFonts w:eastAsiaTheme="minorHAnsi"/>
          <w:lang w:val="en-US" w:bidi="he-IL"/>
        </w:rPr>
        <w:t>Related Files are relevant to metadata in relation to transcript and captions/subtitles.</w:t>
      </w:r>
      <w:r w:rsidR="00630CCF" w:rsidRPr="00E055DA">
        <w:rPr>
          <w:rFonts w:eastAsiaTheme="minorHAnsi"/>
          <w:lang w:val="en-US" w:bidi="he-IL"/>
        </w:rPr>
        <w:t xml:space="preserve"> </w:t>
      </w:r>
      <w:r w:rsidR="006F56BB" w:rsidRPr="00E055DA">
        <w:rPr>
          <w:rFonts w:eastAsiaTheme="minorHAnsi"/>
          <w:lang w:val="en-US" w:bidi="he-IL"/>
        </w:rPr>
        <w:t xml:space="preserve">Captions and Subtitles files are considered as metadata files that are time based and related you an entry. </w:t>
      </w:r>
      <w:r w:rsidRPr="00E055DA">
        <w:rPr>
          <w:rFonts w:eastAsiaTheme="minorHAnsi"/>
          <w:lang w:val="en-US" w:bidi="he-IL"/>
        </w:rPr>
        <w:t>For more information, see time-based metadata for example, cue points.</w:t>
      </w:r>
    </w:p>
    <w:p w:rsidR="000E367A" w:rsidRPr="00B1251C" w:rsidRDefault="000E367A" w:rsidP="008F01DA">
      <w:pPr>
        <w:pStyle w:val="Heading2"/>
      </w:pPr>
      <w:bookmarkStart w:id="623" w:name="_Kaltura_Custom_Metadata_1"/>
      <w:bookmarkStart w:id="624" w:name="_Toc320796819"/>
      <w:bookmarkEnd w:id="623"/>
      <w:r>
        <w:t>Kaltura Custom Metadata Functionality</w:t>
      </w:r>
      <w:bookmarkEnd w:id="622"/>
      <w:bookmarkEnd w:id="624"/>
    </w:p>
    <w:p w:rsidR="000E367A" w:rsidRDefault="000E367A">
      <w:r>
        <w:t>You can create a unique metadata schema. The entire schema management is done via the KMC UI.  You can add fields of the following types:</w:t>
      </w:r>
    </w:p>
    <w:p w:rsidR="000E367A" w:rsidRPr="003E41D7" w:rsidRDefault="000E367A" w:rsidP="000E367A">
      <w:pPr>
        <w:pStyle w:val="ListBullet"/>
      </w:pPr>
      <w:r w:rsidRPr="00B1251C">
        <w:rPr>
          <w:b/>
        </w:rPr>
        <w:t>Text field</w:t>
      </w:r>
      <w:r w:rsidRPr="003E41D7">
        <w:t xml:space="preserve"> – values are free text</w:t>
      </w:r>
    </w:p>
    <w:p w:rsidR="000E367A" w:rsidRPr="003E41D7" w:rsidRDefault="000E367A">
      <w:pPr>
        <w:pStyle w:val="ListBullet"/>
      </w:pPr>
      <w:r w:rsidRPr="00B1251C">
        <w:rPr>
          <w:b/>
        </w:rPr>
        <w:t>Text select list</w:t>
      </w:r>
      <w:r w:rsidRPr="003E41D7">
        <w:t xml:space="preserve"> – this is similar to the text field,</w:t>
      </w:r>
      <w:r w:rsidR="00897FCE">
        <w:t xml:space="preserve"> also known as List of </w:t>
      </w:r>
      <w:r w:rsidR="00515072">
        <w:t>Value</w:t>
      </w:r>
      <w:r w:rsidR="00EC516A">
        <w:t xml:space="preserve">s, This option </w:t>
      </w:r>
      <w:r w:rsidRPr="003E41D7">
        <w:t xml:space="preserve">allows the publisher to define a predefined list of fields to be used. </w:t>
      </w:r>
      <w:r w:rsidR="00EC516A">
        <w:t xml:space="preserve">After you enter the values, you are </w:t>
      </w:r>
      <w:r w:rsidRPr="003E41D7">
        <w:t xml:space="preserve">presented with a select box element </w:t>
      </w:r>
      <w:r w:rsidR="00EC516A">
        <w:t xml:space="preserve">to select a value </w:t>
      </w:r>
      <w:r w:rsidRPr="003E41D7">
        <w:t>from the existing list (for example countries</w:t>
      </w:r>
      <w:r w:rsidR="00EC516A">
        <w:t>, months</w:t>
      </w:r>
      <w:r w:rsidRPr="003E41D7">
        <w:t>)</w:t>
      </w:r>
    </w:p>
    <w:p w:rsidR="000E367A" w:rsidRPr="003E41D7" w:rsidRDefault="000E367A" w:rsidP="000E367A">
      <w:pPr>
        <w:pStyle w:val="ListBullet"/>
      </w:pPr>
      <w:r w:rsidRPr="00B1251C">
        <w:rPr>
          <w:b/>
        </w:rPr>
        <w:t>Date</w:t>
      </w:r>
      <w:r w:rsidRPr="003E41D7">
        <w:t xml:space="preserve"> - a date field </w:t>
      </w:r>
    </w:p>
    <w:p w:rsidR="000E367A" w:rsidRPr="00FF7154" w:rsidRDefault="000E367A" w:rsidP="00FF7154">
      <w:pPr>
        <w:pStyle w:val="ListBullet"/>
        <w:rPr>
          <w:rStyle w:val="BodyTextChar"/>
        </w:rPr>
      </w:pPr>
      <w:r>
        <w:rPr>
          <w:b/>
        </w:rPr>
        <w:t xml:space="preserve">Entry ID list </w:t>
      </w:r>
      <w:r w:rsidRPr="003E41D7">
        <w:t>- a li</w:t>
      </w:r>
      <w:r>
        <w:t>st</w:t>
      </w:r>
      <w:r w:rsidRPr="003E41D7">
        <w:t xml:space="preserve"> to a different entry (asset) </w:t>
      </w:r>
      <w:r>
        <w:t xml:space="preserve">that can be used </w:t>
      </w:r>
      <w:r w:rsidRPr="003E41D7">
        <w:t>to create compound structure. Examples of this would be</w:t>
      </w:r>
      <w:r w:rsidR="00FF7154">
        <w:rPr>
          <w:rFonts w:ascii="Tahoma" w:eastAsiaTheme="minorHAnsi" w:hAnsi="Tahoma" w:cs="Tahoma"/>
          <w:color w:val="000000"/>
          <w:lang w:val="en-US" w:bidi="he-IL"/>
        </w:rPr>
        <w:t xml:space="preserve">, </w:t>
      </w:r>
      <w:r w:rsidR="00FF7154" w:rsidRPr="00FF7154">
        <w:rPr>
          <w:rStyle w:val="BodyTextChar"/>
          <w:rFonts w:eastAsiaTheme="minorHAnsi"/>
        </w:rPr>
        <w:t>Related Videos, linking trailer to full-length film etc.</w:t>
      </w:r>
    </w:p>
    <w:p w:rsidR="000E367A" w:rsidRDefault="000E367A" w:rsidP="00E81057">
      <w:pPr>
        <w:pStyle w:val="BodyText"/>
      </w:pPr>
      <w:r>
        <w:t>The following is an example of a Custom Metadata Schema.</w:t>
      </w:r>
    </w:p>
    <w:p w:rsidR="00FF7154" w:rsidRDefault="00E81057" w:rsidP="00FF7154">
      <w:pPr>
        <w:pStyle w:val="BodyText"/>
      </w:pPr>
      <w:r w:rsidRPr="00E54D7D">
        <w:rPr>
          <w:rFonts w:ascii="Calibri" w:hAnsi="Calibri"/>
          <w:noProof/>
          <w:color w:val="auto"/>
          <w:sz w:val="22"/>
          <w:szCs w:val="22"/>
          <w:lang w:val="en-US" w:bidi="he-IL"/>
        </w:rPr>
        <w:drawing>
          <wp:inline distT="0" distB="0" distL="0" distR="0" wp14:anchorId="567539F9" wp14:editId="6A3DD9E6">
            <wp:extent cx="5819820" cy="3385185"/>
            <wp:effectExtent l="0" t="0" r="9525"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metadata.png"/>
                    <pic:cNvPicPr/>
                  </pic:nvPicPr>
                  <pic:blipFill>
                    <a:blip r:embed="rId104">
                      <a:extLst>
                        <a:ext uri="{28A0092B-C50C-407E-A947-70E740481C1C}">
                          <a14:useLocalDpi xmlns:a14="http://schemas.microsoft.com/office/drawing/2010/main" val="0"/>
                        </a:ext>
                      </a:extLst>
                    </a:blip>
                    <a:stretch>
                      <a:fillRect/>
                    </a:stretch>
                  </pic:blipFill>
                  <pic:spPr>
                    <a:xfrm>
                      <a:off x="0" y="0"/>
                      <a:ext cx="5819820" cy="3385185"/>
                    </a:xfrm>
                    <a:prstGeom prst="rect">
                      <a:avLst/>
                    </a:prstGeom>
                  </pic:spPr>
                </pic:pic>
              </a:graphicData>
            </a:graphic>
          </wp:inline>
        </w:drawing>
      </w:r>
    </w:p>
    <w:p w:rsidR="00FF7154" w:rsidRPr="00FF7154" w:rsidRDefault="00FF7154" w:rsidP="00FF7154">
      <w:pPr>
        <w:pStyle w:val="BodyText"/>
      </w:pPr>
      <w:r>
        <w:rPr>
          <w:rFonts w:eastAsiaTheme="minorHAnsi"/>
          <w:lang w:val="en-US" w:bidi="he-IL"/>
        </w:rPr>
        <w:t xml:space="preserve">As a best practice we recommend richly mapping your media assets with metadata. This will make your assets more findable and better used as business objects </w:t>
      </w:r>
    </w:p>
    <w:p w:rsidR="000E367A" w:rsidRPr="002E1F7F" w:rsidRDefault="000E367A" w:rsidP="002E1F7F">
      <w:pPr>
        <w:rPr>
          <w:rFonts w:ascii="Calibri" w:hAnsi="Calibri"/>
        </w:rPr>
      </w:pPr>
      <w:r>
        <w:t>You can fill in the values for the defined schema for each media asset (entry)</w:t>
      </w:r>
      <w:r w:rsidR="00EC516A">
        <w:t xml:space="preserve">. </w:t>
      </w:r>
      <w:r>
        <w:t>The UI elements are built per the field type supporting text fields, checkboxes for multiple selections (from predefined values list), date selector (for date fields), text list (for multiple value fields), and linked entries (for creating structure).</w:t>
      </w:r>
    </w:p>
    <w:p w:rsidR="000E367A" w:rsidRPr="00B1251C" w:rsidRDefault="000E367A" w:rsidP="002E1F7F">
      <w:r>
        <w:t xml:space="preserve">The schemas you customize </w:t>
      </w:r>
      <w:r w:rsidR="002E1F7F">
        <w:t xml:space="preserve">may </w:t>
      </w:r>
      <w:r>
        <w:t>be used for viewing and editing, as well as for filtering, search, and syndication rules.</w:t>
      </w:r>
      <w:r w:rsidR="005C597A">
        <w:t xml:space="preserve"> Custom data may be used as a condition for distributing</w:t>
      </w:r>
      <w:r w:rsidR="005C597A" w:rsidRPr="005214F0">
        <w:t xml:space="preserve"> content</w:t>
      </w:r>
      <w:r w:rsidR="005C597A">
        <w:t>. For example if you are trying to distribute data and a custom data field has been defined and expected by the distribution channel, if the c</w:t>
      </w:r>
      <w:r w:rsidR="000B464C">
        <w:t>ustom</w:t>
      </w:r>
      <w:r w:rsidR="005C597A">
        <w:t xml:space="preserve"> data is not received, the content will not be distributed.</w:t>
      </w:r>
    </w:p>
    <w:p w:rsidR="000E367A" w:rsidRDefault="000E367A" w:rsidP="007B1EBA">
      <w:r>
        <w:t>Searching (and creating syndication rules) by a custom field is integrated into the KMC UI and workflows.</w:t>
      </w:r>
      <w:r w:rsidR="00EC516A">
        <w:t xml:space="preserve"> See </w:t>
      </w:r>
      <w:hyperlink w:anchor="_Filtering_by_Distribution" w:history="1">
        <w:r w:rsidR="00E81057" w:rsidRPr="00E81057">
          <w:rPr>
            <w:rStyle w:val="Hyperlink"/>
            <w:rFonts w:cs="Arial"/>
          </w:rPr>
          <w:t>Filtering by Distribution</w:t>
        </w:r>
      </w:hyperlink>
      <w:r w:rsidR="00E81057">
        <w:t>.</w:t>
      </w:r>
      <w:r w:rsidR="007B1EBA">
        <w:t xml:space="preserve"> </w:t>
      </w:r>
    </w:p>
    <w:p w:rsidR="00300DFF" w:rsidRDefault="00300DFF" w:rsidP="008F01DA">
      <w:pPr>
        <w:pStyle w:val="Heading2"/>
      </w:pPr>
      <w:bookmarkStart w:id="625" w:name="_Managing_Schemas_1"/>
      <w:bookmarkStart w:id="626" w:name="_Toc313796594"/>
      <w:bookmarkStart w:id="627" w:name="_Toc320796820"/>
      <w:bookmarkEnd w:id="625"/>
      <w:r>
        <w:t>Managing Schemas</w:t>
      </w:r>
      <w:bookmarkEnd w:id="626"/>
      <w:bookmarkEnd w:id="627"/>
    </w:p>
    <w:p w:rsidR="00BB1905" w:rsidRDefault="00300DFF" w:rsidP="00C43F6B">
      <w:pPr>
        <w:pStyle w:val="BodyText"/>
      </w:pPr>
      <w:r w:rsidRPr="009A0C98">
        <w:t>A schema is a model for describing the structure of information.</w:t>
      </w:r>
      <w:r>
        <w:t xml:space="preserve"> Each data schema holds a list of customized fields. An </w:t>
      </w:r>
      <w:r w:rsidRPr="00DC0307">
        <w:t xml:space="preserve">XSD </w:t>
      </w:r>
      <w:r>
        <w:t>(</w:t>
      </w:r>
      <w:r w:rsidRPr="00B1251C">
        <w:t>XML Schema Definition</w:t>
      </w:r>
      <w:r w:rsidR="00123DCF">
        <w:t>)</w:t>
      </w:r>
      <w:r w:rsidRPr="00B1251C">
        <w:t xml:space="preserve"> </w:t>
      </w:r>
      <w:r>
        <w:t xml:space="preserve">provides </w:t>
      </w:r>
      <w:r w:rsidRPr="00B1251C">
        <w:t xml:space="preserve">a way to describe and validate data in an </w:t>
      </w:r>
      <w:hyperlink r:id="rId105" w:history="1">
        <w:r w:rsidRPr="00B1251C">
          <w:t>XML</w:t>
        </w:r>
      </w:hyperlink>
      <w:r w:rsidRPr="003041AF">
        <w:t> environment.</w:t>
      </w:r>
    </w:p>
    <w:p w:rsidR="00BB1905" w:rsidRDefault="00BB1905" w:rsidP="008F01DA">
      <w:pPr>
        <w:pStyle w:val="Heading3"/>
      </w:pPr>
      <w:bookmarkStart w:id="628" w:name="_Adding_a_Schema"/>
      <w:bookmarkStart w:id="629" w:name="_Toc313796595"/>
      <w:bookmarkStart w:id="630" w:name="_Toc320796821"/>
      <w:bookmarkEnd w:id="628"/>
      <w:r w:rsidRPr="000E367A">
        <w:t>Adding</w:t>
      </w:r>
      <w:r>
        <w:t xml:space="preserve"> a Sch</w:t>
      </w:r>
      <w:r w:rsidRPr="00123DCF">
        <w:rPr>
          <w:rStyle w:val="Heading3Char"/>
        </w:rPr>
        <w:t>e</w:t>
      </w:r>
      <w:r>
        <w:t>ma</w:t>
      </w:r>
      <w:bookmarkEnd w:id="629"/>
      <w:bookmarkEnd w:id="630"/>
    </w:p>
    <w:p w:rsidR="00B62427" w:rsidRDefault="00B62427" w:rsidP="008F01DA">
      <w:pPr>
        <w:pStyle w:val="Procedure"/>
      </w:pPr>
      <w:r>
        <w:t>To add a schema</w:t>
      </w:r>
    </w:p>
    <w:p w:rsidR="00B62427" w:rsidRDefault="00B62427" w:rsidP="00927D1E">
      <w:pPr>
        <w:pStyle w:val="ListNumber"/>
        <w:numPr>
          <w:ilvl w:val="0"/>
          <w:numId w:val="131"/>
        </w:numPr>
      </w:pPr>
      <w:r w:rsidRPr="001568FB">
        <w:t xml:space="preserve">Select the </w:t>
      </w:r>
      <w:r w:rsidRPr="002F0199">
        <w:t xml:space="preserve">Settings </w:t>
      </w:r>
      <w:r w:rsidRPr="003E2A7D">
        <w:t xml:space="preserve">tab and then select the </w:t>
      </w:r>
      <w:r w:rsidRPr="002F0199">
        <w:t>Custom Data</w:t>
      </w:r>
      <w:r w:rsidRPr="003E2A7D">
        <w:t xml:space="preserve"> menu.</w:t>
      </w:r>
    </w:p>
    <w:p w:rsidR="00B62427" w:rsidRDefault="00B62427" w:rsidP="00123DCF">
      <w:pPr>
        <w:pStyle w:val="ListNumber"/>
      </w:pPr>
      <w:r w:rsidRPr="009C63E4">
        <w:t xml:space="preserve">Click </w:t>
      </w:r>
      <w:r w:rsidRPr="00B1251C">
        <w:t xml:space="preserve">Add </w:t>
      </w:r>
      <w:r>
        <w:t>New Schema.</w:t>
      </w:r>
    </w:p>
    <w:p w:rsidR="00B62427" w:rsidRDefault="00B62427">
      <w:pPr>
        <w:pStyle w:val="ListContinue"/>
      </w:pPr>
      <w:r>
        <w:t>The New Metadata Schema window appears.</w:t>
      </w:r>
    </w:p>
    <w:p w:rsidR="000F39AE" w:rsidRDefault="000F39AE" w:rsidP="000F39AE">
      <w:pPr>
        <w:pStyle w:val="ListNumber"/>
      </w:pPr>
      <w:r>
        <w:t>Enter a Name and Description.</w:t>
      </w:r>
    </w:p>
    <w:p w:rsidR="00660AB5" w:rsidRDefault="009950C3" w:rsidP="000F39AE">
      <w:pPr>
        <w:pStyle w:val="ListNumber"/>
      </w:pPr>
      <w:hyperlink w:anchor="Adding_Custom_Metadata_Fields" w:history="1">
        <w:r w:rsidR="00660AB5" w:rsidRPr="00660AB5">
          <w:rPr>
            <w:rStyle w:val="Hyperlink"/>
            <w:rFonts w:cs="Arial"/>
          </w:rPr>
          <w:t>Add custom data fields.</w:t>
        </w:r>
      </w:hyperlink>
    </w:p>
    <w:p w:rsidR="00B62427" w:rsidRPr="000E367A" w:rsidRDefault="00B62427">
      <w:pPr>
        <w:pStyle w:val="ListContinue"/>
      </w:pPr>
      <w:r>
        <w:rPr>
          <w:noProof/>
          <w:lang w:val="en-US" w:bidi="he-IL"/>
        </w:rPr>
        <w:drawing>
          <wp:inline distT="0" distB="0" distL="0" distR="0" wp14:anchorId="61DD4197" wp14:editId="002A336C">
            <wp:extent cx="5627112" cy="319087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_metadata_schema.png"/>
                    <pic:cNvPicPr/>
                  </pic:nvPicPr>
                  <pic:blipFill>
                    <a:blip r:embed="rId106">
                      <a:extLst>
                        <a:ext uri="{28A0092B-C50C-407E-A947-70E740481C1C}">
                          <a14:useLocalDpi xmlns:a14="http://schemas.microsoft.com/office/drawing/2010/main" val="0"/>
                        </a:ext>
                      </a:extLst>
                    </a:blip>
                    <a:stretch>
                      <a:fillRect/>
                    </a:stretch>
                  </pic:blipFill>
                  <pic:spPr>
                    <a:xfrm>
                      <a:off x="0" y="0"/>
                      <a:ext cx="5625390" cy="3189898"/>
                    </a:xfrm>
                    <a:prstGeom prst="rect">
                      <a:avLst/>
                    </a:prstGeom>
                  </pic:spPr>
                </pic:pic>
              </a:graphicData>
            </a:graphic>
          </wp:inline>
        </w:drawing>
      </w:r>
    </w:p>
    <w:p w:rsidR="00300DFF" w:rsidRPr="006857E5" w:rsidRDefault="00300DFF" w:rsidP="008F01DA">
      <w:pPr>
        <w:pStyle w:val="Procedure"/>
      </w:pPr>
      <w:r>
        <w:t xml:space="preserve">To </w:t>
      </w:r>
      <w:bookmarkStart w:id="631" w:name="Adding_Custom_Metadata_Fields"/>
      <w:r>
        <w:t>add custom</w:t>
      </w:r>
      <w:r w:rsidR="00B20E99">
        <w:t xml:space="preserve"> data </w:t>
      </w:r>
      <w:r>
        <w:t>f</w:t>
      </w:r>
      <w:r w:rsidRPr="00F47703">
        <w:t>ields</w:t>
      </w:r>
      <w:bookmarkEnd w:id="631"/>
    </w:p>
    <w:p w:rsidR="00300DFF" w:rsidRDefault="00300DFF" w:rsidP="00927D1E">
      <w:pPr>
        <w:pStyle w:val="ListNumber"/>
        <w:numPr>
          <w:ilvl w:val="0"/>
          <w:numId w:val="130"/>
        </w:numPr>
      </w:pPr>
      <w:r w:rsidRPr="001568FB">
        <w:t xml:space="preserve">Select the </w:t>
      </w:r>
      <w:r w:rsidRPr="002F0199">
        <w:t xml:space="preserve">Settings </w:t>
      </w:r>
      <w:r w:rsidRPr="003E2A7D">
        <w:t xml:space="preserve">tab and then select the </w:t>
      </w:r>
      <w:r w:rsidRPr="002F0199">
        <w:t>Custom Data</w:t>
      </w:r>
      <w:r w:rsidRPr="003E2A7D">
        <w:t xml:space="preserve"> menu.</w:t>
      </w:r>
    </w:p>
    <w:p w:rsidR="00300DFF" w:rsidRDefault="00300DFF" w:rsidP="00123DCF">
      <w:pPr>
        <w:pStyle w:val="ListNumber"/>
      </w:pPr>
      <w:r w:rsidRPr="00B1251C">
        <w:t>Add</w:t>
      </w:r>
      <w:r w:rsidR="00DB61EE">
        <w:t xml:space="preserve"> a</w:t>
      </w:r>
      <w:r w:rsidRPr="00B1251C">
        <w:t xml:space="preserve"> </w:t>
      </w:r>
      <w:r w:rsidR="00DB61EE">
        <w:t>s</w:t>
      </w:r>
      <w:r w:rsidR="00B46DFA">
        <w:t>chema.</w:t>
      </w:r>
      <w:r w:rsidR="00DB61EE">
        <w:t xml:space="preserve"> See </w:t>
      </w:r>
      <w:hyperlink w:anchor="_Adding_a_Schema" w:history="1">
        <w:r w:rsidR="002606F6" w:rsidRPr="002606F6">
          <w:rPr>
            <w:rStyle w:val="Hyperlink"/>
            <w:rFonts w:cs="Arial"/>
          </w:rPr>
          <w:t>Adding a Schema</w:t>
        </w:r>
      </w:hyperlink>
      <w:r w:rsidR="002606F6">
        <w:t>.</w:t>
      </w:r>
    </w:p>
    <w:p w:rsidR="002606F6" w:rsidRDefault="002606F6" w:rsidP="00123DCF">
      <w:pPr>
        <w:pStyle w:val="ListNumber"/>
      </w:pPr>
      <w:r>
        <w:t>Click Add Field.</w:t>
      </w:r>
    </w:p>
    <w:p w:rsidR="002606F6" w:rsidRDefault="002606F6">
      <w:pPr>
        <w:pStyle w:val="ListContinue"/>
      </w:pPr>
      <w:r>
        <w:t>The New Field window appears.</w:t>
      </w:r>
    </w:p>
    <w:p w:rsidR="002606F6" w:rsidRPr="000E367A" w:rsidRDefault="002606F6">
      <w:pPr>
        <w:pStyle w:val="ListContinue"/>
      </w:pPr>
      <w:r w:rsidRPr="00E54D7D">
        <w:rPr>
          <w:noProof/>
          <w:lang w:val="en-US" w:bidi="he-IL"/>
        </w:rPr>
        <w:drawing>
          <wp:inline distT="0" distB="0" distL="0" distR="0" wp14:anchorId="6E03697C" wp14:editId="13F29D2E">
            <wp:extent cx="3165918" cy="3474393"/>
            <wp:effectExtent l="0" t="0" r="0" b="0"/>
            <wp:docPr id="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3165918" cy="3474393"/>
                    </a:xfrm>
                    <a:prstGeom prst="rect">
                      <a:avLst/>
                    </a:prstGeom>
                    <a:noFill/>
                    <a:ln w="9525">
                      <a:noFill/>
                      <a:miter lim="800000"/>
                      <a:headEnd/>
                      <a:tailEnd/>
                    </a:ln>
                  </pic:spPr>
                </pic:pic>
              </a:graphicData>
            </a:graphic>
          </wp:inline>
        </w:drawing>
      </w:r>
    </w:p>
    <w:p w:rsidR="00300DFF" w:rsidRPr="00BE4C71" w:rsidRDefault="00300DFF" w:rsidP="00BE4C71">
      <w:pPr>
        <w:pStyle w:val="ListNumber"/>
      </w:pPr>
      <w:r w:rsidRPr="00FE07E3">
        <w:t>Select</w:t>
      </w:r>
      <w:r>
        <w:t xml:space="preserve"> the </w:t>
      </w:r>
      <w:r w:rsidRPr="00FE07E3">
        <w:t xml:space="preserve">Field </w:t>
      </w:r>
      <w:r w:rsidR="00123DCF" w:rsidRPr="00FE07E3">
        <w:t>type</w:t>
      </w:r>
      <w:r w:rsidR="00123DCF">
        <w:t>.</w:t>
      </w:r>
      <w:r w:rsidR="00E56256">
        <w:t xml:space="preserve"> See </w:t>
      </w:r>
      <w:hyperlink w:anchor="_Kaltura_Custom_Metadata_1" w:history="1">
        <w:r w:rsidR="00E56256" w:rsidRPr="00E56256">
          <w:rPr>
            <w:rStyle w:val="Hyperlink"/>
            <w:rFonts w:cs="Arial"/>
          </w:rPr>
          <w:t>Kaltura Custom Metadata Functionality</w:t>
        </w:r>
      </w:hyperlink>
      <w:r w:rsidR="00E56256">
        <w:t>.</w:t>
      </w:r>
    </w:p>
    <w:p w:rsidR="00300DFF" w:rsidRPr="00FE07E3" w:rsidRDefault="00300DFF" w:rsidP="00123DCF">
      <w:pPr>
        <w:pStyle w:val="ListNumber"/>
      </w:pPr>
      <w:r w:rsidRPr="00FE07E3">
        <w:t>Enter values for the field or list.</w:t>
      </w:r>
    </w:p>
    <w:p w:rsidR="00300DFF" w:rsidRPr="00FE07E3" w:rsidRDefault="00C764C6" w:rsidP="00123DCF">
      <w:pPr>
        <w:pStyle w:val="ListNumber"/>
      </w:pPr>
      <w:r>
        <w:t xml:space="preserve">(Optional) </w:t>
      </w:r>
      <w:r w:rsidR="00300DFF" w:rsidRPr="00FE07E3">
        <w:t>Add a Description, or Full Description.</w:t>
      </w:r>
    </w:p>
    <w:p w:rsidR="00300DFF" w:rsidRPr="00FE07E3" w:rsidRDefault="00300DFF" w:rsidP="00123DCF">
      <w:pPr>
        <w:pStyle w:val="ListNumber"/>
      </w:pPr>
      <w:r w:rsidRPr="00FE07E3">
        <w:t>Click Save. The Custom Fields List is displayed.</w:t>
      </w:r>
    </w:p>
    <w:p w:rsidR="00300DFF" w:rsidRPr="00FE07E3" w:rsidRDefault="00300DFF" w:rsidP="00123DCF">
      <w:pPr>
        <w:pStyle w:val="ListNumber"/>
      </w:pPr>
      <w:r w:rsidRPr="00FE07E3">
        <w:t>Use the up and down arrows to change the order of the fields.</w:t>
      </w:r>
    </w:p>
    <w:p w:rsidR="0016115D" w:rsidRDefault="00300DFF" w:rsidP="00C43F6B">
      <w:pPr>
        <w:pStyle w:val="BodyText"/>
      </w:pPr>
      <w:r>
        <w:t>The following is an example of entering data</w:t>
      </w:r>
      <w:r w:rsidR="00E175F6">
        <w:t xml:space="preserve"> as a Text Select list for the</w:t>
      </w:r>
      <w:r>
        <w:t xml:space="preserve"> field</w:t>
      </w:r>
      <w:r w:rsidR="00C764C6">
        <w:t xml:space="preserve"> Publish Values</w:t>
      </w:r>
      <w:r>
        <w:t>.</w:t>
      </w:r>
    </w:p>
    <w:p w:rsidR="00300DFF" w:rsidRPr="00D1178A" w:rsidRDefault="0016115D" w:rsidP="0016115D">
      <w:pPr>
        <w:pStyle w:val="BodyText"/>
      </w:pPr>
      <w:r w:rsidRPr="00300DFF">
        <w:rPr>
          <w:noProof/>
          <w:lang w:val="en-US" w:bidi="he-IL"/>
        </w:rPr>
        <w:drawing>
          <wp:inline distT="0" distB="0" distL="0" distR="0" wp14:anchorId="5D84BB69" wp14:editId="481692D8">
            <wp:extent cx="2491543" cy="3219048"/>
            <wp:effectExtent l="0" t="0" r="4445"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_metadata_field.png"/>
                    <pic:cNvPicPr/>
                  </pic:nvPicPr>
                  <pic:blipFill>
                    <a:blip r:embed="rId108">
                      <a:extLst>
                        <a:ext uri="{28A0092B-C50C-407E-A947-70E740481C1C}">
                          <a14:useLocalDpi xmlns:a14="http://schemas.microsoft.com/office/drawing/2010/main" val="0"/>
                        </a:ext>
                      </a:extLst>
                    </a:blip>
                    <a:stretch>
                      <a:fillRect/>
                    </a:stretch>
                  </pic:blipFill>
                  <pic:spPr>
                    <a:xfrm>
                      <a:off x="0" y="0"/>
                      <a:ext cx="2491543" cy="3219048"/>
                    </a:xfrm>
                    <a:prstGeom prst="rect">
                      <a:avLst/>
                    </a:prstGeom>
                  </pic:spPr>
                </pic:pic>
              </a:graphicData>
            </a:graphic>
          </wp:inline>
        </w:drawing>
      </w:r>
      <w:r w:rsidR="00300DFF">
        <w:br/>
      </w:r>
    </w:p>
    <w:p w:rsidR="005E6722" w:rsidRDefault="005E6722" w:rsidP="005E6722">
      <w:pPr>
        <w:pStyle w:val="BodyText"/>
      </w:pPr>
      <w:r>
        <w:t>The following screen displays a schema with an entry ID chosen.</w:t>
      </w:r>
    </w:p>
    <w:p w:rsidR="005E6722" w:rsidRPr="00DA64B7" w:rsidRDefault="005E6722" w:rsidP="00C43F6B">
      <w:pPr>
        <w:pStyle w:val="BodyText"/>
        <w:rPr>
          <w:lang w:val="en-US"/>
        </w:rPr>
      </w:pPr>
      <w:r w:rsidRPr="00E54D7D">
        <w:rPr>
          <w:rFonts w:ascii="Calibri" w:hAnsi="Calibri"/>
          <w:b/>
          <w:bCs/>
          <w:noProof/>
          <w:sz w:val="24"/>
          <w:szCs w:val="24"/>
          <w:lang w:val="en-US" w:bidi="he-IL"/>
        </w:rPr>
        <w:drawing>
          <wp:inline distT="0" distB="0" distL="0" distR="0" wp14:anchorId="250C514C" wp14:editId="64978881">
            <wp:extent cx="6022630" cy="344961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metadata.png"/>
                    <pic:cNvPicPr/>
                  </pic:nvPicPr>
                  <pic:blipFill>
                    <a:blip r:embed="rId109">
                      <a:extLst>
                        <a:ext uri="{28A0092B-C50C-407E-A947-70E740481C1C}">
                          <a14:useLocalDpi xmlns:a14="http://schemas.microsoft.com/office/drawing/2010/main" val="0"/>
                        </a:ext>
                      </a:extLst>
                    </a:blip>
                    <a:stretch>
                      <a:fillRect/>
                    </a:stretch>
                  </pic:blipFill>
                  <pic:spPr>
                    <a:xfrm>
                      <a:off x="0" y="0"/>
                      <a:ext cx="6022630" cy="3449610"/>
                    </a:xfrm>
                    <a:prstGeom prst="rect">
                      <a:avLst/>
                    </a:prstGeom>
                  </pic:spPr>
                </pic:pic>
              </a:graphicData>
            </a:graphic>
          </wp:inline>
        </w:drawing>
      </w:r>
    </w:p>
    <w:p w:rsidR="00300DFF" w:rsidRPr="0083168D" w:rsidRDefault="00300DFF" w:rsidP="008F01DA">
      <w:pPr>
        <w:pStyle w:val="Heading3"/>
      </w:pPr>
      <w:bookmarkStart w:id="632" w:name="_Toc313796596"/>
      <w:bookmarkStart w:id="633" w:name="_Toc320796822"/>
      <w:r w:rsidRPr="00F47703">
        <w:t>Setting Values for Custom</w:t>
      </w:r>
      <w:r w:rsidR="003A2D8B">
        <w:t xml:space="preserve"> </w:t>
      </w:r>
      <w:r w:rsidRPr="00F47703">
        <w:t>Metadata Fields (Per Entry)</w:t>
      </w:r>
      <w:bookmarkEnd w:id="632"/>
      <w:bookmarkEnd w:id="633"/>
    </w:p>
    <w:p w:rsidR="00300DFF" w:rsidRDefault="00300DFF" w:rsidP="008F01DA">
      <w:pPr>
        <w:pStyle w:val="Procedure"/>
      </w:pPr>
      <w:r>
        <w:t xml:space="preserve">To add values to the custom metadata fields </w:t>
      </w:r>
    </w:p>
    <w:p w:rsidR="00300DFF" w:rsidRDefault="00300DFF" w:rsidP="00927D1E">
      <w:pPr>
        <w:pStyle w:val="ListNumber"/>
        <w:numPr>
          <w:ilvl w:val="0"/>
          <w:numId w:val="139"/>
        </w:numPr>
      </w:pPr>
      <w:r>
        <w:t xml:space="preserve">Select the </w:t>
      </w:r>
      <w:r w:rsidRPr="009C7150">
        <w:t>Content</w:t>
      </w:r>
      <w:r>
        <w:t xml:space="preserve"> tab and click on</w:t>
      </w:r>
      <w:r w:rsidR="002A314C">
        <w:t xml:space="preserve"> an</w:t>
      </w:r>
      <w:r>
        <w:t xml:space="preserve"> entry in the Entries table.</w:t>
      </w:r>
    </w:p>
    <w:p w:rsidR="00C764C6" w:rsidRDefault="00300DFF" w:rsidP="00927D1E">
      <w:pPr>
        <w:pStyle w:val="ListNumber"/>
        <w:numPr>
          <w:ilvl w:val="0"/>
          <w:numId w:val="5"/>
        </w:numPr>
      </w:pPr>
      <w:r w:rsidRPr="009C7150">
        <w:t>Select</w:t>
      </w:r>
      <w:r>
        <w:t xml:space="preserve"> the </w:t>
      </w:r>
      <w:r w:rsidRPr="005C7B20">
        <w:t>Custom Data</w:t>
      </w:r>
      <w:bookmarkStart w:id="634" w:name="_Toc313796597"/>
      <w:r w:rsidR="00C764C6">
        <w:t xml:space="preserve"> tab.</w:t>
      </w:r>
    </w:p>
    <w:p w:rsidR="00C764C6" w:rsidRDefault="00C764C6" w:rsidP="00927D1E">
      <w:pPr>
        <w:pStyle w:val="ListNumber"/>
        <w:numPr>
          <w:ilvl w:val="0"/>
          <w:numId w:val="5"/>
        </w:numPr>
      </w:pPr>
      <w:r>
        <w:t>Add or modify the Custom Data values and click Save &amp; Close.</w:t>
      </w:r>
    </w:p>
    <w:p w:rsidR="00C764C6" w:rsidRPr="000E1D85" w:rsidRDefault="00C764C6">
      <w:pPr>
        <w:pStyle w:val="ListContinue"/>
      </w:pPr>
      <w:r w:rsidRPr="00C75E37">
        <w:t xml:space="preserve">The </w:t>
      </w:r>
      <w:r w:rsidR="00E44A2E">
        <w:t xml:space="preserve">following </w:t>
      </w:r>
      <w:r w:rsidR="00E055DA">
        <w:t xml:space="preserve">screen </w:t>
      </w:r>
      <w:r w:rsidRPr="000E1D85">
        <w:t>demonstrates the values insertion page within a specific schema.</w:t>
      </w:r>
    </w:p>
    <w:p w:rsidR="00830E6A" w:rsidRDefault="00C764C6" w:rsidP="002A314C">
      <w:pPr>
        <w:pStyle w:val="ListNumber"/>
        <w:numPr>
          <w:ilvl w:val="0"/>
          <w:numId w:val="0"/>
        </w:numPr>
        <w:ind w:left="720"/>
      </w:pPr>
      <w:r w:rsidRPr="00E54D7D">
        <w:rPr>
          <w:noProof/>
          <w:lang w:val="en-US" w:bidi="he-IL"/>
        </w:rPr>
        <w:drawing>
          <wp:inline distT="0" distB="0" distL="0" distR="0" wp14:anchorId="245CAA09" wp14:editId="11F3E7B3">
            <wp:extent cx="5726687" cy="3609975"/>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adata_output.png"/>
                    <pic:cNvPicPr/>
                  </pic:nvPicPr>
                  <pic:blipFill>
                    <a:blip r:embed="rId110">
                      <a:extLst>
                        <a:ext uri="{28A0092B-C50C-407E-A947-70E740481C1C}">
                          <a14:useLocalDpi xmlns:a14="http://schemas.microsoft.com/office/drawing/2010/main" val="0"/>
                        </a:ext>
                      </a:extLst>
                    </a:blip>
                    <a:stretch>
                      <a:fillRect/>
                    </a:stretch>
                  </pic:blipFill>
                  <pic:spPr>
                    <a:xfrm>
                      <a:off x="0" y="0"/>
                      <a:ext cx="5732780" cy="3613816"/>
                    </a:xfrm>
                    <a:prstGeom prst="rect">
                      <a:avLst/>
                    </a:prstGeom>
                  </pic:spPr>
                </pic:pic>
              </a:graphicData>
            </a:graphic>
          </wp:inline>
        </w:drawing>
      </w:r>
    </w:p>
    <w:p w:rsidR="00041E90" w:rsidRDefault="00830E6A" w:rsidP="008F01DA">
      <w:pPr>
        <w:pStyle w:val="Procedure"/>
      </w:pPr>
      <w:r>
        <w:t xml:space="preserve">To add or remove related entries </w:t>
      </w:r>
    </w:p>
    <w:p w:rsidR="00081A1B" w:rsidRDefault="00081A1B" w:rsidP="00927D1E">
      <w:pPr>
        <w:pStyle w:val="ListNumber"/>
        <w:numPr>
          <w:ilvl w:val="0"/>
          <w:numId w:val="184"/>
        </w:numPr>
      </w:pPr>
      <w:r>
        <w:t>Create a schema and add the Related Entries field.</w:t>
      </w:r>
      <w:r w:rsidRPr="00081A1B">
        <w:t xml:space="preserve"> </w:t>
      </w:r>
      <w:r>
        <w:t xml:space="preserve">See </w:t>
      </w:r>
      <w:hyperlink w:anchor="Adding_Custom_Metadata_Fields" w:history="1">
        <w:r w:rsidRPr="00830E6A">
          <w:rPr>
            <w:rStyle w:val="Hyperlink"/>
            <w:rFonts w:cs="Arial"/>
          </w:rPr>
          <w:t>Adding</w:t>
        </w:r>
        <w:r>
          <w:rPr>
            <w:rStyle w:val="Hyperlink"/>
            <w:rFonts w:cs="Arial"/>
          </w:rPr>
          <w:t xml:space="preserve"> </w:t>
        </w:r>
        <w:r w:rsidRPr="00830E6A">
          <w:rPr>
            <w:rStyle w:val="Hyperlink"/>
            <w:rFonts w:cs="Arial"/>
          </w:rPr>
          <w:t>Custom</w:t>
        </w:r>
        <w:r>
          <w:rPr>
            <w:rStyle w:val="Hyperlink"/>
            <w:rFonts w:cs="Arial"/>
          </w:rPr>
          <w:t xml:space="preserve"> </w:t>
        </w:r>
        <w:r w:rsidRPr="00830E6A">
          <w:rPr>
            <w:rStyle w:val="Hyperlink"/>
            <w:rFonts w:cs="Arial"/>
          </w:rPr>
          <w:t>Metadata</w:t>
        </w:r>
        <w:r>
          <w:rPr>
            <w:rStyle w:val="Hyperlink"/>
            <w:rFonts w:cs="Arial"/>
          </w:rPr>
          <w:t xml:space="preserve"> </w:t>
        </w:r>
        <w:r w:rsidRPr="00830E6A">
          <w:rPr>
            <w:rStyle w:val="Hyperlink"/>
            <w:rFonts w:cs="Arial"/>
          </w:rPr>
          <w:t>Fields</w:t>
        </w:r>
      </w:hyperlink>
      <w:r>
        <w:t>.</w:t>
      </w:r>
    </w:p>
    <w:p w:rsidR="00081A1B" w:rsidRDefault="00081A1B" w:rsidP="00927D1E">
      <w:pPr>
        <w:pStyle w:val="ListNumber"/>
        <w:numPr>
          <w:ilvl w:val="0"/>
          <w:numId w:val="184"/>
        </w:numPr>
      </w:pPr>
      <w:r>
        <w:t>Select an Entry and then select the Custom Data tab.</w:t>
      </w:r>
    </w:p>
    <w:p w:rsidR="00830E6A" w:rsidRDefault="00E44A2E" w:rsidP="00927D1E">
      <w:pPr>
        <w:pStyle w:val="ListNumber"/>
        <w:numPr>
          <w:ilvl w:val="0"/>
          <w:numId w:val="184"/>
        </w:numPr>
      </w:pPr>
      <w:r>
        <w:t xml:space="preserve">Scroll to the Related Entries field and </w:t>
      </w:r>
      <w:r w:rsidR="00700024">
        <w:t>c</w:t>
      </w:r>
      <w:r w:rsidR="002A314C">
        <w:t>lick +A</w:t>
      </w:r>
      <w:r>
        <w:t>dd/r</w:t>
      </w:r>
      <w:r w:rsidR="00081A1B">
        <w:t xml:space="preserve">emove </w:t>
      </w:r>
      <w:r>
        <w:t xml:space="preserve">Linked </w:t>
      </w:r>
      <w:r w:rsidR="00081A1B">
        <w:t>Entries.</w:t>
      </w:r>
      <w:r w:rsidR="002A314C">
        <w:t xml:space="preserve"> </w:t>
      </w:r>
    </w:p>
    <w:p w:rsidR="00081A1B" w:rsidRDefault="00081A1B" w:rsidP="00927D1E">
      <w:pPr>
        <w:pStyle w:val="ListNumber"/>
        <w:numPr>
          <w:ilvl w:val="0"/>
          <w:numId w:val="184"/>
        </w:numPr>
      </w:pPr>
      <w:r>
        <w:t>Move the Related Entries from the Entries table to the Select</w:t>
      </w:r>
      <w:r w:rsidR="001B27BD">
        <w:t>ed</w:t>
      </w:r>
      <w:r>
        <w:t xml:space="preserve"> Entries list and click Save.</w:t>
      </w:r>
    </w:p>
    <w:p w:rsidR="002A314C" w:rsidRDefault="002A314C">
      <w:pPr>
        <w:pStyle w:val="ListContinue"/>
      </w:pPr>
      <w:r>
        <w:rPr>
          <w:noProof/>
          <w:lang w:val="en-US" w:bidi="he-IL"/>
        </w:rPr>
        <w:drawing>
          <wp:inline distT="0" distB="0" distL="0" distR="0" wp14:anchorId="550C7BFE" wp14:editId="5AFDA16E">
            <wp:extent cx="5732780" cy="3251835"/>
            <wp:effectExtent l="0" t="0" r="127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related_files.png"/>
                    <pic:cNvPicPr/>
                  </pic:nvPicPr>
                  <pic:blipFill>
                    <a:blip r:embed="rId111">
                      <a:extLst>
                        <a:ext uri="{28A0092B-C50C-407E-A947-70E740481C1C}">
                          <a14:useLocalDpi xmlns:a14="http://schemas.microsoft.com/office/drawing/2010/main" val="0"/>
                        </a:ext>
                      </a:extLst>
                    </a:blip>
                    <a:stretch>
                      <a:fillRect/>
                    </a:stretch>
                  </pic:blipFill>
                  <pic:spPr>
                    <a:xfrm>
                      <a:off x="0" y="0"/>
                      <a:ext cx="5732780" cy="3251835"/>
                    </a:xfrm>
                    <a:prstGeom prst="rect">
                      <a:avLst/>
                    </a:prstGeom>
                  </pic:spPr>
                </pic:pic>
              </a:graphicData>
            </a:graphic>
          </wp:inline>
        </w:drawing>
      </w:r>
    </w:p>
    <w:p w:rsidR="002A314C" w:rsidRDefault="002A314C" w:rsidP="002A314C">
      <w:pPr>
        <w:pStyle w:val="Sub-Heading0"/>
      </w:pPr>
      <w:r>
        <w:t>Example of Related Entries</w:t>
      </w:r>
    </w:p>
    <w:p w:rsidR="002A314C" w:rsidRPr="002A314C" w:rsidRDefault="002A314C" w:rsidP="00C43F6B">
      <w:pPr>
        <w:pStyle w:val="BodyText"/>
        <w:rPr>
          <w:lang w:bidi="he-IL"/>
        </w:rPr>
      </w:pPr>
      <w:r>
        <w:t xml:space="preserve">The following screen contains the Add/remove Linked Entries link and </w:t>
      </w:r>
      <w:r w:rsidRPr="000E1D85">
        <w:t xml:space="preserve">demonstrates the values insertion page </w:t>
      </w:r>
      <w:r>
        <w:t>containing the Related Entries after they were selected.</w:t>
      </w:r>
    </w:p>
    <w:p w:rsidR="00041E90" w:rsidRPr="00041E90" w:rsidRDefault="00830E6A">
      <w:pPr>
        <w:pStyle w:val="ListContinue"/>
      </w:pPr>
      <w:r>
        <w:rPr>
          <w:noProof/>
          <w:lang w:val="en-US" w:bidi="he-IL"/>
        </w:rPr>
        <w:drawing>
          <wp:inline distT="0" distB="0" distL="0" distR="0" wp14:anchorId="4F26D0DA" wp14:editId="1F271782">
            <wp:extent cx="4791075" cy="279063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_entries_metadata.png"/>
                    <pic:cNvPicPr/>
                  </pic:nvPicPr>
                  <pic:blipFill>
                    <a:blip r:embed="rId112">
                      <a:extLst>
                        <a:ext uri="{28A0092B-C50C-407E-A947-70E740481C1C}">
                          <a14:useLocalDpi xmlns:a14="http://schemas.microsoft.com/office/drawing/2010/main" val="0"/>
                        </a:ext>
                      </a:extLst>
                    </a:blip>
                    <a:stretch>
                      <a:fillRect/>
                    </a:stretch>
                  </pic:blipFill>
                  <pic:spPr>
                    <a:xfrm>
                      <a:off x="0" y="0"/>
                      <a:ext cx="4797984" cy="2794654"/>
                    </a:xfrm>
                    <a:prstGeom prst="rect">
                      <a:avLst/>
                    </a:prstGeom>
                  </pic:spPr>
                </pic:pic>
              </a:graphicData>
            </a:graphic>
          </wp:inline>
        </w:drawing>
      </w:r>
    </w:p>
    <w:p w:rsidR="00223543" w:rsidRPr="00F47703" w:rsidRDefault="00FB5454" w:rsidP="008F01DA">
      <w:pPr>
        <w:pStyle w:val="Heading3"/>
      </w:pPr>
      <w:bookmarkStart w:id="635" w:name="_Toc320796823"/>
      <w:r>
        <w:t>Performing a Search</w:t>
      </w:r>
      <w:r w:rsidR="00223543" w:rsidRPr="00F47703">
        <w:t xml:space="preserve"> Based on Metadata Fields</w:t>
      </w:r>
      <w:bookmarkEnd w:id="634"/>
      <w:bookmarkEnd w:id="635"/>
    </w:p>
    <w:p w:rsidR="00223543" w:rsidRDefault="00223543" w:rsidP="00C43F6B">
      <w:pPr>
        <w:pStyle w:val="BodyText"/>
        <w:rPr>
          <w:rStyle w:val="Hyperlink"/>
          <w:rFonts w:cs="Arial"/>
        </w:rPr>
      </w:pPr>
      <w:r w:rsidRPr="00515072">
        <w:t>You can use custom fields to search for content and create playlists. To search textual fields, use the search box, for canned lists use the Metadata Filters.</w:t>
      </w:r>
      <w:r w:rsidR="00071C3D">
        <w:t xml:space="preserve"> See </w:t>
      </w:r>
      <w:hyperlink w:anchor="_Searching_Playlists" w:history="1">
        <w:r w:rsidR="00071C3D" w:rsidRPr="00071C3D">
          <w:rPr>
            <w:rStyle w:val="Hyperlink"/>
            <w:rFonts w:cs="Arial"/>
          </w:rPr>
          <w:t>Searching Playlists</w:t>
        </w:r>
      </w:hyperlink>
      <w:r w:rsidR="007B1EBA">
        <w:rPr>
          <w:rStyle w:val="Hyperlink"/>
          <w:rFonts w:cs="Arial"/>
        </w:rPr>
        <w:t>.</w:t>
      </w:r>
    </w:p>
    <w:p w:rsidR="007B1EBA" w:rsidRDefault="007B1EBA" w:rsidP="007B1EBA">
      <w:pPr>
        <w:pStyle w:val="Default"/>
        <w:rPr>
          <w:rFonts w:ascii="Calibri" w:hAnsi="Calibri"/>
          <w:color w:val="auto"/>
          <w:sz w:val="22"/>
          <w:szCs w:val="22"/>
        </w:rPr>
      </w:pPr>
    </w:p>
    <w:p w:rsidR="007B1EBA" w:rsidRDefault="007B1EBA" w:rsidP="00C43F6B">
      <w:pPr>
        <w:pStyle w:val="BodyText"/>
      </w:pPr>
      <w:r w:rsidRPr="00B1251C">
        <w:rPr>
          <w:noProof/>
          <w:lang w:val="en-US" w:bidi="he-IL"/>
        </w:rPr>
        <w:drawing>
          <wp:inline distT="0" distB="0" distL="0" distR="0" wp14:anchorId="39BDA7AD" wp14:editId="3BD65C55">
            <wp:extent cx="4095750" cy="2705502"/>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7.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095750" cy="2705502"/>
                    </a:xfrm>
                    <a:prstGeom prst="rect">
                      <a:avLst/>
                    </a:prstGeom>
                    <a:noFill/>
                    <a:ln>
                      <a:noFill/>
                    </a:ln>
                  </pic:spPr>
                </pic:pic>
              </a:graphicData>
            </a:graphic>
          </wp:inline>
        </w:drawing>
      </w:r>
    </w:p>
    <w:p w:rsidR="007B1EBA" w:rsidRDefault="007B1EBA" w:rsidP="007B1EBA">
      <w:pPr>
        <w:pStyle w:val="codespacer"/>
      </w:pPr>
    </w:p>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262"/>
        <w:gridCol w:w="3034"/>
        <w:gridCol w:w="4948"/>
      </w:tblGrid>
      <w:tr w:rsidR="007B1EBA" w:rsidTr="0087341D">
        <w:tc>
          <w:tcPr>
            <w:tcW w:w="1278" w:type="dxa"/>
            <w:shd w:val="pct12" w:color="auto" w:fill="auto"/>
          </w:tcPr>
          <w:p w:rsidR="007B1EBA" w:rsidRPr="00E675A5" w:rsidRDefault="007B1EBA" w:rsidP="0087341D">
            <w:pPr>
              <w:pStyle w:val="TableHeading"/>
            </w:pPr>
            <w:r w:rsidRPr="003C0E24">
              <w:t>Footnote</w:t>
            </w:r>
          </w:p>
        </w:tc>
        <w:tc>
          <w:tcPr>
            <w:tcW w:w="3240" w:type="dxa"/>
            <w:shd w:val="pct12" w:color="auto" w:fill="auto"/>
          </w:tcPr>
          <w:p w:rsidR="007B1EBA" w:rsidRPr="00E675A5" w:rsidRDefault="007B1EBA" w:rsidP="0087341D">
            <w:pPr>
              <w:pStyle w:val="TableHeading"/>
            </w:pPr>
            <w:r w:rsidRPr="003C0E24">
              <w:t>Label</w:t>
            </w:r>
          </w:p>
        </w:tc>
        <w:tc>
          <w:tcPr>
            <w:tcW w:w="5338" w:type="dxa"/>
            <w:shd w:val="pct12" w:color="auto" w:fill="auto"/>
          </w:tcPr>
          <w:p w:rsidR="007B1EBA" w:rsidRPr="00E675A5" w:rsidRDefault="007B1EBA" w:rsidP="0087341D">
            <w:pPr>
              <w:pStyle w:val="TableHeading"/>
            </w:pPr>
            <w:r w:rsidRPr="003C0E24">
              <w:t>Specification</w:t>
            </w:r>
          </w:p>
        </w:tc>
      </w:tr>
      <w:tr w:rsidR="007B1EBA" w:rsidTr="0087341D">
        <w:tc>
          <w:tcPr>
            <w:tcW w:w="1278" w:type="dxa"/>
          </w:tcPr>
          <w:p w:rsidR="007B1EBA" w:rsidRPr="00E675A5" w:rsidRDefault="007B1EBA" w:rsidP="0087341D">
            <w:pPr>
              <w:pStyle w:val="TableBodyText"/>
            </w:pPr>
            <w:r w:rsidRPr="003C0E24">
              <w:t>1</w:t>
            </w:r>
          </w:p>
        </w:tc>
        <w:tc>
          <w:tcPr>
            <w:tcW w:w="3240" w:type="dxa"/>
          </w:tcPr>
          <w:p w:rsidR="007B1EBA" w:rsidRPr="00E675A5" w:rsidRDefault="007B1EBA" w:rsidP="0087341D">
            <w:pPr>
              <w:pStyle w:val="TableBodyText"/>
            </w:pPr>
            <w:r w:rsidRPr="003C0E24">
              <w:t>Search text</w:t>
            </w:r>
          </w:p>
        </w:tc>
        <w:tc>
          <w:tcPr>
            <w:tcW w:w="5338" w:type="dxa"/>
          </w:tcPr>
          <w:p w:rsidR="007B1EBA" w:rsidRPr="00E675A5" w:rsidRDefault="007B1EBA" w:rsidP="0087341D">
            <w:pPr>
              <w:pStyle w:val="TableBodyText"/>
            </w:pPr>
            <w:r w:rsidRPr="003C0E24">
              <w:t>Search text to apply to all textual custom data</w:t>
            </w:r>
            <w:r>
              <w:t>, for example teaser title, authors</w:t>
            </w:r>
          </w:p>
        </w:tc>
      </w:tr>
      <w:tr w:rsidR="007B1EBA" w:rsidTr="0087341D">
        <w:tc>
          <w:tcPr>
            <w:tcW w:w="1278" w:type="dxa"/>
          </w:tcPr>
          <w:p w:rsidR="007B1EBA" w:rsidRPr="00E675A5" w:rsidRDefault="007B1EBA" w:rsidP="0087341D">
            <w:pPr>
              <w:pStyle w:val="TableBodyText"/>
            </w:pPr>
            <w:r w:rsidRPr="003C0E24">
              <w:t>2</w:t>
            </w:r>
          </w:p>
        </w:tc>
        <w:tc>
          <w:tcPr>
            <w:tcW w:w="3240" w:type="dxa"/>
          </w:tcPr>
          <w:p w:rsidR="007B1EBA" w:rsidRPr="00E675A5" w:rsidRDefault="007B1EBA" w:rsidP="0087341D">
            <w:pPr>
              <w:pStyle w:val="TableBodyText"/>
            </w:pPr>
            <w:r w:rsidRPr="003C0E24">
              <w:t>Search filter for</w:t>
            </w:r>
            <w:r>
              <w:t xml:space="preserve"> Publishing Status </w:t>
            </w:r>
          </w:p>
        </w:tc>
        <w:tc>
          <w:tcPr>
            <w:tcW w:w="5338" w:type="dxa"/>
          </w:tcPr>
          <w:p w:rsidR="007B1EBA" w:rsidRPr="00E675A5" w:rsidRDefault="007B1EBA" w:rsidP="0087341D">
            <w:pPr>
              <w:pStyle w:val="TableBodyText"/>
            </w:pPr>
            <w:r w:rsidRPr="003C0E24">
              <w:t xml:space="preserve">For </w:t>
            </w:r>
            <w:r>
              <w:t>publishing status</w:t>
            </w:r>
          </w:p>
        </w:tc>
      </w:tr>
      <w:tr w:rsidR="007B1EBA" w:rsidTr="0087341D">
        <w:tc>
          <w:tcPr>
            <w:tcW w:w="1278" w:type="dxa"/>
          </w:tcPr>
          <w:p w:rsidR="007B1EBA" w:rsidRPr="00E675A5" w:rsidRDefault="007B1EBA" w:rsidP="0087341D">
            <w:pPr>
              <w:pStyle w:val="TableBodyText"/>
            </w:pPr>
            <w:r w:rsidRPr="003C0E24">
              <w:t>3</w:t>
            </w:r>
          </w:p>
        </w:tc>
        <w:tc>
          <w:tcPr>
            <w:tcW w:w="3240" w:type="dxa"/>
          </w:tcPr>
          <w:p w:rsidR="007B1EBA" w:rsidRPr="00E675A5" w:rsidRDefault="007B1EBA" w:rsidP="0087341D">
            <w:pPr>
              <w:pStyle w:val="TableBodyText"/>
            </w:pPr>
            <w:r w:rsidRPr="003C0E24">
              <w:t xml:space="preserve">Search </w:t>
            </w:r>
            <w:r>
              <w:t>filter for Distribution settings</w:t>
            </w:r>
          </w:p>
        </w:tc>
        <w:tc>
          <w:tcPr>
            <w:tcW w:w="5338" w:type="dxa"/>
          </w:tcPr>
          <w:p w:rsidR="007B1EBA" w:rsidRPr="00E675A5" w:rsidRDefault="007B1EBA" w:rsidP="0087341D">
            <w:pPr>
              <w:pStyle w:val="TableBodyText"/>
            </w:pPr>
            <w:r>
              <w:t>For content based on distribution channel’s settings</w:t>
            </w:r>
          </w:p>
        </w:tc>
      </w:tr>
    </w:tbl>
    <w:p w:rsidR="007B1EBA" w:rsidRDefault="007B1EBA" w:rsidP="007B1EBA"/>
    <w:p w:rsidR="002B153C" w:rsidRDefault="002B153C" w:rsidP="00C43E46">
      <w:pPr>
        <w:pStyle w:val="SuperHeading"/>
        <w:jc w:val="left"/>
        <w:sectPr w:rsidR="002B153C" w:rsidSect="002B153C">
          <w:pgSz w:w="11908" w:h="16833" w:code="9"/>
          <w:pgMar w:top="1440" w:right="1440" w:bottom="1440" w:left="1440" w:header="720" w:footer="720" w:gutter="0"/>
          <w:cols w:space="720"/>
          <w:docGrid w:linePitch="360"/>
        </w:sectPr>
      </w:pPr>
      <w:bookmarkStart w:id="636" w:name="_Add_the_Transcoding_1"/>
      <w:bookmarkStart w:id="637" w:name="_Preparing_Metadata_for_2"/>
      <w:bookmarkEnd w:id="636"/>
      <w:bookmarkEnd w:id="637"/>
    </w:p>
    <w:p w:rsidR="00D973BB" w:rsidRPr="00FD26C0" w:rsidRDefault="00D973BB" w:rsidP="00D973BB">
      <w:pPr>
        <w:pStyle w:val="SuperHeading"/>
      </w:pPr>
      <w:r w:rsidRPr="00FD26C0">
        <w:t xml:space="preserve">Chapter </w:t>
      </w:r>
      <w:r w:rsidR="009950C3">
        <w:fldChar w:fldCharType="begin"/>
      </w:r>
      <w:r w:rsidR="009950C3">
        <w:instrText>SEQ "CHAPTER"  \N \* MERGEFORMAT</w:instrText>
      </w:r>
      <w:r w:rsidR="009950C3">
        <w:fldChar w:fldCharType="separate"/>
      </w:r>
      <w:r w:rsidR="005A4EFF">
        <w:rPr>
          <w:noProof/>
        </w:rPr>
        <w:t>6</w:t>
      </w:r>
      <w:r w:rsidR="009950C3">
        <w:rPr>
          <w:noProof/>
        </w:rPr>
        <w:fldChar w:fldCharType="end"/>
      </w:r>
    </w:p>
    <w:p w:rsidR="002D2CEC" w:rsidRDefault="00D973BB" w:rsidP="0050202E">
      <w:pPr>
        <w:pStyle w:val="Heading1"/>
      </w:pPr>
      <w:bookmarkStart w:id="638" w:name="_Locating_Files_–"/>
      <w:bookmarkStart w:id="639" w:name="_Locating_Content_in"/>
      <w:bookmarkEnd w:id="638"/>
      <w:bookmarkEnd w:id="639"/>
      <w:r w:rsidRPr="00E47A45">
        <w:t xml:space="preserve">Locating </w:t>
      </w:r>
      <w:r w:rsidR="000869A7" w:rsidRPr="00E47A45">
        <w:t>Content in the KMC</w:t>
      </w:r>
    </w:p>
    <w:p w:rsidR="00071C3D" w:rsidRDefault="000869A7" w:rsidP="00527BFD">
      <w:pPr>
        <w:pStyle w:val="BodyText"/>
        <w:rPr>
          <w:rFonts w:eastAsiaTheme="majorEastAsia"/>
        </w:rPr>
      </w:pPr>
      <w:r>
        <w:t xml:space="preserve"> </w:t>
      </w:r>
      <w:r w:rsidR="002D2CEC">
        <w:fldChar w:fldCharType="begin"/>
      </w:r>
      <w:r w:rsidR="002D2CEC">
        <w:instrText xml:space="preserve"> TC "</w:instrText>
      </w:r>
      <w:r w:rsidR="009950C3">
        <w:fldChar w:fldCharType="begin"/>
      </w:r>
      <w:r w:rsidR="009950C3">
        <w:instrText xml:space="preserve"> STYLEREF  SuperHeading  \* MERGEFORMAT </w:instrText>
      </w:r>
      <w:r w:rsidR="009950C3">
        <w:fldChar w:fldCharType="separate"/>
      </w:r>
      <w:bookmarkStart w:id="640" w:name="_Toc320796824"/>
      <w:r w:rsidR="0066052B" w:rsidRPr="0066052B">
        <w:rPr>
          <w:noProof/>
          <w:lang w:val="en-GB"/>
        </w:rPr>
        <w:instrText>Chapter 6</w:instrText>
      </w:r>
      <w:r w:rsidR="009950C3">
        <w:rPr>
          <w:noProof/>
          <w:lang w:val="en-GB"/>
        </w:rPr>
        <w:fldChar w:fldCharType="end"/>
      </w:r>
      <w:r w:rsidR="002D2CEC">
        <w:instrText xml:space="preserve"> </w:instrText>
      </w:r>
      <w:r w:rsidR="002D2CEC">
        <w:rPr>
          <w:lang w:val="en-GB"/>
        </w:rPr>
        <w:fldChar w:fldCharType="begin"/>
      </w:r>
      <w:r w:rsidR="002D2CEC">
        <w:rPr>
          <w:lang w:val="en-GB"/>
        </w:rPr>
        <w:instrText xml:space="preserve"> STYLEREF  "Heading 1" </w:instrText>
      </w:r>
      <w:r w:rsidR="002D2CEC">
        <w:rPr>
          <w:lang w:val="en-GB"/>
        </w:rPr>
        <w:fldChar w:fldCharType="separate"/>
      </w:r>
      <w:r w:rsidR="002D2CEC">
        <w:rPr>
          <w:noProof/>
          <w:lang w:val="en-GB"/>
        </w:rPr>
        <w:instrText>Locating Content in the KMC</w:instrText>
      </w:r>
      <w:bookmarkEnd w:id="640"/>
      <w:r w:rsidR="002D2CEC">
        <w:rPr>
          <w:lang w:val="en-GB"/>
        </w:rPr>
        <w:fldChar w:fldCharType="end"/>
      </w:r>
      <w:r w:rsidR="002D2CEC">
        <w:instrText xml:space="preserve">" \f C \l "1" </w:instrText>
      </w:r>
      <w:r w:rsidR="002D2CEC">
        <w:fldChar w:fldCharType="end"/>
      </w:r>
      <w:r w:rsidR="00071C3D">
        <w:rPr>
          <w:rFonts w:eastAsiaTheme="majorEastAsia"/>
        </w:rPr>
        <w:t>This section contains the following topics:</w:t>
      </w:r>
    </w:p>
    <w:p w:rsidR="00071C3D" w:rsidRDefault="009950C3" w:rsidP="00071C3D">
      <w:pPr>
        <w:pStyle w:val="ListBullet"/>
        <w:rPr>
          <w:rFonts w:eastAsiaTheme="majorEastAsia"/>
        </w:rPr>
      </w:pPr>
      <w:hyperlink w:anchor="_Filtering_in_the" w:history="1">
        <w:r w:rsidR="00071C3D" w:rsidRPr="00071C3D">
          <w:rPr>
            <w:rStyle w:val="Hyperlink"/>
            <w:rFonts w:eastAsiaTheme="majorEastAsia" w:cs="Arial"/>
          </w:rPr>
          <w:t>Filtering in the Entries Table</w:t>
        </w:r>
      </w:hyperlink>
    </w:p>
    <w:p w:rsidR="00071C3D" w:rsidRDefault="009950C3" w:rsidP="00071C3D">
      <w:pPr>
        <w:pStyle w:val="ListBullet"/>
        <w:rPr>
          <w:rFonts w:eastAsiaTheme="majorEastAsia"/>
        </w:rPr>
      </w:pPr>
      <w:hyperlink w:anchor="_Searching_Playlists" w:history="1">
        <w:r w:rsidR="00071C3D" w:rsidRPr="00071C3D">
          <w:rPr>
            <w:rStyle w:val="Hyperlink"/>
            <w:rFonts w:eastAsiaTheme="majorEastAsia" w:cs="Arial"/>
          </w:rPr>
          <w:t>Searching Playlists</w:t>
        </w:r>
      </w:hyperlink>
    </w:p>
    <w:p w:rsidR="00D973BB" w:rsidRDefault="00D973BB" w:rsidP="00C43F6B">
      <w:pPr>
        <w:pStyle w:val="BodyText"/>
      </w:pPr>
      <w:r w:rsidRPr="00123DCF">
        <w:rPr>
          <w:rFonts w:eastAsiaTheme="majorEastAsia"/>
        </w:rPr>
        <w:t>You can</w:t>
      </w:r>
      <w:r>
        <w:rPr>
          <w:rStyle w:val="Strong"/>
          <w:rFonts w:eastAsiaTheme="majorEastAsia"/>
        </w:rPr>
        <w:t xml:space="preserve"> </w:t>
      </w:r>
      <w:r>
        <w:t xml:space="preserve">use categories, tags, </w:t>
      </w:r>
      <w:r w:rsidR="00231F63">
        <w:t xml:space="preserve">or any </w:t>
      </w:r>
      <w:r w:rsidRPr="000569C0">
        <w:t>of your custom metadata fields</w:t>
      </w:r>
      <w:r w:rsidR="00B90E92">
        <w:t xml:space="preserve"> to locate any file</w:t>
      </w:r>
      <w:r w:rsidR="00231F63">
        <w:t xml:space="preserve"> in the KMC.</w:t>
      </w:r>
    </w:p>
    <w:p w:rsidR="00BC355C" w:rsidRDefault="00BC355C" w:rsidP="008F01DA">
      <w:pPr>
        <w:pStyle w:val="Heading2"/>
      </w:pPr>
      <w:bookmarkStart w:id="641" w:name="_Filtering_in_the"/>
      <w:bookmarkStart w:id="642" w:name="_Filtering_Content_in"/>
      <w:bookmarkStart w:id="643" w:name="_Toc313796601"/>
      <w:bookmarkStart w:id="644" w:name="_Toc320796825"/>
      <w:bookmarkEnd w:id="641"/>
      <w:bookmarkEnd w:id="642"/>
      <w:r>
        <w:t xml:space="preserve">Filtering </w:t>
      </w:r>
      <w:r w:rsidR="00630535">
        <w:t xml:space="preserve">Content </w:t>
      </w:r>
      <w:r>
        <w:t>in the Entries Table</w:t>
      </w:r>
      <w:bookmarkEnd w:id="643"/>
      <w:bookmarkEnd w:id="644"/>
    </w:p>
    <w:p w:rsidR="000869A7" w:rsidRDefault="000869A7" w:rsidP="00C43F6B">
      <w:pPr>
        <w:pStyle w:val="BodyText"/>
      </w:pPr>
      <w:r>
        <w:t>The list of entries can be filtered according to the parameters that are specified in the filter bars on the left side of the page. You can filter content using the search criteria, for a specific category, or use additional filters. If the Entries Table is filtered, a Filtered notification is indicated on the display.</w:t>
      </w:r>
    </w:p>
    <w:p w:rsidR="000869A7" w:rsidRDefault="000869A7" w:rsidP="00C43F6B">
      <w:pPr>
        <w:pStyle w:val="BodyText"/>
      </w:pPr>
      <w:r>
        <w:t>The Filters bar is located to the left of the Entries Table. Use the Filters bar to filter your entry list according to various parameters and search criteria.</w:t>
      </w:r>
    </w:p>
    <w:p w:rsidR="000869A7" w:rsidRDefault="000869A7" w:rsidP="00C43F6B">
      <w:pPr>
        <w:pStyle w:val="BodyText"/>
      </w:pPr>
    </w:p>
    <w:tbl>
      <w:tblPr>
        <w:tblW w:w="9179" w:type="dxa"/>
        <w:tblLayout w:type="fixed"/>
        <w:tblCellMar>
          <w:left w:w="62" w:type="dxa"/>
          <w:right w:w="62" w:type="dxa"/>
        </w:tblCellMar>
        <w:tblLook w:val="0000" w:firstRow="0" w:lastRow="0" w:firstColumn="0" w:lastColumn="0" w:noHBand="0" w:noVBand="0"/>
      </w:tblPr>
      <w:tblGrid>
        <w:gridCol w:w="978"/>
        <w:gridCol w:w="8201"/>
      </w:tblGrid>
      <w:tr w:rsidR="000869A7" w:rsidRPr="00FD26C0" w:rsidTr="0061296E">
        <w:trPr>
          <w:cantSplit/>
          <w:trHeight w:val="854"/>
        </w:trPr>
        <w:tc>
          <w:tcPr>
            <w:tcW w:w="978" w:type="dxa"/>
            <w:tcBorders>
              <w:top w:val="nil"/>
              <w:left w:val="nil"/>
              <w:bottom w:val="nil"/>
              <w:right w:val="nil"/>
            </w:tcBorders>
            <w:tcMar>
              <w:top w:w="0" w:type="dxa"/>
              <w:left w:w="62" w:type="dxa"/>
              <w:bottom w:w="0" w:type="dxa"/>
              <w:right w:w="62" w:type="dxa"/>
            </w:tcMar>
          </w:tcPr>
          <w:p w:rsidR="000869A7" w:rsidRPr="00FD26C0" w:rsidRDefault="000869A7" w:rsidP="00E47A45">
            <w:pPr>
              <w:pStyle w:val="Note"/>
            </w:pPr>
            <w:r>
              <w:rPr>
                <w:noProof/>
                <w:lang w:val="en-US" w:bidi="he-IL"/>
              </w:rPr>
              <w:drawing>
                <wp:inline distT="0" distB="0" distL="0" distR="0" wp14:anchorId="0A1DACD7" wp14:editId="2F7C7345">
                  <wp:extent cx="568960" cy="5334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19">
                            <a:extLst>
                              <a:ext uri="{28A0092B-C50C-407E-A947-70E740481C1C}">
                                <a14:useLocalDpi xmlns:a14="http://schemas.microsoft.com/office/drawing/2010/main" val="0"/>
                              </a:ext>
                            </a:extLst>
                          </a:blip>
                          <a:stretch>
                            <a:fillRect/>
                          </a:stretch>
                        </pic:blipFill>
                        <pic:spPr>
                          <a:xfrm>
                            <a:off x="0" y="0"/>
                            <a:ext cx="568960" cy="533400"/>
                          </a:xfrm>
                          <a:prstGeom prst="rect">
                            <a:avLst/>
                          </a:prstGeom>
                        </pic:spPr>
                      </pic:pic>
                    </a:graphicData>
                  </a:graphic>
                </wp:inline>
              </w:drawing>
            </w:r>
          </w:p>
        </w:tc>
        <w:tc>
          <w:tcPr>
            <w:tcW w:w="8201" w:type="dxa"/>
            <w:tcBorders>
              <w:top w:val="nil"/>
              <w:left w:val="nil"/>
              <w:bottom w:val="nil"/>
              <w:right w:val="nil"/>
            </w:tcBorders>
            <w:shd w:val="clear" w:color="auto" w:fill="E6E6E6"/>
            <w:tcMar>
              <w:top w:w="0" w:type="dxa"/>
              <w:left w:w="62" w:type="dxa"/>
              <w:bottom w:w="0" w:type="dxa"/>
              <w:right w:w="62" w:type="dxa"/>
            </w:tcMar>
          </w:tcPr>
          <w:p w:rsidR="000869A7" w:rsidRPr="00FD26C0" w:rsidRDefault="000869A7" w:rsidP="00E47A45">
            <w:pPr>
              <w:pStyle w:val="Note"/>
            </w:pPr>
            <w:r w:rsidRPr="00FD26C0">
              <w:rPr>
                <w:rStyle w:val="SpecialBold"/>
              </w:rPr>
              <w:t>NOTE:</w:t>
            </w:r>
            <w:r w:rsidRPr="00FD26C0">
              <w:t xml:space="preserve"> </w:t>
            </w:r>
            <w:r>
              <w:t>You can sort the Entries Table by clicking on the various columns or using the scroll bar. You can also select how many items to display per page (10 to 500).</w:t>
            </w:r>
          </w:p>
        </w:tc>
      </w:tr>
    </w:tbl>
    <w:p w:rsidR="000869A7" w:rsidRDefault="00071C3D" w:rsidP="008F01DA">
      <w:pPr>
        <w:pStyle w:val="Heading3"/>
      </w:pPr>
      <w:bookmarkStart w:id="645" w:name="_Toc313796602"/>
      <w:bookmarkStart w:id="646" w:name="_Toc320796826"/>
      <w:r>
        <w:t>Searching T</w:t>
      </w:r>
      <w:r w:rsidR="000869A7">
        <w:t>hrough</w:t>
      </w:r>
      <w:r w:rsidR="000869A7">
        <w:rPr>
          <w:rStyle w:val="apple-converted-space"/>
          <w:rFonts w:ascii="Arial" w:hAnsi="Arial"/>
          <w:color w:val="000000"/>
          <w:sz w:val="27"/>
          <w:szCs w:val="27"/>
        </w:rPr>
        <w:t> </w:t>
      </w:r>
      <w:r w:rsidR="000869A7">
        <w:t>Entries</w:t>
      </w:r>
      <w:bookmarkEnd w:id="645"/>
      <w:bookmarkEnd w:id="646"/>
    </w:p>
    <w:p w:rsidR="000869A7" w:rsidRDefault="000869A7" w:rsidP="00C43F6B">
      <w:pPr>
        <w:pStyle w:val="BodyText"/>
      </w:pPr>
      <w:r>
        <w:t xml:space="preserve">The search box enables you to search for specific entries existing in your account. </w:t>
      </w:r>
    </w:p>
    <w:p w:rsidR="000869A7" w:rsidRPr="008A6135" w:rsidRDefault="000869A7" w:rsidP="008F01DA">
      <w:pPr>
        <w:pStyle w:val="Procedure"/>
      </w:pPr>
      <w:r w:rsidRPr="008A6135">
        <w:t xml:space="preserve">To search for any word in the entry name, tags or both.  </w:t>
      </w:r>
    </w:p>
    <w:p w:rsidR="000869A7" w:rsidRDefault="000869A7" w:rsidP="00927D1E">
      <w:pPr>
        <w:pStyle w:val="ListNumber"/>
        <w:numPr>
          <w:ilvl w:val="0"/>
          <w:numId w:val="159"/>
        </w:numPr>
      </w:pPr>
      <w:r>
        <w:t>Go to the Content tab and select the Manage menu.</w:t>
      </w:r>
    </w:p>
    <w:p w:rsidR="000869A7" w:rsidRDefault="000869A7" w:rsidP="000869A7">
      <w:pPr>
        <w:pStyle w:val="ListNumber"/>
      </w:pPr>
      <w:r>
        <w:t xml:space="preserve">Enter your search criteria and click the magnifying icon on the right, or press Enter.  </w:t>
      </w:r>
    </w:p>
    <w:p w:rsidR="000869A7" w:rsidRDefault="000869A7">
      <w:pPr>
        <w:pStyle w:val="ListContinue"/>
      </w:pPr>
      <w:r>
        <w:t>You can enter textual fields or, f</w:t>
      </w:r>
      <w:r w:rsidRPr="00B90E92">
        <w:t xml:space="preserve">or canned lists use the Metadata Filters. </w:t>
      </w:r>
    </w:p>
    <w:p w:rsidR="000869A7" w:rsidRPr="00B90E92" w:rsidRDefault="000869A7" w:rsidP="000869A7">
      <w:pPr>
        <w:pStyle w:val="BodyText"/>
      </w:pPr>
      <w:r>
        <w:t>Yo</w:t>
      </w:r>
      <w:r w:rsidRPr="00B90E92">
        <w:t xml:space="preserve">u can search for content and </w:t>
      </w:r>
      <w:r>
        <w:t xml:space="preserve">then </w:t>
      </w:r>
      <w:r w:rsidRPr="00B90E92">
        <w:t>create playlists</w:t>
      </w:r>
      <w:r>
        <w:t xml:space="preserve"> containing the filtered content</w:t>
      </w:r>
      <w:r w:rsidRPr="00B90E92">
        <w:t xml:space="preserve">. </w:t>
      </w:r>
    </w:p>
    <w:p w:rsidR="000869A7" w:rsidRDefault="000869A7" w:rsidP="008F01DA">
      <w:pPr>
        <w:pStyle w:val="Procedure"/>
      </w:pPr>
      <w:r>
        <w:t>To create playlists based on filtered content</w:t>
      </w:r>
    </w:p>
    <w:p w:rsidR="00DF110F" w:rsidRDefault="000869A7" w:rsidP="0050202E">
      <w:pPr>
        <w:pStyle w:val="ListNumber"/>
        <w:numPr>
          <w:ilvl w:val="0"/>
          <w:numId w:val="160"/>
        </w:numPr>
      </w:pPr>
      <w:r>
        <w:t>Search for content based on a filter.</w:t>
      </w:r>
    </w:p>
    <w:p w:rsidR="000869A7" w:rsidRPr="0050202E" w:rsidRDefault="00DF110F" w:rsidP="0050202E">
      <w:pPr>
        <w:pStyle w:val="ListNumber"/>
        <w:numPr>
          <w:ilvl w:val="0"/>
          <w:numId w:val="160"/>
        </w:numPr>
        <w:rPr>
          <w:rStyle w:val="Hyperlink"/>
          <w:rFonts w:cs="Arial"/>
          <w:color w:val="666560"/>
        </w:rPr>
      </w:pPr>
      <w:r w:rsidRPr="00402D35">
        <w:t>Cli</w:t>
      </w:r>
      <w:r>
        <w:t>ck Add Playlist to create a playlist.</w:t>
      </w:r>
      <w:r w:rsidR="00AE7070">
        <w:t xml:space="preserve"> </w:t>
      </w:r>
      <w:r w:rsidR="000869A7">
        <w:t>See</w:t>
      </w:r>
      <w:hyperlink w:anchor="_Customizing_Players_and" w:history="1">
        <w:r w:rsidR="000869A7" w:rsidRPr="00AE7070">
          <w:rPr>
            <w:rStyle w:val="Hyperlink"/>
            <w:rFonts w:cs="Arial"/>
          </w:rPr>
          <w:t xml:space="preserve"> </w:t>
        </w:r>
        <w:r w:rsidR="000869A7" w:rsidRPr="00AE7070">
          <w:rPr>
            <w:rStyle w:val="Hyperlink"/>
          </w:rPr>
          <w:t>Creating and Customizing Playlists and Players</w:t>
        </w:r>
        <w:r w:rsidRPr="00AE7070">
          <w:rPr>
            <w:rStyle w:val="Hyperlink"/>
          </w:rPr>
          <w:t>.</w:t>
        </w:r>
      </w:hyperlink>
    </w:p>
    <w:p w:rsidR="000869A7" w:rsidRDefault="000869A7" w:rsidP="008F01DA">
      <w:pPr>
        <w:pStyle w:val="Procedure"/>
      </w:pPr>
      <w:r>
        <w:t>To clear the search box</w:t>
      </w:r>
    </w:p>
    <w:p w:rsidR="000869A7" w:rsidRDefault="000869A7" w:rsidP="000869A7">
      <w:pPr>
        <w:pStyle w:val="ListBullet"/>
      </w:pPr>
      <w:r>
        <w:t xml:space="preserve"> Click the X icon on the right.</w:t>
      </w:r>
    </w:p>
    <w:p w:rsidR="000869A7" w:rsidRDefault="000869A7" w:rsidP="00927D1E">
      <w:pPr>
        <w:pStyle w:val="Heading3"/>
        <w:keepNext/>
      </w:pPr>
      <w:bookmarkStart w:id="647" w:name="_Toc313796603"/>
      <w:bookmarkStart w:id="648" w:name="_Toc320796827"/>
      <w:r>
        <w:t>Defining and Assigning Entry</w:t>
      </w:r>
      <w:r>
        <w:rPr>
          <w:rStyle w:val="apple-converted-space"/>
          <w:rFonts w:ascii="Arial" w:hAnsi="Arial"/>
          <w:color w:val="000000"/>
          <w:sz w:val="27"/>
          <w:szCs w:val="27"/>
        </w:rPr>
        <w:t> </w:t>
      </w:r>
      <w:r>
        <w:t>Categories</w:t>
      </w:r>
      <w:bookmarkEnd w:id="647"/>
      <w:bookmarkEnd w:id="648"/>
    </w:p>
    <w:p w:rsidR="000869A7" w:rsidRDefault="000869A7" w:rsidP="00C43F6B">
      <w:pPr>
        <w:pStyle w:val="BodyText"/>
      </w:pPr>
      <w:r>
        <w:t xml:space="preserve">Media entries can be divided into categories. The different categories are built in a tree-like hierarchy where each category can include multiple sub-categories. You can add or remove categories by clicking on the "Edit" link on the top left corner of the Filter bar, and then clicking on the "+/-" icons that appear when you hover with your mouse over a specific category. You can also drag-and-drop categories from one location of the 'tree' to another. </w:t>
      </w:r>
    </w:p>
    <w:p w:rsidR="000869A7" w:rsidRDefault="000869A7" w:rsidP="008F01DA">
      <w:pPr>
        <w:pStyle w:val="Procedure"/>
      </w:pPr>
      <w:r>
        <w:t>To assign a media entry to a specific category</w:t>
      </w:r>
    </w:p>
    <w:p w:rsidR="000F4FAE" w:rsidRDefault="000869A7" w:rsidP="00927D1E">
      <w:pPr>
        <w:pStyle w:val="ListNumber"/>
        <w:numPr>
          <w:ilvl w:val="0"/>
          <w:numId w:val="161"/>
        </w:numPr>
      </w:pPr>
      <w:r>
        <w:t>Go to the Content tab and select the Manage menu.</w:t>
      </w:r>
    </w:p>
    <w:p w:rsidR="000869A7" w:rsidRDefault="007702A4" w:rsidP="00927D1E">
      <w:pPr>
        <w:pStyle w:val="ListNumber"/>
        <w:numPr>
          <w:ilvl w:val="0"/>
          <w:numId w:val="161"/>
        </w:numPr>
      </w:pPr>
      <w:r>
        <w:t>Drag-</w:t>
      </w:r>
      <w:r w:rsidR="000869A7">
        <w:t>and-drop in the entry from the Entries Table on the right to the desired category on the left.</w:t>
      </w:r>
    </w:p>
    <w:p w:rsidR="000869A7" w:rsidRPr="00D57044" w:rsidRDefault="000869A7">
      <w:pPr>
        <w:pStyle w:val="ListContinue"/>
      </w:pPr>
      <w:r w:rsidRPr="00D57044">
        <w:t>or</w:t>
      </w:r>
    </w:p>
    <w:p w:rsidR="000869A7" w:rsidRPr="00D57044" w:rsidRDefault="000869A7">
      <w:pPr>
        <w:pStyle w:val="ListContinue"/>
      </w:pPr>
      <w:r w:rsidRPr="00D57044">
        <w:t xml:space="preserve">Click on the Entry. </w:t>
      </w:r>
    </w:p>
    <w:p w:rsidR="000869A7" w:rsidRPr="00D57044" w:rsidRDefault="000869A7" w:rsidP="000869A7">
      <w:pPr>
        <w:pStyle w:val="ListNumber"/>
      </w:pPr>
      <w:r w:rsidRPr="00D57044">
        <w:t>Enter the C</w:t>
      </w:r>
      <w:r>
        <w:t>ategory</w:t>
      </w:r>
      <w:r w:rsidRPr="00D57044">
        <w:t xml:space="preserve"> in the Metadata tab.  </w:t>
      </w:r>
    </w:p>
    <w:p w:rsidR="000869A7" w:rsidRPr="0054448D" w:rsidRDefault="000869A7" w:rsidP="000869A7">
      <w:pPr>
        <w:pStyle w:val="ListNumber"/>
      </w:pPr>
      <w:r w:rsidRPr="00D57044">
        <w:t>Click Save and Close</w:t>
      </w:r>
    </w:p>
    <w:p w:rsidR="000869A7" w:rsidRDefault="000869A7" w:rsidP="008F01DA">
      <w:pPr>
        <w:pStyle w:val="Procedure"/>
      </w:pPr>
      <w:r>
        <w:t>To remove an entry from a category</w:t>
      </w:r>
    </w:p>
    <w:p w:rsidR="000869A7" w:rsidRDefault="000869A7" w:rsidP="00927D1E">
      <w:pPr>
        <w:pStyle w:val="ListNumber"/>
        <w:numPr>
          <w:ilvl w:val="0"/>
          <w:numId w:val="169"/>
        </w:numPr>
      </w:pPr>
      <w:r>
        <w:t>Go to the Content tab and select the Manage menu.</w:t>
      </w:r>
    </w:p>
    <w:p w:rsidR="000869A7" w:rsidRDefault="000869A7" w:rsidP="007B2B05">
      <w:pPr>
        <w:pStyle w:val="ListNumber"/>
      </w:pPr>
      <w:r>
        <w:t>Remove the category settings in the Metadata tab.</w:t>
      </w:r>
    </w:p>
    <w:p w:rsidR="000869A7" w:rsidRDefault="000869A7" w:rsidP="000869A7">
      <w:pPr>
        <w:pStyle w:val="ListNumber"/>
      </w:pPr>
      <w:r>
        <w:t>Click Save.</w:t>
      </w:r>
    </w:p>
    <w:tbl>
      <w:tblPr>
        <w:tblW w:w="8714" w:type="dxa"/>
        <w:tblLayout w:type="fixed"/>
        <w:tblCellMar>
          <w:left w:w="62" w:type="dxa"/>
          <w:right w:w="62" w:type="dxa"/>
        </w:tblCellMar>
        <w:tblLook w:val="0000" w:firstRow="0" w:lastRow="0" w:firstColumn="0" w:lastColumn="0" w:noHBand="0" w:noVBand="0"/>
      </w:tblPr>
      <w:tblGrid>
        <w:gridCol w:w="929"/>
        <w:gridCol w:w="7785"/>
      </w:tblGrid>
      <w:tr w:rsidR="000869A7" w:rsidRPr="00FD26C0" w:rsidTr="0061296E">
        <w:trPr>
          <w:cantSplit/>
          <w:trHeight w:val="778"/>
        </w:trPr>
        <w:tc>
          <w:tcPr>
            <w:tcW w:w="929" w:type="dxa"/>
            <w:tcBorders>
              <w:top w:val="nil"/>
              <w:left w:val="nil"/>
              <w:bottom w:val="nil"/>
              <w:right w:val="nil"/>
            </w:tcBorders>
            <w:tcMar>
              <w:top w:w="0" w:type="dxa"/>
              <w:left w:w="62" w:type="dxa"/>
              <w:bottom w:w="0" w:type="dxa"/>
              <w:right w:w="62" w:type="dxa"/>
            </w:tcMar>
          </w:tcPr>
          <w:p w:rsidR="000869A7" w:rsidRPr="00FD26C0" w:rsidRDefault="000869A7" w:rsidP="00C43F6B">
            <w:pPr>
              <w:pStyle w:val="BodyText"/>
            </w:pPr>
            <w:r>
              <w:rPr>
                <w:noProof/>
                <w:lang w:val="en-US" w:bidi="he-IL"/>
              </w:rPr>
              <w:drawing>
                <wp:inline distT="0" distB="0" distL="0" distR="0" wp14:anchorId="51545E29" wp14:editId="2CAD3764">
                  <wp:extent cx="568960" cy="5334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19">
                            <a:extLst>
                              <a:ext uri="{28A0092B-C50C-407E-A947-70E740481C1C}">
                                <a14:useLocalDpi xmlns:a14="http://schemas.microsoft.com/office/drawing/2010/main" val="0"/>
                              </a:ext>
                            </a:extLst>
                          </a:blip>
                          <a:stretch>
                            <a:fillRect/>
                          </a:stretch>
                        </pic:blipFill>
                        <pic:spPr>
                          <a:xfrm>
                            <a:off x="0" y="0"/>
                            <a:ext cx="568960" cy="533400"/>
                          </a:xfrm>
                          <a:prstGeom prst="rect">
                            <a:avLst/>
                          </a:prstGeom>
                        </pic:spPr>
                      </pic:pic>
                    </a:graphicData>
                  </a:graphic>
                </wp:inline>
              </w:drawing>
            </w:r>
          </w:p>
        </w:tc>
        <w:tc>
          <w:tcPr>
            <w:tcW w:w="7785" w:type="dxa"/>
            <w:tcBorders>
              <w:top w:val="nil"/>
              <w:left w:val="nil"/>
              <w:bottom w:val="nil"/>
              <w:right w:val="nil"/>
            </w:tcBorders>
            <w:shd w:val="clear" w:color="auto" w:fill="E6E6E6"/>
            <w:tcMar>
              <w:top w:w="0" w:type="dxa"/>
              <w:left w:w="62" w:type="dxa"/>
              <w:bottom w:w="0" w:type="dxa"/>
              <w:right w:w="62" w:type="dxa"/>
            </w:tcMar>
          </w:tcPr>
          <w:p w:rsidR="000869A7" w:rsidRPr="00D05997" w:rsidRDefault="000869A7" w:rsidP="00C43F6B">
            <w:pPr>
              <w:pStyle w:val="BodyText"/>
            </w:pPr>
            <w:r w:rsidRPr="00FD26C0">
              <w:rPr>
                <w:rStyle w:val="SpecialBold"/>
              </w:rPr>
              <w:t>NOTE:</w:t>
            </w:r>
            <w:r w:rsidRPr="00FD26C0">
              <w:t xml:space="preserve"> </w:t>
            </w:r>
            <w:r>
              <w:t xml:space="preserve">When you click Delete in the Entries table. The entry will be deleted from the account and not only from the category that is currently selected. See </w:t>
            </w:r>
          </w:p>
          <w:p w:rsidR="000869A7" w:rsidRPr="00FD26C0" w:rsidRDefault="009950C3" w:rsidP="00C43F6B">
            <w:pPr>
              <w:pStyle w:val="BodyText"/>
            </w:pPr>
            <w:hyperlink w:anchor="_Delete_Entry" w:history="1">
              <w:r w:rsidR="000869A7" w:rsidRPr="000D4896">
                <w:rPr>
                  <w:rStyle w:val="Hyperlink"/>
                </w:rPr>
                <w:t>Delete Entry</w:t>
              </w:r>
            </w:hyperlink>
            <w:r w:rsidR="00DB7F01">
              <w:rPr>
                <w:rStyle w:val="Hyperlink"/>
              </w:rPr>
              <w:t>.</w:t>
            </w:r>
          </w:p>
        </w:tc>
      </w:tr>
    </w:tbl>
    <w:p w:rsidR="000869A7" w:rsidRDefault="000869A7" w:rsidP="008F01DA">
      <w:pPr>
        <w:pStyle w:val="Heading3"/>
      </w:pPr>
      <w:bookmarkStart w:id="649" w:name="_Toc313796604"/>
      <w:bookmarkStart w:id="650" w:name="_Toc320796828"/>
      <w:r>
        <w:t>Using</w:t>
      </w:r>
      <w:r>
        <w:rPr>
          <w:rStyle w:val="apple-converted-space"/>
          <w:rFonts w:ascii="Arial" w:hAnsi="Arial"/>
          <w:color w:val="000000"/>
          <w:sz w:val="27"/>
          <w:szCs w:val="27"/>
        </w:rPr>
        <w:t> </w:t>
      </w:r>
      <w:r>
        <w:t>Additional Filters</w:t>
      </w:r>
      <w:bookmarkEnd w:id="649"/>
      <w:bookmarkEnd w:id="650"/>
    </w:p>
    <w:p w:rsidR="000869A7" w:rsidRPr="00391BDC" w:rsidRDefault="000869A7" w:rsidP="008F01DA">
      <w:pPr>
        <w:pStyle w:val="Procedure"/>
      </w:pPr>
      <w:r>
        <w:t>To use additional filters</w:t>
      </w:r>
    </w:p>
    <w:p w:rsidR="000869A7" w:rsidRDefault="000869A7" w:rsidP="000869A7">
      <w:pPr>
        <w:pStyle w:val="ListBullet"/>
      </w:pPr>
      <w:r>
        <w:t>Click "Additional Filters" to open more filter options, including:</w:t>
      </w:r>
    </w:p>
    <w:p w:rsidR="000869A7" w:rsidRDefault="000869A7" w:rsidP="00831E12">
      <w:pPr>
        <w:pStyle w:val="ListBullet2"/>
      </w:pPr>
      <w:r>
        <w:t>Between any two specific dates</w:t>
      </w:r>
    </w:p>
    <w:p w:rsidR="000869A7" w:rsidRDefault="000869A7" w:rsidP="00831E12">
      <w:pPr>
        <w:pStyle w:val="ListBullet2"/>
      </w:pPr>
      <w:r>
        <w:t>By media type (Audio, Video, Image , Video Mix, Live Stream)</w:t>
      </w:r>
    </w:p>
    <w:p w:rsidR="000869A7" w:rsidRDefault="000869A7" w:rsidP="00831E12">
      <w:pPr>
        <w:pStyle w:val="ListBullet2"/>
      </w:pPr>
      <w:r>
        <w:t>By Ingestion Status (Ready, No Media, Pending, Uploading, Transcoding, Error)</w:t>
      </w:r>
    </w:p>
    <w:p w:rsidR="000869A7" w:rsidRDefault="000869A7" w:rsidP="00831E12">
      <w:pPr>
        <w:pStyle w:val="ListBullet2"/>
      </w:pPr>
      <w:r>
        <w:t>By duration — Short clips (up to 4 minutes), Medium clips (4 to 20 minutes), Long clips (more than 20 minutes)</w:t>
      </w:r>
    </w:p>
    <w:p w:rsidR="000869A7" w:rsidRDefault="000869A7" w:rsidP="00831E12">
      <w:pPr>
        <w:pStyle w:val="ListBullet2"/>
      </w:pPr>
      <w:r>
        <w:t>By Original or Clipped entries – original media, entries created by clipping</w:t>
      </w:r>
    </w:p>
    <w:p w:rsidR="000869A7" w:rsidRDefault="000869A7" w:rsidP="00831E12">
      <w:pPr>
        <w:pStyle w:val="ListBullet2"/>
        <w:rPr>
          <w:rFonts w:ascii="Times New Roman" w:hAnsi="Times New Roman"/>
        </w:rPr>
      </w:pPr>
      <w:r>
        <w:t>By Scheduling status (Past, Live now, Scheduled to go live at a later date, Scheduled between specified dates)</w:t>
      </w:r>
    </w:p>
    <w:p w:rsidR="000869A7" w:rsidRDefault="000869A7" w:rsidP="00831E12">
      <w:pPr>
        <w:pStyle w:val="ListBullet2"/>
      </w:pPr>
      <w:r>
        <w:t>By moderation status</w:t>
      </w:r>
    </w:p>
    <w:p w:rsidR="000869A7" w:rsidRDefault="000869A7" w:rsidP="00831E12">
      <w:pPr>
        <w:pStyle w:val="ListBullet2"/>
      </w:pPr>
      <w:r>
        <w:t>By Media Replacement Status</w:t>
      </w:r>
    </w:p>
    <w:p w:rsidR="000869A7" w:rsidRDefault="000869A7" w:rsidP="00831E12">
      <w:pPr>
        <w:pStyle w:val="ListBullet2"/>
      </w:pPr>
      <w:r>
        <w:t>By Access Control Profile (</w:t>
      </w:r>
      <w:r w:rsidRPr="00123DCF">
        <w:rPr>
          <w:rStyle w:val="BodyTextChar"/>
        </w:rPr>
        <w:t>see </w:t>
      </w:r>
      <w:hyperlink r:id="rId114" w:anchor="AccessControl" w:history="1">
        <w:r w:rsidRPr="00123DCF">
          <w:rPr>
            <w:rStyle w:val="Hyperlink"/>
          </w:rPr>
          <w:t>Access Control</w:t>
        </w:r>
      </w:hyperlink>
      <w:r>
        <w:rPr>
          <w:rStyle w:val="apple-converted-space"/>
          <w:rFonts w:ascii="Georgia" w:hAnsi="Georgia"/>
          <w:color w:val="000000"/>
          <w:sz w:val="27"/>
          <w:szCs w:val="27"/>
        </w:rPr>
        <w:t> </w:t>
      </w:r>
      <w:r>
        <w:t>for more details)</w:t>
      </w:r>
    </w:p>
    <w:p w:rsidR="000869A7" w:rsidRDefault="000869A7" w:rsidP="00831E12">
      <w:pPr>
        <w:pStyle w:val="ListBullet2"/>
      </w:pPr>
      <w:r>
        <w:t>By video quality (Transcoding Flavor)</w:t>
      </w:r>
    </w:p>
    <w:p w:rsidR="000869A7" w:rsidRDefault="000869A7">
      <w:pPr>
        <w:pStyle w:val="ListContinue"/>
      </w:pPr>
      <w:r>
        <w:t>You can filter content using a single or multiple criteria.</w:t>
      </w:r>
    </w:p>
    <w:p w:rsidR="000869A7" w:rsidRDefault="000869A7" w:rsidP="00927D1E">
      <w:pPr>
        <w:pStyle w:val="Heading3"/>
        <w:keepNext/>
      </w:pPr>
      <w:bookmarkStart w:id="651" w:name="_Filtering_by_Distribution"/>
      <w:bookmarkStart w:id="652" w:name="_Toc313796605"/>
      <w:bookmarkStart w:id="653" w:name="_Toc320796829"/>
      <w:bookmarkEnd w:id="651"/>
      <w:r>
        <w:t>Filtering by</w:t>
      </w:r>
      <w:r>
        <w:rPr>
          <w:rStyle w:val="apple-converted-space"/>
          <w:rFonts w:ascii="Arial" w:hAnsi="Arial"/>
          <w:color w:val="000000"/>
          <w:sz w:val="27"/>
          <w:szCs w:val="27"/>
        </w:rPr>
        <w:t> </w:t>
      </w:r>
      <w:r>
        <w:t>Distribution</w:t>
      </w:r>
      <w:bookmarkEnd w:id="652"/>
      <w:bookmarkEnd w:id="653"/>
    </w:p>
    <w:p w:rsidR="000869A7" w:rsidRDefault="000869A7" w:rsidP="008F01DA">
      <w:pPr>
        <w:pStyle w:val="Procedure"/>
      </w:pPr>
      <w:r>
        <w:t>To display only distributed content in the entries table</w:t>
      </w:r>
    </w:p>
    <w:p w:rsidR="000869A7" w:rsidRDefault="000869A7" w:rsidP="000869A7">
      <w:pPr>
        <w:pStyle w:val="ListBullet"/>
      </w:pPr>
      <w:r>
        <w:t>Select the "Distribution" filter and click one or more distributors to display.</w:t>
      </w:r>
      <w:r w:rsidRPr="00885CC3">
        <w:t xml:space="preserve"> </w:t>
      </w:r>
      <w:r>
        <w:t>See</w:t>
      </w:r>
      <w:r w:rsidRPr="005601D1">
        <w:rPr>
          <w:rStyle w:val="apple-converted-space"/>
          <w:rFonts w:ascii="Georgia" w:hAnsi="Georgia"/>
          <w:color w:val="000000"/>
          <w:sz w:val="27"/>
          <w:szCs w:val="27"/>
        </w:rPr>
        <w:t> </w:t>
      </w:r>
      <w:hyperlink w:anchor="_Distribution_and_Syndication" w:history="1">
        <w:r w:rsidRPr="00391BDC">
          <w:rPr>
            <w:rStyle w:val="Hyperlink"/>
          </w:rPr>
          <w:t>Distribution and Syndication</w:t>
        </w:r>
      </w:hyperlink>
      <w:r>
        <w:t>.</w:t>
      </w:r>
    </w:p>
    <w:p w:rsidR="000869A7" w:rsidRDefault="000869A7" w:rsidP="008F01DA">
      <w:pPr>
        <w:pStyle w:val="Procedure"/>
      </w:pPr>
      <w:r>
        <w:t>To clear the filter</w:t>
      </w:r>
    </w:p>
    <w:p w:rsidR="000869A7" w:rsidRDefault="000869A7" w:rsidP="000869A7">
      <w:pPr>
        <w:pStyle w:val="ListBullet"/>
      </w:pPr>
      <w:r>
        <w:t xml:space="preserve"> Click the distributor names again. </w:t>
      </w:r>
    </w:p>
    <w:p w:rsidR="000869A7" w:rsidRPr="00391BDC" w:rsidRDefault="0012280B" w:rsidP="008F01DA">
      <w:pPr>
        <w:pStyle w:val="Heading3"/>
      </w:pPr>
      <w:bookmarkStart w:id="654" w:name="_Toc313796606"/>
      <w:bookmarkStart w:id="655" w:name="_Toc320796830"/>
      <w:r>
        <w:t>Deleting an</w:t>
      </w:r>
      <w:r w:rsidR="000869A7" w:rsidRPr="00391BDC">
        <w:rPr>
          <w:rStyle w:val="apple-converted-space"/>
        </w:rPr>
        <w:t> </w:t>
      </w:r>
      <w:r w:rsidR="000869A7" w:rsidRPr="00391BDC">
        <w:t>Entry</w:t>
      </w:r>
      <w:bookmarkEnd w:id="654"/>
      <w:bookmarkEnd w:id="655"/>
    </w:p>
    <w:p w:rsidR="000869A7" w:rsidRDefault="000869A7" w:rsidP="008F01DA">
      <w:pPr>
        <w:pStyle w:val="Procedure"/>
      </w:pPr>
      <w:r>
        <w:t>To delete one or more entries</w:t>
      </w:r>
    </w:p>
    <w:p w:rsidR="000869A7" w:rsidRDefault="000869A7" w:rsidP="00927D1E">
      <w:pPr>
        <w:pStyle w:val="ListNumber"/>
        <w:numPr>
          <w:ilvl w:val="0"/>
          <w:numId w:val="162"/>
        </w:numPr>
      </w:pPr>
      <w:r>
        <w:t>Select the entry you would like to delete (or multiple entries using the CTRL key) and press the "Delete" button on the bottom of the page.</w:t>
      </w:r>
    </w:p>
    <w:p w:rsidR="000869A7" w:rsidRDefault="000869A7" w:rsidP="000869A7">
      <w:pPr>
        <w:pStyle w:val="ListNumber"/>
      </w:pPr>
      <w:r w:rsidRPr="00391BDC">
        <w:t xml:space="preserve">A prompt box will ask you to approve your selection and once you click "Yes" the selected entries will be deleted. </w:t>
      </w:r>
    </w:p>
    <w:p w:rsidR="000869A7" w:rsidRPr="00391BDC" w:rsidRDefault="000869A7">
      <w:pPr>
        <w:pStyle w:val="ListContinue"/>
      </w:pPr>
      <w:r w:rsidRPr="00391BDC">
        <w:t>Note that you can delete more than one entry at a time, but only entries appearing on the same page of the main list.</w:t>
      </w:r>
    </w:p>
    <w:p w:rsidR="000869A7" w:rsidRPr="00391BDC" w:rsidRDefault="000869A7" w:rsidP="008F01DA">
      <w:pPr>
        <w:pStyle w:val="Heading3"/>
      </w:pPr>
      <w:bookmarkStart w:id="656" w:name="_Toc313796607"/>
      <w:bookmarkStart w:id="657" w:name="_Toc320796831"/>
      <w:r w:rsidRPr="00391BDC">
        <w:t>Add</w:t>
      </w:r>
      <w:r w:rsidR="0012280B">
        <w:t>ing</w:t>
      </w:r>
      <w:r w:rsidRPr="00391BDC">
        <w:t xml:space="preserve"> Tags</w:t>
      </w:r>
      <w:bookmarkEnd w:id="656"/>
      <w:bookmarkEnd w:id="657"/>
    </w:p>
    <w:p w:rsidR="000869A7" w:rsidRPr="0050202E" w:rsidRDefault="000869A7" w:rsidP="0050202E">
      <w:pPr>
        <w:pStyle w:val="Procedure"/>
      </w:pPr>
      <w:r w:rsidRPr="0050202E">
        <w:t>To add descriptive tags to your entry</w:t>
      </w:r>
    </w:p>
    <w:p w:rsidR="000869A7" w:rsidRDefault="000869A7" w:rsidP="00927D1E">
      <w:pPr>
        <w:pStyle w:val="ListNumber"/>
        <w:numPr>
          <w:ilvl w:val="0"/>
          <w:numId w:val="163"/>
        </w:numPr>
      </w:pPr>
      <w:r>
        <w:t xml:space="preserve">Select one or more entries and clicking the "Add Tags" button on the Manage Tags drop-down menu at the bottom of the page. </w:t>
      </w:r>
    </w:p>
    <w:p w:rsidR="000869A7" w:rsidRDefault="000869A7" w:rsidP="000869A7">
      <w:pPr>
        <w:pStyle w:val="ListNumber"/>
      </w:pPr>
      <w:r>
        <w:t xml:space="preserve">In the "Add Tags" window that opens, type the tags you want to add, separating the different tags by commas. </w:t>
      </w:r>
    </w:p>
    <w:p w:rsidR="000869A7" w:rsidRDefault="000869A7">
      <w:pPr>
        <w:pStyle w:val="ListContinue"/>
      </w:pPr>
      <w:r>
        <w:t xml:space="preserve">You can add tags to more than one entry at a time, but only on entries appearing on the same page of the entries list. </w:t>
      </w:r>
    </w:p>
    <w:p w:rsidR="000869A7" w:rsidRDefault="000869A7" w:rsidP="000869A7">
      <w:pPr>
        <w:pStyle w:val="ListNumber"/>
      </w:pPr>
      <w:r w:rsidRPr="009F1D6F">
        <w:t>Click</w:t>
      </w:r>
      <w:r>
        <w:t xml:space="preserve"> "Save" on the "Add Tags" window to add the tags to all selected entries.</w:t>
      </w:r>
    </w:p>
    <w:p w:rsidR="000869A7" w:rsidRPr="00391BDC" w:rsidRDefault="0012280B" w:rsidP="008F01DA">
      <w:pPr>
        <w:pStyle w:val="Heading3"/>
      </w:pPr>
      <w:bookmarkStart w:id="658" w:name="_Toc313796608"/>
      <w:bookmarkStart w:id="659" w:name="_Toc320796832"/>
      <w:r>
        <w:t>Removing</w:t>
      </w:r>
      <w:r w:rsidR="000869A7" w:rsidRPr="00391BDC">
        <w:t xml:space="preserve"> Tags</w:t>
      </w:r>
      <w:bookmarkEnd w:id="658"/>
      <w:bookmarkEnd w:id="659"/>
    </w:p>
    <w:p w:rsidR="000869A7" w:rsidRDefault="000869A7" w:rsidP="008F01DA">
      <w:pPr>
        <w:pStyle w:val="Procedure"/>
      </w:pPr>
      <w:r>
        <w:t>To remove descriptive tags from your entry</w:t>
      </w:r>
    </w:p>
    <w:p w:rsidR="000869A7" w:rsidRDefault="000869A7" w:rsidP="00927D1E">
      <w:pPr>
        <w:pStyle w:val="ListNumber"/>
        <w:numPr>
          <w:ilvl w:val="0"/>
          <w:numId w:val="164"/>
        </w:numPr>
      </w:pPr>
      <w:r>
        <w:t xml:space="preserve">Select one or more entries and click the "Remove Tags" button on the Manage Tags drop-down menu at the bottom of the page. </w:t>
      </w:r>
    </w:p>
    <w:p w:rsidR="000869A7" w:rsidRDefault="000869A7" w:rsidP="000869A7">
      <w:pPr>
        <w:pStyle w:val="ListNumber"/>
      </w:pPr>
      <w:r>
        <w:t xml:space="preserve">In the "Remove Tags" window that opens, select all the tags you want to remove, using the CTRL key for multiple selection. </w:t>
      </w:r>
    </w:p>
    <w:p w:rsidR="000869A7" w:rsidRDefault="000869A7">
      <w:pPr>
        <w:pStyle w:val="ListContinue"/>
      </w:pPr>
      <w:r>
        <w:t xml:space="preserve">Note that you can remove tags from more than one entry at a time, but only on entries appearing on the same page of the entries list. </w:t>
      </w:r>
    </w:p>
    <w:p w:rsidR="000869A7" w:rsidRDefault="000869A7" w:rsidP="000869A7">
      <w:pPr>
        <w:pStyle w:val="ListNumber"/>
      </w:pPr>
      <w:r>
        <w:t>Click "Remove" on the "Remove Tags" window to remove the tags from all selected entries.</w:t>
      </w:r>
    </w:p>
    <w:p w:rsidR="000869A7" w:rsidRDefault="000869A7" w:rsidP="008F01DA">
      <w:pPr>
        <w:pStyle w:val="Heading2"/>
      </w:pPr>
      <w:bookmarkStart w:id="660" w:name="_Searching_Playlists"/>
      <w:bookmarkStart w:id="661" w:name="_Toc313796609"/>
      <w:bookmarkStart w:id="662" w:name="_Toc320796833"/>
      <w:bookmarkEnd w:id="660"/>
      <w:r w:rsidRPr="000E367A">
        <w:t>Searching</w:t>
      </w:r>
      <w:r>
        <w:t xml:space="preserve"> </w:t>
      </w:r>
      <w:r>
        <w:rPr>
          <w:rStyle w:val="apple-converted-space"/>
        </w:rPr>
        <w:t>Playlists</w:t>
      </w:r>
      <w:bookmarkEnd w:id="661"/>
      <w:bookmarkEnd w:id="662"/>
    </w:p>
    <w:p w:rsidR="000869A7" w:rsidRDefault="000869A7" w:rsidP="00C43F6B">
      <w:pPr>
        <w:pStyle w:val="BodyText"/>
        <w:sectPr w:rsidR="000869A7" w:rsidSect="002B153C">
          <w:pgSz w:w="11908" w:h="16833" w:code="9"/>
          <w:pgMar w:top="1440" w:right="1440" w:bottom="1440" w:left="1440" w:header="720" w:footer="720" w:gutter="0"/>
          <w:cols w:space="720"/>
          <w:docGrid w:linePitch="360"/>
        </w:sectPr>
      </w:pPr>
      <w:r>
        <w:t>Use the Filters pane to search for playlists in your account. You can search for any word in the playlist name, tags or both. You can also filter by date by select a date range or by clicking the calendar icons on the Created between fields.</w:t>
      </w:r>
    </w:p>
    <w:p w:rsidR="002B153C" w:rsidRDefault="002B153C" w:rsidP="00296B38">
      <w:pPr>
        <w:pStyle w:val="SuperHeading"/>
        <w:sectPr w:rsidR="002B153C" w:rsidSect="00906A1B">
          <w:type w:val="continuous"/>
          <w:pgSz w:w="11908" w:h="16833" w:code="9"/>
          <w:pgMar w:top="1440" w:right="1440" w:bottom="1440" w:left="1440" w:header="720" w:footer="720" w:gutter="0"/>
          <w:cols w:space="720"/>
          <w:docGrid w:linePitch="360"/>
        </w:sectPr>
      </w:pPr>
    </w:p>
    <w:p w:rsidR="00296B38" w:rsidRDefault="00296B38" w:rsidP="00296B38">
      <w:pPr>
        <w:pStyle w:val="SuperHeading"/>
        <w:rPr>
          <w:noProof/>
        </w:rPr>
      </w:pPr>
      <w:r w:rsidRPr="00FD26C0">
        <w:t xml:space="preserve">Chapter </w:t>
      </w:r>
      <w:r w:rsidR="009950C3">
        <w:fldChar w:fldCharType="begin"/>
      </w:r>
      <w:r w:rsidR="009950C3">
        <w:instrText>SEQ "CHAPTER"  \N \* MERGEFORMAT</w:instrText>
      </w:r>
      <w:r w:rsidR="009950C3">
        <w:fldChar w:fldCharType="separate"/>
      </w:r>
      <w:r w:rsidR="005A4EFF">
        <w:rPr>
          <w:noProof/>
        </w:rPr>
        <w:t>7</w:t>
      </w:r>
      <w:r w:rsidR="009950C3">
        <w:rPr>
          <w:noProof/>
        </w:rPr>
        <w:fldChar w:fldCharType="end"/>
      </w:r>
    </w:p>
    <w:p w:rsidR="002070E2" w:rsidRDefault="002070E2" w:rsidP="005127A9">
      <w:pPr>
        <w:pStyle w:val="Heading1"/>
      </w:pPr>
      <w:bookmarkStart w:id="663" w:name="_Managing_Access_Control"/>
      <w:bookmarkEnd w:id="663"/>
      <w:r>
        <w:t xml:space="preserve">Managing Access Control Profiles </w:t>
      </w:r>
    </w:p>
    <w:p w:rsidR="002070E2" w:rsidRDefault="002070E2">
      <w:pPr>
        <w:pStyle w:val="BodyText"/>
      </w:pPr>
      <w:r>
        <w:fldChar w:fldCharType="begin"/>
      </w:r>
      <w:r>
        <w:instrText xml:space="preserve"> TC "</w:instrText>
      </w:r>
      <w:r w:rsidR="009950C3">
        <w:fldChar w:fldCharType="begin"/>
      </w:r>
      <w:r w:rsidR="009950C3">
        <w:instrText xml:space="preserve"> STYLEREF  SuperHeading  \* MERGEFORMAT </w:instrText>
      </w:r>
      <w:r w:rsidR="009950C3">
        <w:fldChar w:fldCharType="separate"/>
      </w:r>
      <w:bookmarkStart w:id="664" w:name="_Toc306049603"/>
      <w:bookmarkStart w:id="665" w:name="_Toc313796610"/>
      <w:bookmarkStart w:id="666" w:name="_Toc320796834"/>
      <w:r w:rsidR="005A4EFF" w:rsidRPr="005A4EFF">
        <w:rPr>
          <w:noProof/>
          <w:lang w:val="en-GB"/>
        </w:rPr>
        <w:instrText>Chapter 7</w:instrText>
      </w:r>
      <w:r w:rsidR="009950C3">
        <w:rPr>
          <w:noProof/>
          <w:lang w:val="en-GB"/>
        </w:rPr>
        <w:fldChar w:fldCharType="end"/>
      </w:r>
      <w:r>
        <w:instrText xml:space="preserve"> </w:instrText>
      </w:r>
      <w:r>
        <w:rPr>
          <w:lang w:val="en-GB"/>
        </w:rPr>
        <w:fldChar w:fldCharType="begin"/>
      </w:r>
      <w:r>
        <w:rPr>
          <w:lang w:val="en-GB"/>
        </w:rPr>
        <w:instrText xml:space="preserve"> STYLEREF  "Heading 1" </w:instrText>
      </w:r>
      <w:r>
        <w:rPr>
          <w:lang w:val="en-GB"/>
        </w:rPr>
        <w:fldChar w:fldCharType="separate"/>
      </w:r>
      <w:r w:rsidR="005A4EFF">
        <w:rPr>
          <w:noProof/>
          <w:lang w:val="en-GB"/>
        </w:rPr>
        <w:instrText>Managing Access Control Profiles</w:instrText>
      </w:r>
      <w:bookmarkEnd w:id="664"/>
      <w:bookmarkEnd w:id="665"/>
      <w:bookmarkEnd w:id="666"/>
      <w:r>
        <w:rPr>
          <w:lang w:val="en-GB"/>
        </w:rPr>
        <w:fldChar w:fldCharType="end"/>
      </w:r>
      <w:r>
        <w:instrText xml:space="preserve">" \f C \l "1" </w:instrText>
      </w:r>
      <w:r>
        <w:fldChar w:fldCharType="end"/>
      </w:r>
      <w:r>
        <w:t xml:space="preserve">This section </w:t>
      </w:r>
      <w:r w:rsidR="0012280B">
        <w:t xml:space="preserve">contains </w:t>
      </w:r>
      <w:r>
        <w:t>the following topics:</w:t>
      </w:r>
    </w:p>
    <w:p w:rsidR="00FC73AC" w:rsidRDefault="009950C3" w:rsidP="00FC73AC">
      <w:pPr>
        <w:pStyle w:val="ListBullet"/>
      </w:pPr>
      <w:hyperlink w:anchor="_Access_Control_Settings" w:history="1">
        <w:r w:rsidR="00FC73AC" w:rsidRPr="00FC73AC">
          <w:rPr>
            <w:rStyle w:val="Hyperlink"/>
            <w:rFonts w:cs="Arial"/>
          </w:rPr>
          <w:t>Access Control Profiles</w:t>
        </w:r>
      </w:hyperlink>
    </w:p>
    <w:p w:rsidR="00FC73AC" w:rsidRDefault="009950C3" w:rsidP="00FC73AC">
      <w:pPr>
        <w:pStyle w:val="ListBullet"/>
      </w:pPr>
      <w:hyperlink w:anchor="_Creating_an_Access" w:history="1">
        <w:r w:rsidR="00FC73AC" w:rsidRPr="00FC73AC">
          <w:rPr>
            <w:rStyle w:val="Hyperlink"/>
            <w:rFonts w:cs="Arial"/>
          </w:rPr>
          <w:t>Creating an Access Profile</w:t>
        </w:r>
      </w:hyperlink>
    </w:p>
    <w:p w:rsidR="00FC73AC" w:rsidRDefault="009950C3" w:rsidP="00FC73AC">
      <w:pPr>
        <w:pStyle w:val="ListBullet"/>
      </w:pPr>
      <w:hyperlink w:anchor="_Assigning_an_Access" w:history="1">
        <w:r w:rsidR="00FC73AC" w:rsidRPr="00FC73AC">
          <w:rPr>
            <w:rStyle w:val="Hyperlink"/>
            <w:rFonts w:cs="Arial"/>
          </w:rPr>
          <w:t>Assigning an Access Control Profile to an Entry</w:t>
        </w:r>
      </w:hyperlink>
    </w:p>
    <w:p w:rsidR="00FC73AC" w:rsidRDefault="009950C3" w:rsidP="00FC73AC">
      <w:pPr>
        <w:pStyle w:val="ListBullet"/>
      </w:pPr>
      <w:hyperlink w:anchor="_Content_Scheduling_1" w:history="1">
        <w:r w:rsidR="00FC73AC" w:rsidRPr="00FC73AC">
          <w:rPr>
            <w:rStyle w:val="Hyperlink"/>
            <w:rFonts w:cs="Arial"/>
          </w:rPr>
          <w:t>Content Scheduling</w:t>
        </w:r>
      </w:hyperlink>
    </w:p>
    <w:p w:rsidR="002070E2" w:rsidRDefault="002070E2" w:rsidP="008F01DA">
      <w:pPr>
        <w:pStyle w:val="Heading2"/>
      </w:pPr>
      <w:bookmarkStart w:id="667" w:name="_Access_Control_Settings"/>
      <w:bookmarkStart w:id="668" w:name="_Access_Control_Profiles"/>
      <w:bookmarkStart w:id="669" w:name="_Toc306049604"/>
      <w:bookmarkStart w:id="670" w:name="_Toc313796611"/>
      <w:bookmarkStart w:id="671" w:name="_Toc320796835"/>
      <w:bookmarkEnd w:id="667"/>
      <w:bookmarkEnd w:id="668"/>
      <w:r w:rsidRPr="00A33E6C">
        <w:t xml:space="preserve">Access Control </w:t>
      </w:r>
      <w:r>
        <w:t>Profiles</w:t>
      </w:r>
      <w:bookmarkEnd w:id="669"/>
      <w:bookmarkEnd w:id="670"/>
      <w:bookmarkEnd w:id="671"/>
    </w:p>
    <w:p w:rsidR="00AE49B7" w:rsidRDefault="00AE49B7" w:rsidP="00C43F6B">
      <w:pPr>
        <w:pStyle w:val="BodyText"/>
      </w:pPr>
      <w:r>
        <w:t>Kaltura supports several publication restrictions allowing limited access to content when business requirements dictate it. These restrictions can be placed on the entry level but can also be streamlined to be set automatically or on demand, on a group of items based on a set of criteria, during upload via a bulk upload CSV file</w:t>
      </w:r>
      <w:r w:rsidR="00682EAE">
        <w:t>,</w:t>
      </w:r>
      <w:r>
        <w:t xml:space="preserve"> or during an update transaction using Kaltura’s APIs. </w:t>
      </w:r>
      <w:r w:rsidR="00B13A64">
        <w:rPr>
          <w:lang w:bidi="he-IL"/>
        </w:rPr>
        <w:t xml:space="preserve">See </w:t>
      </w:r>
      <w:hyperlink r:id="rId115" w:history="1">
        <w:r w:rsidR="00B13A64" w:rsidRPr="00982E7C">
          <w:rPr>
            <w:rStyle w:val="Hyperlink"/>
          </w:rPr>
          <w:t>Kaltura API</w:t>
        </w:r>
      </w:hyperlink>
      <w:r w:rsidR="00B13A64" w:rsidRPr="00982E7C">
        <w:rPr>
          <w:rStyle w:val="Hyperlink"/>
        </w:rPr>
        <w:t xml:space="preserve"> </w:t>
      </w:r>
      <w:r w:rsidR="00123DCF" w:rsidRPr="00982E7C">
        <w:rPr>
          <w:rStyle w:val="Hyperlink"/>
        </w:rPr>
        <w:t>documentation</w:t>
      </w:r>
      <w:r w:rsidR="00123DCF" w:rsidRPr="00FC73AC" w:rsidDel="00B13A64">
        <w:t>.</w:t>
      </w:r>
    </w:p>
    <w:p w:rsidR="002070E2" w:rsidRDefault="002070E2" w:rsidP="00C43F6B">
      <w:pPr>
        <w:pStyle w:val="BodyText"/>
      </w:pPr>
      <w:r w:rsidRPr="009677D4">
        <w:t xml:space="preserve">An Access Control </w:t>
      </w:r>
      <w:r>
        <w:t>P</w:t>
      </w:r>
      <w:r w:rsidRPr="009677D4">
        <w:t>rofile defines authorized and restricted domains where your content can or cannot</w:t>
      </w:r>
      <w:r>
        <w:t xml:space="preserve"> be displayed</w:t>
      </w:r>
      <w:r w:rsidRPr="009677D4">
        <w:t>, countries from which it can</w:t>
      </w:r>
      <w:r>
        <w:t xml:space="preserve"> or cannot</w:t>
      </w:r>
      <w:r w:rsidRPr="009677D4">
        <w:t xml:space="preserve"> be viewed</w:t>
      </w:r>
      <w:r>
        <w:t>, white and black lists of IP addresses and authorized and unauthorized domains in which your media can be embedded</w:t>
      </w:r>
      <w:r w:rsidRPr="009677D4">
        <w:t xml:space="preserve">. </w:t>
      </w:r>
      <w:r>
        <w:t xml:space="preserve">Use the Access Control menu to </w:t>
      </w:r>
      <w:r w:rsidRPr="009677D4">
        <w:t>view existing profiles and create new ones.</w:t>
      </w:r>
    </w:p>
    <w:p w:rsidR="005D5EB5" w:rsidRDefault="005D5EB5" w:rsidP="00C43F6B">
      <w:pPr>
        <w:pStyle w:val="BodyText"/>
      </w:pPr>
      <w:r w:rsidRPr="00123DCF">
        <w:t>Controlled access provides authentication and authorization capabilities. Developer authentication is done using a combination of the Partner ID and one of two “secrets”, each providing a different set of authorization capabilities. In return, a Kaltura Session token (“KS”) is generated, thro</w:t>
      </w:r>
      <w:r w:rsidR="00682EAE" w:rsidRPr="003C0E24">
        <w:t>ugh which API calls can be made</w:t>
      </w:r>
      <w:r w:rsidRPr="00123DCF">
        <w:t>.</w:t>
      </w:r>
    </w:p>
    <w:p w:rsidR="00ED6EDD" w:rsidRPr="00E54D7D" w:rsidRDefault="00ED6EDD" w:rsidP="008F01DA">
      <w:pPr>
        <w:pStyle w:val="Heading3"/>
      </w:pPr>
      <w:bookmarkStart w:id="672" w:name="_Toc313796612"/>
      <w:bookmarkStart w:id="673" w:name="_Toc320796836"/>
      <w:r w:rsidRPr="00E54D7D">
        <w:rPr>
          <w:rStyle w:val="Strong"/>
          <w:b w:val="0"/>
          <w:bCs/>
        </w:rPr>
        <w:t>Content Entitlement</w:t>
      </w:r>
      <w:bookmarkEnd w:id="672"/>
      <w:bookmarkEnd w:id="673"/>
    </w:p>
    <w:p w:rsidR="00ED6EDD" w:rsidRPr="00E54D7D" w:rsidRDefault="00ED6EDD" w:rsidP="00C43F6B">
      <w:pPr>
        <w:pStyle w:val="BodyText"/>
      </w:pPr>
      <w:r>
        <w:t>You can segregate your content based on your various user groups and audiences. You can create content channels to be accessed only by certain users, and allow other content items to be available to all.  Access profiles also allow you to manage groups and users on your own identity.</w:t>
      </w:r>
    </w:p>
    <w:p w:rsidR="002070E2" w:rsidRDefault="002070E2" w:rsidP="008F01DA">
      <w:pPr>
        <w:pStyle w:val="Procedure"/>
      </w:pPr>
      <w:r>
        <w:t xml:space="preserve">To view </w:t>
      </w:r>
      <w:r w:rsidRPr="005B4C21">
        <w:t>Access</w:t>
      </w:r>
      <w:r>
        <w:t xml:space="preserve"> Control settings</w:t>
      </w:r>
    </w:p>
    <w:p w:rsidR="002070E2" w:rsidRDefault="002070E2" w:rsidP="002070E2">
      <w:pPr>
        <w:pStyle w:val="ListBullet"/>
      </w:pPr>
      <w:r>
        <w:t xml:space="preserve">Select the </w:t>
      </w:r>
      <w:r w:rsidRPr="00C51B99">
        <w:rPr>
          <w:b/>
        </w:rPr>
        <w:t>Settings</w:t>
      </w:r>
      <w:r>
        <w:t xml:space="preserve"> tab and then select the </w:t>
      </w:r>
      <w:r w:rsidRPr="00C51B99">
        <w:rPr>
          <w:b/>
        </w:rPr>
        <w:t>Access Control</w:t>
      </w:r>
      <w:r>
        <w:t xml:space="preserve"> tab.</w:t>
      </w:r>
    </w:p>
    <w:p w:rsidR="002070E2" w:rsidRPr="00E54D7D" w:rsidRDefault="002070E2" w:rsidP="00C43F6B">
      <w:pPr>
        <w:pStyle w:val="BodyText"/>
      </w:pPr>
      <w:r>
        <w:t xml:space="preserve">The </w:t>
      </w:r>
      <w:r w:rsidRPr="00C51B99">
        <w:t>Access Control Profiles</w:t>
      </w:r>
      <w:r>
        <w:t xml:space="preserve"> window is displayed.</w:t>
      </w:r>
      <w:r w:rsidR="005B4C21">
        <w:t xml:space="preserve"> </w:t>
      </w:r>
      <w:r>
        <w:t>A default access control profile that permits access to all is configured automatically.</w:t>
      </w:r>
    </w:p>
    <w:p w:rsidR="002070E2" w:rsidRPr="006E76E8" w:rsidRDefault="002070E2" w:rsidP="00C43F6B">
      <w:pPr>
        <w:pStyle w:val="BodyText"/>
      </w:pPr>
      <w:r w:rsidRPr="00E54D7D">
        <w:rPr>
          <w:rFonts w:ascii="Calibri" w:hAnsi="Calibri"/>
          <w:b/>
          <w:bCs/>
          <w:noProof/>
          <w:sz w:val="24"/>
          <w:szCs w:val="24"/>
          <w:lang w:val="en-US" w:bidi="he-IL"/>
        </w:rPr>
        <mc:AlternateContent>
          <mc:Choice Requires="wps">
            <w:drawing>
              <wp:anchor distT="0" distB="0" distL="114300" distR="114300" simplePos="0" relativeHeight="251614208" behindDoc="0" locked="0" layoutInCell="1" allowOverlap="1" wp14:anchorId="261509E6" wp14:editId="10299174">
                <wp:simplePos x="0" y="0"/>
                <wp:positionH relativeFrom="column">
                  <wp:posOffset>5562601</wp:posOffset>
                </wp:positionH>
                <wp:positionV relativeFrom="paragraph">
                  <wp:posOffset>755015</wp:posOffset>
                </wp:positionV>
                <wp:extent cx="704850" cy="276225"/>
                <wp:effectExtent l="19050" t="19050" r="19050" b="28575"/>
                <wp:wrapNone/>
                <wp:docPr id="145" name="Oval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850" cy="276225"/>
                        </a:xfrm>
                        <a:prstGeom prst="ellipse">
                          <a:avLst/>
                        </a:prstGeom>
                        <a:noFill/>
                        <a:ln w="28575">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7" o:spid="_x0000_s1026" style="position:absolute;margin-left:438pt;margin-top:59.45pt;width:55.5pt;height:21.7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" filled="f" strokecolor="#ffc000" strokeweight="2.25pt"/>
            </w:pict>
          </mc:Fallback>
        </mc:AlternateContent>
      </w:r>
      <w:r w:rsidRPr="00E54D7D">
        <w:rPr>
          <w:rFonts w:ascii="Calibri" w:hAnsi="Calibri"/>
          <w:b/>
          <w:bCs/>
          <w:noProof/>
          <w:sz w:val="24"/>
          <w:szCs w:val="24"/>
          <w:lang w:val="en-US" w:bidi="he-IL"/>
        </w:rPr>
        <mc:AlternateContent>
          <mc:Choice Requires="wps">
            <w:drawing>
              <wp:anchor distT="0" distB="0" distL="114300" distR="114300" simplePos="0" relativeHeight="251626496" behindDoc="0" locked="0" layoutInCell="1" allowOverlap="1" wp14:anchorId="25BDBAE7" wp14:editId="7AB7E663">
                <wp:simplePos x="0" y="0"/>
                <wp:positionH relativeFrom="column">
                  <wp:posOffset>1181100</wp:posOffset>
                </wp:positionH>
                <wp:positionV relativeFrom="paragraph">
                  <wp:posOffset>70485</wp:posOffset>
                </wp:positionV>
                <wp:extent cx="600075" cy="276225"/>
                <wp:effectExtent l="19050" t="19050" r="28575" b="28575"/>
                <wp:wrapNone/>
                <wp:docPr id="144" name="Oval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075" cy="276225"/>
                        </a:xfrm>
                        <a:prstGeom prst="ellipse">
                          <a:avLst/>
                        </a:prstGeom>
                        <a:noFill/>
                        <a:ln w="28575">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6" o:spid="_x0000_s1026" style="position:absolute;margin-left:93pt;margin-top:5.55pt;width:47.25pt;height:21.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" filled="f" strokecolor="#ffc000" strokeweight="2.25pt"/>
            </w:pict>
          </mc:Fallback>
        </mc:AlternateContent>
      </w:r>
      <w:r w:rsidRPr="00E54D7D">
        <w:rPr>
          <w:rFonts w:ascii="Calibri" w:hAnsi="Calibri"/>
          <w:b/>
          <w:bCs/>
          <w:noProof/>
          <w:sz w:val="24"/>
          <w:szCs w:val="24"/>
          <w:lang w:val="en-US" w:bidi="he-IL"/>
        </w:rPr>
        <w:drawing>
          <wp:inline distT="0" distB="0" distL="0" distR="0" wp14:anchorId="7C0E6630" wp14:editId="4F7333CD">
            <wp:extent cx="6180455" cy="1024240"/>
            <wp:effectExtent l="19050" t="0" r="0" b="0"/>
            <wp:docPr id="5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6" cstate="print"/>
                    <a:srcRect/>
                    <a:stretch>
                      <a:fillRect/>
                    </a:stretch>
                  </pic:blipFill>
                  <pic:spPr bwMode="auto">
                    <a:xfrm>
                      <a:off x="0" y="0"/>
                      <a:ext cx="6180455" cy="1024240"/>
                    </a:xfrm>
                    <a:prstGeom prst="rect">
                      <a:avLst/>
                    </a:prstGeom>
                    <a:noFill/>
                    <a:ln w="9525">
                      <a:noFill/>
                      <a:miter lim="800000"/>
                      <a:headEnd/>
                      <a:tailEnd/>
                    </a:ln>
                  </pic:spPr>
                </pic:pic>
              </a:graphicData>
            </a:graphic>
          </wp:inline>
        </w:drawing>
      </w:r>
    </w:p>
    <w:p w:rsidR="002070E2" w:rsidRDefault="002070E2" w:rsidP="008F01DA">
      <w:pPr>
        <w:pStyle w:val="Heading2"/>
      </w:pPr>
      <w:bookmarkStart w:id="674" w:name="_Creating_an_Access"/>
      <w:bookmarkStart w:id="675" w:name="_Toc306049605"/>
      <w:bookmarkStart w:id="676" w:name="_Toc313796613"/>
      <w:bookmarkStart w:id="677" w:name="_Toc320796837"/>
      <w:bookmarkEnd w:id="674"/>
      <w:r>
        <w:t>Creating an Access</w:t>
      </w:r>
      <w:r w:rsidR="00E40CC6">
        <w:t xml:space="preserve"> </w:t>
      </w:r>
      <w:r>
        <w:t>Profile</w:t>
      </w:r>
      <w:bookmarkEnd w:id="675"/>
      <w:bookmarkEnd w:id="676"/>
      <w:bookmarkEnd w:id="677"/>
    </w:p>
    <w:p w:rsidR="002070E2" w:rsidRDefault="002070E2" w:rsidP="008F01DA">
      <w:pPr>
        <w:pStyle w:val="Procedure"/>
      </w:pPr>
      <w:r w:rsidRPr="005B4C21">
        <w:t>To</w:t>
      </w:r>
      <w:r>
        <w:t xml:space="preserve"> create an access control profile</w:t>
      </w:r>
    </w:p>
    <w:p w:rsidR="002070E2" w:rsidRDefault="002070E2" w:rsidP="00927D1E">
      <w:pPr>
        <w:pStyle w:val="ListNumber"/>
        <w:numPr>
          <w:ilvl w:val="0"/>
          <w:numId w:val="27"/>
        </w:numPr>
      </w:pPr>
      <w:r>
        <w:t xml:space="preserve">Select the </w:t>
      </w:r>
      <w:r w:rsidRPr="005C7B20">
        <w:t>Settings</w:t>
      </w:r>
      <w:r>
        <w:t xml:space="preserve"> tab and then select the </w:t>
      </w:r>
      <w:r w:rsidRPr="005C7B20">
        <w:t>Access Control</w:t>
      </w:r>
      <w:r>
        <w:t xml:space="preserve"> tab.</w:t>
      </w:r>
    </w:p>
    <w:p w:rsidR="002070E2" w:rsidRDefault="002070E2">
      <w:pPr>
        <w:pStyle w:val="ListContinue"/>
      </w:pPr>
      <w:r>
        <w:t xml:space="preserve">The </w:t>
      </w:r>
      <w:r w:rsidRPr="00C51B99">
        <w:t>Access Control Profiles</w:t>
      </w:r>
      <w:r>
        <w:t xml:space="preserve"> window is displayed.</w:t>
      </w:r>
    </w:p>
    <w:p w:rsidR="002070E2" w:rsidRDefault="002070E2" w:rsidP="00123DCF">
      <w:pPr>
        <w:pStyle w:val="ListNumber"/>
      </w:pPr>
      <w:r w:rsidRPr="00AE49B7">
        <w:t>Click</w:t>
      </w:r>
      <w:r>
        <w:t xml:space="preserve"> </w:t>
      </w:r>
      <w:r w:rsidRPr="00AE49B7">
        <w:t>Add Profile</w:t>
      </w:r>
      <w:r>
        <w:t>.</w:t>
      </w:r>
    </w:p>
    <w:p w:rsidR="002070E2" w:rsidRDefault="002070E2">
      <w:pPr>
        <w:pStyle w:val="ListContinue"/>
      </w:pPr>
      <w:r>
        <w:t xml:space="preserve">The </w:t>
      </w:r>
      <w:r w:rsidRPr="00C51B99">
        <w:t xml:space="preserve">New </w:t>
      </w:r>
      <w:r w:rsidRPr="00C13DCD">
        <w:t>A</w:t>
      </w:r>
      <w:r w:rsidRPr="00C51B99">
        <w:t>cce</w:t>
      </w:r>
      <w:r>
        <w:t>ss Control Profile window is displayed.</w:t>
      </w:r>
    </w:p>
    <w:p w:rsidR="00AE49B7" w:rsidRDefault="00AE49B7">
      <w:pPr>
        <w:pStyle w:val="ListContinue"/>
      </w:pPr>
      <w:r w:rsidRPr="00BC2A91">
        <w:rPr>
          <w:noProof/>
          <w:lang w:val="en-US" w:bidi="he-IL"/>
        </w:rPr>
        <w:drawing>
          <wp:inline distT="0" distB="0" distL="0" distR="0" wp14:anchorId="11971CC3" wp14:editId="6D371DC8">
            <wp:extent cx="3254673" cy="3943350"/>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_access_profile.png"/>
                    <pic:cNvPicPr/>
                  </pic:nvPicPr>
                  <pic:blipFill>
                    <a:blip r:embed="rId117">
                      <a:extLst>
                        <a:ext uri="{28A0092B-C50C-407E-A947-70E740481C1C}">
                          <a14:useLocalDpi xmlns:a14="http://schemas.microsoft.com/office/drawing/2010/main" val="0"/>
                        </a:ext>
                      </a:extLst>
                    </a:blip>
                    <a:stretch>
                      <a:fillRect/>
                    </a:stretch>
                  </pic:blipFill>
                  <pic:spPr>
                    <a:xfrm>
                      <a:off x="0" y="0"/>
                      <a:ext cx="3257550" cy="3946836"/>
                    </a:xfrm>
                    <a:prstGeom prst="rect">
                      <a:avLst/>
                    </a:prstGeom>
                  </pic:spPr>
                </pic:pic>
              </a:graphicData>
            </a:graphic>
          </wp:inline>
        </w:drawing>
      </w:r>
    </w:p>
    <w:p w:rsidR="002070E2" w:rsidRDefault="002070E2" w:rsidP="00C43F6B">
      <w:pPr>
        <w:pStyle w:val="BodyText"/>
      </w:pPr>
    </w:p>
    <w:p w:rsidR="002070E2" w:rsidRPr="00AE49B7" w:rsidRDefault="002070E2" w:rsidP="00123DCF">
      <w:pPr>
        <w:pStyle w:val="ListNumber"/>
      </w:pPr>
      <w:r w:rsidRPr="00AE49B7">
        <w:t xml:space="preserve">Enter </w:t>
      </w:r>
      <w:r w:rsidR="00AE49B7">
        <w:t>an informative</w:t>
      </w:r>
      <w:r w:rsidRPr="00AE49B7">
        <w:t xml:space="preserve"> Name and Description for the profile.</w:t>
      </w:r>
    </w:p>
    <w:p w:rsidR="002070E2" w:rsidRPr="00AE49B7" w:rsidRDefault="002070E2" w:rsidP="00123DCF">
      <w:pPr>
        <w:pStyle w:val="ListNumber"/>
      </w:pPr>
      <w:r w:rsidRPr="00AE49B7">
        <w:t xml:space="preserve">Configure the Authorized Domains. See </w:t>
      </w:r>
      <w:hyperlink w:anchor="_Domain_Restrictions" w:history="1">
        <w:r w:rsidRPr="00AE49B7">
          <w:rPr>
            <w:rStyle w:val="Hyperlink"/>
          </w:rPr>
          <w:t>Restricting Domains</w:t>
        </w:r>
      </w:hyperlink>
      <w:r w:rsidRPr="00AE49B7">
        <w:t>.</w:t>
      </w:r>
    </w:p>
    <w:p w:rsidR="002070E2" w:rsidRPr="00AE49B7" w:rsidRDefault="002070E2" w:rsidP="00123DCF">
      <w:pPr>
        <w:pStyle w:val="ListNumber"/>
      </w:pPr>
      <w:r w:rsidRPr="00AE49B7">
        <w:t xml:space="preserve">Configure the Authorized Countries. See </w:t>
      </w:r>
      <w:hyperlink w:anchor="_Restricting_Countries_for" w:history="1">
        <w:r w:rsidRPr="00AE49B7">
          <w:rPr>
            <w:rStyle w:val="Hyperlink"/>
          </w:rPr>
          <w:t>Restricting Countries for Viewing</w:t>
        </w:r>
      </w:hyperlink>
      <w:r w:rsidRPr="00AE49B7">
        <w:t>.</w:t>
      </w:r>
    </w:p>
    <w:p w:rsidR="00A9350A" w:rsidRDefault="002070E2" w:rsidP="00A9350A">
      <w:pPr>
        <w:pStyle w:val="ListNumber"/>
      </w:pPr>
      <w:r w:rsidRPr="00AE49B7">
        <w:t xml:space="preserve">Configure the Authorized IP Addresses. See </w:t>
      </w:r>
      <w:hyperlink w:anchor="_Restricting_Views_by" w:history="1">
        <w:r w:rsidRPr="00633ED7">
          <w:rPr>
            <w:rStyle w:val="Hyperlink"/>
          </w:rPr>
          <w:t>Restricting Views by IP Address</w:t>
        </w:r>
      </w:hyperlink>
      <w:r w:rsidR="00A9350A">
        <w:t>.</w:t>
      </w:r>
    </w:p>
    <w:p w:rsidR="002070E2" w:rsidRPr="00A9350A" w:rsidRDefault="002070E2" w:rsidP="00A9350A">
      <w:pPr>
        <w:pStyle w:val="ListNumber"/>
        <w:rPr>
          <w:rStyle w:val="Hyperlink"/>
          <w:rFonts w:cs="Arial"/>
          <w:color w:val="666560"/>
        </w:rPr>
      </w:pPr>
      <w:r w:rsidRPr="00AE49B7">
        <w:t xml:space="preserve">Configure the Advanced Security. See </w:t>
      </w:r>
      <w:hyperlink w:anchor="_Restricting_Views_with" w:history="1">
        <w:r w:rsidRPr="00633ED7">
          <w:rPr>
            <w:rStyle w:val="Hyperlink"/>
          </w:rPr>
          <w:t>Restricting Views with a Server Side Secret</w:t>
        </w:r>
      </w:hyperlink>
    </w:p>
    <w:p w:rsidR="002070E2" w:rsidRPr="00AE49B7" w:rsidRDefault="002070E2">
      <w:pPr>
        <w:pStyle w:val="ListNumber"/>
      </w:pPr>
      <w:r w:rsidRPr="00AE49B7">
        <w:t xml:space="preserve">Click </w:t>
      </w:r>
      <w:r w:rsidRPr="00633ED7">
        <w:t>Create New</w:t>
      </w:r>
      <w:r w:rsidRPr="00AE49B7">
        <w:t xml:space="preserve">. </w:t>
      </w:r>
    </w:p>
    <w:p w:rsidR="00662C4D" w:rsidRDefault="00662C4D" w:rsidP="00662C4D">
      <w:pPr>
        <w:pStyle w:val="Procedure"/>
      </w:pPr>
      <w:bookmarkStart w:id="678" w:name="_Domain_Restrictions"/>
      <w:bookmarkStart w:id="679" w:name="_Restricting_Domains"/>
      <w:bookmarkStart w:id="680" w:name="_Toc306049606"/>
      <w:bookmarkStart w:id="681" w:name="_Toc313796614"/>
      <w:bookmarkEnd w:id="678"/>
      <w:bookmarkEnd w:id="679"/>
      <w:r w:rsidRPr="005B4C21">
        <w:t>To</w:t>
      </w:r>
      <w:r>
        <w:t xml:space="preserve"> edit an access control profile</w:t>
      </w:r>
    </w:p>
    <w:p w:rsidR="00662C4D" w:rsidRDefault="00662C4D" w:rsidP="0050202E">
      <w:pPr>
        <w:pStyle w:val="ListNumber"/>
        <w:numPr>
          <w:ilvl w:val="0"/>
          <w:numId w:val="207"/>
        </w:numPr>
      </w:pPr>
      <w:r>
        <w:t xml:space="preserve">Select the </w:t>
      </w:r>
      <w:r w:rsidRPr="005C7B20">
        <w:t>Settings</w:t>
      </w:r>
      <w:r>
        <w:t xml:space="preserve"> tab and then select the </w:t>
      </w:r>
      <w:r w:rsidRPr="005C7B20">
        <w:t>Access Control</w:t>
      </w:r>
      <w:r>
        <w:t xml:space="preserve"> tab.</w:t>
      </w:r>
    </w:p>
    <w:p w:rsidR="00662C4D" w:rsidRDefault="00662C4D" w:rsidP="00662C4D">
      <w:pPr>
        <w:pStyle w:val="ListContinue"/>
      </w:pPr>
      <w:r>
        <w:t xml:space="preserve">The </w:t>
      </w:r>
      <w:r w:rsidRPr="00C51B99">
        <w:t>Access Control Profiles</w:t>
      </w:r>
      <w:r>
        <w:t xml:space="preserve"> window is displayed.</w:t>
      </w:r>
    </w:p>
    <w:p w:rsidR="00662C4D" w:rsidRDefault="00662C4D" w:rsidP="00662C4D">
      <w:pPr>
        <w:pStyle w:val="ListNumber"/>
      </w:pPr>
      <w:r>
        <w:t>Select the access profile you want to edit.</w:t>
      </w:r>
    </w:p>
    <w:p w:rsidR="00662C4D" w:rsidRDefault="00662C4D">
      <w:pPr>
        <w:pStyle w:val="ListContinue"/>
      </w:pPr>
      <w:r>
        <w:t xml:space="preserve">The Edit </w:t>
      </w:r>
      <w:r w:rsidRPr="00C13DCD">
        <w:t>A</w:t>
      </w:r>
      <w:r w:rsidRPr="00C51B99">
        <w:t>cce</w:t>
      </w:r>
      <w:r>
        <w:t>ss Control Profile window is displayed.</w:t>
      </w:r>
    </w:p>
    <w:p w:rsidR="00662C4D" w:rsidRDefault="00662C4D">
      <w:pPr>
        <w:pStyle w:val="ListContinue"/>
      </w:pPr>
      <w:r>
        <w:t xml:space="preserve">Modify the profile according to the sections described in </w:t>
      </w:r>
      <w:hyperlink w:anchor="_Creating_an_Access" w:history="1">
        <w:r w:rsidRPr="00662C4D">
          <w:rPr>
            <w:rStyle w:val="Hyperlink"/>
            <w:rFonts w:cs="Arial"/>
          </w:rPr>
          <w:t>Creating an Access Profile</w:t>
        </w:r>
      </w:hyperlink>
      <w:r>
        <w:t xml:space="preserve">. </w:t>
      </w:r>
    </w:p>
    <w:p w:rsidR="002070E2" w:rsidRPr="00EC7B62" w:rsidRDefault="002070E2" w:rsidP="008F01DA">
      <w:pPr>
        <w:pStyle w:val="Heading3"/>
      </w:pPr>
      <w:bookmarkStart w:id="682" w:name="_Toc320796838"/>
      <w:r w:rsidRPr="00EC7B62">
        <w:t>Restricting Domains</w:t>
      </w:r>
      <w:bookmarkEnd w:id="680"/>
      <w:bookmarkEnd w:id="681"/>
      <w:bookmarkEnd w:id="682"/>
    </w:p>
    <w:p w:rsidR="000E4AF8" w:rsidRDefault="000E4AF8" w:rsidP="00C43F6B">
      <w:pPr>
        <w:pStyle w:val="BodyText"/>
      </w:pPr>
      <w:r>
        <w:t xml:space="preserve">Kaltura’s Access Control mechanism provides </w:t>
      </w:r>
      <w:r w:rsidR="00DD6413">
        <w:t xml:space="preserve">the means </w:t>
      </w:r>
      <w:r>
        <w:t>to restrict</w:t>
      </w:r>
      <w:r w:rsidRPr="009804D6">
        <w:t xml:space="preserve"> </w:t>
      </w:r>
      <w:r>
        <w:t>c</w:t>
      </w:r>
      <w:r w:rsidRPr="009804D6">
        <w:t xml:space="preserve">ontent </w:t>
      </w:r>
      <w:r>
        <w:t>playback from</w:t>
      </w:r>
      <w:r w:rsidRPr="009804D6">
        <w:t xml:space="preserve"> </w:t>
      </w:r>
      <w:r>
        <w:t>s</w:t>
      </w:r>
      <w:r w:rsidRPr="009804D6">
        <w:t xml:space="preserve">pecific </w:t>
      </w:r>
      <w:r>
        <w:t>d</w:t>
      </w:r>
      <w:r w:rsidRPr="009804D6">
        <w:t>omains</w:t>
      </w:r>
      <w:r>
        <w:t>. This is useful to prevent scraping of content from your website or re-sharing of content on other sites that are not yours.</w:t>
      </w:r>
    </w:p>
    <w:p w:rsidR="00761831" w:rsidRDefault="00761831" w:rsidP="00C43F6B">
      <w:pPr>
        <w:pStyle w:val="BodyText"/>
      </w:pPr>
      <w:r w:rsidRPr="00A77CE4">
        <w:t>Domain restrictions allow</w:t>
      </w:r>
      <w:r>
        <w:t xml:space="preserve"> you</w:t>
      </w:r>
      <w:r w:rsidRPr="00A77CE4">
        <w:t xml:space="preserve"> to define a “white list” of domains </w:t>
      </w:r>
      <w:r>
        <w:t xml:space="preserve">that allow </w:t>
      </w:r>
      <w:r w:rsidRPr="00A77CE4">
        <w:t>only playback attempts of content placed on these domains to be gr</w:t>
      </w:r>
      <w:r>
        <w:t xml:space="preserve">anted. Any playback attempt via the Kaltura Dynamic Player </w:t>
      </w:r>
      <w:r w:rsidRPr="00A77CE4">
        <w:t xml:space="preserve">placed on a domain </w:t>
      </w:r>
      <w:r w:rsidRPr="00A77CE4">
        <w:rPr>
          <w:i/>
          <w:iCs/>
        </w:rPr>
        <w:t>not</w:t>
      </w:r>
      <w:r w:rsidRPr="00A77CE4">
        <w:t xml:space="preserve"> on this list will be denied. In the same manner a “b</w:t>
      </w:r>
      <w:r w:rsidRPr="00A328AD">
        <w:t>lack list” can be defined perf</w:t>
      </w:r>
      <w:r>
        <w:t>orming the opposite constraint</w:t>
      </w:r>
      <w:r w:rsidR="00A727ED">
        <w:t xml:space="preserve">. </w:t>
      </w:r>
      <w:r>
        <w:t xml:space="preserve"> </w:t>
      </w:r>
      <w:r w:rsidRPr="00A328AD">
        <w:t xml:space="preserve">Any playback attempt from these domains will be denied. </w:t>
      </w:r>
      <w:r>
        <w:t>You can create</w:t>
      </w:r>
      <w:r w:rsidRPr="00A328AD">
        <w:t xml:space="preserve"> a combination of both “white listed” and “black listed” domains.</w:t>
      </w:r>
    </w:p>
    <w:p w:rsidR="002070E2" w:rsidRDefault="002070E2" w:rsidP="008F01DA">
      <w:pPr>
        <w:pStyle w:val="Procedure"/>
      </w:pPr>
      <w:r>
        <w:t>To restrict content to specific domains.</w:t>
      </w:r>
    </w:p>
    <w:p w:rsidR="002070E2" w:rsidRDefault="002070E2">
      <w:pPr>
        <w:pStyle w:val="ListContinue"/>
      </w:pPr>
      <w:r>
        <w:t xml:space="preserve">In the </w:t>
      </w:r>
      <w:r w:rsidRPr="00B32AE5">
        <w:rPr>
          <w:b/>
        </w:rPr>
        <w:t>Authorized Domains</w:t>
      </w:r>
      <w:r>
        <w:t xml:space="preserve"> section, select one of the following options</w:t>
      </w:r>
      <w:r w:rsidR="00A9350A">
        <w:t>:</w:t>
      </w:r>
    </w:p>
    <w:p w:rsidR="002070E2" w:rsidRDefault="002070E2" w:rsidP="00A9350A">
      <w:pPr>
        <w:pStyle w:val="ListBullet"/>
      </w:pPr>
      <w:r>
        <w:t xml:space="preserve">Toggle </w:t>
      </w:r>
      <w:r w:rsidRPr="00C51B99">
        <w:t>All Domains</w:t>
      </w:r>
      <w:r>
        <w:t xml:space="preserve"> – content will display in all domains.</w:t>
      </w:r>
    </w:p>
    <w:p w:rsidR="002070E2" w:rsidRDefault="002070E2" w:rsidP="00A9350A">
      <w:pPr>
        <w:pStyle w:val="ListBullet"/>
      </w:pPr>
      <w:r>
        <w:t xml:space="preserve">Toggle </w:t>
      </w:r>
      <w:r w:rsidRPr="00C51B99">
        <w:t>Only in the following domains</w:t>
      </w:r>
      <w:r>
        <w:t xml:space="preserve"> - enter a site or list of approved sites to display content. See </w:t>
      </w:r>
      <w:hyperlink w:anchor="_Add_or_Remove" w:history="1">
        <w:r>
          <w:rPr>
            <w:rStyle w:val="Hyperlink"/>
          </w:rPr>
          <w:t>Add or Remove a D</w:t>
        </w:r>
        <w:r w:rsidRPr="00D55955">
          <w:rPr>
            <w:rStyle w:val="Hyperlink"/>
          </w:rPr>
          <w:t>omain</w:t>
        </w:r>
      </w:hyperlink>
      <w:r>
        <w:t>.</w:t>
      </w:r>
    </w:p>
    <w:p w:rsidR="00037017" w:rsidRDefault="002070E2" w:rsidP="00A9350A">
      <w:pPr>
        <w:pStyle w:val="ListBullet"/>
      </w:pPr>
      <w:r>
        <w:t xml:space="preserve">Toggle </w:t>
      </w:r>
      <w:r w:rsidRPr="00C51B99">
        <w:t>Block from the following domains</w:t>
      </w:r>
      <w:r>
        <w:t xml:space="preserve"> - enter a domain or list of approved of domains to exclude. See </w:t>
      </w:r>
      <w:hyperlink w:anchor="_Add_or_Remove" w:history="1">
        <w:r>
          <w:rPr>
            <w:rStyle w:val="Hyperlink"/>
          </w:rPr>
          <w:t>Add or Remove a D</w:t>
        </w:r>
        <w:r w:rsidRPr="00D55955">
          <w:rPr>
            <w:rStyle w:val="Hyperlink"/>
          </w:rPr>
          <w:t>omain</w:t>
        </w:r>
      </w:hyperlink>
      <w:r>
        <w:t>.</w:t>
      </w:r>
    </w:p>
    <w:p w:rsidR="002070E2" w:rsidRDefault="002070E2" w:rsidP="008F01DA">
      <w:pPr>
        <w:pStyle w:val="Heading4"/>
      </w:pPr>
      <w:bookmarkStart w:id="683" w:name="_Add_or_Remove"/>
      <w:bookmarkEnd w:id="683"/>
      <w:r>
        <w:t>Add</w:t>
      </w:r>
      <w:r w:rsidR="000F4FAE">
        <w:t>ing</w:t>
      </w:r>
      <w:r>
        <w:t xml:space="preserve"> or Remov</w:t>
      </w:r>
      <w:r w:rsidR="000F4FAE">
        <w:t>ing</w:t>
      </w:r>
      <w:r>
        <w:t xml:space="preserve"> a Domain</w:t>
      </w:r>
    </w:p>
    <w:p w:rsidR="002070E2" w:rsidRDefault="002070E2" w:rsidP="008F01DA">
      <w:pPr>
        <w:pStyle w:val="Procedure"/>
      </w:pPr>
      <w:r>
        <w:t>To add a domain</w:t>
      </w:r>
    </w:p>
    <w:p w:rsidR="002070E2" w:rsidRDefault="002070E2" w:rsidP="00927D1E">
      <w:pPr>
        <w:pStyle w:val="ListNumber"/>
        <w:numPr>
          <w:ilvl w:val="0"/>
          <w:numId w:val="28"/>
        </w:numPr>
      </w:pPr>
      <w:r>
        <w:t xml:space="preserve">Click </w:t>
      </w:r>
      <w:r w:rsidRPr="00E54D7D">
        <w:t>+ Add</w:t>
      </w:r>
      <w:r w:rsidRPr="004B3D0B">
        <w:t xml:space="preserve"> </w:t>
      </w:r>
      <w:r w:rsidRPr="00E54D7D">
        <w:t>another domain</w:t>
      </w:r>
      <w:r>
        <w:t>.</w:t>
      </w:r>
    </w:p>
    <w:p w:rsidR="002070E2" w:rsidRDefault="00904A6E">
      <w:pPr>
        <w:pStyle w:val="ListContinue"/>
      </w:pPr>
      <w:r>
        <w:rPr>
          <w:noProof/>
          <w:lang w:val="en-US" w:bidi="he-IL"/>
        </w:rPr>
        <w:drawing>
          <wp:inline distT="0" distB="0" distL="0" distR="0" wp14:anchorId="61665FC5" wp14:editId="2F750493">
            <wp:extent cx="2523810" cy="180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domain.png"/>
                    <pic:cNvPicPr/>
                  </pic:nvPicPr>
                  <pic:blipFill>
                    <a:blip r:embed="rId118">
                      <a:extLst>
                        <a:ext uri="{28A0092B-C50C-407E-A947-70E740481C1C}">
                          <a14:useLocalDpi xmlns:a14="http://schemas.microsoft.com/office/drawing/2010/main" val="0"/>
                        </a:ext>
                      </a:extLst>
                    </a:blip>
                    <a:stretch>
                      <a:fillRect/>
                    </a:stretch>
                  </pic:blipFill>
                  <pic:spPr>
                    <a:xfrm>
                      <a:off x="0" y="0"/>
                      <a:ext cx="2523810" cy="1800000"/>
                    </a:xfrm>
                    <a:prstGeom prst="rect">
                      <a:avLst/>
                    </a:prstGeom>
                  </pic:spPr>
                </pic:pic>
              </a:graphicData>
            </a:graphic>
          </wp:inline>
        </w:drawing>
      </w:r>
    </w:p>
    <w:p w:rsidR="002070E2" w:rsidRPr="00C51B99" w:rsidRDefault="002070E2" w:rsidP="00B0724F">
      <w:pPr>
        <w:pStyle w:val="ListNumber"/>
      </w:pPr>
      <w:r>
        <w:t xml:space="preserve">Enter the domain name in the format of </w:t>
      </w:r>
      <w:r w:rsidRPr="00C51B99">
        <w:rPr>
          <w:i/>
        </w:rPr>
        <w:t>company.com</w:t>
      </w:r>
    </w:p>
    <w:p w:rsidR="002070E2" w:rsidRDefault="002070E2" w:rsidP="008F01DA">
      <w:pPr>
        <w:pStyle w:val="Procedure"/>
      </w:pPr>
      <w:r>
        <w:t>To remove a domain</w:t>
      </w:r>
    </w:p>
    <w:p w:rsidR="002070E2" w:rsidRDefault="002070E2" w:rsidP="00927D1E">
      <w:pPr>
        <w:pStyle w:val="ListNumber"/>
        <w:numPr>
          <w:ilvl w:val="0"/>
          <w:numId w:val="29"/>
        </w:numPr>
      </w:pPr>
      <w:r>
        <w:t>Select a domain from the listed domains.</w:t>
      </w:r>
    </w:p>
    <w:p w:rsidR="002070E2" w:rsidRDefault="002070E2" w:rsidP="00B0724F">
      <w:pPr>
        <w:pStyle w:val="ListNumber"/>
      </w:pPr>
      <w:r>
        <w:t xml:space="preserve">Click the </w:t>
      </w:r>
      <w:r w:rsidRPr="00C51B99">
        <w:t>Remove selected domains</w:t>
      </w:r>
      <w:r>
        <w:t>.</w:t>
      </w:r>
    </w:p>
    <w:p w:rsidR="002070E2" w:rsidRDefault="002070E2">
      <w:pPr>
        <w:pStyle w:val="ListContinue"/>
      </w:pPr>
      <w:r>
        <w:rPr>
          <w:noProof/>
          <w:lang w:val="en-US" w:bidi="he-IL"/>
        </w:rPr>
        <w:drawing>
          <wp:inline distT="0" distB="0" distL="0" distR="0" wp14:anchorId="373D467B" wp14:editId="44C5B6AC">
            <wp:extent cx="2855847" cy="1447619"/>
            <wp:effectExtent l="0" t="0" r="1905"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_domains.png"/>
                    <pic:cNvPicPr/>
                  </pic:nvPicPr>
                  <pic:blipFill>
                    <a:blip r:embed="rId119">
                      <a:extLst>
                        <a:ext uri="{28A0092B-C50C-407E-A947-70E740481C1C}">
                          <a14:useLocalDpi xmlns:a14="http://schemas.microsoft.com/office/drawing/2010/main" val="0"/>
                        </a:ext>
                      </a:extLst>
                    </a:blip>
                    <a:stretch>
                      <a:fillRect/>
                    </a:stretch>
                  </pic:blipFill>
                  <pic:spPr>
                    <a:xfrm>
                      <a:off x="0" y="0"/>
                      <a:ext cx="2855847" cy="1447619"/>
                    </a:xfrm>
                    <a:prstGeom prst="rect">
                      <a:avLst/>
                    </a:prstGeom>
                  </pic:spPr>
                </pic:pic>
              </a:graphicData>
            </a:graphic>
          </wp:inline>
        </w:drawing>
      </w:r>
    </w:p>
    <w:p w:rsidR="002070E2" w:rsidRPr="00E54D7D" w:rsidRDefault="002070E2">
      <w:pPr>
        <w:pStyle w:val="ListNumber"/>
      </w:pPr>
      <w:r>
        <w:t xml:space="preserve">Click </w:t>
      </w:r>
      <w:r w:rsidRPr="00C51B99">
        <w:t>Yes</w:t>
      </w:r>
      <w:r>
        <w:t>.</w:t>
      </w:r>
    </w:p>
    <w:p w:rsidR="002070E2" w:rsidRDefault="002070E2" w:rsidP="008F01DA">
      <w:pPr>
        <w:pStyle w:val="Heading3"/>
      </w:pPr>
      <w:bookmarkStart w:id="684" w:name="_Geographic_Restrictions"/>
      <w:bookmarkStart w:id="685" w:name="_Restricting_Countries_for"/>
      <w:bookmarkStart w:id="686" w:name="_Toc306049607"/>
      <w:bookmarkStart w:id="687" w:name="_Toc313796615"/>
      <w:bookmarkStart w:id="688" w:name="_Toc320796839"/>
      <w:bookmarkEnd w:id="684"/>
      <w:bookmarkEnd w:id="685"/>
      <w:r w:rsidRPr="009804D6">
        <w:t>Restrict</w:t>
      </w:r>
      <w:r>
        <w:t>ing Countries for Viewing</w:t>
      </w:r>
      <w:bookmarkEnd w:id="686"/>
      <w:bookmarkEnd w:id="687"/>
      <w:bookmarkEnd w:id="688"/>
      <w:r w:rsidRPr="009804D6">
        <w:t xml:space="preserve"> </w:t>
      </w:r>
    </w:p>
    <w:p w:rsidR="002070E2" w:rsidRDefault="00761831" w:rsidP="00C43F6B">
      <w:pPr>
        <w:pStyle w:val="BodyText"/>
      </w:pPr>
      <w:r w:rsidRPr="00A328AD">
        <w:t xml:space="preserve">Geographic restrictions, similar to domain restrictions, allow </w:t>
      </w:r>
      <w:r>
        <w:t xml:space="preserve">you </w:t>
      </w:r>
      <w:r w:rsidRPr="00A328AD">
        <w:t xml:space="preserve">to define a “white list” or a “black list” of specific geographical locations, limiting or enabling playback attempts of content for users located in these locations. For example, </w:t>
      </w:r>
      <w:r w:rsidR="00A727ED">
        <w:t xml:space="preserve">a Kaltura Player </w:t>
      </w:r>
      <w:r w:rsidR="000B0543">
        <w:t xml:space="preserve">entry </w:t>
      </w:r>
      <w:r w:rsidRPr="00A328AD">
        <w:t>assigned with geo-restrictions where the white list contains only Spain can be placed on any domain but will only be playab</w:t>
      </w:r>
      <w:r w:rsidR="000B0543">
        <w:t>le by viewers located in Spain.</w:t>
      </w:r>
    </w:p>
    <w:p w:rsidR="002070E2" w:rsidRDefault="002070E2" w:rsidP="008F01DA">
      <w:pPr>
        <w:pStyle w:val="Procedure"/>
      </w:pPr>
      <w:r>
        <w:t>To restrict content to specific countries</w:t>
      </w:r>
    </w:p>
    <w:p w:rsidR="002070E2" w:rsidRDefault="002070E2">
      <w:pPr>
        <w:pStyle w:val="ListContinue"/>
      </w:pPr>
      <w:r>
        <w:t xml:space="preserve">In the </w:t>
      </w:r>
      <w:r w:rsidRPr="00C51B99">
        <w:rPr>
          <w:b/>
        </w:rPr>
        <w:t xml:space="preserve">Authorized </w:t>
      </w:r>
      <w:r>
        <w:rPr>
          <w:b/>
        </w:rPr>
        <w:t xml:space="preserve">Countries </w:t>
      </w:r>
      <w:r>
        <w:t>section, select one of the following options</w:t>
      </w:r>
    </w:p>
    <w:p w:rsidR="002070E2" w:rsidRDefault="002070E2" w:rsidP="005127A9">
      <w:pPr>
        <w:pStyle w:val="ListBullet"/>
      </w:pPr>
      <w:r>
        <w:t>Toggle Anywhere– content will be displayed in all countries.</w:t>
      </w:r>
    </w:p>
    <w:p w:rsidR="002070E2" w:rsidRDefault="002070E2" w:rsidP="005127A9">
      <w:pPr>
        <w:pStyle w:val="ListBullet"/>
      </w:pPr>
      <w:r>
        <w:t xml:space="preserve">Toggle </w:t>
      </w:r>
      <w:r w:rsidRPr="00C51B99">
        <w:t xml:space="preserve">Only </w:t>
      </w:r>
      <w:r>
        <w:t xml:space="preserve">from the </w:t>
      </w:r>
      <w:r w:rsidRPr="00C51B99">
        <w:t xml:space="preserve">following </w:t>
      </w:r>
      <w:r>
        <w:t xml:space="preserve">countries- select a country or list of approved countries that will display content. See </w:t>
      </w:r>
      <w:hyperlink w:anchor="_Add_or_Remove_1" w:history="1">
        <w:r w:rsidRPr="000C070D">
          <w:rPr>
            <w:rStyle w:val="Hyperlink"/>
          </w:rPr>
          <w:t>Add or Remove Geographic Regions (Countries)</w:t>
        </w:r>
      </w:hyperlink>
      <w:r>
        <w:t xml:space="preserve"> .</w:t>
      </w:r>
    </w:p>
    <w:p w:rsidR="002070E2" w:rsidRDefault="002070E2" w:rsidP="005127A9">
      <w:pPr>
        <w:pStyle w:val="ListBullet"/>
      </w:pPr>
      <w:r>
        <w:t>Toggle Block from the following Countries - enter a country or list of approved of countries to exclude.</w:t>
      </w:r>
      <w:r w:rsidRPr="000C070D">
        <w:t xml:space="preserve"> </w:t>
      </w:r>
      <w:r>
        <w:t xml:space="preserve">See </w:t>
      </w:r>
      <w:hyperlink w:anchor="_Add_or_Remove_1" w:history="1">
        <w:r w:rsidRPr="000C070D">
          <w:rPr>
            <w:rStyle w:val="Hyperlink"/>
          </w:rPr>
          <w:t>Add or Remove Geographic Regions (Countries)</w:t>
        </w:r>
      </w:hyperlink>
      <w:r>
        <w:t>.</w:t>
      </w:r>
    </w:p>
    <w:p w:rsidR="002070E2" w:rsidRDefault="002070E2" w:rsidP="008F01DA">
      <w:pPr>
        <w:pStyle w:val="Heading4"/>
      </w:pPr>
      <w:bookmarkStart w:id="689" w:name="_Add_or_Remove_1"/>
      <w:bookmarkEnd w:id="689"/>
      <w:r>
        <w:t>Add</w:t>
      </w:r>
      <w:r w:rsidR="000F4FAE">
        <w:t>ing</w:t>
      </w:r>
      <w:r>
        <w:t xml:space="preserve"> or Remov</w:t>
      </w:r>
      <w:r w:rsidR="000F4FAE">
        <w:t>ing</w:t>
      </w:r>
      <w:r>
        <w:t xml:space="preserve"> Geographic Regions (Countries)</w:t>
      </w:r>
    </w:p>
    <w:p w:rsidR="002070E2" w:rsidRDefault="002070E2" w:rsidP="008F01DA">
      <w:pPr>
        <w:pStyle w:val="Procedure"/>
      </w:pPr>
      <w:r>
        <w:t>To add a geographic region</w:t>
      </w:r>
    </w:p>
    <w:p w:rsidR="002070E2" w:rsidRDefault="002070E2" w:rsidP="00927D1E">
      <w:pPr>
        <w:pStyle w:val="ListNumber"/>
        <w:numPr>
          <w:ilvl w:val="0"/>
          <w:numId w:val="30"/>
        </w:numPr>
      </w:pPr>
      <w:r>
        <w:t xml:space="preserve">Click </w:t>
      </w:r>
      <w:r w:rsidRPr="00E54D7D">
        <w:t>+ Add</w:t>
      </w:r>
      <w:r w:rsidRPr="004B3D0B">
        <w:t xml:space="preserve"> </w:t>
      </w:r>
      <w:r w:rsidRPr="00E54D7D">
        <w:t>Remove Countries</w:t>
      </w:r>
      <w:r>
        <w:t>.</w:t>
      </w:r>
    </w:p>
    <w:p w:rsidR="002070E2" w:rsidRDefault="00A9350A">
      <w:pPr>
        <w:pStyle w:val="ListContinue"/>
      </w:pPr>
      <w:r>
        <w:rPr>
          <w:noProof/>
          <w:lang w:val="en-US" w:bidi="he-IL"/>
        </w:rPr>
        <w:drawing>
          <wp:inline distT="0" distB="0" distL="0" distR="0" wp14:anchorId="6FFDC417" wp14:editId="75589DDD">
            <wp:extent cx="3305175" cy="2592727"/>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country.png"/>
                    <pic:cNvPicPr/>
                  </pic:nvPicPr>
                  <pic:blipFill>
                    <a:blip r:embed="rId120">
                      <a:extLst>
                        <a:ext uri="{28A0092B-C50C-407E-A947-70E740481C1C}">
                          <a14:useLocalDpi xmlns:a14="http://schemas.microsoft.com/office/drawing/2010/main" val="0"/>
                        </a:ext>
                      </a:extLst>
                    </a:blip>
                    <a:stretch>
                      <a:fillRect/>
                    </a:stretch>
                  </pic:blipFill>
                  <pic:spPr>
                    <a:xfrm>
                      <a:off x="0" y="0"/>
                      <a:ext cx="3306163" cy="2593502"/>
                    </a:xfrm>
                    <a:prstGeom prst="rect">
                      <a:avLst/>
                    </a:prstGeom>
                  </pic:spPr>
                </pic:pic>
              </a:graphicData>
            </a:graphic>
          </wp:inline>
        </w:drawing>
      </w:r>
    </w:p>
    <w:p w:rsidR="002070E2" w:rsidRDefault="002070E2" w:rsidP="008F01DA">
      <w:pPr>
        <w:pStyle w:val="ListNumber"/>
      </w:pPr>
      <w:r>
        <w:t xml:space="preserve">Use the scroll (Ctrl button for multiple selections) and select the countries from the </w:t>
      </w:r>
      <w:r w:rsidRPr="00C51B99">
        <w:t>Countries</w:t>
      </w:r>
      <w:r w:rsidR="007702A4">
        <w:t xml:space="preserve"> List.</w:t>
      </w:r>
    </w:p>
    <w:p w:rsidR="002070E2" w:rsidRDefault="002070E2">
      <w:pPr>
        <w:pStyle w:val="ListNumber"/>
      </w:pPr>
      <w:r>
        <w:t>Use the arrow buttons to transfer the</w:t>
      </w:r>
      <w:r w:rsidR="000C3F58">
        <w:t xml:space="preserve"> selected </w:t>
      </w:r>
      <w:r w:rsidR="00C8021F">
        <w:t>countries to</w:t>
      </w:r>
      <w:r>
        <w:t xml:space="preserve"> the </w:t>
      </w:r>
      <w:r w:rsidRPr="00C51B99">
        <w:t>Allowed Countries</w:t>
      </w:r>
      <w:r>
        <w:t>.</w:t>
      </w:r>
    </w:p>
    <w:p w:rsidR="002070E2" w:rsidRPr="00C51B99" w:rsidRDefault="002070E2">
      <w:pPr>
        <w:pStyle w:val="ListNumber"/>
      </w:pPr>
      <w:r>
        <w:t xml:space="preserve">Click </w:t>
      </w:r>
      <w:r w:rsidRPr="00C51B99">
        <w:t>Save</w:t>
      </w:r>
      <w:r>
        <w:t>.</w:t>
      </w:r>
    </w:p>
    <w:p w:rsidR="002070E2" w:rsidRDefault="002070E2" w:rsidP="008F01DA">
      <w:pPr>
        <w:pStyle w:val="Procedure"/>
      </w:pPr>
      <w:r>
        <w:t>To remove a geographic region</w:t>
      </w:r>
    </w:p>
    <w:p w:rsidR="002070E2" w:rsidRDefault="002070E2" w:rsidP="00927D1E">
      <w:pPr>
        <w:pStyle w:val="ListNumber"/>
        <w:numPr>
          <w:ilvl w:val="0"/>
          <w:numId w:val="189"/>
        </w:numPr>
      </w:pPr>
      <w:r>
        <w:t>Click</w:t>
      </w:r>
      <w:r w:rsidRPr="00E54D7D">
        <w:t>+ Add</w:t>
      </w:r>
      <w:r w:rsidRPr="004B3D0B">
        <w:t xml:space="preserve"> </w:t>
      </w:r>
      <w:r w:rsidRPr="00E54D7D">
        <w:t>Remove Countrie</w:t>
      </w:r>
      <w:r w:rsidR="006B45C1">
        <w:t>s.</w:t>
      </w:r>
      <w:r w:rsidR="000F4FAE" w:rsidRPr="008F01DA">
        <w:rPr>
          <w:noProof/>
          <w:lang w:val="en-US" w:bidi="he-IL"/>
        </w:rPr>
        <w:t xml:space="preserve"> </w:t>
      </w:r>
      <w:r w:rsidRPr="00AB631E">
        <w:rPr>
          <w:noProof/>
          <w:lang w:val="en-US" w:bidi="he-IL"/>
        </w:rPr>
        <w:drawing>
          <wp:inline distT="0" distB="0" distL="0" distR="0" wp14:anchorId="6CBAB500" wp14:editId="51BEA3FB">
            <wp:extent cx="3704275" cy="28765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ricted_countries.png"/>
                    <pic:cNvPicPr/>
                  </pic:nvPicPr>
                  <pic:blipFill>
                    <a:blip r:embed="rId121">
                      <a:extLst>
                        <a:ext uri="{28A0092B-C50C-407E-A947-70E740481C1C}">
                          <a14:useLocalDpi xmlns:a14="http://schemas.microsoft.com/office/drawing/2010/main" val="0"/>
                        </a:ext>
                      </a:extLst>
                    </a:blip>
                    <a:stretch>
                      <a:fillRect/>
                    </a:stretch>
                  </pic:blipFill>
                  <pic:spPr>
                    <a:xfrm>
                      <a:off x="0" y="0"/>
                      <a:ext cx="3703812" cy="2876191"/>
                    </a:xfrm>
                    <a:prstGeom prst="rect">
                      <a:avLst/>
                    </a:prstGeom>
                  </pic:spPr>
                </pic:pic>
              </a:graphicData>
            </a:graphic>
          </wp:inline>
        </w:drawing>
      </w:r>
    </w:p>
    <w:p w:rsidR="002070E2" w:rsidRDefault="002070E2" w:rsidP="008F01DA">
      <w:pPr>
        <w:pStyle w:val="ListNumber"/>
      </w:pPr>
      <w:r>
        <w:t xml:space="preserve">Use the scroll (Ctrl button for multiple selections) and select the countries from the </w:t>
      </w:r>
      <w:r w:rsidR="000C3F58" w:rsidRPr="00B0117A">
        <w:t>Restricted Co</w:t>
      </w:r>
      <w:r w:rsidR="000C3F58" w:rsidRPr="00C51B99">
        <w:t>untries</w:t>
      </w:r>
      <w:r>
        <w:t>.</w:t>
      </w:r>
    </w:p>
    <w:p w:rsidR="000C3F58" w:rsidRDefault="000C3F58" w:rsidP="000C3F58">
      <w:pPr>
        <w:pStyle w:val="ListNumber"/>
      </w:pPr>
      <w:r>
        <w:t xml:space="preserve">Use the arrow buttons to transfer the selected countries to the </w:t>
      </w:r>
      <w:r w:rsidRPr="00C51B99">
        <w:t>Allowed Countries</w:t>
      </w:r>
      <w:r>
        <w:t>.</w:t>
      </w:r>
    </w:p>
    <w:p w:rsidR="002070E2" w:rsidRDefault="002070E2">
      <w:pPr>
        <w:pStyle w:val="ListNumber"/>
      </w:pPr>
      <w:r>
        <w:t>Click Save.</w:t>
      </w:r>
    </w:p>
    <w:p w:rsidR="002070E2" w:rsidRDefault="002070E2" w:rsidP="008F01DA">
      <w:pPr>
        <w:pStyle w:val="Heading3"/>
      </w:pPr>
      <w:bookmarkStart w:id="690" w:name="_Restricting_Views_by"/>
      <w:bookmarkStart w:id="691" w:name="_Toc306049608"/>
      <w:bookmarkStart w:id="692" w:name="_Toc313796616"/>
      <w:bookmarkStart w:id="693" w:name="_Toc320796840"/>
      <w:bookmarkEnd w:id="690"/>
      <w:r w:rsidRPr="009804D6">
        <w:t>Restrict</w:t>
      </w:r>
      <w:r>
        <w:t>ing Views</w:t>
      </w:r>
      <w:r w:rsidRPr="009804D6">
        <w:t xml:space="preserve"> </w:t>
      </w:r>
      <w:r>
        <w:t>by IP Address</w:t>
      </w:r>
      <w:bookmarkEnd w:id="691"/>
      <w:bookmarkEnd w:id="692"/>
      <w:bookmarkEnd w:id="693"/>
    </w:p>
    <w:p w:rsidR="002070E2" w:rsidRDefault="002070E2" w:rsidP="00C43F6B">
      <w:pPr>
        <w:pStyle w:val="BodyText"/>
      </w:pPr>
      <w:r>
        <w:t>You can restrict content view by IP addresses or ranges and determine which IP ranges will be allowed to view the content.</w:t>
      </w:r>
    </w:p>
    <w:p w:rsidR="00E60402" w:rsidRDefault="00E60402" w:rsidP="008F01DA">
      <w:pPr>
        <w:pStyle w:val="Procedure"/>
      </w:pPr>
      <w:r>
        <w:t xml:space="preserve">To </w:t>
      </w:r>
      <w:r w:rsidR="000C3F58">
        <w:t>r</w:t>
      </w:r>
      <w:r w:rsidRPr="009804D6">
        <w:t>estrict</w:t>
      </w:r>
      <w:r>
        <w:t xml:space="preserve"> Views</w:t>
      </w:r>
      <w:r w:rsidRPr="009804D6">
        <w:t xml:space="preserve"> </w:t>
      </w:r>
      <w:r>
        <w:t>by IP Address</w:t>
      </w:r>
    </w:p>
    <w:p w:rsidR="002070E2" w:rsidRDefault="002070E2" w:rsidP="002070E2">
      <w:pPr>
        <w:pStyle w:val="ListBullet"/>
      </w:pPr>
      <w:r>
        <w:t xml:space="preserve">In the </w:t>
      </w:r>
      <w:r w:rsidRPr="00C51B99">
        <w:rPr>
          <w:b/>
        </w:rPr>
        <w:t xml:space="preserve">Authorized </w:t>
      </w:r>
      <w:r>
        <w:rPr>
          <w:b/>
        </w:rPr>
        <w:t xml:space="preserve">IPs </w:t>
      </w:r>
      <w:r>
        <w:t>section, select one of the following options</w:t>
      </w:r>
    </w:p>
    <w:p w:rsidR="002070E2" w:rsidRDefault="002070E2" w:rsidP="00831E12">
      <w:pPr>
        <w:pStyle w:val="ListBullet2"/>
      </w:pPr>
      <w:r>
        <w:t>Toggle All IPs – content will be displayed for all IP addresses.</w:t>
      </w:r>
    </w:p>
    <w:p w:rsidR="002070E2" w:rsidRDefault="002070E2" w:rsidP="00831E12">
      <w:pPr>
        <w:pStyle w:val="ListBullet2"/>
      </w:pPr>
      <w:r>
        <w:t xml:space="preserve">Toggle </w:t>
      </w:r>
      <w:r w:rsidRPr="001B007F">
        <w:t xml:space="preserve">Only from the following IPs- </w:t>
      </w:r>
      <w:r>
        <w:t xml:space="preserve">select a range of approved IPs that will display content. See </w:t>
      </w:r>
      <w:hyperlink w:anchor="_Add_or_Remove_2" w:history="1">
        <w:r w:rsidRPr="001B007F">
          <w:rPr>
            <w:rStyle w:val="Hyperlink"/>
          </w:rPr>
          <w:t>Add or Remove IP Addresses</w:t>
        </w:r>
      </w:hyperlink>
      <w:r>
        <w:t>.</w:t>
      </w:r>
    </w:p>
    <w:p w:rsidR="002070E2" w:rsidRDefault="002070E2" w:rsidP="00831E12">
      <w:pPr>
        <w:pStyle w:val="ListBullet2"/>
      </w:pPr>
      <w:r>
        <w:t xml:space="preserve">Toggle </w:t>
      </w:r>
      <w:r w:rsidRPr="001B007F">
        <w:t>Block from the following IPs</w:t>
      </w:r>
      <w:r>
        <w:t>- enter a range of approved IPs that should be excluded from content viewing.</w:t>
      </w:r>
      <w:r w:rsidRPr="001B007F">
        <w:t xml:space="preserve"> </w:t>
      </w:r>
      <w:r>
        <w:t xml:space="preserve">See </w:t>
      </w:r>
      <w:hyperlink w:anchor="_Add_or_Remove_2" w:history="1">
        <w:r w:rsidRPr="001B007F">
          <w:rPr>
            <w:rStyle w:val="Hyperlink"/>
          </w:rPr>
          <w:t>Add or Remove IP Addresses</w:t>
        </w:r>
      </w:hyperlink>
      <w:r>
        <w:t>.</w:t>
      </w:r>
    </w:p>
    <w:p w:rsidR="002070E2" w:rsidRDefault="002070E2" w:rsidP="008F01DA">
      <w:pPr>
        <w:pStyle w:val="Heading4"/>
      </w:pPr>
      <w:bookmarkStart w:id="694" w:name="_Add_or_Remove_2"/>
      <w:bookmarkEnd w:id="694"/>
      <w:r>
        <w:t>Add</w:t>
      </w:r>
      <w:r w:rsidR="000F4FAE">
        <w:t>ing</w:t>
      </w:r>
      <w:r>
        <w:t xml:space="preserve"> or Remov</w:t>
      </w:r>
      <w:r w:rsidR="000F4FAE">
        <w:t>ing</w:t>
      </w:r>
      <w:r>
        <w:t xml:space="preserve"> IP Addresses</w:t>
      </w:r>
    </w:p>
    <w:p w:rsidR="002070E2" w:rsidRDefault="002070E2" w:rsidP="008F01DA">
      <w:pPr>
        <w:pStyle w:val="Procedure"/>
      </w:pPr>
      <w:r>
        <w:t>To add or block IP addresses</w:t>
      </w:r>
    </w:p>
    <w:p w:rsidR="002070E2" w:rsidRDefault="002070E2" w:rsidP="00927D1E">
      <w:pPr>
        <w:pStyle w:val="ListNumber"/>
        <w:numPr>
          <w:ilvl w:val="0"/>
          <w:numId w:val="31"/>
        </w:numPr>
      </w:pPr>
      <w:r>
        <w:t xml:space="preserve">Click </w:t>
      </w:r>
      <w:r w:rsidRPr="00E54D7D">
        <w:t>+ Add Another IP</w:t>
      </w:r>
      <w:r>
        <w:t>.</w:t>
      </w:r>
    </w:p>
    <w:p w:rsidR="002070E2" w:rsidRDefault="002070E2">
      <w:pPr>
        <w:pStyle w:val="ListContinue"/>
      </w:pPr>
      <w:r>
        <w:rPr>
          <w:noProof/>
          <w:lang w:val="en-US" w:bidi="he-IL"/>
        </w:rPr>
        <w:drawing>
          <wp:inline distT="0" distB="0" distL="0" distR="0" wp14:anchorId="19A5AC14" wp14:editId="03C73138">
            <wp:extent cx="2533334" cy="2466667"/>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ip.png"/>
                    <pic:cNvPicPr/>
                  </pic:nvPicPr>
                  <pic:blipFill>
                    <a:blip r:embed="rId122">
                      <a:extLst>
                        <a:ext uri="{28A0092B-C50C-407E-A947-70E740481C1C}">
                          <a14:useLocalDpi xmlns:a14="http://schemas.microsoft.com/office/drawing/2010/main" val="0"/>
                        </a:ext>
                      </a:extLst>
                    </a:blip>
                    <a:stretch>
                      <a:fillRect/>
                    </a:stretch>
                  </pic:blipFill>
                  <pic:spPr>
                    <a:xfrm>
                      <a:off x="0" y="0"/>
                      <a:ext cx="2533334" cy="2466667"/>
                    </a:xfrm>
                    <a:prstGeom prst="rect">
                      <a:avLst/>
                    </a:prstGeom>
                  </pic:spPr>
                </pic:pic>
              </a:graphicData>
            </a:graphic>
          </wp:inline>
        </w:drawing>
      </w:r>
    </w:p>
    <w:p w:rsidR="002070E2" w:rsidRDefault="002070E2" w:rsidP="00B0724F">
      <w:pPr>
        <w:pStyle w:val="ListNumber"/>
      </w:pPr>
      <w:r>
        <w:t xml:space="preserve">Use the </w:t>
      </w:r>
      <w:r w:rsidRPr="00890503">
        <w:t>notation</w:t>
      </w:r>
      <w:r>
        <w:t xml:space="preserve"> indicated to enter IP addresses.</w:t>
      </w:r>
    </w:p>
    <w:p w:rsidR="002070E2" w:rsidRPr="00C51B99" w:rsidRDefault="002070E2">
      <w:pPr>
        <w:pStyle w:val="ListNumber"/>
      </w:pPr>
      <w:r w:rsidRPr="00890503">
        <w:t>Click</w:t>
      </w:r>
      <w:r>
        <w:t xml:space="preserve"> </w:t>
      </w:r>
      <w:r w:rsidRPr="00890503">
        <w:t>Save</w:t>
      </w:r>
      <w:r>
        <w:t>.</w:t>
      </w:r>
    </w:p>
    <w:p w:rsidR="002070E2" w:rsidRDefault="002070E2" w:rsidP="008F01DA">
      <w:pPr>
        <w:pStyle w:val="Procedure"/>
      </w:pPr>
      <w:r>
        <w:t xml:space="preserve">To </w:t>
      </w:r>
      <w:r w:rsidR="00123DCF">
        <w:t>remove IP</w:t>
      </w:r>
      <w:r>
        <w:t xml:space="preserve"> addresses</w:t>
      </w:r>
    </w:p>
    <w:p w:rsidR="002070E2" w:rsidRDefault="002070E2" w:rsidP="00927D1E">
      <w:pPr>
        <w:pStyle w:val="ListNumber"/>
        <w:numPr>
          <w:ilvl w:val="0"/>
          <w:numId w:val="32"/>
        </w:numPr>
      </w:pPr>
      <w:r>
        <w:t>Highlight the IPs you want to remove from the restricted list.</w:t>
      </w:r>
    </w:p>
    <w:p w:rsidR="002070E2" w:rsidRDefault="002070E2" w:rsidP="00B0724F">
      <w:pPr>
        <w:pStyle w:val="ListNumber"/>
      </w:pPr>
      <w:r>
        <w:t xml:space="preserve">Click </w:t>
      </w:r>
      <w:r w:rsidRPr="00C51B99">
        <w:t>+</w:t>
      </w:r>
      <w:r>
        <w:t>Remove Selected IPs.</w:t>
      </w:r>
    </w:p>
    <w:p w:rsidR="00A9350A" w:rsidRDefault="002070E2">
      <w:pPr>
        <w:pStyle w:val="ListContinue"/>
      </w:pPr>
      <w:r>
        <w:t xml:space="preserve">A warning message is displayed. </w:t>
      </w:r>
    </w:p>
    <w:p w:rsidR="002070E2" w:rsidRPr="00742E7B" w:rsidRDefault="002070E2" w:rsidP="00A9350A">
      <w:pPr>
        <w:pStyle w:val="ListNumber"/>
      </w:pPr>
      <w:r>
        <w:t xml:space="preserve">Click </w:t>
      </w:r>
      <w:r w:rsidRPr="00BD44D1">
        <w:t>Yes</w:t>
      </w:r>
      <w:r>
        <w:t>.</w:t>
      </w:r>
    </w:p>
    <w:p w:rsidR="002070E2" w:rsidRDefault="002070E2" w:rsidP="008F01DA">
      <w:pPr>
        <w:pStyle w:val="Heading3"/>
      </w:pPr>
      <w:bookmarkStart w:id="695" w:name="_Restricting_Views_with"/>
      <w:bookmarkStart w:id="696" w:name="_Toc306049609"/>
      <w:bookmarkStart w:id="697" w:name="_Toc313796617"/>
      <w:bookmarkStart w:id="698" w:name="_Toc320796841"/>
      <w:bookmarkEnd w:id="695"/>
      <w:r>
        <w:t xml:space="preserve">Restricting Views with a </w:t>
      </w:r>
      <w:bookmarkEnd w:id="696"/>
      <w:r>
        <w:t>Kaltura Session</w:t>
      </w:r>
      <w:bookmarkEnd w:id="697"/>
      <w:bookmarkEnd w:id="698"/>
    </w:p>
    <w:p w:rsidR="009475A6" w:rsidRPr="000B0543" w:rsidRDefault="000B0543" w:rsidP="00DF5422">
      <w:pPr>
        <w:pStyle w:val="BodyText"/>
      </w:pPr>
      <w:r w:rsidRPr="002C65B7">
        <w:t xml:space="preserve">Often, the user authentication/entitlement mechanism </w:t>
      </w:r>
      <w:r>
        <w:t xml:space="preserve">that decides </w:t>
      </w:r>
      <w:r w:rsidRPr="002C65B7">
        <w:t>whether a user is entitled to access a specific media entry or not</w:t>
      </w:r>
      <w:r>
        <w:t>,</w:t>
      </w:r>
      <w:r w:rsidRPr="002C65B7">
        <w:t xml:space="preserve"> will reside outside of Kaltura.</w:t>
      </w:r>
      <w:r>
        <w:t xml:space="preserve"> When the authentication mechanism resides outside Kaltura,</w:t>
      </w:r>
      <w:r w:rsidRPr="002C65B7">
        <w:t xml:space="preserve"> </w:t>
      </w:r>
      <w:r>
        <w:t>we</w:t>
      </w:r>
      <w:r w:rsidRPr="002C65B7">
        <w:t xml:space="preserve"> recommend</w:t>
      </w:r>
      <w:r>
        <w:t xml:space="preserve"> that you </w:t>
      </w:r>
      <w:r w:rsidRPr="002C65B7">
        <w:t xml:space="preserve">use an Advanced Kaltura Session (KS) based Access Control </w:t>
      </w:r>
      <w:r>
        <w:t xml:space="preserve">mechanism, that permits </w:t>
      </w:r>
      <w:r w:rsidRPr="002C65B7">
        <w:t>access to the media only when a valid K</w:t>
      </w:r>
      <w:r w:rsidR="009475A6">
        <w:t xml:space="preserve">altura </w:t>
      </w:r>
      <w:r w:rsidRPr="002C65B7">
        <w:t>S</w:t>
      </w:r>
      <w:r w:rsidR="009475A6">
        <w:t>ession</w:t>
      </w:r>
      <w:r w:rsidRPr="002C65B7">
        <w:t xml:space="preserve"> is provided</w:t>
      </w:r>
      <w:r w:rsidR="009475A6">
        <w:t xml:space="preserve">. </w:t>
      </w:r>
      <w:r>
        <w:t>.</w:t>
      </w:r>
      <w:r w:rsidR="009475A6">
        <w:t>The external entitlement mechanism will then generate the valid Kaltura Session when users should be permitted to view the content.</w:t>
      </w:r>
    </w:p>
    <w:p w:rsidR="002070E2" w:rsidRDefault="00782C22" w:rsidP="00DF5422">
      <w:pPr>
        <w:pStyle w:val="BodyText"/>
      </w:pPr>
      <w:r>
        <w:t xml:space="preserve">The session is created using a secret. </w:t>
      </w:r>
      <w:r w:rsidR="002070E2" w:rsidRPr="002C65B7">
        <w:t>The external entitlement mechanism will then generate the valid KS when users should be permitted to view the content.</w:t>
      </w:r>
      <w:r w:rsidR="002070E2">
        <w:t xml:space="preserve"> Common examples include - </w:t>
      </w:r>
    </w:p>
    <w:p w:rsidR="002070E2" w:rsidRPr="000E367A" w:rsidRDefault="00123DCF" w:rsidP="00DF5422">
      <w:pPr>
        <w:pStyle w:val="BodyText"/>
      </w:pPr>
      <w:r>
        <w:t>When implementing</w:t>
      </w:r>
      <w:r w:rsidR="002070E2" w:rsidRPr="000E367A">
        <w:t xml:space="preserve"> paid content where the payment gateway is not Kaltura</w:t>
      </w:r>
      <w:r w:rsidR="00DD6413">
        <w:t>,</w:t>
      </w:r>
      <w:r w:rsidR="00580EDF">
        <w:t xml:space="preserve"> </w:t>
      </w:r>
      <w:r w:rsidR="00DD6413">
        <w:t>th</w:t>
      </w:r>
      <w:r w:rsidR="002070E2" w:rsidRPr="000E367A">
        <w:t>e server processing the payment will be the mechanism deciding on entitlement. After the payment is processed, the payment server creates a valid Kaltura Session by calling the Kaltura API and passes that KS to the Kaltura player.</w:t>
      </w:r>
    </w:p>
    <w:p w:rsidR="002070E2" w:rsidRPr="000E367A" w:rsidRDefault="002070E2" w:rsidP="00DF5422">
      <w:pPr>
        <w:pStyle w:val="BodyText"/>
      </w:pPr>
      <w:r w:rsidRPr="000E367A">
        <w:t>When implementing a single-sign-on and permissions mechanism using LDAP or other authentication mechanism outside of Kaltura</w:t>
      </w:r>
      <w:r w:rsidR="00F67A4D" w:rsidRPr="000E367A">
        <w:t xml:space="preserve">, </w:t>
      </w:r>
      <w:r w:rsidRPr="000E367A">
        <w:t xml:space="preserve">the server responsible </w:t>
      </w:r>
      <w:r w:rsidR="00123DCF" w:rsidRPr="000E367A">
        <w:t>for user</w:t>
      </w:r>
      <w:r w:rsidRPr="000E367A">
        <w:t xml:space="preserve"> authentication contains the entitlement logic. The authentication server will call the Kaltura API and generate a valid KS when appropriate.</w:t>
      </w:r>
    </w:p>
    <w:p w:rsidR="00F67A4D" w:rsidRPr="000E367A" w:rsidRDefault="00F67A4D" w:rsidP="00DF5422">
      <w:pPr>
        <w:pStyle w:val="BodyText"/>
      </w:pPr>
      <w:r w:rsidRPr="000E367A">
        <w:t xml:space="preserve">A </w:t>
      </w:r>
      <w:r w:rsidR="00B850D4" w:rsidRPr="000E367A">
        <w:t xml:space="preserve">Kaltura Player </w:t>
      </w:r>
      <w:r w:rsidRPr="000E367A">
        <w:t>marked with tokenized access requires a “session token” to be created and provided during every playback. A session token can only be created by a developer possessing valid credentials and expires after a limited amount of time. Thus, even if an attempt to grab the item’s direct URL is successful, the playback session will soon expire and without possession of the valid credentials, regeneration of a new token will not be possible.</w:t>
      </w:r>
    </w:p>
    <w:p w:rsidR="00F67A4D" w:rsidRDefault="00F67A4D" w:rsidP="00DF5422">
      <w:pPr>
        <w:pStyle w:val="BodyText"/>
      </w:pPr>
      <w:r>
        <w:t>This option is useful to prevent scraping of content from your website or re-sharing of content on other sites that are not yours and provides an additional amount of security to content display.</w:t>
      </w:r>
    </w:p>
    <w:p w:rsidR="00014F5C" w:rsidRPr="00E54D7D" w:rsidRDefault="00014F5C" w:rsidP="008F01DA">
      <w:pPr>
        <w:pStyle w:val="Heading3"/>
      </w:pPr>
      <w:bookmarkStart w:id="699" w:name="_Toc313796618"/>
      <w:bookmarkStart w:id="700" w:name="_Toc320796842"/>
      <w:r w:rsidRPr="00E54D7D">
        <w:t>Pay-Per-View</w:t>
      </w:r>
      <w:bookmarkEnd w:id="699"/>
      <w:bookmarkEnd w:id="700"/>
    </w:p>
    <w:p w:rsidR="00F67A4D" w:rsidRPr="00F67A4D" w:rsidRDefault="00014F5C" w:rsidP="00C43F6B">
      <w:pPr>
        <w:pStyle w:val="BodyText"/>
      </w:pPr>
      <w:r>
        <w:t>You can e</w:t>
      </w:r>
      <w:r w:rsidRPr="00E54D7D">
        <w:t>nable paid programming with</w:t>
      </w:r>
      <w:r>
        <w:t xml:space="preserve"> a</w:t>
      </w:r>
      <w:r w:rsidRPr="00E54D7D">
        <w:t xml:space="preserve"> video preview, and easy, on-the-fly payment</w:t>
      </w:r>
      <w:r>
        <w:t xml:space="preserve"> options for full video access.</w:t>
      </w:r>
    </w:p>
    <w:p w:rsidR="002070E2" w:rsidRDefault="002070E2" w:rsidP="008F01DA">
      <w:pPr>
        <w:pStyle w:val="Procedure"/>
      </w:pPr>
      <w:r>
        <w:t>To create a Kaltura Session restriction to view content</w:t>
      </w:r>
    </w:p>
    <w:p w:rsidR="002070E2" w:rsidRPr="008F01DA" w:rsidRDefault="002070E2" w:rsidP="008F01DA">
      <w:pPr>
        <w:pStyle w:val="ListBullet"/>
      </w:pPr>
      <w:r w:rsidRPr="008F01DA">
        <w:t>Check</w:t>
      </w:r>
      <w:r w:rsidR="00A9350A" w:rsidRPr="008F01DA">
        <w:t xml:space="preserve"> Secure </w:t>
      </w:r>
      <w:r w:rsidRPr="008F01DA">
        <w:t xml:space="preserve">viewing of this video with Kaltura </w:t>
      </w:r>
      <w:r w:rsidR="00123DCF" w:rsidRPr="008F01DA">
        <w:t>Session (</w:t>
      </w:r>
      <w:r w:rsidRPr="008F01DA">
        <w:t>KS).</w:t>
      </w:r>
    </w:p>
    <w:p w:rsidR="002070E2" w:rsidRDefault="002070E2" w:rsidP="008F01DA">
      <w:pPr>
        <w:pStyle w:val="Procedure"/>
      </w:pPr>
      <w:r>
        <w:t>To enable a free preview</w:t>
      </w:r>
    </w:p>
    <w:p w:rsidR="002070E2" w:rsidRPr="00EC7B62" w:rsidRDefault="002070E2" w:rsidP="00927D1E">
      <w:pPr>
        <w:pStyle w:val="ListNumber"/>
        <w:numPr>
          <w:ilvl w:val="0"/>
          <w:numId w:val="33"/>
        </w:numPr>
      </w:pPr>
      <w:r w:rsidRPr="00F67A4D">
        <w:t>Check</w:t>
      </w:r>
      <w:r w:rsidRPr="00EC7B62">
        <w:t xml:space="preserve"> </w:t>
      </w:r>
      <w:r w:rsidRPr="00F67A4D">
        <w:t>Free Preview</w:t>
      </w:r>
      <w:r w:rsidRPr="00EC7B62">
        <w:t>.</w:t>
      </w:r>
    </w:p>
    <w:p w:rsidR="00966C91" w:rsidRPr="005C7B20" w:rsidRDefault="002070E2" w:rsidP="00B0724F">
      <w:pPr>
        <w:pStyle w:val="ListNumber"/>
        <w:rPr>
          <w:rFonts w:ascii="Calibri" w:hAnsi="Calibri"/>
          <w:bCs/>
          <w:sz w:val="24"/>
          <w:szCs w:val="24"/>
        </w:rPr>
      </w:pPr>
      <w:r w:rsidRPr="00EC7B62">
        <w:t xml:space="preserve">Enter </w:t>
      </w:r>
      <w:r w:rsidRPr="00F67A4D">
        <w:t>the</w:t>
      </w:r>
      <w:r w:rsidRPr="00EC7B62">
        <w:t xml:space="preserve"> amount of time in seconds for the free preview display.</w:t>
      </w:r>
    </w:p>
    <w:p w:rsidR="002070E2" w:rsidRDefault="002070E2" w:rsidP="008F01DA">
      <w:pPr>
        <w:pStyle w:val="Heading2"/>
      </w:pPr>
      <w:bookmarkStart w:id="701" w:name="_Assigning_an_Access"/>
      <w:bookmarkStart w:id="702" w:name="_Toc306049610"/>
      <w:bookmarkStart w:id="703" w:name="_Toc313796619"/>
      <w:bookmarkStart w:id="704" w:name="_Toc320796843"/>
      <w:bookmarkEnd w:id="701"/>
      <w:r w:rsidRPr="009804D6">
        <w:t>Assigning an Access Control Profile to an Entry</w:t>
      </w:r>
      <w:bookmarkEnd w:id="702"/>
      <w:bookmarkEnd w:id="703"/>
      <w:bookmarkEnd w:id="704"/>
    </w:p>
    <w:p w:rsidR="009167CD" w:rsidRDefault="002070E2" w:rsidP="00C43F6B">
      <w:pPr>
        <w:pStyle w:val="BodyText"/>
      </w:pPr>
      <w:r w:rsidRPr="00B850D4">
        <w:t>You</w:t>
      </w:r>
      <w:r>
        <w:t xml:space="preserve"> can assign an Access Control Profile to an entry</w:t>
      </w:r>
      <w:bookmarkStart w:id="705" w:name="Assigning_a_profile"/>
      <w:bookmarkEnd w:id="705"/>
      <w:r>
        <w:t>.</w:t>
      </w:r>
    </w:p>
    <w:p w:rsidR="002070E2" w:rsidRPr="00B850D4" w:rsidRDefault="002070E2" w:rsidP="008F01DA">
      <w:pPr>
        <w:pStyle w:val="Procedure"/>
      </w:pPr>
      <w:r w:rsidRPr="00B850D4">
        <w:t>To assign an access control profile to an entry</w:t>
      </w:r>
    </w:p>
    <w:p w:rsidR="002070E2" w:rsidRPr="004B3D0B" w:rsidRDefault="002070E2" w:rsidP="00927D1E">
      <w:pPr>
        <w:pStyle w:val="ListNumber"/>
        <w:numPr>
          <w:ilvl w:val="0"/>
          <w:numId w:val="34"/>
        </w:numPr>
      </w:pPr>
      <w:r w:rsidRPr="004B3D0B">
        <w:t xml:space="preserve">Go to </w:t>
      </w:r>
      <w:r w:rsidRPr="005C7B20">
        <w:t>Content</w:t>
      </w:r>
      <w:r w:rsidRPr="004B3D0B">
        <w:t xml:space="preserve"> tab and select the </w:t>
      </w:r>
      <w:r w:rsidRPr="005C7B20">
        <w:t>Manage</w:t>
      </w:r>
      <w:r>
        <w:t xml:space="preserve"> menu</w:t>
      </w:r>
      <w:r w:rsidRPr="004B3D0B">
        <w:t>.</w:t>
      </w:r>
    </w:p>
    <w:p w:rsidR="002070E2" w:rsidRPr="004B3D0B" w:rsidRDefault="002070E2" w:rsidP="00B0724F">
      <w:pPr>
        <w:pStyle w:val="ListNumber"/>
      </w:pPr>
      <w:r w:rsidRPr="004B3D0B">
        <w:t xml:space="preserve">Click on the </w:t>
      </w:r>
      <w:r>
        <w:t>e</w:t>
      </w:r>
      <w:r w:rsidRPr="004B3D0B">
        <w:t xml:space="preserve">ntry to which you want to assign an </w:t>
      </w:r>
      <w:r w:rsidRPr="005C7B20">
        <w:t>Access Control Profile</w:t>
      </w:r>
      <w:r w:rsidRPr="004B3D0B">
        <w:t xml:space="preserve">. </w:t>
      </w:r>
    </w:p>
    <w:p w:rsidR="002070E2" w:rsidRPr="004B3D0B" w:rsidRDefault="002070E2">
      <w:pPr>
        <w:pStyle w:val="ListNumber"/>
      </w:pPr>
      <w:r w:rsidRPr="004B3D0B">
        <w:t xml:space="preserve">Go to the </w:t>
      </w:r>
      <w:r w:rsidRPr="00BD44D1">
        <w:t>Access Control</w:t>
      </w:r>
      <w:r w:rsidRPr="004B3D0B">
        <w:t xml:space="preserve"> tab and select an existing </w:t>
      </w:r>
      <w:r>
        <w:t>p</w:t>
      </w:r>
      <w:r w:rsidRPr="004B3D0B">
        <w:t>rofile from the drop-down menu.</w:t>
      </w:r>
    </w:p>
    <w:p w:rsidR="002070E2" w:rsidRPr="004B3D0B" w:rsidRDefault="002070E2">
      <w:pPr>
        <w:pStyle w:val="ListNumber"/>
      </w:pPr>
      <w:r w:rsidRPr="004B3D0B">
        <w:t xml:space="preserve">Click </w:t>
      </w:r>
      <w:r w:rsidRPr="00BD44D1">
        <w:t>Save Changes</w:t>
      </w:r>
      <w:r w:rsidRPr="004B3D0B">
        <w:t xml:space="preserve"> to complete the process</w:t>
      </w:r>
      <w:r>
        <w:t>.</w:t>
      </w:r>
      <w:r w:rsidRPr="00BD44D1">
        <w:rPr>
          <w:rFonts w:ascii="Calibri" w:hAnsi="Calibri"/>
          <w:bCs/>
          <w:noProof/>
          <w:sz w:val="24"/>
          <w:szCs w:val="24"/>
        </w:rPr>
        <w:t xml:space="preserve"> </w:t>
      </w:r>
      <w:r w:rsidRPr="006F39A4">
        <w:rPr>
          <w:noProof/>
          <w:lang w:val="en-US" w:bidi="he-IL"/>
        </w:rPr>
        <w:drawing>
          <wp:inline distT="0" distB="0" distL="0" distR="0" wp14:anchorId="0BB7DC6E" wp14:editId="27902C72">
            <wp:extent cx="4526280" cy="2301498"/>
            <wp:effectExtent l="19050" t="0" r="7620" b="0"/>
            <wp:docPr id="49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3" cstate="print"/>
                    <a:srcRect/>
                    <a:stretch>
                      <a:fillRect/>
                    </a:stretch>
                  </pic:blipFill>
                  <pic:spPr bwMode="auto">
                    <a:xfrm>
                      <a:off x="0" y="0"/>
                      <a:ext cx="4526280" cy="2301498"/>
                    </a:xfrm>
                    <a:prstGeom prst="rect">
                      <a:avLst/>
                    </a:prstGeom>
                    <a:noFill/>
                    <a:ln w="9525">
                      <a:noFill/>
                      <a:miter lim="800000"/>
                      <a:headEnd/>
                      <a:tailEnd/>
                    </a:ln>
                  </pic:spPr>
                </pic:pic>
              </a:graphicData>
            </a:graphic>
          </wp:inline>
        </w:drawing>
      </w:r>
    </w:p>
    <w:p w:rsidR="00AB40F2" w:rsidRDefault="00AB40F2" w:rsidP="008F01DA">
      <w:pPr>
        <w:pStyle w:val="Heading3"/>
      </w:pPr>
      <w:bookmarkStart w:id="706" w:name="_Content_Scheduling"/>
      <w:bookmarkStart w:id="707" w:name="_Toc313796620"/>
      <w:bookmarkStart w:id="708" w:name="_Toc320796844"/>
      <w:bookmarkStart w:id="709" w:name="_Toc306049611"/>
      <w:bookmarkEnd w:id="706"/>
      <w:r>
        <w:t>Assigning an Access Profile to a Bulk Upload</w:t>
      </w:r>
      <w:bookmarkEnd w:id="707"/>
      <w:bookmarkEnd w:id="708"/>
    </w:p>
    <w:p w:rsidR="00AB40F2" w:rsidRDefault="00AB40F2" w:rsidP="00C43F6B">
      <w:pPr>
        <w:pStyle w:val="BodyText"/>
      </w:pPr>
      <w:r>
        <w:t xml:space="preserve">A default access profile is included with the KMC. After you create an Access Profile, an ID is created and listed in the Access Control page. </w:t>
      </w:r>
    </w:p>
    <w:p w:rsidR="00AB40F2" w:rsidRDefault="00AB40F2" w:rsidP="008F01DA">
      <w:pPr>
        <w:pStyle w:val="Procedure"/>
      </w:pPr>
      <w:r>
        <w:t>To assign an access profile to a bulk upload</w:t>
      </w:r>
    </w:p>
    <w:p w:rsidR="00AB40F2" w:rsidRDefault="00AB40F2" w:rsidP="008631B0">
      <w:pPr>
        <w:pStyle w:val="ListBullet"/>
      </w:pPr>
      <w:r>
        <w:t xml:space="preserve">Set the ID from the Access Control List to the </w:t>
      </w:r>
      <w:r w:rsidR="004546BF">
        <w:t>access</w:t>
      </w:r>
      <w:r w:rsidRPr="0076219F">
        <w:t>ControlProfileId</w:t>
      </w:r>
      <w:r>
        <w:t xml:space="preserve"> in your CSV</w:t>
      </w:r>
    </w:p>
    <w:p w:rsidR="00AB40F2" w:rsidRDefault="00AB40F2" w:rsidP="008631B0">
      <w:pPr>
        <w:pStyle w:val="ListBullet"/>
      </w:pPr>
      <w:r>
        <w:t xml:space="preserve">Set the profile ID from the Access Control List to the </w:t>
      </w:r>
      <w:r w:rsidRPr="00C81601">
        <w:t xml:space="preserve">accessControlId </w:t>
      </w:r>
      <w:r>
        <w:t xml:space="preserve">in your XML file. </w:t>
      </w:r>
    </w:p>
    <w:p w:rsidR="00D771CF" w:rsidRPr="00D771CF" w:rsidRDefault="002070E2" w:rsidP="008F01DA">
      <w:pPr>
        <w:pStyle w:val="Heading2"/>
      </w:pPr>
      <w:bookmarkStart w:id="710" w:name="_Content_Scheduling_1"/>
      <w:bookmarkStart w:id="711" w:name="_Toc313796621"/>
      <w:bookmarkStart w:id="712" w:name="_Toc320796845"/>
      <w:bookmarkEnd w:id="710"/>
      <w:r w:rsidRPr="009804D6">
        <w:t>Content Scheduling</w:t>
      </w:r>
      <w:bookmarkEnd w:id="709"/>
      <w:bookmarkEnd w:id="711"/>
      <w:bookmarkEnd w:id="712"/>
    </w:p>
    <w:p w:rsidR="002070E2" w:rsidRPr="00B850D4" w:rsidRDefault="002070E2">
      <w:r w:rsidRPr="00B850D4">
        <w:t>Content Scheduling det</w:t>
      </w:r>
      <w:r w:rsidRPr="009167CD">
        <w:t xml:space="preserve">ermines when your media entries will be permitted for viewing (“sunrise”) and when access should be automatically discontinued (“sunset”). </w:t>
      </w:r>
      <w:r w:rsidR="00014F5C" w:rsidRPr="009167CD">
        <w:t xml:space="preserve"> You can set specific scheduling parameters for your content. You can set the entry to be available for display at any time (for example, no schedule limitations) or you can set the entry to be available during a limited timeframe (for example, display this video starting on X date with no end time, or display this video only between X date and Y date).  Note that when users try to access a video that is no longer valid (in terms of its scheduling), they will receive an error message explaining that this content is no longer valid.</w:t>
      </w:r>
    </w:p>
    <w:p w:rsidR="002070E2" w:rsidRPr="003D02E8" w:rsidRDefault="002070E2" w:rsidP="008F01DA">
      <w:pPr>
        <w:pStyle w:val="Procedure"/>
      </w:pPr>
      <w:r>
        <w:t>To configure content scheduling</w:t>
      </w:r>
    </w:p>
    <w:p w:rsidR="002070E2" w:rsidRDefault="002070E2" w:rsidP="00927D1E">
      <w:pPr>
        <w:pStyle w:val="ListNumber"/>
        <w:numPr>
          <w:ilvl w:val="0"/>
          <w:numId w:val="35"/>
        </w:numPr>
      </w:pPr>
      <w:r w:rsidRPr="00331268">
        <w:t xml:space="preserve">Go to </w:t>
      </w:r>
      <w:r w:rsidRPr="005C7B20">
        <w:t>Content</w:t>
      </w:r>
      <w:r w:rsidRPr="00331268">
        <w:t xml:space="preserve"> tab and select the </w:t>
      </w:r>
      <w:r w:rsidRPr="005C7B20">
        <w:t>Manage</w:t>
      </w:r>
      <w:r>
        <w:t xml:space="preserve"> menu</w:t>
      </w:r>
      <w:r w:rsidRPr="00331268">
        <w:t>.</w:t>
      </w:r>
    </w:p>
    <w:p w:rsidR="002070E2" w:rsidRDefault="002070E2" w:rsidP="00B0724F">
      <w:pPr>
        <w:pStyle w:val="ListNumber"/>
      </w:pPr>
      <w:r w:rsidRPr="00331268">
        <w:t xml:space="preserve">Click </w:t>
      </w:r>
      <w:r>
        <w:t>on an</w:t>
      </w:r>
      <w:r w:rsidRPr="00331268">
        <w:t xml:space="preserve"> </w:t>
      </w:r>
      <w:r>
        <w:t>entry.</w:t>
      </w:r>
    </w:p>
    <w:p w:rsidR="002070E2" w:rsidRDefault="002070E2">
      <w:pPr>
        <w:pStyle w:val="ListNumber"/>
      </w:pPr>
      <w:r>
        <w:t xml:space="preserve">Select the </w:t>
      </w:r>
      <w:r w:rsidRPr="004B3D0B">
        <w:t xml:space="preserve">Scheduling </w:t>
      </w:r>
      <w:r>
        <w:t xml:space="preserve">menu </w:t>
      </w:r>
      <w:r w:rsidRPr="003D02E8">
        <w:t xml:space="preserve">and select </w:t>
      </w:r>
      <w:r>
        <w:t>and set your specific time range</w:t>
      </w:r>
      <w:r w:rsidRPr="003D02E8">
        <w:t>.</w:t>
      </w:r>
      <w:r>
        <w:t xml:space="preserve"> </w:t>
      </w:r>
    </w:p>
    <w:p w:rsidR="00300DFF" w:rsidRDefault="002070E2">
      <w:pPr>
        <w:pStyle w:val="ListContinue"/>
        <w:rPr>
          <w:rFonts w:ascii="Calibri" w:hAnsi="Calibri"/>
          <w:b/>
          <w:bCs/>
          <w:noProof/>
          <w:sz w:val="24"/>
          <w:szCs w:val="24"/>
        </w:rPr>
      </w:pPr>
      <w:r w:rsidRPr="004B3D0B">
        <w:t xml:space="preserve">Click </w:t>
      </w:r>
      <w:r w:rsidRPr="004B3D0B">
        <w:rPr>
          <w:b/>
        </w:rPr>
        <w:t>Save Changes</w:t>
      </w:r>
      <w:r w:rsidRPr="004B3D0B">
        <w:t xml:space="preserve"> to complete the process</w:t>
      </w:r>
      <w:r>
        <w:t>.</w:t>
      </w:r>
      <w:r w:rsidRPr="006F39A4">
        <w:rPr>
          <w:rFonts w:ascii="Calibri" w:hAnsi="Calibri"/>
          <w:b/>
          <w:bCs/>
          <w:noProof/>
          <w:sz w:val="24"/>
          <w:szCs w:val="24"/>
        </w:rPr>
        <w:t xml:space="preserve"> </w:t>
      </w:r>
    </w:p>
    <w:p w:rsidR="00BC4511" w:rsidRDefault="00BC4511">
      <w:pPr>
        <w:pStyle w:val="ListContinue"/>
        <w:rPr>
          <w:caps/>
          <w:color w:val="08215C"/>
          <w:spacing w:val="40"/>
          <w:sz w:val="32"/>
        </w:rPr>
      </w:pPr>
      <w:r w:rsidRPr="00AB631E">
        <w:rPr>
          <w:noProof/>
          <w:lang w:val="en-US" w:bidi="he-IL"/>
        </w:rPr>
        <w:drawing>
          <wp:inline distT="0" distB="0" distL="0" distR="0" wp14:anchorId="6105EC00" wp14:editId="3B3BACFE">
            <wp:extent cx="4526280" cy="4569224"/>
            <wp:effectExtent l="19050" t="0" r="7620" b="0"/>
            <wp:docPr id="48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4" cstate="print"/>
                    <a:srcRect/>
                    <a:stretch>
                      <a:fillRect/>
                    </a:stretch>
                  </pic:blipFill>
                  <pic:spPr bwMode="auto">
                    <a:xfrm>
                      <a:off x="0" y="0"/>
                      <a:ext cx="4526280" cy="4569224"/>
                    </a:xfrm>
                    <a:prstGeom prst="rect">
                      <a:avLst/>
                    </a:prstGeom>
                    <a:noFill/>
                    <a:ln w="9525">
                      <a:noFill/>
                      <a:miter lim="800000"/>
                      <a:headEnd/>
                      <a:tailEnd/>
                    </a:ln>
                  </pic:spPr>
                </pic:pic>
              </a:graphicData>
            </a:graphic>
          </wp:inline>
        </w:drawing>
      </w:r>
      <w:r>
        <w:br w:type="page"/>
      </w:r>
    </w:p>
    <w:p w:rsidR="002B153C" w:rsidRDefault="002B153C" w:rsidP="00BC4511">
      <w:pPr>
        <w:pStyle w:val="SuperHeading"/>
        <w:sectPr w:rsidR="002B153C" w:rsidSect="002B153C">
          <w:pgSz w:w="11908" w:h="16833" w:code="9"/>
          <w:pgMar w:top="1440" w:right="1440" w:bottom="1440" w:left="1440" w:header="720" w:footer="720" w:gutter="0"/>
          <w:cols w:space="720"/>
          <w:docGrid w:linePitch="360"/>
        </w:sectPr>
      </w:pPr>
    </w:p>
    <w:p w:rsidR="00B16A5F" w:rsidRPr="00FD26C0" w:rsidRDefault="00B16A5F" w:rsidP="00B16A5F">
      <w:pPr>
        <w:pStyle w:val="SuperHeading"/>
      </w:pPr>
      <w:r w:rsidRPr="00BC4511">
        <w:t>Chapter</w:t>
      </w:r>
      <w:r w:rsidRPr="00FD26C0">
        <w:t xml:space="preserve"> </w:t>
      </w:r>
      <w:r w:rsidR="009950C3">
        <w:fldChar w:fldCharType="begin"/>
      </w:r>
      <w:r w:rsidR="009950C3">
        <w:instrText>SEQ "CHAPTER"  \N \* MERGEFORMAT</w:instrText>
      </w:r>
      <w:r w:rsidR="009950C3">
        <w:fldChar w:fldCharType="separate"/>
      </w:r>
      <w:r w:rsidR="005A4EFF">
        <w:rPr>
          <w:noProof/>
        </w:rPr>
        <w:t>8</w:t>
      </w:r>
      <w:r w:rsidR="009950C3">
        <w:rPr>
          <w:noProof/>
        </w:rPr>
        <w:fldChar w:fldCharType="end"/>
      </w:r>
    </w:p>
    <w:p w:rsidR="00B16A5F" w:rsidRPr="004E5523" w:rsidRDefault="00B16A5F" w:rsidP="00B16A5F">
      <w:pPr>
        <w:pStyle w:val="Heading1"/>
      </w:pPr>
      <w:bookmarkStart w:id="713" w:name="_KMC_Users_and"/>
      <w:bookmarkEnd w:id="713"/>
      <w:r>
        <w:rPr>
          <w:rStyle w:val="Strong"/>
          <w:b/>
          <w:bCs w:val="0"/>
        </w:rPr>
        <w:t>KMC Users and Roles</w:t>
      </w:r>
    </w:p>
    <w:p w:rsidR="00B16A5F" w:rsidRDefault="00B16A5F" w:rsidP="001C467F">
      <w:pPr>
        <w:pStyle w:val="BodyText"/>
      </w:pPr>
      <w:r>
        <w:fldChar w:fldCharType="begin"/>
      </w:r>
      <w:r>
        <w:instrText xml:space="preserve"> TC "</w:instrText>
      </w:r>
      <w:r w:rsidR="009950C3">
        <w:fldChar w:fldCharType="begin"/>
      </w:r>
      <w:r w:rsidR="009950C3">
        <w:instrText xml:space="preserve"> STYLEREF  SuperHeading  \* MERGEFORMAT </w:instrText>
      </w:r>
      <w:r w:rsidR="009950C3">
        <w:fldChar w:fldCharType="separate"/>
      </w:r>
      <w:bookmarkStart w:id="714" w:name="_Toc320796846"/>
      <w:r w:rsidR="005A4EFF" w:rsidRPr="005A4EFF">
        <w:rPr>
          <w:noProof/>
          <w:lang w:val="en-GB"/>
        </w:rPr>
        <w:instrText>Chapter 8</w:instrText>
      </w:r>
      <w:r w:rsidR="009950C3">
        <w:rPr>
          <w:noProof/>
          <w:lang w:val="en-GB"/>
        </w:rPr>
        <w:fldChar w:fldCharType="end"/>
      </w:r>
      <w:r>
        <w:instrText xml:space="preserve"> </w:instrText>
      </w:r>
      <w:r>
        <w:rPr>
          <w:lang w:val="en-GB"/>
        </w:rPr>
        <w:fldChar w:fldCharType="begin"/>
      </w:r>
      <w:r>
        <w:rPr>
          <w:lang w:val="en-GB"/>
        </w:rPr>
        <w:instrText xml:space="preserve"> STYLEREF  "Heading 1" </w:instrText>
      </w:r>
      <w:r>
        <w:rPr>
          <w:lang w:val="en-GB"/>
        </w:rPr>
        <w:fldChar w:fldCharType="separate"/>
      </w:r>
      <w:r w:rsidR="005A4EFF">
        <w:rPr>
          <w:noProof/>
          <w:lang w:val="en-GB"/>
        </w:rPr>
        <w:instrText>KMC Users and Roles</w:instrText>
      </w:r>
      <w:bookmarkEnd w:id="714"/>
      <w:r>
        <w:rPr>
          <w:lang w:val="en-GB"/>
        </w:rPr>
        <w:fldChar w:fldCharType="end"/>
      </w:r>
      <w:r>
        <w:instrText xml:space="preserve">" \f C \l "1" </w:instrText>
      </w:r>
      <w:r>
        <w:fldChar w:fldCharType="end"/>
      </w:r>
    </w:p>
    <w:p w:rsidR="00B16A5F" w:rsidRDefault="00B16A5F" w:rsidP="001C467F">
      <w:pPr>
        <w:pStyle w:val="BodyText"/>
      </w:pPr>
      <w:r>
        <w:t>This section contains the following topic:</w:t>
      </w:r>
    </w:p>
    <w:p w:rsidR="00B16A5F" w:rsidRDefault="009950C3" w:rsidP="00B16A5F">
      <w:pPr>
        <w:pStyle w:val="ListBullet"/>
      </w:pPr>
      <w:hyperlink w:anchor="_Roles_and_Permissions" w:history="1">
        <w:r w:rsidR="00B16A5F" w:rsidRPr="00E40CC6">
          <w:rPr>
            <w:rStyle w:val="Hyperlink"/>
            <w:rFonts w:cs="Arial"/>
          </w:rPr>
          <w:t>Roles and Permissions</w:t>
        </w:r>
      </w:hyperlink>
    </w:p>
    <w:p w:rsidR="00B16A5F" w:rsidRDefault="009950C3" w:rsidP="00B16A5F">
      <w:pPr>
        <w:pStyle w:val="ListBullet"/>
      </w:pPr>
      <w:hyperlink w:anchor="_Content_Moderation_Workflows" w:history="1">
        <w:r w:rsidR="00B16A5F" w:rsidRPr="00E40CC6">
          <w:rPr>
            <w:rStyle w:val="Hyperlink"/>
            <w:rFonts w:cs="Arial"/>
          </w:rPr>
          <w:t>Content Moderation Workflows</w:t>
        </w:r>
      </w:hyperlink>
    </w:p>
    <w:p w:rsidR="00B16A5F" w:rsidRDefault="009950C3" w:rsidP="00B16A5F">
      <w:pPr>
        <w:pStyle w:val="ListBullet"/>
      </w:pPr>
      <w:hyperlink w:anchor="_The_Moderate_Tab" w:history="1">
        <w:r w:rsidR="00B16A5F" w:rsidRPr="00E40CC6">
          <w:rPr>
            <w:rStyle w:val="Hyperlink"/>
            <w:rFonts w:cs="Arial"/>
          </w:rPr>
          <w:t>The Moderate Tab</w:t>
        </w:r>
      </w:hyperlink>
    </w:p>
    <w:p w:rsidR="00B16A5F" w:rsidRDefault="00B16A5F" w:rsidP="008F01DA">
      <w:pPr>
        <w:pStyle w:val="Heading2"/>
      </w:pPr>
      <w:bookmarkStart w:id="715" w:name="_Toc320796847"/>
      <w:r>
        <w:t>Roles and Permissions</w:t>
      </w:r>
      <w:bookmarkEnd w:id="715"/>
    </w:p>
    <w:p w:rsidR="00B16A5F" w:rsidRPr="00903F3A" w:rsidRDefault="00B16A5F" w:rsidP="001C467F">
      <w:pPr>
        <w:pStyle w:val="BodyText"/>
      </w:pPr>
      <w:r w:rsidRPr="00903F3A">
        <w:t>Roles and permissions enable organizations to define a user's ability t</w:t>
      </w:r>
      <w:r>
        <w:t xml:space="preserve">o perform actions based on the </w:t>
      </w:r>
      <w:r w:rsidRPr="00903F3A">
        <w:t>user's responsibilities.</w:t>
      </w:r>
      <w:r>
        <w:t xml:space="preserve"> Only users with admin permissions can add users, create roles and define permissions.</w:t>
      </w:r>
    </w:p>
    <w:p w:rsidR="00B16A5F" w:rsidRDefault="00B16A5F" w:rsidP="001C467F">
      <w:pPr>
        <w:pStyle w:val="BodyText"/>
      </w:pPr>
      <w:r w:rsidRPr="00903F3A">
        <w:t>A publisher uses the roles and permissions infrastructure to specify actions that a user is allowed to perform.</w:t>
      </w:r>
      <w:r>
        <w:t xml:space="preserve"> </w:t>
      </w:r>
      <w:r w:rsidRPr="00903F3A">
        <w:t xml:space="preserve">User roles define </w:t>
      </w:r>
      <w:r w:rsidRPr="00137402">
        <w:t>permissions granted to the user for the different KMC functionalities.</w:t>
      </w:r>
    </w:p>
    <w:p w:rsidR="00B16A5F" w:rsidRDefault="00B16A5F" w:rsidP="008F01DA">
      <w:pPr>
        <w:pStyle w:val="Heading3"/>
      </w:pPr>
      <w:bookmarkStart w:id="716" w:name="_Toc320796848"/>
      <w:r>
        <w:t>Adding a User</w:t>
      </w:r>
      <w:bookmarkEnd w:id="716"/>
    </w:p>
    <w:p w:rsidR="00B16A5F" w:rsidRDefault="00B16A5F" w:rsidP="001C467F">
      <w:pPr>
        <w:pStyle w:val="BodyText"/>
        <w:rPr>
          <w:rStyle w:val="Hyperlink"/>
        </w:rPr>
      </w:pPr>
      <w:r w:rsidRPr="00E54D7D">
        <w:t xml:space="preserve">The following </w:t>
      </w:r>
      <w:r>
        <w:t xml:space="preserve">table lists the </w:t>
      </w:r>
      <w:r w:rsidRPr="00E54D7D">
        <w:t xml:space="preserve">information </w:t>
      </w:r>
      <w:r>
        <w:t xml:space="preserve">that </w:t>
      </w:r>
      <w:r w:rsidRPr="00E54D7D">
        <w:t>should be provided for adding a new KMC admin user. Please note that a limited number of users are allocated by default to each KMC account. If you reached the KMC users quota for your account and need to set additional users, please contact Kaltura with a</w:t>
      </w:r>
      <w:r w:rsidRPr="00E54D7D">
        <w:rPr>
          <w:rStyle w:val="apple-converted-space"/>
        </w:rPr>
        <w:t> </w:t>
      </w:r>
      <w:hyperlink r:id="rId125" w:tgtFrame="_blank" w:history="1">
        <w:r w:rsidRPr="00610A6B">
          <w:rPr>
            <w:rStyle w:val="Hyperlink"/>
          </w:rPr>
          <w:t>request for additional KMC admin users</w:t>
        </w:r>
      </w:hyperlink>
      <w:r w:rsidRPr="00610A6B">
        <w:rPr>
          <w:rStyle w:val="Hyperlink"/>
        </w:rPr>
        <w:t>.</w:t>
      </w:r>
    </w:p>
    <w:tbl>
      <w:tblPr>
        <w:tblW w:w="9498"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ook w:val="04A0" w:firstRow="1" w:lastRow="0" w:firstColumn="1" w:lastColumn="0" w:noHBand="0" w:noVBand="1"/>
      </w:tblPr>
      <w:tblGrid>
        <w:gridCol w:w="2977"/>
        <w:gridCol w:w="6521"/>
      </w:tblGrid>
      <w:tr w:rsidR="00E420E9" w:rsidRPr="00A75990" w:rsidTr="00E420E9">
        <w:trPr>
          <w:cantSplit/>
          <w:tblHeader/>
        </w:trPr>
        <w:tc>
          <w:tcPr>
            <w:tcW w:w="2977"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E420E9" w:rsidRPr="00A75990" w:rsidRDefault="00E420E9" w:rsidP="00E420E9">
            <w:pPr>
              <w:pStyle w:val="TableHeading"/>
            </w:pPr>
            <w:r w:rsidRPr="00610A6B">
              <w:rPr>
                <w:rStyle w:val="Hyperlink"/>
                <w:rFonts w:cs="Arial"/>
                <w:color w:val="484848"/>
              </w:rPr>
              <w:t>Field</w:t>
            </w:r>
          </w:p>
        </w:tc>
        <w:tc>
          <w:tcPr>
            <w:tcW w:w="6521"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E420E9" w:rsidRPr="00525FF6" w:rsidRDefault="00E420E9" w:rsidP="00E420E9">
            <w:pPr>
              <w:pStyle w:val="TableHeading"/>
            </w:pPr>
            <w:r w:rsidRPr="00610A6B">
              <w:t>Description</w:t>
            </w:r>
          </w:p>
        </w:tc>
      </w:tr>
      <w:tr w:rsidR="00E420E9" w:rsidRPr="00A75990" w:rsidTr="00E420E9">
        <w:tc>
          <w:tcPr>
            <w:tcW w:w="2977" w:type="dxa"/>
            <w:tcBorders>
              <w:top w:val="single" w:sz="4" w:space="0" w:color="C5C5C5"/>
              <w:bottom w:val="single" w:sz="4" w:space="0" w:color="C5C5C5"/>
            </w:tcBorders>
          </w:tcPr>
          <w:p w:rsidR="00E420E9" w:rsidRPr="001C467F" w:rsidRDefault="00E420E9">
            <w:pPr>
              <w:pStyle w:val="TableBodyText"/>
            </w:pPr>
            <w:r w:rsidRPr="001C467F">
              <w:rPr>
                <w:rStyle w:val="Strong"/>
                <w:b w:val="0"/>
                <w:bCs w:val="0"/>
              </w:rPr>
              <w:t>Email address</w:t>
            </w:r>
            <w:r w:rsidRPr="001C467F">
              <w:rPr>
                <w:rStyle w:val="apple-converted-space"/>
              </w:rPr>
              <w:t> </w:t>
            </w:r>
          </w:p>
        </w:tc>
        <w:tc>
          <w:tcPr>
            <w:tcW w:w="6521" w:type="dxa"/>
            <w:tcBorders>
              <w:top w:val="single" w:sz="4" w:space="0" w:color="C5C5C5"/>
              <w:bottom w:val="single" w:sz="4" w:space="0" w:color="C5C5C5"/>
            </w:tcBorders>
          </w:tcPr>
          <w:p w:rsidR="00E420E9" w:rsidRPr="001C467F" w:rsidRDefault="00E420E9" w:rsidP="0050202E">
            <w:pPr>
              <w:pStyle w:val="TableBodyText"/>
            </w:pPr>
            <w:r w:rsidRPr="001C467F">
              <w:t>The user’s email address serves as a unique identifier of the user in the Kaltura system, as the user login username and as a recipient address for system-generated messages. Upon the creation of a new user account, a welcome email notification will be sent to this email address with a link for setting the initial password.</w:t>
            </w:r>
            <w:r w:rsidRPr="001C467F">
              <w:br/>
            </w:r>
          </w:p>
        </w:tc>
      </w:tr>
      <w:tr w:rsidR="00E420E9" w:rsidRPr="00A75990" w:rsidTr="00E420E9">
        <w:tc>
          <w:tcPr>
            <w:tcW w:w="2977" w:type="dxa"/>
            <w:tcBorders>
              <w:top w:val="single" w:sz="4" w:space="0" w:color="C5C5C5"/>
            </w:tcBorders>
          </w:tcPr>
          <w:p w:rsidR="00E420E9" w:rsidRPr="001C467F" w:rsidRDefault="00E420E9" w:rsidP="0050202E">
            <w:pPr>
              <w:pStyle w:val="TableBodyText"/>
            </w:pPr>
            <w:r w:rsidRPr="001C467F">
              <w:rPr>
                <w:rStyle w:val="Strong"/>
                <w:b w:val="0"/>
                <w:bCs w:val="0"/>
              </w:rPr>
              <w:t>First name, Last name</w:t>
            </w:r>
            <w:r w:rsidRPr="001C467F">
              <w:rPr>
                <w:rStyle w:val="apple-converted-space"/>
              </w:rPr>
              <w:t> </w:t>
            </w:r>
          </w:p>
        </w:tc>
        <w:tc>
          <w:tcPr>
            <w:tcW w:w="6521" w:type="dxa"/>
            <w:tcBorders>
              <w:top w:val="single" w:sz="4" w:space="0" w:color="C5C5C5"/>
            </w:tcBorders>
          </w:tcPr>
          <w:p w:rsidR="00E420E9" w:rsidRPr="001C467F" w:rsidRDefault="00E420E9" w:rsidP="0050202E">
            <w:pPr>
              <w:pStyle w:val="TableBodyText"/>
            </w:pPr>
            <w:r w:rsidRPr="001C467F">
              <w:t>User’s name</w:t>
            </w:r>
          </w:p>
        </w:tc>
      </w:tr>
      <w:tr w:rsidR="00E420E9" w:rsidRPr="00A75990" w:rsidTr="00E420E9">
        <w:tc>
          <w:tcPr>
            <w:tcW w:w="2977" w:type="dxa"/>
            <w:tcBorders>
              <w:top w:val="single" w:sz="4" w:space="0" w:color="C5C5C5"/>
            </w:tcBorders>
          </w:tcPr>
          <w:p w:rsidR="00E420E9" w:rsidRPr="001C467F" w:rsidRDefault="00E420E9" w:rsidP="0050202E">
            <w:pPr>
              <w:pStyle w:val="TableBodyText"/>
              <w:rPr>
                <w:rStyle w:val="Strong"/>
                <w:b w:val="0"/>
                <w:bCs w:val="0"/>
              </w:rPr>
            </w:pPr>
            <w:r w:rsidRPr="001C467F">
              <w:rPr>
                <w:rStyle w:val="Strong"/>
                <w:b w:val="0"/>
                <w:bCs w:val="0"/>
              </w:rPr>
              <w:t>Publisher ID (Optional)</w:t>
            </w:r>
            <w:r w:rsidRPr="001C467F">
              <w:rPr>
                <w:rStyle w:val="apple-converted-space"/>
              </w:rPr>
              <w:t> </w:t>
            </w:r>
          </w:p>
        </w:tc>
        <w:tc>
          <w:tcPr>
            <w:tcW w:w="6521" w:type="dxa"/>
            <w:tcBorders>
              <w:top w:val="single" w:sz="4" w:space="0" w:color="C5C5C5"/>
            </w:tcBorders>
          </w:tcPr>
          <w:p w:rsidR="00E420E9" w:rsidRPr="001C467F" w:rsidRDefault="00E420E9" w:rsidP="0050202E">
            <w:pPr>
              <w:pStyle w:val="TableBodyText"/>
            </w:pPr>
            <w:r w:rsidRPr="001C467F">
              <w:t>A unique identifier that may be in use by the publisher in different systems. This will serve as the KMC user identifier as content contributor in all KMC-related locations. When a publisher ID is not provided, the user email address will be used as a default value.</w:t>
            </w:r>
          </w:p>
        </w:tc>
      </w:tr>
      <w:tr w:rsidR="00E420E9" w:rsidRPr="00A75990" w:rsidTr="00E420E9">
        <w:tc>
          <w:tcPr>
            <w:tcW w:w="2977" w:type="dxa"/>
            <w:tcBorders>
              <w:top w:val="single" w:sz="4" w:space="0" w:color="C5C5C5"/>
            </w:tcBorders>
          </w:tcPr>
          <w:p w:rsidR="00E420E9" w:rsidRPr="001C467F" w:rsidRDefault="00E420E9" w:rsidP="0050202E">
            <w:pPr>
              <w:pStyle w:val="TableBodyText"/>
              <w:rPr>
                <w:rStyle w:val="Strong"/>
                <w:b w:val="0"/>
                <w:bCs w:val="0"/>
              </w:rPr>
            </w:pPr>
            <w:r w:rsidRPr="001C467F">
              <w:rPr>
                <w:rStyle w:val="Strong"/>
                <w:b w:val="0"/>
                <w:bCs w:val="0"/>
              </w:rPr>
              <w:t>User Role</w:t>
            </w:r>
            <w:r w:rsidRPr="001C467F">
              <w:rPr>
                <w:rStyle w:val="apple-converted-space"/>
              </w:rPr>
              <w:t> </w:t>
            </w:r>
          </w:p>
        </w:tc>
        <w:tc>
          <w:tcPr>
            <w:tcW w:w="6521" w:type="dxa"/>
            <w:tcBorders>
              <w:top w:val="single" w:sz="4" w:space="0" w:color="C5C5C5"/>
            </w:tcBorders>
          </w:tcPr>
          <w:p w:rsidR="00E420E9" w:rsidRPr="0050202E" w:rsidRDefault="00E420E9" w:rsidP="0050202E">
            <w:pPr>
              <w:pStyle w:val="TableBodyText"/>
            </w:pPr>
            <w:r w:rsidRPr="001C467F">
              <w:t>Defines the set of permissions granted to the user for the different KMC functionalities. This role should be set according to the tasks that the user needs to work on and the functionalities that the user needs access to within the KMC. The different KMC user roles are set (by users who are granted with permission to do so) from the KMC Roles page (under the Administration tab).</w:t>
            </w:r>
          </w:p>
        </w:tc>
      </w:tr>
    </w:tbl>
    <w:p w:rsidR="00E420E9" w:rsidRDefault="00E420E9" w:rsidP="00B16A5F">
      <w:pPr>
        <w:rPr>
          <w:rStyle w:val="Hyperlink"/>
        </w:rPr>
      </w:pPr>
    </w:p>
    <w:p w:rsidR="00B16A5F" w:rsidRDefault="00B16A5F" w:rsidP="00B16A5F">
      <w:pPr>
        <w:rPr>
          <w:rStyle w:val="Hyperlink"/>
          <w:szCs w:val="22"/>
        </w:rPr>
      </w:pPr>
    </w:p>
    <w:p w:rsidR="00B16A5F" w:rsidRPr="00B850D4" w:rsidRDefault="00B16A5F" w:rsidP="00B16A5F"/>
    <w:p w:rsidR="00B16A5F" w:rsidRPr="00E54D7D" w:rsidRDefault="00B16A5F" w:rsidP="008F01DA">
      <w:pPr>
        <w:pStyle w:val="Procedure"/>
      </w:pPr>
      <w:r>
        <w:t>To add a user</w:t>
      </w:r>
    </w:p>
    <w:p w:rsidR="00B16A5F" w:rsidRPr="00014F5C" w:rsidRDefault="00B16A5F" w:rsidP="00927D1E">
      <w:pPr>
        <w:pStyle w:val="ListNumber"/>
        <w:numPr>
          <w:ilvl w:val="0"/>
          <w:numId w:val="67"/>
        </w:numPr>
      </w:pPr>
      <w:r>
        <w:t xml:space="preserve">Go to the </w:t>
      </w:r>
      <w:r w:rsidRPr="005C7B20">
        <w:t>Administration</w:t>
      </w:r>
      <w:r>
        <w:t xml:space="preserve"> tab and select </w:t>
      </w:r>
      <w:r w:rsidRPr="005C7B20">
        <w:t>Users</w:t>
      </w:r>
      <w:r>
        <w:t xml:space="preserve"> from the menu.</w:t>
      </w:r>
    </w:p>
    <w:p w:rsidR="00B16A5F" w:rsidRDefault="00B16A5F" w:rsidP="00927D1E">
      <w:pPr>
        <w:pStyle w:val="ListNumber"/>
        <w:numPr>
          <w:ilvl w:val="0"/>
          <w:numId w:val="67"/>
        </w:numPr>
      </w:pPr>
      <w:r w:rsidRPr="00903F3A">
        <w:t xml:space="preserve">Click </w:t>
      </w:r>
      <w:r w:rsidRPr="005C7B20">
        <w:t>Add User</w:t>
      </w:r>
      <w:r w:rsidRPr="00903F3A">
        <w:t>, and fill in the</w:t>
      </w:r>
      <w:r>
        <w:t xml:space="preserve"> details in the Add User</w:t>
      </w:r>
      <w:r w:rsidRPr="00903F3A">
        <w:t xml:space="preserve"> window. </w:t>
      </w:r>
    </w:p>
    <w:p w:rsidR="00B16A5F" w:rsidRDefault="00B16A5F" w:rsidP="00927D1E">
      <w:pPr>
        <w:pStyle w:val="ListNumber"/>
        <w:numPr>
          <w:ilvl w:val="0"/>
          <w:numId w:val="67"/>
        </w:numPr>
      </w:pPr>
      <w:r w:rsidRPr="00903F3A">
        <w:t xml:space="preserve">Select a </w:t>
      </w:r>
      <w:r w:rsidRPr="005C7B20">
        <w:t>User Role</w:t>
      </w:r>
      <w:r w:rsidRPr="00903F3A">
        <w:t xml:space="preserve"> </w:t>
      </w:r>
      <w:r>
        <w:t xml:space="preserve">from the </w:t>
      </w:r>
      <w:r w:rsidRPr="00903F3A">
        <w:t>drop-down menu.</w:t>
      </w:r>
    </w:p>
    <w:p w:rsidR="00B16A5F" w:rsidRPr="00140FB3" w:rsidRDefault="00B16A5F">
      <w:pPr>
        <w:pStyle w:val="ListContinue"/>
      </w:pPr>
      <w:r>
        <w:rPr>
          <w:noProof/>
          <w:lang w:val="en-US" w:bidi="he-IL"/>
        </w:rPr>
        <w:drawing>
          <wp:inline distT="0" distB="0" distL="0" distR="0" wp14:anchorId="662B5B35" wp14:editId="2856DCA4">
            <wp:extent cx="5732780" cy="278892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user_role.png"/>
                    <pic:cNvPicPr/>
                  </pic:nvPicPr>
                  <pic:blipFill>
                    <a:blip r:embed="rId126">
                      <a:extLst>
                        <a:ext uri="{28A0092B-C50C-407E-A947-70E740481C1C}">
                          <a14:useLocalDpi xmlns:a14="http://schemas.microsoft.com/office/drawing/2010/main" val="0"/>
                        </a:ext>
                      </a:extLst>
                    </a:blip>
                    <a:stretch>
                      <a:fillRect/>
                    </a:stretch>
                  </pic:blipFill>
                  <pic:spPr>
                    <a:xfrm>
                      <a:off x="0" y="0"/>
                      <a:ext cx="5732780" cy="2788920"/>
                    </a:xfrm>
                    <a:prstGeom prst="rect">
                      <a:avLst/>
                    </a:prstGeom>
                  </pic:spPr>
                </pic:pic>
              </a:graphicData>
            </a:graphic>
          </wp:inline>
        </w:drawing>
      </w:r>
    </w:p>
    <w:p w:rsidR="00B16A5F" w:rsidRDefault="00B16A5F" w:rsidP="00B16A5F">
      <w:pPr>
        <w:pStyle w:val="ListNumber"/>
      </w:pPr>
      <w:r>
        <w:t xml:space="preserve">Select a User Role from the drop down menu. </w:t>
      </w:r>
    </w:p>
    <w:p w:rsidR="00B16A5F" w:rsidRDefault="00B16A5F" w:rsidP="00B16A5F">
      <w:pPr>
        <w:pStyle w:val="ListNumber"/>
      </w:pPr>
      <w:r>
        <w:t xml:space="preserve">(Optional) Click Add Role to create a custom role. See </w:t>
      </w:r>
      <w:hyperlink w:anchor="_Creating_Custom_Roles" w:history="1">
        <w:r w:rsidRPr="00D9785A">
          <w:rPr>
            <w:rStyle w:val="Hyperlink"/>
            <w:rFonts w:cs="Arial"/>
          </w:rPr>
          <w:t>Creating Custom Roles</w:t>
        </w:r>
      </w:hyperlink>
      <w:r>
        <w:t>.</w:t>
      </w:r>
    </w:p>
    <w:p w:rsidR="00B16A5F" w:rsidRDefault="00B16A5F" w:rsidP="00B16A5F">
      <w:pPr>
        <w:pStyle w:val="ListNumber"/>
      </w:pPr>
      <w:r>
        <w:t>Click Save.</w:t>
      </w:r>
    </w:p>
    <w:p w:rsidR="00B16A5F" w:rsidRPr="00B80033" w:rsidRDefault="00B16A5F" w:rsidP="00B16A5F">
      <w:r>
        <w:t xml:space="preserve">Once a new user is created, an email will be sent to the specified email address containing a link to set the account password. </w:t>
      </w:r>
    </w:p>
    <w:p w:rsidR="00B16A5F" w:rsidRPr="00E54D7D" w:rsidRDefault="00B16A5F" w:rsidP="008F01DA">
      <w:pPr>
        <w:pStyle w:val="Heading3"/>
      </w:pPr>
      <w:bookmarkStart w:id="717" w:name="_Toc320796849"/>
      <w:r w:rsidRPr="00E54D7D">
        <w:t>Editing a User</w:t>
      </w:r>
      <w:bookmarkEnd w:id="717"/>
    </w:p>
    <w:p w:rsidR="00B16A5F" w:rsidRDefault="00B16A5F" w:rsidP="00B16A5F">
      <w:r>
        <w:t xml:space="preserve">After a user account is set in the system, the user’s personal details can only be set by the user personally, from the </w:t>
      </w:r>
      <w:r w:rsidRPr="00E54D7D">
        <w:rPr>
          <w:b/>
        </w:rPr>
        <w:t>My User Settings</w:t>
      </w:r>
      <w:r>
        <w:t xml:space="preserve"> page in the </w:t>
      </w:r>
      <w:r w:rsidRPr="00E54D7D">
        <w:rPr>
          <w:b/>
        </w:rPr>
        <w:t>Settings</w:t>
      </w:r>
      <w:r>
        <w:t xml:space="preserve"> tab.  See </w:t>
      </w:r>
      <w:hyperlink w:anchor="_My_User_Settings" w:history="1">
        <w:r w:rsidRPr="00D9785A">
          <w:rPr>
            <w:rStyle w:val="Hyperlink"/>
          </w:rPr>
          <w:t>My User Settings</w:t>
        </w:r>
      </w:hyperlink>
      <w:r>
        <w:rPr>
          <w:rStyle w:val="Hyperlink"/>
        </w:rPr>
        <w:t>.</w:t>
      </w:r>
      <w:r w:rsidRPr="00D9785A">
        <w:rPr>
          <w:rStyle w:val="Hyperlink"/>
        </w:rPr>
        <w:t xml:space="preserve"> </w:t>
      </w:r>
    </w:p>
    <w:p w:rsidR="00B16A5F" w:rsidRDefault="00B16A5F" w:rsidP="008F01DA">
      <w:pPr>
        <w:pStyle w:val="Procedure"/>
      </w:pPr>
      <w:r>
        <w:t>To edit user information</w:t>
      </w:r>
    </w:p>
    <w:p w:rsidR="00B16A5F" w:rsidRPr="00014F5C" w:rsidRDefault="00B16A5F" w:rsidP="00927D1E">
      <w:pPr>
        <w:pStyle w:val="ListNumber"/>
        <w:numPr>
          <w:ilvl w:val="0"/>
          <w:numId w:val="71"/>
        </w:numPr>
      </w:pPr>
      <w:r>
        <w:t xml:space="preserve">Go to the </w:t>
      </w:r>
      <w:r w:rsidRPr="005C7B20">
        <w:t>Administration</w:t>
      </w:r>
      <w:r>
        <w:t xml:space="preserve"> tab and select </w:t>
      </w:r>
      <w:r w:rsidRPr="005C7B20">
        <w:t>Users</w:t>
      </w:r>
      <w:r>
        <w:t xml:space="preserve"> from the menu.</w:t>
      </w:r>
    </w:p>
    <w:p w:rsidR="00B16A5F" w:rsidRPr="00014F5C" w:rsidRDefault="00B16A5F" w:rsidP="00927D1E">
      <w:pPr>
        <w:pStyle w:val="ListNumber"/>
        <w:numPr>
          <w:ilvl w:val="0"/>
          <w:numId w:val="67"/>
        </w:numPr>
      </w:pPr>
      <w:r w:rsidRPr="00903F3A">
        <w:t>Click</w:t>
      </w:r>
      <w:r>
        <w:t xml:space="preserve"> on a User and then select </w:t>
      </w:r>
      <w:r w:rsidRPr="005C7B20">
        <w:t>Edit</w:t>
      </w:r>
      <w:r>
        <w:t xml:space="preserve"> from the drop down menu.</w:t>
      </w:r>
      <w:r w:rsidRPr="00903F3A">
        <w:t xml:space="preserve"> </w:t>
      </w:r>
    </w:p>
    <w:p w:rsidR="00B16A5F" w:rsidRDefault="00B16A5F" w:rsidP="00B16A5F">
      <w:r>
        <w:t>Only the Publisher User ID and the User Role may be edited in Edit User window. Please note that it is not possible to edit the user role that is defined as the Account Owner. In addition, a KMC user with access to user management functionalities cannot edit the user role selection in their account.</w:t>
      </w:r>
    </w:p>
    <w:p w:rsidR="00B16A5F" w:rsidRDefault="00B16A5F" w:rsidP="008F01DA">
      <w:pPr>
        <w:pStyle w:val="Heading3"/>
      </w:pPr>
      <w:bookmarkStart w:id="718" w:name="_Toc320796850"/>
      <w:r>
        <w:t>Deleting and Blocking Users</w:t>
      </w:r>
      <w:bookmarkEnd w:id="718"/>
    </w:p>
    <w:p w:rsidR="00B16A5F" w:rsidRDefault="00B16A5F" w:rsidP="00B16A5F">
      <w:r>
        <w:t>You can prevent users from logging into the KMC temporarily or permanently.</w:t>
      </w:r>
      <w:r w:rsidRPr="001E16C7">
        <w:t xml:space="preserve"> </w:t>
      </w:r>
      <w:r>
        <w:t>Blocking a user will prevent the user from logging into the KMC. This restriction can be removed by applying the unblock action.</w:t>
      </w:r>
    </w:p>
    <w:p w:rsidR="00B16A5F" w:rsidRPr="00E54D7D" w:rsidRDefault="00B16A5F" w:rsidP="00B16A5F">
      <w:r>
        <w:t>Deleting a user is a permanent action. The deleted user's content contribution records will be kept in the system.</w:t>
      </w:r>
    </w:p>
    <w:p w:rsidR="00B16A5F" w:rsidRDefault="00B16A5F" w:rsidP="008F01DA">
      <w:pPr>
        <w:pStyle w:val="Procedure"/>
      </w:pPr>
      <w:r>
        <w:t>To block or unblock a user</w:t>
      </w:r>
    </w:p>
    <w:p w:rsidR="00B16A5F" w:rsidRDefault="00B16A5F" w:rsidP="00927D1E">
      <w:pPr>
        <w:pStyle w:val="ListNumber"/>
        <w:numPr>
          <w:ilvl w:val="0"/>
          <w:numId w:val="68"/>
        </w:numPr>
      </w:pPr>
      <w:r>
        <w:t xml:space="preserve">Select the </w:t>
      </w:r>
      <w:r w:rsidRPr="005C7B20">
        <w:t>Administration</w:t>
      </w:r>
      <w:r>
        <w:t xml:space="preserve"> tab and then select the </w:t>
      </w:r>
      <w:r w:rsidRPr="005C7B20">
        <w:t>Users</w:t>
      </w:r>
      <w:r>
        <w:t xml:space="preserve"> menu.</w:t>
      </w:r>
    </w:p>
    <w:p w:rsidR="00B16A5F" w:rsidRDefault="00B16A5F" w:rsidP="00B16A5F">
      <w:pPr>
        <w:pStyle w:val="ListNumber"/>
      </w:pPr>
      <w:r>
        <w:t>Click on a User Name.</w:t>
      </w:r>
    </w:p>
    <w:p w:rsidR="00B16A5F" w:rsidRDefault="00B16A5F" w:rsidP="00B16A5F">
      <w:pPr>
        <w:pStyle w:val="ListNumber"/>
      </w:pPr>
      <w:r>
        <w:t xml:space="preserve">Select </w:t>
      </w:r>
      <w:r w:rsidRPr="00E54D7D">
        <w:t>Block/Unblock</w:t>
      </w:r>
      <w:r>
        <w:t xml:space="preserve"> from the </w:t>
      </w:r>
      <w:r w:rsidRPr="00E54D7D">
        <w:t>Select Action</w:t>
      </w:r>
      <w:r>
        <w:t xml:space="preserve"> drop-down menu to block a user temporarily.</w:t>
      </w:r>
    </w:p>
    <w:p w:rsidR="00B16A5F" w:rsidRDefault="00B16A5F" w:rsidP="00B16A5F">
      <w:pPr>
        <w:pStyle w:val="ListNumber"/>
      </w:pPr>
      <w:r>
        <w:t xml:space="preserve">Select Delete from the </w:t>
      </w:r>
      <w:r w:rsidRPr="00544DA1">
        <w:t>Select Action</w:t>
      </w:r>
      <w:r>
        <w:t xml:space="preserve"> drop-down menu to remove a user permanently.</w:t>
      </w:r>
    </w:p>
    <w:p w:rsidR="00D40AE8" w:rsidRPr="00D9785A" w:rsidRDefault="00D40AE8" w:rsidP="00927D1E">
      <w:pPr>
        <w:pStyle w:val="ListContinue"/>
      </w:pPr>
      <w:r w:rsidRPr="00927D1E">
        <w:rPr>
          <w:noProof/>
          <w:lang w:val="en-US" w:bidi="he-IL"/>
        </w:rPr>
        <w:drawing>
          <wp:inline distT="0" distB="0" distL="0" distR="0" wp14:anchorId="275B57FF" wp14:editId="764B91FF">
            <wp:extent cx="5732780" cy="1084946"/>
            <wp:effectExtent l="0" t="0" r="1270" b="1270"/>
            <wp:docPr id="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cstate="print"/>
                    <a:srcRect/>
                    <a:stretch>
                      <a:fillRect/>
                    </a:stretch>
                  </pic:blipFill>
                  <pic:spPr bwMode="auto">
                    <a:xfrm>
                      <a:off x="0" y="0"/>
                      <a:ext cx="5732780" cy="1084946"/>
                    </a:xfrm>
                    <a:prstGeom prst="rect">
                      <a:avLst/>
                    </a:prstGeom>
                    <a:noFill/>
                    <a:ln w="9525">
                      <a:noFill/>
                      <a:miter lim="800000"/>
                      <a:headEnd/>
                      <a:tailEnd/>
                    </a:ln>
                  </pic:spPr>
                </pic:pic>
              </a:graphicData>
            </a:graphic>
          </wp:inline>
        </w:drawing>
      </w:r>
    </w:p>
    <w:p w:rsidR="00B16A5F" w:rsidRPr="002031DD" w:rsidRDefault="00B16A5F" w:rsidP="008F01DA">
      <w:pPr>
        <w:pStyle w:val="Heading3"/>
        <w:rPr>
          <w:color w:val="31849B" w:themeColor="accent5" w:themeShade="BF"/>
          <w:u w:val="single"/>
        </w:rPr>
      </w:pPr>
      <w:bookmarkStart w:id="719" w:name="_Toc320796851"/>
      <w:r w:rsidRPr="002031DD">
        <w:t>Purchasing a License for Additional Users</w:t>
      </w:r>
      <w:bookmarkEnd w:id="719"/>
    </w:p>
    <w:p w:rsidR="00B16A5F" w:rsidRDefault="00B16A5F" w:rsidP="00B16A5F">
      <w:r>
        <w:t xml:space="preserve">Each </w:t>
      </w:r>
      <w:r w:rsidRPr="00C46F79">
        <w:t xml:space="preserve">KMC account is allocated three users. </w:t>
      </w:r>
    </w:p>
    <w:p w:rsidR="00B16A5F" w:rsidRDefault="00B16A5F" w:rsidP="008F01DA">
      <w:pPr>
        <w:pStyle w:val="Procedure"/>
      </w:pPr>
      <w:r w:rsidRPr="00C46F79">
        <w:t>To request additional users</w:t>
      </w:r>
    </w:p>
    <w:p w:rsidR="00B16A5F" w:rsidRDefault="00B16A5F" w:rsidP="00927D1E">
      <w:pPr>
        <w:pStyle w:val="ListNumber"/>
        <w:numPr>
          <w:ilvl w:val="0"/>
          <w:numId w:val="69"/>
        </w:numPr>
      </w:pPr>
      <w:r>
        <w:t xml:space="preserve">Select the </w:t>
      </w:r>
      <w:r w:rsidRPr="005C7B20">
        <w:t>Administration</w:t>
      </w:r>
      <w:r>
        <w:t xml:space="preserve"> tab and then select the </w:t>
      </w:r>
      <w:r w:rsidRPr="005C7B20">
        <w:t>Users</w:t>
      </w:r>
      <w:r>
        <w:t xml:space="preserve"> menu </w:t>
      </w:r>
    </w:p>
    <w:p w:rsidR="00B16A5F" w:rsidRDefault="00B16A5F">
      <w:pPr>
        <w:pStyle w:val="ListContinue"/>
      </w:pPr>
      <w:r>
        <w:t>The Current Status lists the number of KMC users and the number of available users.</w:t>
      </w:r>
    </w:p>
    <w:p w:rsidR="00B16A5F" w:rsidRDefault="00B16A5F" w:rsidP="00927D1E">
      <w:pPr>
        <w:pStyle w:val="ListNumber"/>
        <w:numPr>
          <w:ilvl w:val="0"/>
          <w:numId w:val="69"/>
        </w:numPr>
      </w:pPr>
      <w:r>
        <w:t xml:space="preserve">Click on the </w:t>
      </w:r>
      <w:r w:rsidRPr="00E54D7D">
        <w:t>Click here</w:t>
      </w:r>
      <w:r>
        <w:t xml:space="preserve"> </w:t>
      </w:r>
      <w:r w:rsidRPr="00E54D7D">
        <w:t>to upgrade your account</w:t>
      </w:r>
      <w:r>
        <w:t xml:space="preserve"> link</w:t>
      </w:r>
      <w:r w:rsidRPr="00C46F79">
        <w:t>.</w:t>
      </w:r>
    </w:p>
    <w:p w:rsidR="00B16A5F" w:rsidRPr="00AF7F90" w:rsidRDefault="00B16A5F">
      <w:pPr>
        <w:pStyle w:val="ListContinue"/>
      </w:pPr>
      <w:r w:rsidRPr="00E54D7D">
        <w:rPr>
          <w:rFonts w:ascii="Calibri" w:hAnsi="Calibri"/>
          <w:noProof/>
          <w:color w:val="000000" w:themeColor="text1"/>
          <w:lang w:val="en-US" w:bidi="he-IL"/>
        </w:rPr>
        <w:drawing>
          <wp:inline distT="0" distB="0" distL="0" distR="0" wp14:anchorId="4C2CE4F6" wp14:editId="71589ED6">
            <wp:extent cx="5943600" cy="2145876"/>
            <wp:effectExtent l="0" t="0" r="0" b="6985"/>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cstate="print"/>
                    <a:srcRect/>
                    <a:stretch>
                      <a:fillRect/>
                    </a:stretch>
                  </pic:blipFill>
                  <pic:spPr bwMode="auto">
                    <a:xfrm>
                      <a:off x="0" y="0"/>
                      <a:ext cx="5943600" cy="2145876"/>
                    </a:xfrm>
                    <a:prstGeom prst="rect">
                      <a:avLst/>
                    </a:prstGeom>
                    <a:noFill/>
                    <a:ln w="9525">
                      <a:noFill/>
                      <a:miter lim="800000"/>
                      <a:headEnd/>
                      <a:tailEnd/>
                    </a:ln>
                  </pic:spPr>
                </pic:pic>
              </a:graphicData>
            </a:graphic>
          </wp:inline>
        </w:drawing>
      </w:r>
      <w:r w:rsidRPr="00C46F79">
        <w:t xml:space="preserve"> </w:t>
      </w:r>
    </w:p>
    <w:p w:rsidR="00B16A5F" w:rsidRDefault="00B16A5F" w:rsidP="008F01DA">
      <w:pPr>
        <w:pStyle w:val="Heading3"/>
      </w:pPr>
      <w:bookmarkStart w:id="720" w:name="_Toc320796852"/>
      <w:r>
        <w:t>Creating Custom Roles</w:t>
      </w:r>
      <w:bookmarkEnd w:id="720"/>
    </w:p>
    <w:p w:rsidR="00B16A5F" w:rsidRDefault="00B16A5F" w:rsidP="00B16A5F">
      <w:r>
        <w:t xml:space="preserve">When you add </w:t>
      </w:r>
      <w:r w:rsidRPr="00137402">
        <w:t xml:space="preserve">a KMC admin user role to a specific publisher account, </w:t>
      </w:r>
      <w:r>
        <w:t xml:space="preserve">you should add </w:t>
      </w:r>
      <w:r w:rsidRPr="00137402">
        <w:t xml:space="preserve">the relevant set of permissions </w:t>
      </w:r>
      <w:r>
        <w:t xml:space="preserve">in the </w:t>
      </w:r>
      <w:r w:rsidRPr="00E54D7D">
        <w:rPr>
          <w:b/>
        </w:rPr>
        <w:t>Add Role</w:t>
      </w:r>
      <w:r w:rsidRPr="00137402">
        <w:t xml:space="preserve"> window. </w:t>
      </w:r>
      <w:r>
        <w:t>You can select which KMC functionalities are available to users with the defined role. Clicking the checkmark next to each permission group name will toggle the permission level for the specific KMC functionality to the following modes:</w:t>
      </w:r>
    </w:p>
    <w:p w:rsidR="00B16A5F" w:rsidRPr="00B850D4" w:rsidRDefault="00B16A5F" w:rsidP="00B16A5F">
      <w:pPr>
        <w:pStyle w:val="ListBullet"/>
      </w:pPr>
      <w:r w:rsidRPr="008F01DA">
        <w:rPr>
          <w:rStyle w:val="Strong"/>
        </w:rPr>
        <w:t xml:space="preserve">Full Permission </w:t>
      </w:r>
      <w:r w:rsidRPr="00123DCF">
        <w:rPr>
          <w:rStyle w:val="Strong"/>
          <w:b w:val="0"/>
          <w:bCs w:val="0"/>
        </w:rPr>
        <w:t>(checked)</w:t>
      </w:r>
      <w:r w:rsidRPr="00123DCF">
        <w:rPr>
          <w:rStyle w:val="apple-converted-space"/>
        </w:rPr>
        <w:t> </w:t>
      </w:r>
      <w:r w:rsidRPr="00B850D4">
        <w:t>– Grants access to all KMC functionalities listed under the permission group.</w:t>
      </w:r>
    </w:p>
    <w:p w:rsidR="00B16A5F" w:rsidRPr="009167CD" w:rsidRDefault="00B16A5F" w:rsidP="00B16A5F">
      <w:pPr>
        <w:pStyle w:val="ListBullet"/>
      </w:pPr>
      <w:r w:rsidRPr="008F01DA">
        <w:rPr>
          <w:rStyle w:val="Strong"/>
        </w:rPr>
        <w:t>View-Only Permission</w:t>
      </w:r>
      <w:r w:rsidRPr="00123DCF">
        <w:rPr>
          <w:rStyle w:val="Strong"/>
          <w:b w:val="0"/>
          <w:bCs w:val="0"/>
        </w:rPr>
        <w:t xml:space="preserve"> (partially checked)</w:t>
      </w:r>
      <w:r w:rsidRPr="00123DCF">
        <w:rPr>
          <w:rStyle w:val="apple-converted-space"/>
        </w:rPr>
        <w:t> </w:t>
      </w:r>
      <w:r w:rsidRPr="00B850D4">
        <w:t>–</w:t>
      </w:r>
      <w:r>
        <w:t>Only part of the functionality listed in the group is selecte</w:t>
      </w:r>
      <w:r w:rsidR="000C3F58">
        <w:t>d.</w:t>
      </w:r>
    </w:p>
    <w:p w:rsidR="00B16A5F" w:rsidRPr="00B850D4" w:rsidRDefault="00B16A5F" w:rsidP="00B16A5F">
      <w:pPr>
        <w:pStyle w:val="ListBullet"/>
      </w:pPr>
      <w:r w:rsidRPr="008F01DA">
        <w:rPr>
          <w:rStyle w:val="Strong"/>
        </w:rPr>
        <w:t xml:space="preserve">No Permission </w:t>
      </w:r>
      <w:r w:rsidRPr="00123DCF">
        <w:rPr>
          <w:rStyle w:val="Strong"/>
          <w:b w:val="0"/>
          <w:bCs w:val="0"/>
        </w:rPr>
        <w:t>(unchecked)</w:t>
      </w:r>
      <w:r w:rsidRPr="00123DCF">
        <w:rPr>
          <w:rStyle w:val="apple-converted-space"/>
        </w:rPr>
        <w:t> </w:t>
      </w:r>
      <w:r w:rsidRPr="00B850D4">
        <w:t>– No access to the KMC pages that are relevant to the KMC functionalities listed under the permission group.</w:t>
      </w:r>
    </w:p>
    <w:p w:rsidR="00B16A5F" w:rsidRPr="00E54D7D" w:rsidRDefault="00B16A5F" w:rsidP="008F01DA">
      <w:pPr>
        <w:pStyle w:val="Procedure"/>
      </w:pPr>
      <w:r>
        <w:t>To create custom roles</w:t>
      </w:r>
    </w:p>
    <w:p w:rsidR="00B16A5F" w:rsidRPr="00014F5C" w:rsidRDefault="00B16A5F" w:rsidP="00927D1E">
      <w:pPr>
        <w:pStyle w:val="ListNumber"/>
        <w:numPr>
          <w:ilvl w:val="0"/>
          <w:numId w:val="70"/>
        </w:numPr>
      </w:pPr>
      <w:r>
        <w:t xml:space="preserve">Go to the </w:t>
      </w:r>
      <w:r w:rsidRPr="005C7B20">
        <w:t>Administration</w:t>
      </w:r>
      <w:r>
        <w:t xml:space="preserve"> tab and select the </w:t>
      </w:r>
      <w:r w:rsidRPr="005C7B20">
        <w:t>Roles</w:t>
      </w:r>
      <w:r w:rsidRPr="00203009">
        <w:t xml:space="preserve"> menu.</w:t>
      </w:r>
    </w:p>
    <w:p w:rsidR="00B16A5F" w:rsidRDefault="00B16A5F" w:rsidP="00B16A5F">
      <w:pPr>
        <w:pStyle w:val="ListNumber"/>
      </w:pPr>
      <w:r>
        <w:t xml:space="preserve">Click </w:t>
      </w:r>
      <w:r w:rsidRPr="00E54D7D">
        <w:t>Add Role</w:t>
      </w:r>
      <w:r>
        <w:t xml:space="preserve"> to create a custom role.</w:t>
      </w:r>
    </w:p>
    <w:p w:rsidR="00B16A5F" w:rsidRDefault="00B16A5F">
      <w:pPr>
        <w:pStyle w:val="ListContinue"/>
      </w:pPr>
      <w:r w:rsidRPr="00E54D7D">
        <w:rPr>
          <w:noProof/>
          <w:lang w:val="en-US" w:bidi="he-IL"/>
        </w:rPr>
        <w:drawing>
          <wp:inline distT="0" distB="0" distL="0" distR="0" wp14:anchorId="6FD2600A" wp14:editId="74BB59D7">
            <wp:extent cx="5732780" cy="3171789"/>
            <wp:effectExtent l="0" t="0" r="1270" b="0"/>
            <wp:docPr id="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cstate="print"/>
                    <a:srcRect/>
                    <a:stretch>
                      <a:fillRect/>
                    </a:stretch>
                  </pic:blipFill>
                  <pic:spPr bwMode="auto">
                    <a:xfrm>
                      <a:off x="0" y="0"/>
                      <a:ext cx="5732780" cy="3171789"/>
                    </a:xfrm>
                    <a:prstGeom prst="rect">
                      <a:avLst/>
                    </a:prstGeom>
                    <a:noFill/>
                    <a:ln w="9525">
                      <a:noFill/>
                      <a:miter lim="800000"/>
                      <a:headEnd/>
                      <a:tailEnd/>
                    </a:ln>
                  </pic:spPr>
                </pic:pic>
              </a:graphicData>
            </a:graphic>
          </wp:inline>
        </w:drawing>
      </w:r>
    </w:p>
    <w:p w:rsidR="00B16A5F" w:rsidRDefault="00B16A5F" w:rsidP="00B16A5F">
      <w:pPr>
        <w:pStyle w:val="ListNumber"/>
      </w:pPr>
      <w:r>
        <w:t xml:space="preserve">Enter the </w:t>
      </w:r>
      <w:r w:rsidRPr="00E54D7D">
        <w:t>Role Name</w:t>
      </w:r>
      <w:r>
        <w:t xml:space="preserve"> and provide a description. </w:t>
      </w:r>
    </w:p>
    <w:p w:rsidR="00B16A5F" w:rsidRPr="00FF0389" w:rsidRDefault="00B16A5F">
      <w:pPr>
        <w:pStyle w:val="ListContinue"/>
      </w:pPr>
      <w:r w:rsidRPr="00FF0389">
        <w:t xml:space="preserve">After naming the role and providing a description you will be able to select the specific permissions required. </w:t>
      </w:r>
    </w:p>
    <w:p w:rsidR="00B16A5F" w:rsidRDefault="00B16A5F" w:rsidP="00B16A5F">
      <w:pPr>
        <w:pStyle w:val="ListNumber"/>
      </w:pPr>
      <w:r w:rsidRPr="00E54D7D">
        <w:t>Most of the permissions are organized under KMC high-level functionalities.</w:t>
      </w:r>
      <w:r>
        <w:t xml:space="preserve"> For granular permissions within each category click </w:t>
      </w:r>
      <w:r w:rsidRPr="00E54D7D">
        <w:t>Expand All</w:t>
      </w:r>
      <w:r>
        <w:t xml:space="preserve">. Or click </w:t>
      </w:r>
      <w:r w:rsidRPr="00E54D7D">
        <w:t>Advanced</w:t>
      </w:r>
      <w:r>
        <w:t xml:space="preserve"> to open a more detailed list of the specific KMC functionalities related to the group.</w:t>
      </w:r>
    </w:p>
    <w:p w:rsidR="00B16A5F" w:rsidRDefault="00B16A5F" w:rsidP="00B16A5F">
      <w:pPr>
        <w:pStyle w:val="ListNumber"/>
      </w:pPr>
      <w:r>
        <w:t xml:space="preserve">Click </w:t>
      </w:r>
      <w:r w:rsidRPr="00E54D7D">
        <w:t>Save</w:t>
      </w:r>
      <w:r>
        <w:t>.</w:t>
      </w:r>
    </w:p>
    <w:p w:rsidR="00B16A5F" w:rsidRDefault="00B16A5F" w:rsidP="008F01DA">
      <w:pPr>
        <w:pStyle w:val="BodyText"/>
      </w:pPr>
      <w:r>
        <w:t xml:space="preserve">You can edit, duplicate or delete any existing role via the using the </w:t>
      </w:r>
      <w:r w:rsidRPr="00E54D7D">
        <w:t>Select action</w:t>
      </w:r>
      <w:r>
        <w:t xml:space="preserve"> drop-down menu. </w:t>
      </w:r>
    </w:p>
    <w:p w:rsidR="00B16A5F" w:rsidRDefault="00B16A5F" w:rsidP="008F01DA">
      <w:pPr>
        <w:pStyle w:val="Heading3"/>
      </w:pPr>
      <w:bookmarkStart w:id="721" w:name="_Toc320796853"/>
      <w:r>
        <w:t>Role Management</w:t>
      </w:r>
      <w:bookmarkEnd w:id="721"/>
    </w:p>
    <w:p w:rsidR="00B16A5F" w:rsidRDefault="00B16A5F" w:rsidP="00B16A5F">
      <w:r>
        <w:t>After you create roles you can:</w:t>
      </w:r>
    </w:p>
    <w:p w:rsidR="00B16A5F" w:rsidRDefault="00B16A5F" w:rsidP="00B16A5F">
      <w:pPr>
        <w:pStyle w:val="ListBullet"/>
      </w:pPr>
      <w:r>
        <w:t>Edit a role</w:t>
      </w:r>
    </w:p>
    <w:p w:rsidR="00B16A5F" w:rsidRDefault="00B16A5F" w:rsidP="00B16A5F">
      <w:pPr>
        <w:pStyle w:val="ListBullet"/>
      </w:pPr>
      <w:r>
        <w:t>Duplicate a role.</w:t>
      </w:r>
    </w:p>
    <w:p w:rsidR="00B16A5F" w:rsidRDefault="00B16A5F" w:rsidP="00B16A5F">
      <w:pPr>
        <w:pStyle w:val="ListBullet"/>
      </w:pPr>
      <w:r>
        <w:t>Delete a role.</w:t>
      </w:r>
    </w:p>
    <w:p w:rsidR="00B16A5F" w:rsidRPr="00137402" w:rsidRDefault="00B16A5F" w:rsidP="008F01DA">
      <w:pPr>
        <w:pStyle w:val="Procedure"/>
      </w:pPr>
      <w:r>
        <w:t>To modify roles</w:t>
      </w:r>
    </w:p>
    <w:p w:rsidR="00B16A5F" w:rsidRPr="00014F5C" w:rsidRDefault="00B16A5F" w:rsidP="00927D1E">
      <w:pPr>
        <w:pStyle w:val="ListNumber"/>
        <w:numPr>
          <w:ilvl w:val="0"/>
          <w:numId w:val="143"/>
        </w:numPr>
      </w:pPr>
      <w:r>
        <w:t xml:space="preserve">Go to the </w:t>
      </w:r>
      <w:r w:rsidRPr="005C7B20">
        <w:t>Administration</w:t>
      </w:r>
      <w:r>
        <w:t xml:space="preserve"> tab and select the </w:t>
      </w:r>
      <w:r w:rsidRPr="005C7B20">
        <w:t>Roles</w:t>
      </w:r>
      <w:r w:rsidRPr="00203009">
        <w:t xml:space="preserve"> menu.</w:t>
      </w:r>
    </w:p>
    <w:p w:rsidR="00B16A5F" w:rsidRPr="00014F5C" w:rsidRDefault="00B16A5F" w:rsidP="00927D1E">
      <w:pPr>
        <w:pStyle w:val="ListNumber"/>
        <w:numPr>
          <w:ilvl w:val="0"/>
          <w:numId w:val="142"/>
        </w:numPr>
      </w:pPr>
      <w:r>
        <w:t>Click on a role.</w:t>
      </w:r>
    </w:p>
    <w:p w:rsidR="00B16A5F" w:rsidRPr="00014F5C" w:rsidRDefault="00B16A5F" w:rsidP="00927D1E">
      <w:pPr>
        <w:pStyle w:val="ListNumber"/>
        <w:numPr>
          <w:ilvl w:val="0"/>
          <w:numId w:val="142"/>
        </w:numPr>
      </w:pPr>
      <w:r>
        <w:t xml:space="preserve">Select an option from the </w:t>
      </w:r>
      <w:r w:rsidRPr="005C7B20">
        <w:t>Actions</w:t>
      </w:r>
      <w:r>
        <w:t xml:space="preserve"> menu. </w:t>
      </w:r>
    </w:p>
    <w:p w:rsidR="00B16A5F" w:rsidRPr="00C75E37" w:rsidRDefault="00B16A5F" w:rsidP="00B16A5F">
      <w:pPr>
        <w:pStyle w:val="ListBullet"/>
      </w:pPr>
      <w:r w:rsidRPr="00E54D7D">
        <w:rPr>
          <w:b/>
        </w:rPr>
        <w:t>Edit a role</w:t>
      </w:r>
    </w:p>
    <w:p w:rsidR="00B16A5F" w:rsidRDefault="00B16A5F">
      <w:pPr>
        <w:pStyle w:val="ListContinue"/>
      </w:pPr>
      <w:r>
        <w:t>Editing a user role affects the access level of the KMC user associated with this role only after the user logs in to the KMC. We recommend that you edit an “in-use” role when users associated with this role are not logged into the KMC.</w:t>
      </w:r>
    </w:p>
    <w:p w:rsidR="00B16A5F" w:rsidRPr="00E54D7D" w:rsidRDefault="00B16A5F" w:rsidP="00B16A5F">
      <w:pPr>
        <w:pStyle w:val="ListBullet"/>
        <w:rPr>
          <w:b/>
        </w:rPr>
      </w:pPr>
      <w:r w:rsidRPr="00E54D7D">
        <w:rPr>
          <w:b/>
        </w:rPr>
        <w:t>Duplicate a role</w:t>
      </w:r>
    </w:p>
    <w:p w:rsidR="00B16A5F" w:rsidRDefault="00B16A5F">
      <w:pPr>
        <w:pStyle w:val="ListContinue"/>
      </w:pPr>
      <w:r>
        <w:t>Duplicating a role is a quick way to create a new KMC user role with a similar, but not identical, set of permissions as an existing user role. The duplicated role is populated with the permission set of the duplication source role, so minor changes to this permission set can be easily made. After you duplicate a role, use the Edit option to modify the permissions.</w:t>
      </w:r>
    </w:p>
    <w:p w:rsidR="00B16A5F" w:rsidRPr="00C75E37" w:rsidRDefault="00B16A5F" w:rsidP="008F01DA">
      <w:pPr>
        <w:pStyle w:val="ListBullet"/>
        <w:keepNext/>
        <w:ind w:left="763" w:hanging="360"/>
      </w:pPr>
      <w:r w:rsidRPr="00E54D7D">
        <w:rPr>
          <w:b/>
        </w:rPr>
        <w:t>Delete Role</w:t>
      </w:r>
    </w:p>
    <w:p w:rsidR="00B16A5F" w:rsidRDefault="00B16A5F">
      <w:pPr>
        <w:pStyle w:val="ListContinue"/>
        <w:rPr>
          <w:caps/>
          <w:color w:val="08215C"/>
          <w:spacing w:val="40"/>
          <w:sz w:val="32"/>
        </w:rPr>
      </w:pPr>
      <w:r>
        <w:t>Deleting a role is a permanent action. It is not possible to delete a user role record as long as KMC admin users are associated with the role. In such cases, make sure to update the relevant KMC user accounts with another user role before attempting to delete their existing role.</w:t>
      </w:r>
      <w:r w:rsidRPr="00B16A5F">
        <w:t xml:space="preserve"> </w:t>
      </w:r>
      <w:r>
        <w:br w:type="page"/>
      </w:r>
    </w:p>
    <w:p w:rsidR="00B16A5F" w:rsidRPr="0097793D" w:rsidRDefault="00B16A5F">
      <w:pPr>
        <w:pStyle w:val="ListContinue"/>
      </w:pPr>
    </w:p>
    <w:p w:rsidR="00300DFF" w:rsidRPr="00FD26C0" w:rsidRDefault="00300DFF" w:rsidP="00BC4511">
      <w:pPr>
        <w:pStyle w:val="SuperHeading"/>
      </w:pPr>
      <w:r w:rsidRPr="00BC4511">
        <w:t>Chapter</w:t>
      </w:r>
      <w:r w:rsidRPr="00FD26C0">
        <w:t xml:space="preserve"> </w:t>
      </w:r>
      <w:r w:rsidR="009950C3">
        <w:fldChar w:fldCharType="begin"/>
      </w:r>
      <w:r w:rsidR="009950C3">
        <w:instrText>SEQ "CHAPTER"  \N \* MERGEFORMAT</w:instrText>
      </w:r>
      <w:r w:rsidR="009950C3">
        <w:fldChar w:fldCharType="separate"/>
      </w:r>
      <w:r w:rsidR="005A4EFF">
        <w:rPr>
          <w:noProof/>
        </w:rPr>
        <w:t>9</w:t>
      </w:r>
      <w:r w:rsidR="009950C3">
        <w:rPr>
          <w:noProof/>
        </w:rPr>
        <w:fldChar w:fldCharType="end"/>
      </w:r>
    </w:p>
    <w:p w:rsidR="00300DFF" w:rsidRPr="004E5523" w:rsidRDefault="00300DFF" w:rsidP="004E5523">
      <w:pPr>
        <w:pStyle w:val="Heading1"/>
      </w:pPr>
      <w:bookmarkStart w:id="722" w:name="_Moderation_and_Editorial"/>
      <w:bookmarkEnd w:id="722"/>
      <w:r w:rsidRPr="004E5523">
        <w:rPr>
          <w:rStyle w:val="Strong"/>
          <w:b/>
          <w:bCs w:val="0"/>
        </w:rPr>
        <w:t>Moderation and Editorial Workflows</w:t>
      </w:r>
      <w:r w:rsidRPr="004E5523">
        <w:t xml:space="preserve"> </w:t>
      </w:r>
    </w:p>
    <w:p w:rsidR="00BC4511" w:rsidRDefault="00300DFF">
      <w:r>
        <w:fldChar w:fldCharType="begin"/>
      </w:r>
      <w:r>
        <w:instrText xml:space="preserve"> TC "</w:instrText>
      </w:r>
      <w:r w:rsidR="009950C3">
        <w:fldChar w:fldCharType="begin"/>
      </w:r>
      <w:r w:rsidR="009950C3">
        <w:instrText xml:space="preserve"> STYLEREF  SuperHeading  \* MERGEFORMAT </w:instrText>
      </w:r>
      <w:r w:rsidR="009950C3">
        <w:fldChar w:fldCharType="separate"/>
      </w:r>
      <w:bookmarkStart w:id="723" w:name="_Toc313796622"/>
      <w:bookmarkStart w:id="724" w:name="_Toc320796854"/>
      <w:r w:rsidR="005A4EFF" w:rsidRPr="005A4EFF">
        <w:rPr>
          <w:noProof/>
          <w:lang w:val="en-GB"/>
        </w:rPr>
        <w:instrText>Chapter 9</w:instrText>
      </w:r>
      <w:r w:rsidR="009950C3">
        <w:rPr>
          <w:noProof/>
          <w:lang w:val="en-GB"/>
        </w:rPr>
        <w:fldChar w:fldCharType="end"/>
      </w:r>
      <w:r>
        <w:instrText xml:space="preserve"> </w:instrText>
      </w:r>
      <w:r>
        <w:rPr>
          <w:lang w:val="en-GB"/>
        </w:rPr>
        <w:fldChar w:fldCharType="begin"/>
      </w:r>
      <w:r>
        <w:rPr>
          <w:lang w:val="en-GB"/>
        </w:rPr>
        <w:instrText xml:space="preserve"> STYLEREF  "Heading 1" </w:instrText>
      </w:r>
      <w:r>
        <w:rPr>
          <w:lang w:val="en-GB"/>
        </w:rPr>
        <w:fldChar w:fldCharType="separate"/>
      </w:r>
      <w:r w:rsidR="005A4EFF">
        <w:rPr>
          <w:noProof/>
          <w:lang w:val="en-GB"/>
        </w:rPr>
        <w:instrText>Moderation and Editorial Workflows</w:instrText>
      </w:r>
      <w:bookmarkEnd w:id="723"/>
      <w:bookmarkEnd w:id="724"/>
      <w:r>
        <w:rPr>
          <w:lang w:val="en-GB"/>
        </w:rPr>
        <w:fldChar w:fldCharType="end"/>
      </w:r>
      <w:r>
        <w:instrText xml:space="preserve">" \f C \l "1" </w:instrText>
      </w:r>
      <w:r>
        <w:fldChar w:fldCharType="end"/>
      </w:r>
      <w:r>
        <w:t>This section</w:t>
      </w:r>
      <w:r w:rsidR="00B16A5F">
        <w:t xml:space="preserve"> contains the following topics:</w:t>
      </w:r>
    </w:p>
    <w:p w:rsidR="00E40CC6" w:rsidRDefault="009950C3" w:rsidP="00E40CC6">
      <w:pPr>
        <w:pStyle w:val="ListBullet"/>
      </w:pPr>
      <w:hyperlink w:anchor="_Content_Moderation_Workflows" w:history="1">
        <w:r w:rsidR="00E40CC6" w:rsidRPr="00E40CC6">
          <w:rPr>
            <w:rStyle w:val="Hyperlink"/>
            <w:rFonts w:cs="Arial"/>
          </w:rPr>
          <w:t>Content Moderation Workflows</w:t>
        </w:r>
      </w:hyperlink>
    </w:p>
    <w:p w:rsidR="00E40CC6" w:rsidRDefault="009950C3" w:rsidP="00E40CC6">
      <w:pPr>
        <w:pStyle w:val="ListBullet"/>
      </w:pPr>
      <w:hyperlink w:anchor="_The_Moderate_Tab" w:history="1">
        <w:r w:rsidR="00E40CC6" w:rsidRPr="00E40CC6">
          <w:rPr>
            <w:rStyle w:val="Hyperlink"/>
            <w:rFonts w:cs="Arial"/>
          </w:rPr>
          <w:t>The Moderate Tab</w:t>
        </w:r>
      </w:hyperlink>
    </w:p>
    <w:p w:rsidR="00BC4511" w:rsidRPr="00E54D7D" w:rsidRDefault="00BC4511" w:rsidP="008F01DA">
      <w:pPr>
        <w:pStyle w:val="Heading2"/>
        <w:rPr>
          <w:szCs w:val="22"/>
        </w:rPr>
      </w:pPr>
      <w:bookmarkStart w:id="725" w:name="_Roles_and_Permissions"/>
      <w:bookmarkStart w:id="726" w:name="_Toc302932217"/>
      <w:bookmarkStart w:id="727" w:name="_Toc302930801"/>
      <w:bookmarkStart w:id="728" w:name="_Toc302930485"/>
      <w:bookmarkStart w:id="729" w:name="_Toc302915076"/>
      <w:bookmarkStart w:id="730" w:name="_Toc302660677"/>
      <w:bookmarkStart w:id="731" w:name="_Toc302310899"/>
      <w:bookmarkStart w:id="732" w:name="_Toc302305114"/>
      <w:bookmarkStart w:id="733" w:name="_Toc302304955"/>
      <w:bookmarkStart w:id="734" w:name="_Toc302932218"/>
      <w:bookmarkStart w:id="735" w:name="_Toc302930802"/>
      <w:bookmarkStart w:id="736" w:name="_Toc302930486"/>
      <w:bookmarkStart w:id="737" w:name="_Toc302915077"/>
      <w:bookmarkStart w:id="738" w:name="_Toc302660678"/>
      <w:bookmarkStart w:id="739" w:name="_Toc302310900"/>
      <w:bookmarkStart w:id="740" w:name="_Toc302305115"/>
      <w:bookmarkStart w:id="741" w:name="_Toc302304956"/>
      <w:bookmarkStart w:id="742" w:name="_Toc302932219"/>
      <w:bookmarkStart w:id="743" w:name="_Toc302930803"/>
      <w:bookmarkStart w:id="744" w:name="_Toc302930487"/>
      <w:bookmarkStart w:id="745" w:name="_Toc302915078"/>
      <w:bookmarkStart w:id="746" w:name="_Toc302660679"/>
      <w:bookmarkStart w:id="747" w:name="_Toc302310901"/>
      <w:bookmarkStart w:id="748" w:name="_Toc302305116"/>
      <w:bookmarkStart w:id="749" w:name="_Toc302304957"/>
      <w:bookmarkStart w:id="750" w:name="_Toc302932220"/>
      <w:bookmarkStart w:id="751" w:name="_Toc302930804"/>
      <w:bookmarkStart w:id="752" w:name="_Toc302930488"/>
      <w:bookmarkStart w:id="753" w:name="_Toc302915079"/>
      <w:bookmarkStart w:id="754" w:name="_Toc302660680"/>
      <w:bookmarkStart w:id="755" w:name="_Toc302310902"/>
      <w:bookmarkStart w:id="756" w:name="_Toc302305117"/>
      <w:bookmarkStart w:id="757" w:name="_Toc302304958"/>
      <w:bookmarkStart w:id="758" w:name="_Toc302932221"/>
      <w:bookmarkStart w:id="759" w:name="_Toc302930805"/>
      <w:bookmarkStart w:id="760" w:name="_Toc302930489"/>
      <w:bookmarkStart w:id="761" w:name="_Toc302915080"/>
      <w:bookmarkStart w:id="762" w:name="_Toc302660681"/>
      <w:bookmarkStart w:id="763" w:name="_Toc302310903"/>
      <w:bookmarkStart w:id="764" w:name="_Toc302305118"/>
      <w:bookmarkStart w:id="765" w:name="_Toc302304959"/>
      <w:bookmarkStart w:id="766" w:name="_Toc302932222"/>
      <w:bookmarkStart w:id="767" w:name="_Toc302930806"/>
      <w:bookmarkStart w:id="768" w:name="_Toc302930490"/>
      <w:bookmarkStart w:id="769" w:name="_Toc302915081"/>
      <w:bookmarkStart w:id="770" w:name="_Toc302660682"/>
      <w:bookmarkStart w:id="771" w:name="_Toc302310904"/>
      <w:bookmarkStart w:id="772" w:name="_Toc302305119"/>
      <w:bookmarkStart w:id="773" w:name="_Toc302304960"/>
      <w:bookmarkStart w:id="774" w:name="_Toc302932223"/>
      <w:bookmarkStart w:id="775" w:name="_Toc302930807"/>
      <w:bookmarkStart w:id="776" w:name="_Toc302930491"/>
      <w:bookmarkStart w:id="777" w:name="_Toc302915082"/>
      <w:bookmarkStart w:id="778" w:name="_Toc302660683"/>
      <w:bookmarkStart w:id="779" w:name="_Toc302310905"/>
      <w:bookmarkStart w:id="780" w:name="_Toc302305120"/>
      <w:bookmarkStart w:id="781" w:name="_Toc302304961"/>
      <w:bookmarkStart w:id="782" w:name="_Toc302932224"/>
      <w:bookmarkStart w:id="783" w:name="_Toc302930808"/>
      <w:bookmarkStart w:id="784" w:name="_Toc302930492"/>
      <w:bookmarkStart w:id="785" w:name="_Toc302915083"/>
      <w:bookmarkStart w:id="786" w:name="_Toc302660684"/>
      <w:bookmarkStart w:id="787" w:name="_Toc302310906"/>
      <w:bookmarkStart w:id="788" w:name="_Toc302305121"/>
      <w:bookmarkStart w:id="789" w:name="_Toc302304962"/>
      <w:bookmarkStart w:id="790" w:name="_Content_Moderation_Workflows"/>
      <w:bookmarkStart w:id="791" w:name="_Toc313796630"/>
      <w:bookmarkStart w:id="792" w:name="_Toc320796855"/>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r>
        <w:t>Cont</w:t>
      </w:r>
      <w:r w:rsidRPr="00123DCF">
        <w:rPr>
          <w:rStyle w:val="Heading2Char"/>
        </w:rPr>
        <w:t>e</w:t>
      </w:r>
      <w:r>
        <w:t>nt Moderation Workflows</w:t>
      </w:r>
      <w:bookmarkEnd w:id="791"/>
      <w:bookmarkEnd w:id="792"/>
    </w:p>
    <w:p w:rsidR="00BC4511" w:rsidRPr="00E54D7D" w:rsidRDefault="00AA3D5F">
      <w:r w:rsidRPr="004734EF">
        <w:t xml:space="preserve">You can </w:t>
      </w:r>
      <w:r w:rsidR="00BC4511" w:rsidRPr="00E54D7D">
        <w:t>review content before it is published to eliminate spam and a</w:t>
      </w:r>
      <w:r w:rsidR="00472EBE">
        <w:t>busive content in User Generated Content (UGC)</w:t>
      </w:r>
      <w:r w:rsidR="00BC4511" w:rsidRPr="00BC4511">
        <w:t xml:space="preserve"> portals. </w:t>
      </w:r>
      <w:r w:rsidR="00BC4511">
        <w:t xml:space="preserve">You can also </w:t>
      </w:r>
      <w:r w:rsidR="00472EBE">
        <w:t>i</w:t>
      </w:r>
      <w:r w:rsidR="00BC4511" w:rsidRPr="00E54D7D">
        <w:t>mplement complex editorial workflows for your various editorial team roles.</w:t>
      </w:r>
    </w:p>
    <w:p w:rsidR="00BC4511" w:rsidRDefault="00472EBE" w:rsidP="008F01DA">
      <w:pPr>
        <w:pStyle w:val="Heading2"/>
      </w:pPr>
      <w:bookmarkStart w:id="793" w:name="_The_Moderate_Tab"/>
      <w:bookmarkStart w:id="794" w:name="_Toc313796632"/>
      <w:bookmarkStart w:id="795" w:name="_Toc320796856"/>
      <w:bookmarkEnd w:id="793"/>
      <w:r>
        <w:t>The Moderate Tab</w:t>
      </w:r>
      <w:bookmarkEnd w:id="794"/>
      <w:bookmarkEnd w:id="795"/>
    </w:p>
    <w:p w:rsidR="00C3188C" w:rsidRDefault="00C3188C" w:rsidP="007B12B5">
      <w:r w:rsidRPr="00EC2D07">
        <w:t xml:space="preserve">The Moderate tab </w:t>
      </w:r>
      <w:r w:rsidR="007B12B5">
        <w:t xml:space="preserve">located in the Content tab </w:t>
      </w:r>
      <w:r w:rsidRPr="00EC2D07">
        <w:t>in the KMC</w:t>
      </w:r>
      <w:r w:rsidR="007B12B5">
        <w:t>,</w:t>
      </w:r>
      <w:r w:rsidRPr="00EC2D07">
        <w:t xml:space="preserve"> allows publishers to see the moderation queue, where all entries marked as pending, are waiting to be approved or rejected. Content moderators can change</w:t>
      </w:r>
      <w:r w:rsidR="001174C0">
        <w:t xml:space="preserve"> the</w:t>
      </w:r>
      <w:r w:rsidRPr="00EC2D07">
        <w:t xml:space="preserve"> moderation status (approve/reject).</w:t>
      </w:r>
    </w:p>
    <w:p w:rsidR="00630535" w:rsidRDefault="00630535" w:rsidP="00D300B1">
      <w:r>
        <w:t>This window displays a list of all content that has been flagged as inappropriate by users. By default, the list is filtered and sorted according to the amount of flags that each entry has received. You can sort the list by clicking on the various columns and scroll through the p</w:t>
      </w:r>
      <w:r w:rsidR="00D300B1">
        <w:t>ages at the bottom of the list.</w:t>
      </w:r>
    </w:p>
    <w:p w:rsidR="00630535" w:rsidRDefault="00630535" w:rsidP="008F01DA">
      <w:pPr>
        <w:pStyle w:val="Procedure"/>
      </w:pPr>
      <w:r>
        <w:t>To display co</w:t>
      </w:r>
      <w:r w:rsidR="0050781E">
        <w:t xml:space="preserve">ntent </w:t>
      </w:r>
      <w:r w:rsidR="00D300B1">
        <w:t>for moderation</w:t>
      </w:r>
    </w:p>
    <w:p w:rsidR="00492964" w:rsidRDefault="00492964" w:rsidP="00927D1E">
      <w:pPr>
        <w:pStyle w:val="ListNumber"/>
        <w:numPr>
          <w:ilvl w:val="0"/>
          <w:numId w:val="173"/>
        </w:numPr>
      </w:pPr>
      <w:r>
        <w:t>Select the Content tab and then select the Moderate tab.</w:t>
      </w:r>
    </w:p>
    <w:p w:rsidR="00630535" w:rsidRDefault="00630535" w:rsidP="00927D1E">
      <w:pPr>
        <w:pStyle w:val="ListNumber"/>
        <w:numPr>
          <w:ilvl w:val="0"/>
          <w:numId w:val="173"/>
        </w:numPr>
      </w:pPr>
      <w:r>
        <w:t>Click on the name of an entry.</w:t>
      </w:r>
    </w:p>
    <w:p w:rsidR="00630535" w:rsidRDefault="00630535">
      <w:pPr>
        <w:pStyle w:val="ListContinue"/>
      </w:pPr>
      <w:r>
        <w:t>The Edit Entry window is displayed. Similar to the Manage tab, the Filters bar to the left of the entries table</w:t>
      </w:r>
      <w:r w:rsidR="0050781E">
        <w:t xml:space="preserve"> is displa</w:t>
      </w:r>
      <w:r>
        <w:t xml:space="preserve">yed. </w:t>
      </w:r>
    </w:p>
    <w:p w:rsidR="00630535" w:rsidRDefault="00630535" w:rsidP="00630535">
      <w:pPr>
        <w:pStyle w:val="ListNumber"/>
      </w:pPr>
      <w:r>
        <w:t xml:space="preserve">Filter your moderation entry list according to various parameters and search criteria. See </w:t>
      </w:r>
      <w:hyperlink w:anchor="_Filtering_Content_in" w:history="1">
        <w:r w:rsidR="0050781E" w:rsidRPr="0050781E">
          <w:rPr>
            <w:rStyle w:val="Hyperlink"/>
            <w:rFonts w:cs="Arial"/>
          </w:rPr>
          <w:t>Filtering Content in the Entries Table</w:t>
        </w:r>
      </w:hyperlink>
      <w:r w:rsidR="0050781E">
        <w:t>.</w:t>
      </w:r>
      <w:r>
        <w:t xml:space="preserve"> </w:t>
      </w:r>
    </w:p>
    <w:p w:rsidR="00630535" w:rsidRDefault="00630535">
      <w:pPr>
        <w:pStyle w:val="ListContinue"/>
      </w:pPr>
      <w:r>
        <w:t>By default, the list is already filtered by content that was flagged for review. To change this, click on the "Additional Filters" button (see Use Additional Filters).</w:t>
      </w:r>
    </w:p>
    <w:p w:rsidR="00630535" w:rsidRDefault="00630535" w:rsidP="008F01DA">
      <w:pPr>
        <w:pStyle w:val="Heading3"/>
      </w:pPr>
      <w:bookmarkStart w:id="796" w:name="_Toc320796857"/>
      <w:r>
        <w:t>Preview</w:t>
      </w:r>
      <w:r w:rsidR="0050781E">
        <w:t xml:space="preserve">ing Content </w:t>
      </w:r>
      <w:r w:rsidR="00492964">
        <w:t>using the Moderate</w:t>
      </w:r>
      <w:r w:rsidR="00D300B1">
        <w:t xml:space="preserve"> </w:t>
      </w:r>
      <w:r w:rsidR="00492964">
        <w:t>Tab</w:t>
      </w:r>
      <w:bookmarkEnd w:id="796"/>
    </w:p>
    <w:p w:rsidR="0050781E" w:rsidRDefault="0050781E" w:rsidP="008F01DA">
      <w:pPr>
        <w:pStyle w:val="Procedure"/>
      </w:pPr>
      <w:r>
        <w:t xml:space="preserve">To preview content </w:t>
      </w:r>
    </w:p>
    <w:p w:rsidR="00492964" w:rsidRDefault="00492964" w:rsidP="00927D1E">
      <w:pPr>
        <w:pStyle w:val="ListNumber"/>
        <w:numPr>
          <w:ilvl w:val="0"/>
          <w:numId w:val="174"/>
        </w:numPr>
      </w:pPr>
      <w:r>
        <w:t>Select the Content tab and then select the Moderate tab.</w:t>
      </w:r>
    </w:p>
    <w:p w:rsidR="0050781E" w:rsidRDefault="0050781E" w:rsidP="00492964">
      <w:pPr>
        <w:pStyle w:val="ListNumber"/>
      </w:pPr>
      <w:r>
        <w:t>Click on the name of an entry.</w:t>
      </w:r>
    </w:p>
    <w:p w:rsidR="0050781E" w:rsidRPr="0050781E" w:rsidRDefault="0050781E">
      <w:pPr>
        <w:pStyle w:val="ListContinue"/>
      </w:pPr>
      <w:r>
        <w:t>The</w:t>
      </w:r>
      <w:r w:rsidRPr="0050781E">
        <w:t xml:space="preserve"> </w:t>
      </w:r>
      <w:r>
        <w:t>entry is displayed in the small player to the right of the list.</w:t>
      </w:r>
    </w:p>
    <w:p w:rsidR="00630535" w:rsidRDefault="0050781E" w:rsidP="0050781E">
      <w:pPr>
        <w:pStyle w:val="ListNumber"/>
      </w:pPr>
      <w:r>
        <w:t xml:space="preserve">Click </w:t>
      </w:r>
      <w:r w:rsidR="00630535">
        <w:t>on the b</w:t>
      </w:r>
      <w:r>
        <w:t xml:space="preserve">ottom right of the preview pane, </w:t>
      </w:r>
      <w:r w:rsidR="00630535">
        <w:t>"View full details" link for quickly reviewing or editing the content of an entry.</w:t>
      </w:r>
    </w:p>
    <w:p w:rsidR="0050781E" w:rsidRDefault="0050781E" w:rsidP="008F01DA">
      <w:pPr>
        <w:pStyle w:val="Heading3"/>
      </w:pPr>
      <w:bookmarkStart w:id="797" w:name="_Toc320796858"/>
      <w:r>
        <w:t xml:space="preserve">Rejecting Content </w:t>
      </w:r>
      <w:r w:rsidR="00492964">
        <w:t>using the Moderate Tab</w:t>
      </w:r>
      <w:bookmarkEnd w:id="797"/>
    </w:p>
    <w:p w:rsidR="0050781E" w:rsidRDefault="0050781E" w:rsidP="008F01DA">
      <w:pPr>
        <w:pStyle w:val="Procedure"/>
      </w:pPr>
      <w:r>
        <w:t xml:space="preserve">To reject content (one or more entries) </w:t>
      </w:r>
    </w:p>
    <w:p w:rsidR="00492964" w:rsidRDefault="00492964" w:rsidP="00927D1E">
      <w:pPr>
        <w:pStyle w:val="ListNumber"/>
        <w:numPr>
          <w:ilvl w:val="0"/>
          <w:numId w:val="175"/>
        </w:numPr>
      </w:pPr>
      <w:r>
        <w:t>Select the Content tab and then select the Moderate tab.</w:t>
      </w:r>
    </w:p>
    <w:p w:rsidR="0050781E" w:rsidRDefault="0050781E" w:rsidP="00492964">
      <w:pPr>
        <w:pStyle w:val="ListNumber"/>
      </w:pPr>
      <w:r>
        <w:t>S</w:t>
      </w:r>
      <w:r w:rsidR="00630535">
        <w:t xml:space="preserve">elect the relevant entries (for multiple </w:t>
      </w:r>
      <w:r w:rsidR="007702A4">
        <w:t>choices</w:t>
      </w:r>
      <w:r w:rsidR="00630535">
        <w:t xml:space="preserve">, use either the CTRL key or the selection drop-down menu at the bottom of the page) and press the "Reject Selected" button. </w:t>
      </w:r>
    </w:p>
    <w:p w:rsidR="00630535" w:rsidRDefault="0050781E" w:rsidP="00492964">
      <w:pPr>
        <w:pStyle w:val="ListNumber"/>
        <w:numPr>
          <w:ilvl w:val="0"/>
          <w:numId w:val="0"/>
        </w:numPr>
        <w:ind w:left="720"/>
      </w:pPr>
      <w:r>
        <w:t>Y</w:t>
      </w:r>
      <w:r w:rsidR="00630535">
        <w:t xml:space="preserve">ou can reject more than one entry at a time, but only </w:t>
      </w:r>
      <w:r w:rsidR="00492964">
        <w:t xml:space="preserve">for </w:t>
      </w:r>
      <w:r w:rsidR="00630535">
        <w:t>entries appearing on the same page of the main list.</w:t>
      </w:r>
    </w:p>
    <w:p w:rsidR="00630535" w:rsidRPr="00D300B1" w:rsidRDefault="00492964" w:rsidP="00D300B1">
      <w:pPr>
        <w:rPr>
          <w:rFonts w:ascii="Arial Bold" w:hAnsi="Arial Bold"/>
          <w:bCs/>
          <w:sz w:val="30"/>
          <w:szCs w:val="40"/>
        </w:rPr>
      </w:pPr>
      <w:r w:rsidRPr="00492964">
        <w:rPr>
          <w:rFonts w:ascii="Arial Bold" w:hAnsi="Arial Bold"/>
          <w:bCs/>
          <w:sz w:val="30"/>
          <w:szCs w:val="40"/>
        </w:rPr>
        <w:t>Approving</w:t>
      </w:r>
      <w:r w:rsidR="00630535" w:rsidRPr="00492964">
        <w:rPr>
          <w:rFonts w:ascii="Arial Bold" w:hAnsi="Arial Bold"/>
          <w:bCs/>
          <w:sz w:val="30"/>
          <w:szCs w:val="40"/>
        </w:rPr>
        <w:t xml:space="preserve"> Content</w:t>
      </w:r>
      <w:r w:rsidRPr="00492964">
        <w:rPr>
          <w:rFonts w:ascii="Arial Bold" w:hAnsi="Arial Bold"/>
          <w:bCs/>
          <w:sz w:val="30"/>
          <w:szCs w:val="40"/>
        </w:rPr>
        <w:t xml:space="preserve"> using the Moderate Tab</w:t>
      </w:r>
    </w:p>
    <w:p w:rsidR="00D300B1" w:rsidRDefault="00D300B1" w:rsidP="008F01DA">
      <w:pPr>
        <w:pStyle w:val="Procedure"/>
      </w:pPr>
      <w:r>
        <w:t xml:space="preserve">To approve content (one or more entries) </w:t>
      </w:r>
    </w:p>
    <w:p w:rsidR="00492964" w:rsidRDefault="00492964" w:rsidP="00927D1E">
      <w:pPr>
        <w:pStyle w:val="ListNumber"/>
        <w:numPr>
          <w:ilvl w:val="0"/>
          <w:numId w:val="176"/>
        </w:numPr>
      </w:pPr>
      <w:r>
        <w:t>Select the Content tab and then select the Moderate tab.</w:t>
      </w:r>
    </w:p>
    <w:p w:rsidR="00492964" w:rsidRDefault="00492964" w:rsidP="00927D1E">
      <w:pPr>
        <w:pStyle w:val="ListNumber"/>
        <w:numPr>
          <w:ilvl w:val="0"/>
          <w:numId w:val="176"/>
        </w:numPr>
      </w:pPr>
      <w:r>
        <w:t>S</w:t>
      </w:r>
      <w:r w:rsidR="00630535">
        <w:t>elect the relevant entries (for multiple choice</w:t>
      </w:r>
      <w:r w:rsidR="007702A4">
        <w:t xml:space="preserve">s, </w:t>
      </w:r>
      <w:r w:rsidR="00630535">
        <w:t>use the CTRL key or use the selection drop-down menu at the bottom of the page) and press the "Approve Selected"</w:t>
      </w:r>
      <w:r w:rsidR="00D300B1">
        <w:t xml:space="preserve"> </w:t>
      </w:r>
      <w:r w:rsidR="00630535">
        <w:t xml:space="preserve"> button. </w:t>
      </w:r>
    </w:p>
    <w:p w:rsidR="00630535" w:rsidRDefault="00492964">
      <w:pPr>
        <w:pStyle w:val="ListContinue"/>
      </w:pPr>
      <w:r>
        <w:t>Y</w:t>
      </w:r>
      <w:r w:rsidR="00630535">
        <w:t xml:space="preserve">ou can approve more than one entry at a time, but only </w:t>
      </w:r>
      <w:r>
        <w:t xml:space="preserve">for </w:t>
      </w:r>
      <w:r w:rsidR="00630535">
        <w:t>entries appearing on the same page of the main list.</w:t>
      </w:r>
    </w:p>
    <w:p w:rsidR="00630535" w:rsidRPr="00492964" w:rsidRDefault="00492964" w:rsidP="00630535">
      <w:pPr>
        <w:rPr>
          <w:rFonts w:ascii="Arial Bold" w:hAnsi="Arial Bold"/>
          <w:bCs/>
          <w:sz w:val="30"/>
          <w:szCs w:val="40"/>
        </w:rPr>
      </w:pPr>
      <w:r>
        <w:rPr>
          <w:rFonts w:ascii="Arial Bold" w:hAnsi="Arial Bold"/>
          <w:bCs/>
          <w:sz w:val="30"/>
          <w:szCs w:val="40"/>
        </w:rPr>
        <w:t xml:space="preserve">Banning </w:t>
      </w:r>
      <w:r w:rsidR="00630535" w:rsidRPr="00492964">
        <w:rPr>
          <w:rFonts w:ascii="Arial Bold" w:hAnsi="Arial Bold"/>
          <w:bCs/>
          <w:sz w:val="30"/>
          <w:szCs w:val="40"/>
        </w:rPr>
        <w:t>User</w:t>
      </w:r>
      <w:r>
        <w:rPr>
          <w:rFonts w:ascii="Arial Bold" w:hAnsi="Arial Bold"/>
          <w:bCs/>
          <w:sz w:val="30"/>
          <w:szCs w:val="40"/>
        </w:rPr>
        <w:t>s using the Moderate Tab</w:t>
      </w:r>
    </w:p>
    <w:p w:rsidR="00630535" w:rsidRDefault="00D300B1" w:rsidP="008F01DA">
      <w:pPr>
        <w:pStyle w:val="Procedure"/>
      </w:pPr>
      <w:r>
        <w:t xml:space="preserve">To ban users </w:t>
      </w:r>
    </w:p>
    <w:p w:rsidR="00177087" w:rsidRDefault="00177087" w:rsidP="00927D1E">
      <w:pPr>
        <w:pStyle w:val="ListNumber"/>
        <w:numPr>
          <w:ilvl w:val="0"/>
          <w:numId w:val="177"/>
        </w:numPr>
      </w:pPr>
      <w:r>
        <w:t>Select the Content tab and then select the Moderate tab.</w:t>
      </w:r>
    </w:p>
    <w:p w:rsidR="00177087" w:rsidRDefault="00630535" w:rsidP="00927D1E">
      <w:pPr>
        <w:pStyle w:val="ListNumber"/>
        <w:numPr>
          <w:ilvl w:val="0"/>
          <w:numId w:val="177"/>
        </w:numPr>
      </w:pPr>
      <w:r>
        <w:t>Click on the "Ban User" link under the preview player</w:t>
      </w:r>
      <w:r w:rsidR="00177087">
        <w:t xml:space="preserve">. This triggers </w:t>
      </w:r>
      <w:r>
        <w:t>a notification to be sent to your website's CMS with a request to ban the specific user that created the selected entry.</w:t>
      </w:r>
    </w:p>
    <w:p w:rsidR="00BC4511" w:rsidRDefault="00BC4511" w:rsidP="00E54D7D">
      <w:pPr>
        <w:spacing w:line="384" w:lineRule="atLeast"/>
        <w:rPr>
          <w:color w:val="333333"/>
          <w:sz w:val="18"/>
          <w:szCs w:val="18"/>
        </w:rPr>
      </w:pPr>
      <w:r w:rsidRPr="00E54D7D">
        <w:rPr>
          <w:noProof/>
          <w:color w:val="333333"/>
          <w:sz w:val="18"/>
          <w:szCs w:val="18"/>
          <w:bdr w:val="none" w:sz="0" w:space="0" w:color="auto" w:frame="1"/>
          <w:lang w:val="en-US" w:bidi="he-IL"/>
        </w:rPr>
        <w:drawing>
          <wp:inline distT="0" distB="0" distL="0" distR="0" wp14:anchorId="1F3043A5" wp14:editId="199FD0C8">
            <wp:extent cx="5191125" cy="1828800"/>
            <wp:effectExtent l="0" t="0" r="9525" b="0"/>
            <wp:docPr id="138" name="Picture 138" descr="Moderation Screen KMC">
              <a:hlinkClick xmlns:a="http://schemas.openxmlformats.org/drawingml/2006/main" r:id="rId130" tooltip="&quot;Moderation Screen KMC&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deration Screen KMC">
                      <a:hlinkClick r:id="rId130" tooltip="&quot;Moderation Screen KMC&quo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191125" cy="1828800"/>
                    </a:xfrm>
                    <a:prstGeom prst="rect">
                      <a:avLst/>
                    </a:prstGeom>
                    <a:noFill/>
                    <a:ln>
                      <a:noFill/>
                    </a:ln>
                  </pic:spPr>
                </pic:pic>
              </a:graphicData>
            </a:graphic>
          </wp:inline>
        </w:drawing>
      </w:r>
      <w:r>
        <w:rPr>
          <w:color w:val="333333"/>
          <w:sz w:val="18"/>
          <w:szCs w:val="18"/>
        </w:rPr>
        <w:t> </w:t>
      </w:r>
    </w:p>
    <w:p w:rsidR="002B153C" w:rsidRDefault="002B153C" w:rsidP="00D5047A">
      <w:pPr>
        <w:pStyle w:val="SuperHeading"/>
        <w:sectPr w:rsidR="002B153C" w:rsidSect="00906A1B">
          <w:type w:val="continuous"/>
          <w:pgSz w:w="11908" w:h="16833" w:code="9"/>
          <w:pgMar w:top="1440" w:right="1440" w:bottom="1440" w:left="1440" w:header="720" w:footer="720" w:gutter="0"/>
          <w:cols w:space="720"/>
          <w:docGrid w:linePitch="360"/>
        </w:sectPr>
      </w:pPr>
    </w:p>
    <w:p w:rsidR="00D5047A" w:rsidRPr="00FD26C0" w:rsidRDefault="00D5047A" w:rsidP="00D5047A">
      <w:pPr>
        <w:pStyle w:val="SuperHeading"/>
      </w:pPr>
      <w:r w:rsidRPr="00FD26C0">
        <w:t xml:space="preserve">Chapter </w:t>
      </w:r>
      <w:r w:rsidR="009950C3">
        <w:fldChar w:fldCharType="begin"/>
      </w:r>
      <w:r w:rsidR="009950C3">
        <w:instrText>SEQ "CHAPTER"  \N \* MERGEFORMAT</w:instrText>
      </w:r>
      <w:r w:rsidR="009950C3">
        <w:fldChar w:fldCharType="separate"/>
      </w:r>
      <w:r w:rsidR="005A4EFF">
        <w:rPr>
          <w:noProof/>
        </w:rPr>
        <w:t>10</w:t>
      </w:r>
      <w:r w:rsidR="009950C3">
        <w:rPr>
          <w:noProof/>
        </w:rPr>
        <w:fldChar w:fldCharType="end"/>
      </w:r>
    </w:p>
    <w:p w:rsidR="00D5047A" w:rsidRDefault="002278C1" w:rsidP="005127A9">
      <w:pPr>
        <w:pStyle w:val="Heading1"/>
      </w:pPr>
      <w:bookmarkStart w:id="798" w:name="_Subtitles_1"/>
      <w:bookmarkStart w:id="799" w:name="_Subtitles__and"/>
      <w:bookmarkEnd w:id="798"/>
      <w:bookmarkEnd w:id="799"/>
      <w:r>
        <w:t xml:space="preserve">Using </w:t>
      </w:r>
      <w:r w:rsidR="00123DCF">
        <w:t>Subtitles and</w:t>
      </w:r>
      <w:r w:rsidR="00752489">
        <w:t xml:space="preserve"> Captions</w:t>
      </w:r>
    </w:p>
    <w:p w:rsidR="00ED16A6" w:rsidRDefault="003041AF">
      <w:r>
        <w:fldChar w:fldCharType="begin"/>
      </w:r>
      <w:r>
        <w:instrText xml:space="preserve"> TC "</w:instrText>
      </w:r>
      <w:r w:rsidR="009950C3">
        <w:fldChar w:fldCharType="begin"/>
      </w:r>
      <w:r w:rsidR="009950C3">
        <w:instrText xml:space="preserve"> STYLEREF  SuperHeading  \* MERGEFORMAT </w:instrText>
      </w:r>
      <w:r w:rsidR="009950C3">
        <w:fldChar w:fldCharType="separate"/>
      </w:r>
      <w:bookmarkStart w:id="800" w:name="_Toc313796634"/>
      <w:bookmarkStart w:id="801" w:name="_Toc320796859"/>
      <w:r w:rsidR="005A4EFF" w:rsidRPr="005A4EFF">
        <w:rPr>
          <w:noProof/>
          <w:lang w:val="en-GB"/>
        </w:rPr>
        <w:instrText>Chapter 10</w:instrText>
      </w:r>
      <w:r w:rsidR="009950C3">
        <w:rPr>
          <w:noProof/>
          <w:lang w:val="en-GB"/>
        </w:rPr>
        <w:fldChar w:fldCharType="end"/>
      </w:r>
      <w:r>
        <w:instrText xml:space="preserve"> </w:instrText>
      </w:r>
      <w:r>
        <w:rPr>
          <w:lang w:val="en-GB"/>
        </w:rPr>
        <w:fldChar w:fldCharType="begin"/>
      </w:r>
      <w:r>
        <w:rPr>
          <w:lang w:val="en-GB"/>
        </w:rPr>
        <w:instrText xml:space="preserve"> STYLEREF  "Heading 1" </w:instrText>
      </w:r>
      <w:r>
        <w:rPr>
          <w:lang w:val="en-GB"/>
        </w:rPr>
        <w:fldChar w:fldCharType="separate"/>
      </w:r>
      <w:r w:rsidR="005A4EFF">
        <w:rPr>
          <w:noProof/>
          <w:lang w:val="en-GB"/>
        </w:rPr>
        <w:instrText>Using Subtitles and Captions</w:instrText>
      </w:r>
      <w:bookmarkEnd w:id="800"/>
      <w:bookmarkEnd w:id="801"/>
      <w:r>
        <w:rPr>
          <w:lang w:val="en-GB"/>
        </w:rPr>
        <w:fldChar w:fldCharType="end"/>
      </w:r>
      <w:r w:rsidR="00752489">
        <w:rPr>
          <w:lang w:val="en-GB"/>
        </w:rPr>
        <w:instrText xml:space="preserve"> </w:instrText>
      </w:r>
      <w:r>
        <w:instrText xml:space="preserve">" \f C \l "1" </w:instrText>
      </w:r>
      <w:r>
        <w:fldChar w:fldCharType="end"/>
      </w:r>
      <w:r w:rsidR="00ED16A6">
        <w:t xml:space="preserve">This </w:t>
      </w:r>
      <w:r w:rsidR="00686FD8">
        <w:t xml:space="preserve">section contains </w:t>
      </w:r>
      <w:r w:rsidR="00ED16A6">
        <w:t>the following</w:t>
      </w:r>
      <w:r w:rsidR="00686FD8">
        <w:t xml:space="preserve"> topics</w:t>
      </w:r>
      <w:r w:rsidR="00ED16A6">
        <w:t>:</w:t>
      </w:r>
    </w:p>
    <w:p w:rsidR="00686FD8" w:rsidRDefault="009950C3" w:rsidP="00686FD8">
      <w:pPr>
        <w:pStyle w:val="ListBullet"/>
      </w:pPr>
      <w:hyperlink w:anchor="_Caption_File_Types" w:history="1">
        <w:r w:rsidR="00686FD8" w:rsidRPr="00686FD8">
          <w:rPr>
            <w:rStyle w:val="Hyperlink"/>
            <w:rFonts w:cs="Arial"/>
          </w:rPr>
          <w:t>Caption File Types</w:t>
        </w:r>
      </w:hyperlink>
    </w:p>
    <w:p w:rsidR="00686FD8" w:rsidRDefault="009950C3" w:rsidP="00686FD8">
      <w:pPr>
        <w:pStyle w:val="ListBullet"/>
      </w:pPr>
      <w:hyperlink w:anchor="_Subtitles_and_Captions" w:history="1">
        <w:r w:rsidR="00686FD8" w:rsidRPr="00686FD8">
          <w:rPr>
            <w:rStyle w:val="Hyperlink"/>
            <w:rFonts w:cs="Arial"/>
          </w:rPr>
          <w:t>Subtitles and Captions Terminology</w:t>
        </w:r>
      </w:hyperlink>
    </w:p>
    <w:p w:rsidR="00686FD8" w:rsidRDefault="009950C3" w:rsidP="00686FD8">
      <w:pPr>
        <w:pStyle w:val="ListBullet"/>
      </w:pPr>
      <w:hyperlink w:anchor="_Adding_Captions_to_1" w:history="1">
        <w:r w:rsidR="00686FD8" w:rsidRPr="00686FD8">
          <w:rPr>
            <w:rStyle w:val="Hyperlink"/>
            <w:rFonts w:cs="Arial"/>
          </w:rPr>
          <w:t>Adding Captions to an Entry</w:t>
        </w:r>
      </w:hyperlink>
    </w:p>
    <w:p w:rsidR="00686FD8" w:rsidRDefault="009950C3" w:rsidP="00686FD8">
      <w:pPr>
        <w:pStyle w:val="ListBullet"/>
      </w:pPr>
      <w:hyperlink w:anchor="_Setting_Up_Captions" w:history="1">
        <w:r w:rsidR="00686FD8" w:rsidRPr="00686FD8">
          <w:rPr>
            <w:rStyle w:val="Hyperlink"/>
            <w:rFonts w:cs="Arial"/>
          </w:rPr>
          <w:t>Setting Up Captions for Display</w:t>
        </w:r>
      </w:hyperlink>
    </w:p>
    <w:p w:rsidR="00ED16A6" w:rsidRDefault="00ED16A6" w:rsidP="008F01DA">
      <w:pPr>
        <w:pStyle w:val="Heading2"/>
      </w:pPr>
      <w:bookmarkStart w:id="802" w:name="_Caption_File_Types"/>
      <w:bookmarkStart w:id="803" w:name="_Toc313796635"/>
      <w:bookmarkStart w:id="804" w:name="_Toc320796860"/>
      <w:bookmarkEnd w:id="802"/>
      <w:r>
        <w:t>Caption File Types</w:t>
      </w:r>
      <w:bookmarkEnd w:id="803"/>
      <w:bookmarkEnd w:id="804"/>
    </w:p>
    <w:p w:rsidR="008E1BAB" w:rsidRPr="00D1178A" w:rsidRDefault="00ED16A6" w:rsidP="00686FD8">
      <w:r>
        <w:t xml:space="preserve">You can upload multiple subtitle and caption files (SRT, </w:t>
      </w:r>
      <w:r w:rsidR="00166804">
        <w:t>DXFP</w:t>
      </w:r>
      <w:r w:rsidR="007702A4">
        <w:t>, and XML</w:t>
      </w:r>
      <w:r>
        <w:t xml:space="preserve">) </w:t>
      </w:r>
      <w:r w:rsidRPr="00C95D22">
        <w:t>and transcripts (TXT),</w:t>
      </w:r>
      <w:r>
        <w:t xml:space="preserve"> or reference an external link to a captions file in the KMC. Viewers can then select and toggle between different language subtitles and captions. Subtitles and captions are fully searchable as a metadata field. </w:t>
      </w:r>
      <w:r w:rsidR="008E1BAB" w:rsidRPr="00D1178A">
        <w:t>Kaltura’s accessibility player plugin also makes the captions readable via screen readers and therefore helps organizations adhere to 508 compliancy regulations</w:t>
      </w:r>
      <w:r w:rsidR="008E1BAB">
        <w:t xml:space="preserve">. </w:t>
      </w:r>
      <w:r w:rsidR="008E1BAB" w:rsidRPr="00D1178A">
        <w:t>Kaltura’s “In Video Search” API allows users to for a specific phrase within a library of videos and within the search results directs the user to the exact point in the video where the phrase appears.</w:t>
      </w:r>
      <w:r w:rsidR="008E1BAB">
        <w:t xml:space="preserve"> For more information see </w:t>
      </w:r>
      <w:hyperlink r:id="rId132" w:history="1">
        <w:r w:rsidR="00686FD8">
          <w:rPr>
            <w:rStyle w:val="Hyperlink"/>
          </w:rPr>
          <w:t>Kaltura Demo Apps for Captions</w:t>
        </w:r>
      </w:hyperlink>
      <w:r w:rsidR="008E1BAB">
        <w:t>.</w:t>
      </w:r>
    </w:p>
    <w:p w:rsidR="00ED16A6" w:rsidRPr="008F5C92" w:rsidRDefault="00ED16A6">
      <w:r>
        <w:t xml:space="preserve">You can also automate the creation of subtitles and captions, and transcriptions through our partners in Kaltura Exchange. </w:t>
      </w:r>
      <w:r w:rsidR="00803CFA">
        <w:t>For instance check out</w:t>
      </w:r>
      <w:r w:rsidR="00256397">
        <w:t xml:space="preserve"> </w:t>
      </w:r>
      <w:hyperlink r:id="rId133" w:history="1">
        <w:r w:rsidR="00686FD8" w:rsidRPr="00686FD8">
          <w:rPr>
            <w:rStyle w:val="Hyperlink"/>
            <w:rFonts w:cs="Arial"/>
          </w:rPr>
          <w:t>3Play Media Interactive Transcript / Captioning Plugin</w:t>
        </w:r>
      </w:hyperlink>
      <w:r w:rsidR="008851DC">
        <w:t>.</w:t>
      </w:r>
    </w:p>
    <w:p w:rsidR="00CB1653" w:rsidRPr="00D1178A" w:rsidRDefault="00394193" w:rsidP="008F01DA">
      <w:pPr>
        <w:pStyle w:val="Heading3"/>
        <w:rPr>
          <w:shd w:val="clear" w:color="auto" w:fill="FFFFFF"/>
        </w:rPr>
      </w:pPr>
      <w:bookmarkStart w:id="805" w:name="_Toc313796636"/>
      <w:bookmarkStart w:id="806" w:name="_Toc320796861"/>
      <w:r>
        <w:rPr>
          <w:shd w:val="clear" w:color="auto" w:fill="FFFFFF"/>
        </w:rPr>
        <w:t>Se</w:t>
      </w:r>
      <w:r w:rsidR="008851DC">
        <w:rPr>
          <w:shd w:val="clear" w:color="auto" w:fill="FFFFFF"/>
        </w:rPr>
        <w:t>a</w:t>
      </w:r>
      <w:r>
        <w:rPr>
          <w:shd w:val="clear" w:color="auto" w:fill="FFFFFF"/>
        </w:rPr>
        <w:t>rching within Captions</w:t>
      </w:r>
      <w:bookmarkEnd w:id="805"/>
      <w:bookmarkEnd w:id="806"/>
    </w:p>
    <w:p w:rsidR="00CB1653" w:rsidRPr="00D1178A" w:rsidRDefault="00CB1653" w:rsidP="00CB1653">
      <w:r w:rsidRPr="00D1178A">
        <w:t>Publishers can use the Kaltura API and code skeleton to search wit</w:t>
      </w:r>
      <w:r>
        <w:t xml:space="preserve">hin the captions and point the </w:t>
      </w:r>
      <w:r w:rsidRPr="00D1178A">
        <w:t xml:space="preserve">viewer directly to the relevant point in time. </w:t>
      </w:r>
      <w:r>
        <w:t>The s</w:t>
      </w:r>
      <w:r w:rsidRPr="00D1178A">
        <w:t>earch is done across a catalogue of videos</w:t>
      </w:r>
      <w:r w:rsidR="008E1BAB">
        <w:t>,</w:t>
      </w:r>
      <w:r w:rsidRPr="00D1178A">
        <w:t xml:space="preserve"> making the discovery process easy and accessible, especially when searching in a large amount of content.</w:t>
      </w:r>
    </w:p>
    <w:p w:rsidR="00CB1653" w:rsidRDefault="00CB1653" w:rsidP="008E1BAB">
      <w:r w:rsidRPr="00D1178A">
        <w:t>Contact your account manager to learn more on how to integrate this</w:t>
      </w:r>
      <w:r>
        <w:t xml:space="preserve"> functionality into your </w:t>
      </w:r>
      <w:r w:rsidRPr="00D1178A">
        <w:t>website and environment.</w:t>
      </w:r>
    </w:p>
    <w:p w:rsidR="00752489" w:rsidRPr="00E54D7D" w:rsidRDefault="00ED16A6" w:rsidP="008F01DA">
      <w:pPr>
        <w:pStyle w:val="Heading2"/>
      </w:pPr>
      <w:bookmarkStart w:id="807" w:name="_Subtitles_and_Captions"/>
      <w:bookmarkStart w:id="808" w:name="_Toc313796637"/>
      <w:bookmarkStart w:id="809" w:name="_Toc320796862"/>
      <w:bookmarkEnd w:id="807"/>
      <w:r>
        <w:t>Subtitles and</w:t>
      </w:r>
      <w:r w:rsidR="00752489">
        <w:t xml:space="preserve"> Captions</w:t>
      </w:r>
      <w:r>
        <w:t xml:space="preserve"> Terminology</w:t>
      </w:r>
      <w:bookmarkEnd w:id="808"/>
      <w:bookmarkEnd w:id="809"/>
    </w:p>
    <w:p w:rsidR="00ED16A6" w:rsidRDefault="002D13D9">
      <w:r w:rsidRPr="002D13D9">
        <w:t>A </w:t>
      </w:r>
      <w:r w:rsidRPr="002D13D9">
        <w:rPr>
          <w:b/>
          <w:bCs/>
        </w:rPr>
        <w:t>caption file</w:t>
      </w:r>
      <w:r w:rsidRPr="002D13D9">
        <w:t> contains </w:t>
      </w:r>
      <w:r w:rsidRPr="002D13D9">
        <w:rPr>
          <w:i/>
          <w:iCs/>
        </w:rPr>
        <w:t>both the text and information</w:t>
      </w:r>
      <w:r w:rsidRPr="002D13D9">
        <w:t> about when each line of text should be displayed.</w:t>
      </w:r>
      <w:r>
        <w:t xml:space="preserve"> </w:t>
      </w:r>
    </w:p>
    <w:p w:rsidR="002D13D9" w:rsidRDefault="002D13D9">
      <w:r>
        <w:t xml:space="preserve">A caption is synonymous with </w:t>
      </w:r>
      <w:r w:rsidRPr="00E54D7D">
        <w:rPr>
          <w:b/>
        </w:rPr>
        <w:t>subtitle</w:t>
      </w:r>
      <w:r>
        <w:t xml:space="preserve"> and is </w:t>
      </w:r>
      <w:r w:rsidRPr="008C1B78">
        <w:t>usually displayed at the bottom of the screen.</w:t>
      </w:r>
    </w:p>
    <w:p w:rsidR="00F52479" w:rsidRDefault="00F52479">
      <w:r w:rsidRPr="008F5C92">
        <w:t>SRT</w:t>
      </w:r>
      <w:r>
        <w:t xml:space="preserve"> and DXFP are </w:t>
      </w:r>
      <w:r w:rsidRPr="008F5C92">
        <w:t>text file</w:t>
      </w:r>
      <w:r w:rsidR="00ED16A6">
        <w:t xml:space="preserve"> formats</w:t>
      </w:r>
      <w:r>
        <w:t xml:space="preserve"> that contain</w:t>
      </w:r>
      <w:r w:rsidR="00ED16A6">
        <w:t xml:space="preserve"> captions</w:t>
      </w:r>
      <w:r w:rsidRPr="008F5C92">
        <w:t xml:space="preserve">; </w:t>
      </w:r>
      <w:r w:rsidRPr="00E54D7D">
        <w:rPr>
          <w:b/>
        </w:rPr>
        <w:t>including the time</w:t>
      </w:r>
      <w:r w:rsidRPr="008F5C92">
        <w:t xml:space="preserve"> each subtitle should be displayed followed by the text of the subtitle.</w:t>
      </w:r>
      <w:r w:rsidR="00ED16A6">
        <w:t xml:space="preserve"> </w:t>
      </w:r>
    </w:p>
    <w:p w:rsidR="00F52479" w:rsidRDefault="00ED16A6">
      <w:r>
        <w:t>If the caption includes non-</w:t>
      </w:r>
      <w:r w:rsidR="00F52479">
        <w:t xml:space="preserve">dialog text, the file is considered a </w:t>
      </w:r>
      <w:r w:rsidR="00F52479" w:rsidRPr="00C95D22">
        <w:rPr>
          <w:b/>
        </w:rPr>
        <w:t>closed caption</w:t>
      </w:r>
      <w:r w:rsidR="00F52479">
        <w:t xml:space="preserve">. </w:t>
      </w:r>
    </w:p>
    <w:p w:rsidR="00F52479" w:rsidRPr="00E54D7D" w:rsidRDefault="00F52479">
      <w:r w:rsidRPr="00E54D7D">
        <w:rPr>
          <w:b/>
        </w:rPr>
        <w:t>Transcriptions</w:t>
      </w:r>
      <w:r>
        <w:t xml:space="preserve"> are files that contain text of the video without time stamps</w:t>
      </w:r>
      <w:r w:rsidR="00803CFA">
        <w:t>.</w:t>
      </w:r>
    </w:p>
    <w:p w:rsidR="00752489" w:rsidRDefault="00DD6F94">
      <w:r>
        <w:t>Captions</w:t>
      </w:r>
      <w:r w:rsidR="00F52479">
        <w:t xml:space="preserve"> </w:t>
      </w:r>
      <w:r w:rsidR="00752489" w:rsidRPr="008C1B78">
        <w:t>can either be a form of written </w:t>
      </w:r>
      <w:hyperlink r:id="rId134" w:tooltip="Translation" w:history="1">
        <w:r w:rsidR="00752489" w:rsidRPr="008C1B78">
          <w:t>translation</w:t>
        </w:r>
      </w:hyperlink>
      <w:r w:rsidR="00752489" w:rsidRPr="008C1B78">
        <w:t xml:space="preserve"> of </w:t>
      </w:r>
      <w:r w:rsidR="00F52479">
        <w:t xml:space="preserve">a dialog in a foreign </w:t>
      </w:r>
      <w:r>
        <w:t>language</w:t>
      </w:r>
      <w:r w:rsidR="00F52479">
        <w:t xml:space="preserve"> </w:t>
      </w:r>
      <w:r w:rsidR="00752489" w:rsidRPr="008C1B78">
        <w:t>or a written rendering of the dialog in the same language</w:t>
      </w:r>
      <w:r w:rsidR="00F52479">
        <w:t>. Closed captions files contain</w:t>
      </w:r>
      <w:r w:rsidR="00752489" w:rsidRPr="008C1B78">
        <w:t xml:space="preserve"> added information to help viewers who are </w:t>
      </w:r>
      <w:hyperlink r:id="rId135" w:tooltip="Deaf" w:history="1">
        <w:r w:rsidR="00752489" w:rsidRPr="008C1B78">
          <w:t>deaf</w:t>
        </w:r>
      </w:hyperlink>
      <w:r w:rsidR="00752489" w:rsidRPr="008C1B78">
        <w:t> and </w:t>
      </w:r>
      <w:r w:rsidR="00803CFA" w:rsidRPr="00803CFA">
        <w:t>hard-of-hearing</w:t>
      </w:r>
      <w:r w:rsidR="00752489" w:rsidRPr="00803CFA">
        <w:t> </w:t>
      </w:r>
      <w:r w:rsidR="00752489" w:rsidRPr="008C1B78">
        <w:t xml:space="preserve">to follow the dialog, or people who cannot understand the spoken dialogue or who have accent recognition problems. </w:t>
      </w:r>
    </w:p>
    <w:p w:rsidR="00752489" w:rsidRDefault="00752489">
      <w:r>
        <w:t>For greater accessibility and compatibility with equipment like screen readers, use Kaltura’s 508 Compliant Player. For more information</w:t>
      </w:r>
      <w:r w:rsidR="00ED16A6">
        <w:t>,</w:t>
      </w:r>
      <w:r>
        <w:t xml:space="preserve"> see</w:t>
      </w:r>
      <w:r w:rsidR="00ED16A6">
        <w:t xml:space="preserve"> </w:t>
      </w:r>
      <w:hyperlink w:anchor="_508-Compliant_Video_Player" w:history="1">
        <w:r w:rsidR="00ED16A6" w:rsidRPr="00ED16A6">
          <w:rPr>
            <w:rStyle w:val="Hyperlink"/>
          </w:rPr>
          <w:t>508-Compliant Video Player</w:t>
        </w:r>
      </w:hyperlink>
      <w:r w:rsidR="00ED16A6">
        <w:t xml:space="preserve"> </w:t>
      </w:r>
      <w:r>
        <w:t>.</w:t>
      </w:r>
    </w:p>
    <w:p w:rsidR="00752489" w:rsidRDefault="00752489" w:rsidP="008F01DA">
      <w:pPr>
        <w:pStyle w:val="Heading2"/>
      </w:pPr>
      <w:bookmarkStart w:id="810" w:name="_Adding_Captions_to_1"/>
      <w:bookmarkStart w:id="811" w:name="_Toc313796638"/>
      <w:bookmarkStart w:id="812" w:name="_Toc320796863"/>
      <w:bookmarkEnd w:id="810"/>
      <w:r w:rsidRPr="009075A5">
        <w:t xml:space="preserve">Adding </w:t>
      </w:r>
      <w:r w:rsidR="004E7B4D">
        <w:t>Captions</w:t>
      </w:r>
      <w:r w:rsidRPr="009075A5">
        <w:t xml:space="preserve"> to </w:t>
      </w:r>
      <w:r>
        <w:t xml:space="preserve">an </w:t>
      </w:r>
      <w:r w:rsidRPr="009075A5">
        <w:t>Entry</w:t>
      </w:r>
      <w:bookmarkEnd w:id="811"/>
      <w:bookmarkEnd w:id="812"/>
    </w:p>
    <w:p w:rsidR="00752489" w:rsidRDefault="00752489">
      <w:r w:rsidRPr="00206519">
        <w:t xml:space="preserve">You can add multiple </w:t>
      </w:r>
      <w:r w:rsidR="004E7B4D">
        <w:t>caption</w:t>
      </w:r>
      <w:r w:rsidR="00ED16A6">
        <w:t>s</w:t>
      </w:r>
      <w:r w:rsidR="004E7B4D">
        <w:t xml:space="preserve"> files</w:t>
      </w:r>
      <w:r w:rsidRPr="00206519">
        <w:t xml:space="preserve"> to each entry</w:t>
      </w:r>
      <w:r w:rsidR="00ED16A6">
        <w:t>. F</w:t>
      </w:r>
      <w:r>
        <w:t xml:space="preserve">or example, </w:t>
      </w:r>
      <w:r w:rsidR="005A4132">
        <w:t xml:space="preserve">you can create </w:t>
      </w:r>
      <w:r w:rsidR="00ED16A6">
        <w:t xml:space="preserve">subtitles </w:t>
      </w:r>
      <w:r w:rsidR="005A4132">
        <w:t>captions in</w:t>
      </w:r>
      <w:r w:rsidR="00ED16A6">
        <w:t xml:space="preserve"> multiple languages and label each language</w:t>
      </w:r>
      <w:r w:rsidRPr="00206519">
        <w:t>.</w:t>
      </w:r>
      <w:r>
        <w:t xml:space="preserve"> </w:t>
      </w:r>
    </w:p>
    <w:p w:rsidR="00752489" w:rsidRDefault="00752489" w:rsidP="008F01DA">
      <w:pPr>
        <w:pStyle w:val="Procedure"/>
      </w:pPr>
      <w:r>
        <w:t xml:space="preserve">To assign a </w:t>
      </w:r>
      <w:r w:rsidR="004E7B4D">
        <w:t>caption</w:t>
      </w:r>
      <w:r>
        <w:t xml:space="preserve"> file to an entry </w:t>
      </w:r>
    </w:p>
    <w:p w:rsidR="00752489" w:rsidRDefault="00752489" w:rsidP="00927D1E">
      <w:pPr>
        <w:pStyle w:val="ListNumber"/>
        <w:numPr>
          <w:ilvl w:val="0"/>
          <w:numId w:val="64"/>
        </w:numPr>
      </w:pPr>
      <w:r>
        <w:t xml:space="preserve">Select the </w:t>
      </w:r>
      <w:r w:rsidRPr="005C7B20">
        <w:t>Contents</w:t>
      </w:r>
      <w:r>
        <w:t xml:space="preserve"> tab and click on an entry.</w:t>
      </w:r>
    </w:p>
    <w:p w:rsidR="00752489" w:rsidRDefault="00752489" w:rsidP="00B0724F">
      <w:pPr>
        <w:pStyle w:val="ListNumber"/>
      </w:pPr>
      <w:r>
        <w:t xml:space="preserve">Select the </w:t>
      </w:r>
      <w:r w:rsidRPr="0083168D">
        <w:t>Captions</w:t>
      </w:r>
      <w:r>
        <w:t xml:space="preserve"> tab.</w:t>
      </w:r>
    </w:p>
    <w:p w:rsidR="00752489" w:rsidRPr="00416F68" w:rsidRDefault="00752489">
      <w:pPr>
        <w:pStyle w:val="ListNumber"/>
      </w:pPr>
      <w:r w:rsidRPr="00416F68">
        <w:t xml:space="preserve">Click </w:t>
      </w:r>
      <w:r w:rsidRPr="0012037A">
        <w:t>Add Another Caption</w:t>
      </w:r>
      <w:r w:rsidRPr="00416F68">
        <w:t>.</w:t>
      </w:r>
    </w:p>
    <w:p w:rsidR="00752489" w:rsidRPr="00416F68" w:rsidRDefault="00752489">
      <w:pPr>
        <w:pStyle w:val="ListNumber"/>
      </w:pPr>
      <w:r w:rsidRPr="00416F68">
        <w:t>Select the Type. Choose SRT</w:t>
      </w:r>
      <w:r w:rsidR="005A4132" w:rsidRPr="00014F5C">
        <w:t xml:space="preserve"> or DXFP</w:t>
      </w:r>
      <w:r w:rsidRPr="00416F68">
        <w:t>.</w:t>
      </w:r>
    </w:p>
    <w:p w:rsidR="00752489" w:rsidRPr="00416F68" w:rsidRDefault="007702A4">
      <w:pPr>
        <w:pStyle w:val="ListNumber"/>
      </w:pPr>
      <w:r>
        <w:t>P</w:t>
      </w:r>
      <w:r w:rsidR="00752489" w:rsidRPr="00416F68">
        <w:t xml:space="preserve">aste an external URL in the File Location or click </w:t>
      </w:r>
      <w:r w:rsidR="00752489" w:rsidRPr="0012037A">
        <w:t>Upload File</w:t>
      </w:r>
      <w:r w:rsidR="00752489" w:rsidRPr="00416F68">
        <w:t xml:space="preserve"> and upload an SRT</w:t>
      </w:r>
      <w:r w:rsidR="005A4132" w:rsidRPr="00416F68">
        <w:t xml:space="preserve"> or DFXP</w:t>
      </w:r>
      <w:r w:rsidR="00752489" w:rsidRPr="00416F68">
        <w:t xml:space="preserve"> file from your computer. </w:t>
      </w:r>
    </w:p>
    <w:p w:rsidR="00752489" w:rsidRDefault="00416F68" w:rsidP="00752489">
      <w:r>
        <w:rPr>
          <w:noProof/>
          <w:lang w:val="en-US" w:bidi="he-IL"/>
        </w:rPr>
        <w:drawing>
          <wp:inline distT="0" distB="0" distL="0" distR="0" wp14:anchorId="45C9BC16" wp14:editId="67416F6E">
            <wp:extent cx="5943600" cy="38595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captions.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3859530"/>
                    </a:xfrm>
                    <a:prstGeom prst="rect">
                      <a:avLst/>
                    </a:prstGeom>
                  </pic:spPr>
                </pic:pic>
              </a:graphicData>
            </a:graphic>
          </wp:inline>
        </w:drawing>
      </w:r>
    </w:p>
    <w:p w:rsidR="00752489" w:rsidRDefault="00752489" w:rsidP="00752489"/>
    <w:p w:rsidR="005C6FFA" w:rsidRPr="00D570FE" w:rsidRDefault="00752489">
      <w:pPr>
        <w:pStyle w:val="ListNumber"/>
      </w:pPr>
      <w:r w:rsidRPr="00D570FE">
        <w:t>Assign a Language to the caption</w:t>
      </w:r>
      <w:r w:rsidR="00DD6F94" w:rsidRPr="00D570FE">
        <w:t xml:space="preserve"> from the drop down menu</w:t>
      </w:r>
      <w:r w:rsidRPr="00D570FE">
        <w:t>.</w:t>
      </w:r>
      <w:r w:rsidR="003076F5" w:rsidRPr="00D570FE">
        <w:t xml:space="preserve"> </w:t>
      </w:r>
    </w:p>
    <w:p w:rsidR="00752489" w:rsidRPr="00D570FE" w:rsidRDefault="00752489">
      <w:pPr>
        <w:pStyle w:val="ListNumber"/>
      </w:pPr>
      <w:r w:rsidRPr="00D570FE">
        <w:t>Enter a Label that will appear in the player’s captions drop-down menu.</w:t>
      </w:r>
      <w:r w:rsidR="003076F5" w:rsidRPr="00D570FE">
        <w:t xml:space="preserve"> For example: Japanese</w:t>
      </w:r>
      <w:r w:rsidR="00DD6F94" w:rsidRPr="00D570FE">
        <w:t>.</w:t>
      </w:r>
    </w:p>
    <w:p w:rsidR="005C6FFA" w:rsidRPr="00D570FE" w:rsidRDefault="005C6FFA">
      <w:pPr>
        <w:pStyle w:val="ListNumber"/>
      </w:pPr>
      <w:r w:rsidRPr="00D570FE">
        <w:t xml:space="preserve">In the </w:t>
      </w:r>
      <w:r w:rsidRPr="0012037A">
        <w:t xml:space="preserve">Actions </w:t>
      </w:r>
      <w:r w:rsidRPr="00D570FE">
        <w:t>column click Set as Default.(</w:t>
      </w:r>
      <w:r w:rsidR="00D570FE">
        <w:t xml:space="preserve">optional – use </w:t>
      </w:r>
      <w:r w:rsidRPr="00D570FE">
        <w:t>for multiple languages)</w:t>
      </w:r>
    </w:p>
    <w:p w:rsidR="00752489" w:rsidRPr="00D570FE" w:rsidRDefault="00752489" w:rsidP="008851DC">
      <w:pPr>
        <w:pStyle w:val="ListNumber"/>
      </w:pPr>
      <w:r w:rsidRPr="00D570FE">
        <w:t xml:space="preserve">Select </w:t>
      </w:r>
      <w:r w:rsidR="008851DC">
        <w:t xml:space="preserve">Add Another </w:t>
      </w:r>
      <w:r w:rsidRPr="00D570FE">
        <w:t xml:space="preserve">Caption to add additional </w:t>
      </w:r>
      <w:r w:rsidR="005A4132" w:rsidRPr="00D570FE">
        <w:t>captions</w:t>
      </w:r>
      <w:r w:rsidR="005C6FFA" w:rsidRPr="00D570FE">
        <w:t xml:space="preserve"> files</w:t>
      </w:r>
      <w:r w:rsidR="00DD6F94" w:rsidRPr="00D570FE">
        <w:t xml:space="preserve"> and repeat steps 4</w:t>
      </w:r>
      <w:r w:rsidR="005C6FFA" w:rsidRPr="00D570FE">
        <w:t xml:space="preserve"> to 7.</w:t>
      </w:r>
    </w:p>
    <w:p w:rsidR="00752489" w:rsidRPr="00D570FE" w:rsidRDefault="00752489">
      <w:pPr>
        <w:pStyle w:val="ListNumber"/>
      </w:pPr>
      <w:r w:rsidRPr="00D570FE">
        <w:t>Click Save</w:t>
      </w:r>
      <w:r w:rsidRPr="00014F5C">
        <w:t>.</w:t>
      </w:r>
    </w:p>
    <w:p w:rsidR="00BC2418" w:rsidRDefault="00DD6F94" w:rsidP="00927D1E">
      <w:pPr>
        <w:pStyle w:val="Heading3"/>
        <w:keepNext/>
      </w:pPr>
      <w:bookmarkStart w:id="813" w:name="_Toc313796639"/>
      <w:bookmarkStart w:id="814" w:name="_Toc320796864"/>
      <w:r>
        <w:t xml:space="preserve">Editing a </w:t>
      </w:r>
      <w:r w:rsidR="00BC2418">
        <w:t>Captions File</w:t>
      </w:r>
      <w:bookmarkEnd w:id="813"/>
      <w:bookmarkEnd w:id="814"/>
    </w:p>
    <w:p w:rsidR="00BC2418" w:rsidRPr="00E54D7D" w:rsidRDefault="00BC2418">
      <w:r>
        <w:t>After you upload a captions file y</w:t>
      </w:r>
      <w:r w:rsidR="005C6FFA">
        <w:t>ou can edit the file, remove it</w:t>
      </w:r>
      <w:r>
        <w:t xml:space="preserve">, or set it as the default captions file. </w:t>
      </w:r>
    </w:p>
    <w:p w:rsidR="005C6FFA" w:rsidRPr="005127A9" w:rsidRDefault="00BC2418" w:rsidP="008F01DA">
      <w:pPr>
        <w:pStyle w:val="Procedure"/>
      </w:pPr>
      <w:r w:rsidRPr="005127A9">
        <w:t xml:space="preserve">To </w:t>
      </w:r>
      <w:r w:rsidR="005C6FFA" w:rsidRPr="005127A9">
        <w:t>edit a captions file</w:t>
      </w:r>
    </w:p>
    <w:p w:rsidR="00DD6F94" w:rsidRDefault="00DD6F94" w:rsidP="00927D1E">
      <w:pPr>
        <w:pStyle w:val="ListNumber"/>
        <w:numPr>
          <w:ilvl w:val="0"/>
          <w:numId w:val="74"/>
        </w:numPr>
      </w:pPr>
      <w:r>
        <w:t xml:space="preserve">Select the </w:t>
      </w:r>
      <w:r w:rsidRPr="005C7B20">
        <w:t>Contents</w:t>
      </w:r>
      <w:r>
        <w:t xml:space="preserve"> tab and click on an entry.</w:t>
      </w:r>
    </w:p>
    <w:p w:rsidR="00DD6F94" w:rsidRDefault="00DD6F94" w:rsidP="00B0724F">
      <w:pPr>
        <w:pStyle w:val="ListNumber"/>
      </w:pPr>
      <w:r>
        <w:t xml:space="preserve">Select the </w:t>
      </w:r>
      <w:r w:rsidRPr="00CC3F7D">
        <w:t>Captions</w:t>
      </w:r>
      <w:r>
        <w:t xml:space="preserve"> tab.</w:t>
      </w:r>
    </w:p>
    <w:p w:rsidR="00D570FE" w:rsidRPr="00D570FE" w:rsidRDefault="005C6FFA">
      <w:pPr>
        <w:pStyle w:val="ListNumber"/>
      </w:pPr>
      <w:r w:rsidRPr="00D570FE">
        <w:t>In the Actions col</w:t>
      </w:r>
      <w:r w:rsidR="00DD6F94" w:rsidRPr="00D570FE">
        <w:t xml:space="preserve">umn, </w:t>
      </w:r>
      <w:r w:rsidRPr="00D570FE">
        <w:t>click Download File.</w:t>
      </w:r>
    </w:p>
    <w:p w:rsidR="005C6FFA" w:rsidRPr="00D570FE" w:rsidRDefault="005C6FFA">
      <w:pPr>
        <w:pStyle w:val="ListNumber"/>
      </w:pPr>
      <w:r w:rsidRPr="00D570FE">
        <w:t xml:space="preserve">Edit the file and then </w:t>
      </w:r>
      <w:r w:rsidR="00123DCF" w:rsidRPr="00014F5C">
        <w:t>upload</w:t>
      </w:r>
      <w:r w:rsidRPr="00D570FE">
        <w:t xml:space="preserve"> the file once again</w:t>
      </w:r>
      <w:r w:rsidR="00DD6F94" w:rsidRPr="00D570FE">
        <w:t xml:space="preserve"> as described in </w:t>
      </w:r>
      <w:hyperlink w:anchor="_Adding_Captions_to_1" w:history="1">
        <w:r w:rsidR="00DD6F94" w:rsidRPr="008631B0">
          <w:t>Adding Captions to an Entry</w:t>
        </w:r>
      </w:hyperlink>
      <w:r w:rsidR="00DD6F94" w:rsidRPr="00D570FE">
        <w:t xml:space="preserve"> </w:t>
      </w:r>
      <w:r w:rsidRPr="00D570FE">
        <w:t>.</w:t>
      </w:r>
    </w:p>
    <w:p w:rsidR="005C6FFA" w:rsidRPr="00D570FE" w:rsidRDefault="005C6FFA">
      <w:pPr>
        <w:pStyle w:val="ListNumber"/>
      </w:pPr>
      <w:r w:rsidRPr="00D570FE">
        <w:t>Select Remove to delete the captions file.</w:t>
      </w:r>
    </w:p>
    <w:p w:rsidR="005C6FFA" w:rsidRDefault="00640ADD" w:rsidP="008F01DA">
      <w:pPr>
        <w:pStyle w:val="Heading2"/>
      </w:pPr>
      <w:bookmarkStart w:id="815" w:name="_Setting_Up_Captions"/>
      <w:bookmarkStart w:id="816" w:name="_Toc313796640"/>
      <w:bookmarkStart w:id="817" w:name="_Toc320796865"/>
      <w:bookmarkEnd w:id="815"/>
      <w:r>
        <w:t xml:space="preserve">Setting Up </w:t>
      </w:r>
      <w:r w:rsidR="005C6FFA">
        <w:t>Captions</w:t>
      </w:r>
      <w:r>
        <w:t xml:space="preserve"> for Display</w:t>
      </w:r>
      <w:bookmarkEnd w:id="816"/>
      <w:bookmarkEnd w:id="817"/>
      <w:r w:rsidR="005C6FFA">
        <w:t xml:space="preserve"> </w:t>
      </w:r>
    </w:p>
    <w:p w:rsidR="00E60402" w:rsidRPr="005127A9" w:rsidRDefault="00E60402">
      <w:r>
        <w:t xml:space="preserve">You will need </w:t>
      </w:r>
      <w:r w:rsidR="00803CFA" w:rsidRPr="00803CFA">
        <w:t>to enable captions in your player or</w:t>
      </w:r>
      <w:r w:rsidR="00803CFA">
        <w:t xml:space="preserve"> select</w:t>
      </w:r>
      <w:r w:rsidR="00803CFA" w:rsidRPr="00803CFA">
        <w:t xml:space="preserve"> a player with captions already enabled</w:t>
      </w:r>
      <w:r w:rsidR="00803CFA">
        <w:t>.</w:t>
      </w:r>
    </w:p>
    <w:p w:rsidR="00752489" w:rsidRDefault="00752489" w:rsidP="008F01DA">
      <w:pPr>
        <w:pStyle w:val="Procedure"/>
      </w:pPr>
      <w:r w:rsidRPr="005127A9">
        <w:t xml:space="preserve">To display </w:t>
      </w:r>
      <w:r w:rsidR="005A4132" w:rsidRPr="005127A9">
        <w:t>captions</w:t>
      </w:r>
      <w:r w:rsidRPr="005127A9">
        <w:t xml:space="preserve"> during playback</w:t>
      </w:r>
    </w:p>
    <w:p w:rsidR="00752489" w:rsidRPr="0083168D" w:rsidRDefault="00752489" w:rsidP="00927D1E">
      <w:pPr>
        <w:pStyle w:val="ListNumber"/>
        <w:numPr>
          <w:ilvl w:val="0"/>
          <w:numId w:val="63"/>
        </w:numPr>
      </w:pPr>
      <w:r>
        <w:t xml:space="preserve">Go to the </w:t>
      </w:r>
      <w:r w:rsidRPr="005C7B20">
        <w:t>Studio</w:t>
      </w:r>
      <w:r>
        <w:t xml:space="preserve"> menu, and select </w:t>
      </w:r>
      <w:r w:rsidRPr="005C7B20">
        <w:t>Player</w:t>
      </w:r>
      <w:r>
        <w:t xml:space="preserve"> or </w:t>
      </w:r>
      <w:r w:rsidRPr="005C7B20">
        <w:t>Create New Player.</w:t>
      </w:r>
    </w:p>
    <w:p w:rsidR="00752489" w:rsidRDefault="00752489" w:rsidP="00B0724F">
      <w:pPr>
        <w:pStyle w:val="ListNumber"/>
      </w:pPr>
      <w:r>
        <w:t xml:space="preserve">Select a player and select </w:t>
      </w:r>
      <w:r w:rsidRPr="005C7B20">
        <w:t>Edit</w:t>
      </w:r>
      <w:r>
        <w:t xml:space="preserve"> from the drop down menu.</w:t>
      </w:r>
    </w:p>
    <w:p w:rsidR="00752489" w:rsidRDefault="00752489">
      <w:pPr>
        <w:pStyle w:val="ListNumber"/>
      </w:pPr>
      <w:r>
        <w:t xml:space="preserve">In the </w:t>
      </w:r>
      <w:r w:rsidRPr="00BD44D1">
        <w:t>Edit Player</w:t>
      </w:r>
      <w:r>
        <w:t xml:space="preserve"> window, select the </w:t>
      </w:r>
      <w:r w:rsidRPr="00BD44D1">
        <w:t>Features</w:t>
      </w:r>
      <w:r>
        <w:t xml:space="preserve"> tab.</w:t>
      </w:r>
    </w:p>
    <w:p w:rsidR="00752489" w:rsidRDefault="00752489">
      <w:pPr>
        <w:pStyle w:val="ListNumber"/>
      </w:pPr>
      <w:r>
        <w:t xml:space="preserve">Scroll down and select </w:t>
      </w:r>
      <w:r w:rsidRPr="00D570FE">
        <w:t>Subtitles and Transcriptions</w:t>
      </w:r>
      <w:r>
        <w:t>.</w:t>
      </w:r>
    </w:p>
    <w:p w:rsidR="00752489" w:rsidRDefault="00752489" w:rsidP="00752489">
      <w:r>
        <w:rPr>
          <w:noProof/>
          <w:lang w:val="en-US" w:bidi="he-IL"/>
        </w:rPr>
        <w:drawing>
          <wp:inline distT="0" distB="0" distL="0" distR="0" wp14:anchorId="545CCE30" wp14:editId="075EF19D">
            <wp:extent cx="5991225" cy="34575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5990925" cy="3457402"/>
                    </a:xfrm>
                    <a:prstGeom prst="rect">
                      <a:avLst/>
                    </a:prstGeom>
                  </pic:spPr>
                </pic:pic>
              </a:graphicData>
            </a:graphic>
          </wp:inline>
        </w:drawing>
      </w:r>
    </w:p>
    <w:p w:rsidR="003076F5" w:rsidRPr="00D570FE" w:rsidRDefault="00752489">
      <w:pPr>
        <w:pStyle w:val="ListNumber"/>
      </w:pPr>
      <w:r w:rsidRPr="00D570FE">
        <w:t xml:space="preserve">Check </w:t>
      </w:r>
      <w:r w:rsidR="003076F5" w:rsidRPr="00D570FE">
        <w:t>one of the following:</w:t>
      </w:r>
    </w:p>
    <w:p w:rsidR="004A66F1" w:rsidRPr="003076F5" w:rsidRDefault="003076F5">
      <w:pPr>
        <w:pStyle w:val="ListBullet"/>
        <w:pPrChange w:id="818" w:author="Debbie Zioni" w:date="2012-04-29T14:57:00Z">
          <w:pPr>
            <w:pStyle w:val="ListBullet"/>
            <w:ind w:left="927" w:hanging="360"/>
          </w:pPr>
        </w:pPrChange>
      </w:pPr>
      <w:r w:rsidRPr="00E54D7D">
        <w:rPr>
          <w:b/>
        </w:rPr>
        <w:t>Subply Component</w:t>
      </w:r>
      <w:r w:rsidRPr="003076F5">
        <w:t xml:space="preserve"> – Uses the </w:t>
      </w:r>
      <w:r w:rsidR="00F52479">
        <w:t xml:space="preserve">PlyMedia </w:t>
      </w:r>
      <w:r w:rsidRPr="003076F5">
        <w:t>solution</w:t>
      </w:r>
      <w:r w:rsidR="002D13D9">
        <w:t xml:space="preserve">. For more information, </w:t>
      </w:r>
      <w:del w:id="819" w:author="Debbie Zioni" w:date="2012-04-22T13:29:00Z">
        <w:r w:rsidR="002D13D9" w:rsidDel="004A66F1">
          <w:delText>see</w:delText>
        </w:r>
        <w:r w:rsidR="00F52479" w:rsidDel="004A66F1">
          <w:delText xml:space="preserve"> </w:delText>
        </w:r>
        <w:r w:rsidR="005F6A86" w:rsidDel="004A66F1">
          <w:fldChar w:fldCharType="begin"/>
        </w:r>
        <w:r w:rsidR="005F6A86" w:rsidDel="004A66F1">
          <w:delInstrText xml:space="preserve"> HYPERLINK "http://exchange.kaltura.com/category/tags/3play-plugin" </w:delInstrText>
        </w:r>
        <w:r w:rsidR="005F6A86" w:rsidDel="004A66F1">
          <w:fldChar w:fldCharType="separate"/>
        </w:r>
        <w:r w:rsidR="008851DC" w:rsidRPr="00686FD8" w:rsidDel="004A66F1">
          <w:rPr>
            <w:rStyle w:val="Hyperlink"/>
            <w:rFonts w:cs="Arial"/>
          </w:rPr>
          <w:delText>3Play Media Interactive Transcript / Captioning Plugin</w:delText>
        </w:r>
        <w:r w:rsidR="005F6A86" w:rsidDel="004A66F1">
          <w:rPr>
            <w:rStyle w:val="Hyperlink"/>
            <w:rFonts w:cs="Arial"/>
          </w:rPr>
          <w:fldChar w:fldCharType="end"/>
        </w:r>
        <w:r w:rsidR="008851DC" w:rsidDel="004A66F1">
          <w:delText>.</w:delText>
        </w:r>
      </w:del>
      <w:ins w:id="820" w:author="Debbie Zioni" w:date="2012-04-22T13:29:00Z">
        <w:r w:rsidR="004A66F1">
          <w:t xml:space="preserve">see </w:t>
        </w:r>
        <w:r w:rsidR="004A66F1">
          <w:fldChar w:fldCharType="begin"/>
        </w:r>
        <w:r w:rsidR="004A66F1">
          <w:instrText xml:space="preserve"> HYPERLINK "http://exchange.kaltura.com/search/luceneapi_node/subply" </w:instrText>
        </w:r>
        <w:r w:rsidR="004A66F1">
          <w:fldChar w:fldCharType="separate"/>
        </w:r>
        <w:r w:rsidR="004A66F1" w:rsidRPr="00F861C1">
          <w:rPr>
            <w:rStyle w:val="Hyperlink"/>
            <w:rFonts w:cs="Arial"/>
          </w:rPr>
          <w:t>Plymedia</w:t>
        </w:r>
        <w:r w:rsidR="004A66F1">
          <w:fldChar w:fldCharType="end"/>
        </w:r>
        <w:r w:rsidR="004A66F1">
          <w:t xml:space="preserve"> on </w:t>
        </w:r>
      </w:ins>
      <w:ins w:id="821" w:author="Debbie Zioni" w:date="2012-04-22T13:45:00Z">
        <w:r w:rsidR="00F11269">
          <w:t xml:space="preserve">the </w:t>
        </w:r>
      </w:ins>
      <w:ins w:id="822" w:author="Debbie Zioni" w:date="2012-04-22T13:29:00Z">
        <w:r w:rsidR="004A66F1">
          <w:t>Kaltura Exchange</w:t>
        </w:r>
      </w:ins>
      <w:ins w:id="823" w:author="Debbie Zioni" w:date="2012-04-22T13:45:00Z">
        <w:r w:rsidR="00F11269">
          <w:t xml:space="preserve"> site</w:t>
        </w:r>
      </w:ins>
      <w:ins w:id="824" w:author="Debbie Zioni" w:date="2012-04-22T13:29:00Z">
        <w:r w:rsidR="004A66F1">
          <w:t>.</w:t>
        </w:r>
      </w:ins>
      <w:ins w:id="825" w:author="Debbie Zioni" w:date="2012-04-29T14:56:00Z">
        <w:r w:rsidR="00AA43D3">
          <w:t xml:space="preserve"> </w:t>
        </w:r>
      </w:ins>
      <w:ins w:id="826" w:author="Debbie Zioni" w:date="2012-04-29T14:57:00Z">
        <w:r w:rsidR="00AA43D3" w:rsidRPr="00AA43D3">
          <w:t>Additional transcoding and captio</w:t>
        </w:r>
        <w:r w:rsidR="00AA43D3">
          <w:t>ning services can also be used. S</w:t>
        </w:r>
        <w:r w:rsidR="00AA43D3" w:rsidRPr="00AA43D3">
          <w:t xml:space="preserve">ee the </w:t>
        </w:r>
      </w:ins>
      <w:ins w:id="827" w:author="Debbie Zioni" w:date="2012-04-29T14:58:00Z">
        <w:r w:rsidR="00AA43D3">
          <w:fldChar w:fldCharType="begin"/>
        </w:r>
        <w:r w:rsidR="00AA43D3">
          <w:instrText xml:space="preserve"> HYPERLINK "http://exchange.kaltura.com/category/solution-types/subtitles" </w:instrText>
        </w:r>
        <w:r w:rsidR="00AA43D3">
          <w:fldChar w:fldCharType="separate"/>
        </w:r>
        <w:r w:rsidR="00AA43D3" w:rsidRPr="00AA43D3">
          <w:rPr>
            <w:rStyle w:val="Hyperlink"/>
            <w:rFonts w:cs="Arial"/>
          </w:rPr>
          <w:t>Kaltura Exchange</w:t>
        </w:r>
        <w:r w:rsidR="00AA43D3">
          <w:fldChar w:fldCharType="end"/>
        </w:r>
      </w:ins>
      <w:ins w:id="828" w:author="Debbie Zioni" w:date="2012-04-29T14:57:00Z">
        <w:r w:rsidR="00AA43D3" w:rsidRPr="00AA43D3">
          <w:t xml:space="preserve"> for more information.</w:t>
        </w:r>
      </w:ins>
    </w:p>
    <w:p w:rsidR="00752489" w:rsidRDefault="00752489" w:rsidP="00E54D7D">
      <w:pPr>
        <w:pStyle w:val="ListBullet"/>
      </w:pPr>
      <w:r w:rsidRPr="00B503BF">
        <w:rPr>
          <w:b/>
        </w:rPr>
        <w:t xml:space="preserve">Captions on </w:t>
      </w:r>
      <w:r w:rsidR="00DD6F94">
        <w:rPr>
          <w:b/>
        </w:rPr>
        <w:t>v</w:t>
      </w:r>
      <w:r w:rsidRPr="0083168D">
        <w:rPr>
          <w:b/>
        </w:rPr>
        <w:t>ideo</w:t>
      </w:r>
      <w:r w:rsidR="003076F5">
        <w:rPr>
          <w:b/>
        </w:rPr>
        <w:t xml:space="preserve"> -</w:t>
      </w:r>
      <w:r w:rsidRPr="009075A5">
        <w:t xml:space="preserve"> </w:t>
      </w:r>
      <w:r>
        <w:t xml:space="preserve">The </w:t>
      </w:r>
      <w:r w:rsidR="005A4132">
        <w:t>subtitles/</w:t>
      </w:r>
      <w:r>
        <w:t>captions will be displayed as an overlay at the bottom of the video area.</w:t>
      </w:r>
      <w:r w:rsidR="00F52479">
        <w:t xml:space="preserve"> </w:t>
      </w:r>
      <w:r>
        <w:t xml:space="preserve"> </w:t>
      </w:r>
      <w:r w:rsidR="00F52479">
        <w:t>You can control the area where the captions will appear on the player.</w:t>
      </w:r>
      <w:r w:rsidR="003076F5">
        <w:t xml:space="preserve"> </w:t>
      </w:r>
    </w:p>
    <w:p w:rsidR="003076F5" w:rsidRPr="00E54D7D" w:rsidRDefault="003076F5" w:rsidP="00E54D7D">
      <w:pPr>
        <w:pStyle w:val="ListBullet"/>
      </w:pPr>
      <w:r w:rsidRPr="00E54D7D">
        <w:rPr>
          <w:b/>
        </w:rPr>
        <w:t>Captions for accessibility</w:t>
      </w:r>
      <w:r w:rsidRPr="003076F5">
        <w:t xml:space="preserve"> – Creates a dedicated area under the video area to display captions.</w:t>
      </w:r>
      <w:r w:rsidR="00D570FE">
        <w:t xml:space="preserve"> Check this option if you intend to use the 508 Player.</w:t>
      </w:r>
    </w:p>
    <w:p w:rsidR="00752489" w:rsidRPr="00D570FE" w:rsidRDefault="00752489">
      <w:pPr>
        <w:pStyle w:val="ListNumber"/>
      </w:pPr>
      <w:r w:rsidRPr="00D570FE">
        <w:t>Click Options</w:t>
      </w:r>
      <w:r w:rsidRPr="00014F5C">
        <w:t xml:space="preserve"> to modify the text style and background.  See</w:t>
      </w:r>
      <w:r w:rsidR="009046CA" w:rsidRPr="00D570FE">
        <w:t xml:space="preserve"> </w:t>
      </w:r>
      <w:hyperlink w:anchor="_Captions_Options" w:history="1">
        <w:r w:rsidR="009046CA" w:rsidRPr="008631B0">
          <w:t>Captions Options</w:t>
        </w:r>
      </w:hyperlink>
      <w:r w:rsidRPr="00D570FE">
        <w:t>.</w:t>
      </w:r>
    </w:p>
    <w:p w:rsidR="00752489" w:rsidRPr="00D570FE" w:rsidRDefault="00752489">
      <w:pPr>
        <w:pStyle w:val="ListNumber"/>
      </w:pPr>
      <w:r w:rsidRPr="00D570FE">
        <w:t>Click Apply.</w:t>
      </w:r>
    </w:p>
    <w:p w:rsidR="00640ADD" w:rsidRDefault="00E54D7D" w:rsidP="008F01DA">
      <w:pPr>
        <w:pStyle w:val="Heading3"/>
      </w:pPr>
      <w:bookmarkStart w:id="829" w:name="_Toc313796641"/>
      <w:bookmarkStart w:id="830" w:name="_Toc320796866"/>
      <w:r>
        <w:t>Viewing</w:t>
      </w:r>
      <w:r w:rsidR="00293BBE">
        <w:t xml:space="preserve"> an </w:t>
      </w:r>
      <w:r w:rsidR="00640ADD">
        <w:t>Entry</w:t>
      </w:r>
      <w:r>
        <w:t xml:space="preserve"> with Captions</w:t>
      </w:r>
      <w:r w:rsidR="00640ADD">
        <w:t xml:space="preserve"> in a Player</w:t>
      </w:r>
      <w:bookmarkEnd w:id="829"/>
      <w:bookmarkEnd w:id="830"/>
    </w:p>
    <w:p w:rsidR="00640ADD" w:rsidRDefault="00640ADD" w:rsidP="008F01DA">
      <w:pPr>
        <w:pStyle w:val="Procedure"/>
      </w:pPr>
      <w:r>
        <w:t>To view the captions</w:t>
      </w:r>
      <w:r w:rsidR="00BB3390">
        <w:t xml:space="preserve"> in  a player</w:t>
      </w:r>
    </w:p>
    <w:p w:rsidR="00BB3390" w:rsidRDefault="00BB3390" w:rsidP="00927D1E">
      <w:pPr>
        <w:pStyle w:val="ListNumber"/>
        <w:numPr>
          <w:ilvl w:val="0"/>
          <w:numId w:val="155"/>
        </w:numPr>
      </w:pPr>
      <w:r>
        <w:t>Select the entry that you added the captions file to.</w:t>
      </w:r>
    </w:p>
    <w:p w:rsidR="00640ADD" w:rsidRPr="00D570FE" w:rsidRDefault="00640ADD">
      <w:pPr>
        <w:pStyle w:val="ListNumber"/>
      </w:pPr>
      <w:r w:rsidRPr="00D570FE">
        <w:t>Click Preview and Embed.</w:t>
      </w:r>
    </w:p>
    <w:p w:rsidR="00640ADD" w:rsidRDefault="00640ADD">
      <w:pPr>
        <w:pStyle w:val="ListNumber"/>
      </w:pPr>
      <w:r>
        <w:t>In the Player window select the player to use to display this entry.</w:t>
      </w:r>
    </w:p>
    <w:p w:rsidR="00752489" w:rsidRPr="00DB1F46" w:rsidRDefault="00CC1804">
      <w:r>
        <w:t xml:space="preserve">There are </w:t>
      </w:r>
      <w:r w:rsidR="00BB3390">
        <w:t xml:space="preserve">different </w:t>
      </w:r>
      <w:r>
        <w:t>instructions for displaying caption</w:t>
      </w:r>
      <w:r w:rsidR="00BB3390">
        <w:t>s</w:t>
      </w:r>
      <w:r>
        <w:t xml:space="preserve"> in the 508 player. </w:t>
      </w:r>
      <w:r w:rsidR="00C3188C">
        <w:t xml:space="preserve">See </w:t>
      </w:r>
      <w:hyperlink w:anchor="_508_Captions_Configuration" w:history="1">
        <w:r w:rsidR="00C3188C" w:rsidRPr="00C3188C">
          <w:rPr>
            <w:rStyle w:val="Hyperlink"/>
            <w:rFonts w:cs="Arial"/>
          </w:rPr>
          <w:t>508 Captions Configuration</w:t>
        </w:r>
      </w:hyperlink>
      <w:r w:rsidR="00E81A51">
        <w:t>.</w:t>
      </w:r>
      <w:r w:rsidR="00037017">
        <w:t xml:space="preserve"> </w:t>
      </w:r>
      <w:r w:rsidR="00752489" w:rsidRPr="00DB1F46">
        <w:t>Th</w:t>
      </w:r>
      <w:r w:rsidR="00DB1F46">
        <w:t>e following is an example of an</w:t>
      </w:r>
      <w:r w:rsidR="00752489" w:rsidRPr="00DB1F46">
        <w:t xml:space="preserve"> entry with 2 subtitle files where the default language is English.</w:t>
      </w:r>
    </w:p>
    <w:p w:rsidR="00752489" w:rsidRDefault="00752489">
      <w:pPr>
        <w:pStyle w:val="ListNumber"/>
        <w:numPr>
          <w:ilvl w:val="0"/>
          <w:numId w:val="0"/>
        </w:numPr>
        <w:ind w:left="360"/>
      </w:pPr>
      <w:r>
        <w:object w:dxaOrig="7553" w:dyaOrig="4319" w14:anchorId="45076272">
          <v:shape id="_x0000_i1026" type="#_x0000_t75" style="width:380.25pt;height:3in" o:ole="">
            <v:imagedata r:id="rId138" o:title=""/>
          </v:shape>
          <o:OLEObject Type="Embed" ProgID="Photoshop.Image.12" ShapeID="_x0000_i1026" DrawAspect="Content" ObjectID="_1398691620" r:id="rId139">
            <o:FieldCodes>\s</o:FieldCodes>
          </o:OLEObject>
        </w:object>
      </w:r>
      <w:bookmarkStart w:id="831" w:name="_Adding_‘Closed’_Captions"/>
      <w:bookmarkEnd w:id="831"/>
    </w:p>
    <w:p w:rsidR="00752489" w:rsidRDefault="00752489" w:rsidP="008F01DA">
      <w:pPr>
        <w:pStyle w:val="Heading3"/>
      </w:pPr>
      <w:bookmarkStart w:id="832" w:name="_Captions_Options"/>
      <w:bookmarkStart w:id="833" w:name="_Toc313796642"/>
      <w:bookmarkStart w:id="834" w:name="_Toc320796867"/>
      <w:bookmarkEnd w:id="832"/>
      <w:r>
        <w:t>Captions Options</w:t>
      </w:r>
      <w:bookmarkEnd w:id="833"/>
      <w:bookmarkEnd w:id="834"/>
    </w:p>
    <w:p w:rsidR="008851DC" w:rsidRPr="008851DC" w:rsidRDefault="008851DC" w:rsidP="005619FA">
      <w:r>
        <w:t>The following lists the options you can</w:t>
      </w:r>
      <w:r w:rsidR="005619FA">
        <w:t xml:space="preserve"> use to</w:t>
      </w:r>
      <w:r>
        <w:t xml:space="preserve"> customize your caption file display.</w:t>
      </w:r>
    </w:p>
    <w:p w:rsidR="00752489" w:rsidRDefault="008851DC" w:rsidP="001E30E3">
      <w:r>
        <w:rPr>
          <w:noProof/>
          <w:lang w:val="en-US" w:bidi="he-IL"/>
        </w:rPr>
        <w:drawing>
          <wp:inline distT="0" distB="0" distL="0" distR="0" wp14:anchorId="6067D645" wp14:editId="0A9404CA">
            <wp:extent cx="2076450" cy="3124200"/>
            <wp:effectExtent l="0" t="0" r="0" b="0"/>
            <wp:docPr id="12293" name="Picture 1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ions.png"/>
                    <pic:cNvPicPr/>
                  </pic:nvPicPr>
                  <pic:blipFill>
                    <a:blip r:embed="rId140">
                      <a:extLst>
                        <a:ext uri="{28A0092B-C50C-407E-A947-70E740481C1C}">
                          <a14:useLocalDpi xmlns:a14="http://schemas.microsoft.com/office/drawing/2010/main" val="0"/>
                        </a:ext>
                      </a:extLst>
                    </a:blip>
                    <a:stretch>
                      <a:fillRect/>
                    </a:stretch>
                  </pic:blipFill>
                  <pic:spPr>
                    <a:xfrm>
                      <a:off x="0" y="0"/>
                      <a:ext cx="2078049" cy="3126606"/>
                    </a:xfrm>
                    <a:prstGeom prst="rect">
                      <a:avLst/>
                    </a:prstGeom>
                  </pic:spPr>
                </pic:pic>
              </a:graphicData>
            </a:graphic>
          </wp:inline>
        </w:drawing>
      </w:r>
    </w:p>
    <w:p w:rsidR="002B153C" w:rsidRDefault="002B153C" w:rsidP="008F01DA">
      <w:pPr>
        <w:pStyle w:val="SuperHeading"/>
        <w:jc w:val="left"/>
        <w:sectPr w:rsidR="002B153C" w:rsidSect="002B153C">
          <w:pgSz w:w="11908" w:h="16833" w:code="9"/>
          <w:pgMar w:top="1440" w:right="1440" w:bottom="1440" w:left="1440" w:header="720" w:footer="720" w:gutter="0"/>
          <w:cols w:space="720"/>
          <w:docGrid w:linePitch="360"/>
        </w:sectPr>
      </w:pPr>
      <w:bookmarkStart w:id="835" w:name="_Managing_Metadata_and"/>
      <w:bookmarkStart w:id="836" w:name="_Customizing_Data"/>
      <w:bookmarkStart w:id="837" w:name="custom_metadata"/>
      <w:bookmarkStart w:id="838" w:name="Setting_Values"/>
      <w:bookmarkStart w:id="839" w:name="Searching_Based_Metadata_Fields"/>
      <w:bookmarkStart w:id="840" w:name="_Preparing_Metadata_for"/>
      <w:bookmarkStart w:id="841" w:name="_Add_the_Media"/>
      <w:bookmarkStart w:id="842" w:name="_Add_the_Transcoding"/>
      <w:bookmarkEnd w:id="835"/>
      <w:bookmarkEnd w:id="836"/>
      <w:bookmarkEnd w:id="837"/>
      <w:bookmarkEnd w:id="838"/>
      <w:bookmarkEnd w:id="839"/>
      <w:bookmarkEnd w:id="840"/>
      <w:bookmarkEnd w:id="841"/>
      <w:bookmarkEnd w:id="842"/>
    </w:p>
    <w:p w:rsidR="00296B38" w:rsidRDefault="00D1178A" w:rsidP="00D1178A">
      <w:pPr>
        <w:pStyle w:val="SuperHeading"/>
      </w:pPr>
      <w:r w:rsidRPr="00FD26C0">
        <w:t xml:space="preserve">Chapter </w:t>
      </w:r>
      <w:r w:rsidR="009950C3">
        <w:fldChar w:fldCharType="begin"/>
      </w:r>
      <w:r w:rsidR="009950C3">
        <w:instrText>SEQ "CHAPTER"  \N \* MERGEFORMAT</w:instrText>
      </w:r>
      <w:r w:rsidR="009950C3">
        <w:fldChar w:fldCharType="separate"/>
      </w:r>
      <w:r w:rsidR="005A4EFF">
        <w:rPr>
          <w:noProof/>
        </w:rPr>
        <w:t>11</w:t>
      </w:r>
      <w:r w:rsidR="009950C3">
        <w:rPr>
          <w:noProof/>
        </w:rPr>
        <w:fldChar w:fldCharType="end"/>
      </w:r>
    </w:p>
    <w:p w:rsidR="00836A9A" w:rsidRDefault="00836A9A" w:rsidP="005127A9">
      <w:pPr>
        <w:pStyle w:val="Heading1"/>
      </w:pPr>
      <w:bookmarkStart w:id="843" w:name="_Live_Streaming"/>
      <w:bookmarkEnd w:id="843"/>
      <w:r>
        <w:t>Live Streaming</w:t>
      </w:r>
    </w:p>
    <w:p w:rsidR="00B32168" w:rsidRDefault="00D1178A">
      <w:r>
        <w:fldChar w:fldCharType="begin"/>
      </w:r>
      <w:r>
        <w:instrText xml:space="preserve"> TC "</w:instrText>
      </w:r>
      <w:r w:rsidR="009950C3">
        <w:fldChar w:fldCharType="begin"/>
      </w:r>
      <w:r w:rsidR="009950C3">
        <w:instrText xml:space="preserve"> STYLEREF  SuperHeading  \* MERGEFORMAT </w:instrText>
      </w:r>
      <w:r w:rsidR="009950C3">
        <w:fldChar w:fldCharType="separate"/>
      </w:r>
      <w:bookmarkStart w:id="844" w:name="_Toc313796643"/>
      <w:bookmarkStart w:id="845" w:name="_Toc320796868"/>
      <w:r w:rsidR="005A4EFF" w:rsidRPr="005A4EFF">
        <w:rPr>
          <w:noProof/>
          <w:lang w:val="en-GB"/>
        </w:rPr>
        <w:instrText>Chapter 11</w:instrText>
      </w:r>
      <w:r w:rsidR="009950C3">
        <w:rPr>
          <w:noProof/>
          <w:lang w:val="en-GB"/>
        </w:rPr>
        <w:fldChar w:fldCharType="end"/>
      </w:r>
      <w:r>
        <w:rPr>
          <w:lang w:val="en-GB"/>
        </w:rPr>
        <w:instrText xml:space="preserve"> </w:instrText>
      </w:r>
      <w:r>
        <w:rPr>
          <w:lang w:val="en-GB"/>
        </w:rPr>
        <w:fldChar w:fldCharType="begin"/>
      </w:r>
      <w:r>
        <w:rPr>
          <w:lang w:val="en-GB"/>
        </w:rPr>
        <w:instrText xml:space="preserve"> STYLEREF  "Heading 1" </w:instrText>
      </w:r>
      <w:r>
        <w:rPr>
          <w:lang w:val="en-GB"/>
        </w:rPr>
        <w:fldChar w:fldCharType="separate"/>
      </w:r>
      <w:r w:rsidR="005A4EFF">
        <w:rPr>
          <w:noProof/>
          <w:lang w:val="en-GB"/>
        </w:rPr>
        <w:instrText>Live Streaming</w:instrText>
      </w:r>
      <w:bookmarkEnd w:id="844"/>
      <w:bookmarkEnd w:id="845"/>
      <w:r>
        <w:rPr>
          <w:lang w:val="en-GB"/>
        </w:rPr>
        <w:fldChar w:fldCharType="end"/>
      </w:r>
      <w:r>
        <w:instrText xml:space="preserve">" \f C \l "1" </w:instrText>
      </w:r>
      <w:r>
        <w:fldChar w:fldCharType="end"/>
      </w:r>
      <w:r w:rsidR="008851DC">
        <w:t>This section contains the following topics:</w:t>
      </w:r>
    </w:p>
    <w:p w:rsidR="00B32168" w:rsidRDefault="009950C3" w:rsidP="00B32168">
      <w:pPr>
        <w:pStyle w:val="ListBullet"/>
      </w:pPr>
      <w:hyperlink w:anchor="_Live_Streaming_Using" w:history="1">
        <w:r w:rsidR="00B32168" w:rsidRPr="00B32168">
          <w:rPr>
            <w:rStyle w:val="Hyperlink"/>
            <w:rFonts w:cs="Arial"/>
          </w:rPr>
          <w:t>Live Streaming Using the KMC</w:t>
        </w:r>
      </w:hyperlink>
    </w:p>
    <w:p w:rsidR="00B32168" w:rsidRDefault="009950C3" w:rsidP="00B32168">
      <w:pPr>
        <w:pStyle w:val="ListBullet"/>
      </w:pPr>
      <w:hyperlink w:anchor="_Workflow_for_Setting" w:history="1">
        <w:r w:rsidR="00B32168" w:rsidRPr="00B32168">
          <w:rPr>
            <w:rStyle w:val="Hyperlink"/>
            <w:rFonts w:cs="Arial"/>
          </w:rPr>
          <w:t>Workflow for Setting up Live Streaming</w:t>
        </w:r>
      </w:hyperlink>
    </w:p>
    <w:p w:rsidR="008851DC" w:rsidRDefault="008851DC" w:rsidP="008F01DA">
      <w:pPr>
        <w:pStyle w:val="Heading2"/>
      </w:pPr>
      <w:bookmarkStart w:id="846" w:name="_Live_Streaming_Using"/>
      <w:bookmarkStart w:id="847" w:name="_Toc313796644"/>
      <w:bookmarkStart w:id="848" w:name="_Toc320796869"/>
      <w:bookmarkEnd w:id="846"/>
      <w:r>
        <w:t>Live Streaming Using the KMC</w:t>
      </w:r>
      <w:bookmarkEnd w:id="847"/>
      <w:bookmarkEnd w:id="848"/>
    </w:p>
    <w:p w:rsidR="002A3445" w:rsidRDefault="002A3445" w:rsidP="00225796">
      <w:r w:rsidRPr="001B62E0">
        <w:t>Kaltura’s Live Streaming solution is the easiest and most cost effective way to incorporate live streaming video into your website or application. Backed by world-class data centers</w:t>
      </w:r>
      <w:r>
        <w:t>,</w:t>
      </w:r>
      <w:r w:rsidRPr="001B62E0">
        <w:t xml:space="preserve"> and fault tolerant software architecture, Kaltura is able to provide the reliability and capacity necessary to handle </w:t>
      </w:r>
      <w:r w:rsidR="00225796" w:rsidRPr="00225796">
        <w:t xml:space="preserve">encoders </w:t>
      </w:r>
      <w:r w:rsidR="00225796">
        <w:t xml:space="preserve">that </w:t>
      </w:r>
      <w:r w:rsidR="00225796" w:rsidRPr="00225796">
        <w:t>are supported by Akamai</w:t>
      </w:r>
      <w:r w:rsidR="00225796">
        <w:t>.</w:t>
      </w:r>
    </w:p>
    <w:p w:rsidR="00B800D4" w:rsidRDefault="007E1803">
      <w:r>
        <w:t xml:space="preserve">You can </w:t>
      </w:r>
      <w:r w:rsidR="008F6926" w:rsidRPr="005B6BC0">
        <w:t>broadcast live stream</w:t>
      </w:r>
      <w:r w:rsidR="008F6926">
        <w:t>s</w:t>
      </w:r>
      <w:r w:rsidR="008F6926" w:rsidRPr="005B6BC0">
        <w:t xml:space="preserve"> </w:t>
      </w:r>
      <w:r w:rsidR="008F6926">
        <w:t xml:space="preserve">through </w:t>
      </w:r>
      <w:r>
        <w:t xml:space="preserve">a </w:t>
      </w:r>
      <w:r w:rsidR="008F6926" w:rsidRPr="005B6BC0">
        <w:t>Content Delivery Network (CDN)</w:t>
      </w:r>
      <w:r w:rsidR="008F6926">
        <w:t xml:space="preserve"> such as </w:t>
      </w:r>
      <w:r>
        <w:t xml:space="preserve">Akamai, </w:t>
      </w:r>
      <w:r w:rsidR="000E367A">
        <w:t>through the KMC.</w:t>
      </w:r>
      <w:r w:rsidR="008F6926" w:rsidRPr="005B6BC0">
        <w:t xml:space="preserve"> </w:t>
      </w:r>
      <w:r w:rsidR="008F6926">
        <w:rPr>
          <w:rStyle w:val="apple-style-span"/>
          <w:rFonts w:eastAsiaTheme="majorEastAsia"/>
        </w:rPr>
        <w:t>The</w:t>
      </w:r>
      <w:r w:rsidR="008F6926" w:rsidRPr="005B6BC0">
        <w:rPr>
          <w:rStyle w:val="apple-style-span"/>
          <w:rFonts w:eastAsiaTheme="majorEastAsia"/>
        </w:rPr>
        <w:t xml:space="preserve"> encoding software installed</w:t>
      </w:r>
      <w:r w:rsidR="008F6926">
        <w:rPr>
          <w:rStyle w:val="apple-style-span"/>
          <w:rFonts w:eastAsiaTheme="majorEastAsia"/>
        </w:rPr>
        <w:t xml:space="preserve"> (such as FMLE</w:t>
      </w:r>
      <w:r w:rsidR="00123DCF">
        <w:rPr>
          <w:rStyle w:val="apple-style-span"/>
          <w:rFonts w:eastAsiaTheme="majorEastAsia"/>
        </w:rPr>
        <w:t xml:space="preserve">) </w:t>
      </w:r>
      <w:r w:rsidR="000E367A">
        <w:rPr>
          <w:rStyle w:val="apple-style-span"/>
          <w:rFonts w:eastAsiaTheme="majorEastAsia"/>
        </w:rPr>
        <w:t>encode</w:t>
      </w:r>
      <w:r>
        <w:rPr>
          <w:rStyle w:val="apple-style-span"/>
          <w:rFonts w:eastAsiaTheme="majorEastAsia"/>
        </w:rPr>
        <w:t>s</w:t>
      </w:r>
      <w:r w:rsidR="008F6926" w:rsidRPr="005B6BC0">
        <w:rPr>
          <w:rStyle w:val="apple-style-span"/>
          <w:rFonts w:eastAsiaTheme="majorEastAsia"/>
        </w:rPr>
        <w:t xml:space="preserve"> your real-time </w:t>
      </w:r>
      <w:r w:rsidR="008F6926">
        <w:rPr>
          <w:rStyle w:val="apple-style-span"/>
          <w:rFonts w:eastAsiaTheme="majorEastAsia"/>
        </w:rPr>
        <w:t xml:space="preserve">camera </w:t>
      </w:r>
      <w:r w:rsidR="008F6926" w:rsidRPr="005B6BC0">
        <w:rPr>
          <w:rStyle w:val="apple-style-span"/>
          <w:rFonts w:eastAsiaTheme="majorEastAsia"/>
        </w:rPr>
        <w:t xml:space="preserve">signal </w:t>
      </w:r>
      <w:r w:rsidR="008F6926">
        <w:rPr>
          <w:rStyle w:val="apple-style-span"/>
          <w:rFonts w:eastAsiaTheme="majorEastAsia"/>
        </w:rPr>
        <w:t>and send</w:t>
      </w:r>
      <w:r>
        <w:rPr>
          <w:rStyle w:val="apple-style-span"/>
          <w:rFonts w:eastAsiaTheme="majorEastAsia"/>
        </w:rPr>
        <w:t>s</w:t>
      </w:r>
      <w:r w:rsidR="008F6926">
        <w:rPr>
          <w:rStyle w:val="apple-style-span"/>
          <w:rFonts w:eastAsiaTheme="majorEastAsia"/>
        </w:rPr>
        <w:t xml:space="preserve"> it </w:t>
      </w:r>
      <w:r w:rsidR="008F6926" w:rsidRPr="005B6BC0">
        <w:rPr>
          <w:rStyle w:val="apple-style-span"/>
          <w:rFonts w:eastAsiaTheme="majorEastAsia"/>
        </w:rPr>
        <w:t>out through a secure RTMP connection</w:t>
      </w:r>
      <w:r w:rsidR="008F6926">
        <w:rPr>
          <w:rStyle w:val="apple-style-span"/>
          <w:rFonts w:eastAsiaTheme="majorEastAsia"/>
        </w:rPr>
        <w:t xml:space="preserve"> to the CDN. Then</w:t>
      </w:r>
      <w:r>
        <w:rPr>
          <w:rStyle w:val="apple-style-span"/>
          <w:rFonts w:eastAsiaTheme="majorEastAsia"/>
        </w:rPr>
        <w:t>,</w:t>
      </w:r>
      <w:r w:rsidR="00225796">
        <w:rPr>
          <w:rStyle w:val="apple-style-span"/>
          <w:rFonts w:eastAsiaTheme="majorEastAsia"/>
        </w:rPr>
        <w:t xml:space="preserve"> </w:t>
      </w:r>
      <w:r w:rsidR="008F6926">
        <w:rPr>
          <w:rStyle w:val="apple-style-span"/>
          <w:rFonts w:eastAsiaTheme="majorEastAsia"/>
        </w:rPr>
        <w:t xml:space="preserve">using </w:t>
      </w:r>
      <w:r>
        <w:rPr>
          <w:rStyle w:val="apple-style-span"/>
          <w:rFonts w:eastAsiaTheme="majorEastAsia"/>
        </w:rPr>
        <w:t xml:space="preserve">a </w:t>
      </w:r>
      <w:r w:rsidR="008F6926">
        <w:rPr>
          <w:rStyle w:val="apple-style-span"/>
          <w:rFonts w:eastAsiaTheme="majorEastAsia"/>
        </w:rPr>
        <w:t>Kaltura Player, you can embed th</w:t>
      </w:r>
      <w:r>
        <w:rPr>
          <w:rStyle w:val="apple-style-span"/>
          <w:rFonts w:eastAsiaTheme="majorEastAsia"/>
        </w:rPr>
        <w:t>e</w:t>
      </w:r>
      <w:r w:rsidR="008F6926">
        <w:rPr>
          <w:rStyle w:val="apple-style-span"/>
          <w:rFonts w:eastAsiaTheme="majorEastAsia"/>
        </w:rPr>
        <w:t xml:space="preserve"> live broadcast in your websites</w:t>
      </w:r>
      <w:r w:rsidR="008F6926" w:rsidRPr="005B6BC0">
        <w:rPr>
          <w:rStyle w:val="apple-style-span"/>
          <w:rFonts w:eastAsiaTheme="majorEastAsia"/>
        </w:rPr>
        <w:t>.</w:t>
      </w:r>
      <w:r w:rsidR="008F6926" w:rsidRPr="005B6BC0">
        <w:t xml:space="preserve"> You can set the live stream entry metadata and specify broadcasting settings in the KMC</w:t>
      </w:r>
      <w:r w:rsidR="008F6926">
        <w:t xml:space="preserve"> in the same way VOD content is managed</w:t>
      </w:r>
      <w:r w:rsidR="008F6926" w:rsidRPr="005B6BC0">
        <w:t xml:space="preserve">. </w:t>
      </w:r>
    </w:p>
    <w:p w:rsidR="008F6926" w:rsidRDefault="007E1803">
      <w:r>
        <w:rPr>
          <w:rStyle w:val="apple-style-span"/>
          <w:rFonts w:eastAsiaTheme="majorEastAsia"/>
        </w:rPr>
        <w:t>B</w:t>
      </w:r>
      <w:r w:rsidRPr="005B6BC0">
        <w:rPr>
          <w:rStyle w:val="apple-style-span"/>
          <w:rFonts w:eastAsiaTheme="majorEastAsia"/>
        </w:rPr>
        <w:t>y using a CDN for live streaming</w:t>
      </w:r>
      <w:r>
        <w:rPr>
          <w:rStyle w:val="apple-style-span"/>
          <w:rFonts w:eastAsiaTheme="majorEastAsia"/>
        </w:rPr>
        <w:t>, y</w:t>
      </w:r>
      <w:r w:rsidR="005D0818" w:rsidRPr="005B6BC0">
        <w:rPr>
          <w:rStyle w:val="apple-style-span"/>
          <w:rFonts w:eastAsiaTheme="majorEastAsia"/>
        </w:rPr>
        <w:t>ou guarantee a better experience for your viewers</w:t>
      </w:r>
      <w:r w:rsidR="005D0818">
        <w:rPr>
          <w:rStyle w:val="apple-style-span"/>
          <w:rFonts w:eastAsiaTheme="majorEastAsia"/>
        </w:rPr>
        <w:t xml:space="preserve"> world-wide</w:t>
      </w:r>
      <w:r>
        <w:rPr>
          <w:rStyle w:val="apple-style-span"/>
          <w:rFonts w:eastAsiaTheme="majorEastAsia"/>
        </w:rPr>
        <w:t>.</w:t>
      </w:r>
      <w:r w:rsidR="005D0818" w:rsidRPr="005B6BC0" w:rsidDel="005D0818">
        <w:rPr>
          <w:rStyle w:val="apple-style-span"/>
          <w:rFonts w:eastAsiaTheme="majorEastAsia"/>
        </w:rPr>
        <w:t xml:space="preserve"> </w:t>
      </w:r>
    </w:p>
    <w:p w:rsidR="00B800D4" w:rsidRPr="00FD26C0" w:rsidRDefault="00B800D4"/>
    <w:tbl>
      <w:tblPr>
        <w:tblW w:w="9149" w:type="dxa"/>
        <w:tblLayout w:type="fixed"/>
        <w:tblCellMar>
          <w:left w:w="62" w:type="dxa"/>
          <w:right w:w="62" w:type="dxa"/>
        </w:tblCellMar>
        <w:tblLook w:val="0000" w:firstRow="0" w:lastRow="0" w:firstColumn="0" w:lastColumn="0" w:noHBand="0" w:noVBand="0"/>
      </w:tblPr>
      <w:tblGrid>
        <w:gridCol w:w="975"/>
        <w:gridCol w:w="8174"/>
      </w:tblGrid>
      <w:tr w:rsidR="008F6926" w:rsidRPr="00FD26C0" w:rsidTr="00225796">
        <w:trPr>
          <w:cantSplit/>
          <w:trHeight w:val="1050"/>
        </w:trPr>
        <w:tc>
          <w:tcPr>
            <w:tcW w:w="975" w:type="dxa"/>
            <w:tcBorders>
              <w:top w:val="nil"/>
              <w:left w:val="nil"/>
              <w:bottom w:val="nil"/>
              <w:right w:val="nil"/>
            </w:tcBorders>
            <w:tcMar>
              <w:top w:w="0" w:type="dxa"/>
              <w:left w:w="62" w:type="dxa"/>
              <w:bottom w:w="0" w:type="dxa"/>
              <w:right w:w="62" w:type="dxa"/>
            </w:tcMar>
          </w:tcPr>
          <w:p w:rsidR="008F6926" w:rsidRPr="00FD26C0" w:rsidRDefault="008F6926">
            <w:pPr>
              <w:pStyle w:val="Note"/>
            </w:pPr>
            <w:r w:rsidRPr="00E54D7D">
              <w:rPr>
                <w:noProof/>
                <w:lang w:val="en-US" w:bidi="he-IL"/>
              </w:rPr>
              <w:drawing>
                <wp:inline distT="0" distB="0" distL="0" distR="0" wp14:anchorId="6C04B8BB" wp14:editId="0C2FDA65">
                  <wp:extent cx="389890" cy="365521"/>
                  <wp:effectExtent l="0" t="0" r="0" b="0"/>
                  <wp:docPr id="12326"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174" w:type="dxa"/>
            <w:tcBorders>
              <w:top w:val="nil"/>
              <w:left w:val="nil"/>
              <w:bottom w:val="nil"/>
              <w:right w:val="nil"/>
            </w:tcBorders>
            <w:shd w:val="clear" w:color="auto" w:fill="E6E6E6"/>
            <w:tcMar>
              <w:top w:w="0" w:type="dxa"/>
              <w:left w:w="62" w:type="dxa"/>
              <w:bottom w:w="0" w:type="dxa"/>
              <w:right w:w="62" w:type="dxa"/>
            </w:tcMar>
          </w:tcPr>
          <w:p w:rsidR="008F6926" w:rsidRDefault="008F6926">
            <w:pPr>
              <w:pStyle w:val="Note"/>
            </w:pPr>
            <w:r w:rsidRPr="00FD26C0">
              <w:rPr>
                <w:rStyle w:val="SpecialBold"/>
              </w:rPr>
              <w:t>NOTE:</w:t>
            </w:r>
            <w:r w:rsidRPr="00FD26C0">
              <w:t xml:space="preserve"> </w:t>
            </w:r>
            <w:r>
              <w:t xml:space="preserve">In the Kaltura SaaS Edition, </w:t>
            </w:r>
            <w:r w:rsidRPr="00605A43">
              <w:t>Live Streaming is a</w:t>
            </w:r>
            <w:r>
              <w:t xml:space="preserve">n additional </w:t>
            </w:r>
            <w:r w:rsidRPr="00605A43">
              <w:t>service.</w:t>
            </w:r>
            <w:r>
              <w:t xml:space="preserve"> To add Live Streaming to your account, contact your Account Manager.</w:t>
            </w:r>
          </w:p>
          <w:p w:rsidR="008F6926" w:rsidRPr="00FD26C0" w:rsidRDefault="008F6926">
            <w:pPr>
              <w:pStyle w:val="Note"/>
            </w:pPr>
            <w:r>
              <w:t>In Kaltura Community Edition</w:t>
            </w:r>
            <w:r w:rsidR="00C60DB4">
              <w:t>,</w:t>
            </w:r>
            <w:r>
              <w:t xml:space="preserve"> Live Streaming requires a Flash Streaming Server software installed such as Adobe FMS, Red5 and Wowza or alternatively</w:t>
            </w:r>
            <w:r w:rsidR="002A3445">
              <w:t>,</w:t>
            </w:r>
            <w:r>
              <w:t xml:space="preserve"> an Akamai CDN account.</w:t>
            </w:r>
          </w:p>
        </w:tc>
      </w:tr>
    </w:tbl>
    <w:p w:rsidR="008F6926" w:rsidRDefault="008F6926" w:rsidP="008F01DA">
      <w:pPr>
        <w:pStyle w:val="Procedure"/>
      </w:pPr>
      <w:bookmarkStart w:id="849" w:name="Live_streaming"/>
      <w:bookmarkEnd w:id="849"/>
      <w:r w:rsidRPr="001A273F">
        <w:t xml:space="preserve">To enable live streaming for your account </w:t>
      </w:r>
    </w:p>
    <w:p w:rsidR="008F6926" w:rsidRPr="00B850D4" w:rsidRDefault="009950C3">
      <w:pPr>
        <w:pStyle w:val="ListBullet"/>
      </w:pPr>
      <w:hyperlink r:id="rId141" w:history="1">
        <w:r w:rsidR="008F6926" w:rsidRPr="00123DCF">
          <w:rPr>
            <w:rStyle w:val="Hyperlink"/>
          </w:rPr>
          <w:t>Contact us</w:t>
        </w:r>
      </w:hyperlink>
      <w:r w:rsidR="008F6926" w:rsidRPr="00B850D4">
        <w:t xml:space="preserve"> or call </w:t>
      </w:r>
      <w:r w:rsidR="008F6926" w:rsidRPr="00123DCF">
        <w:t>+1-800-871-5224</w:t>
      </w:r>
    </w:p>
    <w:p w:rsidR="008F6926" w:rsidRDefault="008F6926">
      <w:r>
        <w:t>Once your account is enabled you can set up Kaltura’s Live Streaming service.</w:t>
      </w:r>
    </w:p>
    <w:p w:rsidR="008F6926" w:rsidRDefault="008F6926" w:rsidP="008F01DA">
      <w:pPr>
        <w:pStyle w:val="Heading2"/>
        <w:rPr>
          <w:rStyle w:val="SpecialBold"/>
        </w:rPr>
      </w:pPr>
      <w:bookmarkStart w:id="850" w:name="_Workflow_for_Setting"/>
      <w:bookmarkStart w:id="851" w:name="_Toc313796645"/>
      <w:bookmarkStart w:id="852" w:name="_Toc320796870"/>
      <w:bookmarkEnd w:id="850"/>
      <w:r>
        <w:rPr>
          <w:rStyle w:val="SpecialBold"/>
        </w:rPr>
        <w:t>Workflow for Setting up Live S</w:t>
      </w:r>
      <w:r w:rsidRPr="00591203">
        <w:rPr>
          <w:rStyle w:val="SpecialBold"/>
        </w:rPr>
        <w:t>treaming</w:t>
      </w:r>
      <w:bookmarkEnd w:id="851"/>
      <w:bookmarkEnd w:id="852"/>
    </w:p>
    <w:p w:rsidR="00BE01DA" w:rsidRDefault="00BE01DA" w:rsidP="00BE01DA">
      <w:r>
        <w:t>This section describes how to set up the KMC, the encoder, and a device for the live streaming service.</w:t>
      </w:r>
    </w:p>
    <w:p w:rsidR="00BE01DA" w:rsidRPr="00927D1E" w:rsidRDefault="00BE01DA" w:rsidP="00927D1E">
      <w:pPr>
        <w:pStyle w:val="BodyText"/>
      </w:pPr>
    </w:p>
    <w:tbl>
      <w:tblPr>
        <w:tblW w:w="9570" w:type="dxa"/>
        <w:tblLayout w:type="fixed"/>
        <w:tblCellMar>
          <w:left w:w="62" w:type="dxa"/>
          <w:right w:w="62" w:type="dxa"/>
        </w:tblCellMar>
        <w:tblLook w:val="0000" w:firstRow="0" w:lastRow="0" w:firstColumn="0" w:lastColumn="0" w:noHBand="0" w:noVBand="0"/>
      </w:tblPr>
      <w:tblGrid>
        <w:gridCol w:w="1020"/>
        <w:gridCol w:w="8550"/>
      </w:tblGrid>
      <w:tr w:rsidR="00B800D4" w:rsidRPr="00FD26C0" w:rsidTr="00B800D4">
        <w:trPr>
          <w:cantSplit/>
        </w:trPr>
        <w:tc>
          <w:tcPr>
            <w:tcW w:w="1020" w:type="dxa"/>
            <w:tcBorders>
              <w:top w:val="nil"/>
              <w:left w:val="nil"/>
              <w:bottom w:val="nil"/>
              <w:right w:val="nil"/>
            </w:tcBorders>
            <w:tcMar>
              <w:top w:w="0" w:type="dxa"/>
              <w:left w:w="62" w:type="dxa"/>
              <w:bottom w:w="0" w:type="dxa"/>
              <w:right w:w="62" w:type="dxa"/>
            </w:tcMar>
          </w:tcPr>
          <w:p w:rsidR="00B800D4" w:rsidRPr="00FD26C0" w:rsidRDefault="00B800D4">
            <w:pPr>
              <w:pStyle w:val="Note"/>
            </w:pPr>
            <w:r w:rsidRPr="0083168D">
              <w:rPr>
                <w:noProof/>
                <w:lang w:val="en-US" w:bidi="he-IL"/>
              </w:rPr>
              <w:drawing>
                <wp:inline distT="0" distB="0" distL="0" distR="0" wp14:anchorId="22D9FCEE" wp14:editId="1FC8FEB2">
                  <wp:extent cx="279220" cy="428571"/>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_do_ico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9220" cy="428571"/>
                          </a:xfrm>
                          <a:prstGeom prst="rect">
                            <a:avLst/>
                          </a:prstGeom>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1B2158" w:rsidRPr="00BE01DA" w:rsidRDefault="009950C3" w:rsidP="00927D1E">
            <w:pPr>
              <w:pStyle w:val="ListNumber"/>
              <w:numPr>
                <w:ilvl w:val="0"/>
                <w:numId w:val="12"/>
              </w:numPr>
              <w:rPr>
                <w:rStyle w:val="Hyperlink"/>
                <w:szCs w:val="20"/>
              </w:rPr>
            </w:pPr>
            <w:hyperlink w:anchor="_Set_up_the" w:history="1">
              <w:r w:rsidR="001B2158" w:rsidRPr="005127A9">
                <w:rPr>
                  <w:rStyle w:val="Hyperlink"/>
                </w:rPr>
                <w:t>Set up the Hardware and Software</w:t>
              </w:r>
            </w:hyperlink>
            <w:r w:rsidR="001B2158" w:rsidRPr="005127A9">
              <w:rPr>
                <w:rStyle w:val="Hyperlink"/>
              </w:rPr>
              <w:t>.</w:t>
            </w:r>
          </w:p>
          <w:p w:rsidR="001B2158" w:rsidRPr="005127A9" w:rsidRDefault="009950C3" w:rsidP="001B2158">
            <w:pPr>
              <w:pStyle w:val="ListNumber"/>
              <w:rPr>
                <w:rStyle w:val="Hyperlink"/>
              </w:rPr>
            </w:pPr>
            <w:hyperlink w:anchor="_Create_a_Live" w:history="1">
              <w:r w:rsidR="001B2158" w:rsidRPr="005127A9">
                <w:rPr>
                  <w:rStyle w:val="Hyperlink"/>
                </w:rPr>
                <w:t>Create a Live Streaming Entry in the KMC</w:t>
              </w:r>
            </w:hyperlink>
            <w:r w:rsidR="001B2158" w:rsidRPr="005127A9">
              <w:rPr>
                <w:rStyle w:val="Hyperlink"/>
              </w:rPr>
              <w:t>.</w:t>
            </w:r>
          </w:p>
          <w:p w:rsidR="001B2158" w:rsidRPr="005127A9" w:rsidRDefault="009950C3" w:rsidP="001B2158">
            <w:pPr>
              <w:pStyle w:val="ListNumber"/>
              <w:rPr>
                <w:rStyle w:val="Hyperlink"/>
              </w:rPr>
            </w:pPr>
            <w:hyperlink w:anchor="_Configure_the_Live" w:history="1">
              <w:r w:rsidR="001B2158" w:rsidRPr="005127A9">
                <w:rPr>
                  <w:rStyle w:val="Hyperlink"/>
                </w:rPr>
                <w:t>Configure the Live Streaming Parameters in the KMC</w:t>
              </w:r>
            </w:hyperlink>
          </w:p>
          <w:p w:rsidR="001B2158" w:rsidRPr="005127A9" w:rsidRDefault="009950C3" w:rsidP="001B2158">
            <w:pPr>
              <w:pStyle w:val="ListNumber"/>
              <w:rPr>
                <w:rStyle w:val="Hyperlink"/>
              </w:rPr>
            </w:pPr>
            <w:hyperlink w:anchor="_Set_up_the_1" w:history="1">
              <w:r w:rsidR="001B2158" w:rsidRPr="005127A9">
                <w:rPr>
                  <w:rStyle w:val="Hyperlink"/>
                </w:rPr>
                <w:t>Set up the Broadcasting Computer</w:t>
              </w:r>
            </w:hyperlink>
          </w:p>
          <w:p w:rsidR="00B800D4" w:rsidRPr="005127A9" w:rsidRDefault="009950C3">
            <w:pPr>
              <w:pStyle w:val="ListNumber"/>
              <w:rPr>
                <w:rFonts w:cs="Times New Roman"/>
                <w:color w:val="0FA2BB"/>
              </w:rPr>
            </w:pPr>
            <w:hyperlink w:anchor="_View_the_Broadcasting" w:history="1">
              <w:r w:rsidR="001B2158" w:rsidRPr="005127A9">
                <w:rPr>
                  <w:rStyle w:val="Hyperlink"/>
                </w:rPr>
                <w:t>View the Broadcasting Setup (optional)</w:t>
              </w:r>
            </w:hyperlink>
          </w:p>
        </w:tc>
      </w:tr>
    </w:tbl>
    <w:p w:rsidR="008F6926" w:rsidRDefault="008F6926" w:rsidP="00927D1E">
      <w:pPr>
        <w:pStyle w:val="Heading3"/>
        <w:keepNext/>
      </w:pPr>
      <w:bookmarkStart w:id="853" w:name="_Set_up_the"/>
      <w:bookmarkStart w:id="854" w:name="_Setting_up_the"/>
      <w:bookmarkStart w:id="855" w:name="_Toc313796646"/>
      <w:bookmarkStart w:id="856" w:name="_Toc320796871"/>
      <w:bookmarkEnd w:id="853"/>
      <w:bookmarkEnd w:id="854"/>
      <w:r>
        <w:t>Set</w:t>
      </w:r>
      <w:r w:rsidR="007255E6">
        <w:t>ting</w:t>
      </w:r>
      <w:r>
        <w:t xml:space="preserve"> up the Hardware and Software</w:t>
      </w:r>
      <w:bookmarkEnd w:id="855"/>
      <w:bookmarkEnd w:id="856"/>
    </w:p>
    <w:p w:rsidR="003D1C4C" w:rsidRPr="003D1C4C" w:rsidRDefault="008F6926" w:rsidP="008F01DA">
      <w:pPr>
        <w:pStyle w:val="Procedure"/>
      </w:pPr>
      <w:r>
        <w:t>To set up the hardware and software for live streaming</w:t>
      </w:r>
    </w:p>
    <w:p w:rsidR="003D1C4C" w:rsidRDefault="003D1C4C" w:rsidP="00927D1E">
      <w:pPr>
        <w:pStyle w:val="ListNumber"/>
        <w:numPr>
          <w:ilvl w:val="0"/>
          <w:numId w:val="165"/>
        </w:numPr>
      </w:pPr>
      <w:r w:rsidRPr="00BA3B89">
        <w:t>Download</w:t>
      </w:r>
      <w:r>
        <w:t xml:space="preserve"> the</w:t>
      </w:r>
      <w:r w:rsidRPr="00BA3B89">
        <w:t xml:space="preserve"> Flash Media </w:t>
      </w:r>
      <w:r>
        <w:t xml:space="preserve">Live Encoder (FMLE) </w:t>
      </w:r>
      <w:r w:rsidRPr="00BA3B89">
        <w:t>from</w:t>
      </w:r>
      <w:r w:rsidR="002B54A9">
        <w:t xml:space="preserve"> </w:t>
      </w:r>
      <w:hyperlink r:id="rId142" w:history="1">
        <w:r w:rsidR="002B54A9" w:rsidRPr="002B54A9">
          <w:rPr>
            <w:rStyle w:val="Hyperlink"/>
            <w:rFonts w:cs="Arial"/>
          </w:rPr>
          <w:t>here.</w:t>
        </w:r>
      </w:hyperlink>
    </w:p>
    <w:p w:rsidR="003D1C4C" w:rsidRPr="003D1C4C" w:rsidRDefault="003D1C4C" w:rsidP="00F72216">
      <w:pPr>
        <w:pStyle w:val="ListNumber"/>
        <w:rPr>
          <w:rFonts w:ascii="Calibri" w:hAnsi="Calibri" w:cs="Times New Roman"/>
          <w:color w:val="0FA2BB"/>
          <w:sz w:val="24"/>
          <w:szCs w:val="24"/>
        </w:rPr>
      </w:pPr>
      <w:r>
        <w:t>Install the FMLE</w:t>
      </w:r>
      <w:r w:rsidRPr="000B366E">
        <w:t xml:space="preserve"> on your local Windows machine</w:t>
      </w:r>
      <w:r>
        <w:t xml:space="preserve">. </w:t>
      </w:r>
    </w:p>
    <w:p w:rsidR="008F6926" w:rsidRPr="003D1C4C" w:rsidRDefault="008F6926" w:rsidP="00BF0850">
      <w:pPr>
        <w:pStyle w:val="ListContinue"/>
      </w:pPr>
    </w:p>
    <w:tbl>
      <w:tblPr>
        <w:tblW w:w="9570" w:type="dxa"/>
        <w:tblLayout w:type="fixed"/>
        <w:tblCellMar>
          <w:left w:w="62" w:type="dxa"/>
          <w:right w:w="62" w:type="dxa"/>
        </w:tblCellMar>
        <w:tblLook w:val="0000" w:firstRow="0" w:lastRow="0" w:firstColumn="0" w:lastColumn="0" w:noHBand="0" w:noVBand="0"/>
      </w:tblPr>
      <w:tblGrid>
        <w:gridCol w:w="1020"/>
        <w:gridCol w:w="8550"/>
      </w:tblGrid>
      <w:tr w:rsidR="008F6926" w:rsidRPr="00FD26C0" w:rsidTr="008F6926">
        <w:trPr>
          <w:cantSplit/>
        </w:trPr>
        <w:tc>
          <w:tcPr>
            <w:tcW w:w="1020" w:type="dxa"/>
            <w:tcBorders>
              <w:top w:val="nil"/>
              <w:left w:val="nil"/>
              <w:bottom w:val="nil"/>
              <w:right w:val="nil"/>
            </w:tcBorders>
            <w:tcMar>
              <w:top w:w="0" w:type="dxa"/>
              <w:left w:w="62" w:type="dxa"/>
              <w:bottom w:w="0" w:type="dxa"/>
              <w:right w:w="62" w:type="dxa"/>
            </w:tcMar>
          </w:tcPr>
          <w:p w:rsidR="008F6926" w:rsidRPr="00FD26C0" w:rsidRDefault="003D1C4C">
            <w:pPr>
              <w:pStyle w:val="Note"/>
            </w:pPr>
            <w:r>
              <w:rPr>
                <w:noProof/>
                <w:lang w:val="en-US" w:bidi="he-IL"/>
              </w:rPr>
              <w:drawing>
                <wp:inline distT="0" distB="0" distL="0" distR="0" wp14:anchorId="7CDFAA08" wp14:editId="2B8AFE07">
                  <wp:extent cx="469392" cy="44005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19">
                            <a:extLst>
                              <a:ext uri="{28A0092B-C50C-407E-A947-70E740481C1C}">
                                <a14:useLocalDpi xmlns:a14="http://schemas.microsoft.com/office/drawing/2010/main" val="0"/>
                              </a:ext>
                            </a:extLst>
                          </a:blip>
                          <a:stretch>
                            <a:fillRect/>
                          </a:stretch>
                        </pic:blipFill>
                        <pic:spPr>
                          <a:xfrm>
                            <a:off x="0" y="0"/>
                            <a:ext cx="471233" cy="441781"/>
                          </a:xfrm>
                          <a:prstGeom prst="rect">
                            <a:avLst/>
                          </a:prstGeom>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8F6926" w:rsidRPr="00FD26C0" w:rsidRDefault="008F6926">
            <w:pPr>
              <w:pStyle w:val="Note"/>
            </w:pPr>
            <w:r w:rsidRPr="00FD26C0">
              <w:rPr>
                <w:rStyle w:val="SpecialBold"/>
              </w:rPr>
              <w:t>NOTE:</w:t>
            </w:r>
            <w:r>
              <w:t xml:space="preserve"> Be certain that your system has the minimum requirements. See </w:t>
            </w:r>
            <w:hyperlink r:id="rId143" w:history="1">
              <w:r>
                <w:rPr>
                  <w:rStyle w:val="Hyperlink"/>
                </w:rPr>
                <w:t>http://www.adobe.com/products/flashmediaserver/flashmediaencoder/systemreqs/</w:t>
              </w:r>
            </w:hyperlink>
            <w:r>
              <w:t xml:space="preserve"> for details.</w:t>
            </w:r>
          </w:p>
        </w:tc>
      </w:tr>
    </w:tbl>
    <w:p w:rsidR="008F6926" w:rsidRDefault="008F6926" w:rsidP="00123DCF">
      <w:pPr>
        <w:pStyle w:val="ListNumber"/>
      </w:pPr>
      <w:r w:rsidRPr="0045257B">
        <w:t>Connect your camera to the installed computer</w:t>
      </w:r>
      <w:r>
        <w:t>.</w:t>
      </w:r>
    </w:p>
    <w:p w:rsidR="002B54A9" w:rsidRPr="002B54A9" w:rsidRDefault="008F6926" w:rsidP="008F01DA">
      <w:pPr>
        <w:pStyle w:val="Heading3"/>
      </w:pPr>
      <w:bookmarkStart w:id="857" w:name="_Create_a_Live"/>
      <w:bookmarkStart w:id="858" w:name="_Toc313796647"/>
      <w:bookmarkStart w:id="859" w:name="_Toc320796872"/>
      <w:bookmarkEnd w:id="857"/>
      <w:r>
        <w:t>Creat</w:t>
      </w:r>
      <w:r w:rsidR="007255E6">
        <w:t>ing</w:t>
      </w:r>
      <w:r>
        <w:t xml:space="preserve"> a Live Streaming Entry in the KMC</w:t>
      </w:r>
      <w:bookmarkEnd w:id="858"/>
      <w:bookmarkEnd w:id="859"/>
    </w:p>
    <w:p w:rsidR="008F6926" w:rsidRPr="0045624E" w:rsidRDefault="008F6926" w:rsidP="008F01DA">
      <w:pPr>
        <w:pStyle w:val="Procedure"/>
      </w:pPr>
      <w:r w:rsidRPr="0045624E">
        <w:t>To create a live streaming entry in the KMC</w:t>
      </w:r>
      <w:bookmarkStart w:id="860" w:name="Set_up_a_stream_in_the_KMC"/>
      <w:bookmarkEnd w:id="860"/>
    </w:p>
    <w:p w:rsidR="008F6926" w:rsidRDefault="008F6926" w:rsidP="00927D1E">
      <w:pPr>
        <w:pStyle w:val="ListNumber"/>
        <w:numPr>
          <w:ilvl w:val="0"/>
          <w:numId w:val="9"/>
        </w:numPr>
      </w:pPr>
      <w:r w:rsidRPr="000B366E">
        <w:t>Login into the</w:t>
      </w:r>
      <w:r>
        <w:t xml:space="preserve"> KMC and</w:t>
      </w:r>
      <w:r w:rsidRPr="000B366E">
        <w:t xml:space="preserve"> </w:t>
      </w:r>
      <w:r>
        <w:t xml:space="preserve">go to the </w:t>
      </w:r>
      <w:r w:rsidRPr="005C7B20">
        <w:t xml:space="preserve">Upload </w:t>
      </w:r>
      <w:r>
        <w:t>tab.</w:t>
      </w:r>
    </w:p>
    <w:p w:rsidR="008F6926" w:rsidRDefault="008F6926" w:rsidP="00123DCF">
      <w:pPr>
        <w:pStyle w:val="ListNumber"/>
      </w:pPr>
      <w:r>
        <w:t xml:space="preserve">Select </w:t>
      </w:r>
      <w:r w:rsidRPr="00B94FB1">
        <w:t>Live Stream Entry</w:t>
      </w:r>
      <w:r w:rsidRPr="000B366E">
        <w:t>.</w:t>
      </w:r>
    </w:p>
    <w:p w:rsidR="002A3445" w:rsidRDefault="00665223">
      <w:pPr>
        <w:pStyle w:val="ListContinue"/>
      </w:pPr>
      <w:r>
        <w:rPr>
          <w:noProof/>
          <w:lang w:val="en-US" w:bidi="he-IL"/>
        </w:rPr>
        <w:drawing>
          <wp:inline distT="0" distB="0" distL="0" distR="0" wp14:anchorId="0E401575" wp14:editId="4B83E4D9">
            <wp:extent cx="1952381" cy="402857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new.png"/>
                    <pic:cNvPicPr/>
                  </pic:nvPicPr>
                  <pic:blipFill>
                    <a:blip r:embed="rId34">
                      <a:extLst>
                        <a:ext uri="{28A0092B-C50C-407E-A947-70E740481C1C}">
                          <a14:useLocalDpi xmlns:a14="http://schemas.microsoft.com/office/drawing/2010/main" val="0"/>
                        </a:ext>
                      </a:extLst>
                    </a:blip>
                    <a:stretch>
                      <a:fillRect/>
                    </a:stretch>
                  </pic:blipFill>
                  <pic:spPr>
                    <a:xfrm>
                      <a:off x="0" y="0"/>
                      <a:ext cx="1952381" cy="4028572"/>
                    </a:xfrm>
                    <a:prstGeom prst="rect">
                      <a:avLst/>
                    </a:prstGeom>
                  </pic:spPr>
                </pic:pic>
              </a:graphicData>
            </a:graphic>
          </wp:inline>
        </w:drawing>
      </w:r>
    </w:p>
    <w:p w:rsidR="008F6926" w:rsidRPr="00BE01DA" w:rsidRDefault="008F6926">
      <w:pPr>
        <w:pStyle w:val="ListContinue"/>
      </w:pPr>
      <w:r>
        <w:br/>
      </w:r>
      <w:r w:rsidRPr="000B366E">
        <w:t xml:space="preserve"> </w:t>
      </w:r>
      <w:r w:rsidRPr="00BE01DA">
        <w:t>The Add New Stream window appears.</w:t>
      </w:r>
    </w:p>
    <w:p w:rsidR="002A3445" w:rsidRPr="000E1D85" w:rsidRDefault="002A3445">
      <w:pPr>
        <w:pStyle w:val="ListContinue"/>
      </w:pPr>
      <w:r w:rsidRPr="004734EF">
        <w:rPr>
          <w:noProof/>
          <w:lang w:val="en-US" w:bidi="he-IL"/>
        </w:rPr>
        <w:drawing>
          <wp:inline distT="0" distB="0" distL="0" distR="0" wp14:anchorId="1DEF2D47" wp14:editId="7BA8CB77">
            <wp:extent cx="2802977" cy="2075281"/>
            <wp:effectExtent l="0" t="0" r="0" b="1270"/>
            <wp:docPr id="37" name="Picture 7" descr="Use to add a live stream entry." title="Add New Stream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srcRect/>
                    <a:stretch>
                      <a:fillRect/>
                    </a:stretch>
                  </pic:blipFill>
                  <pic:spPr bwMode="auto">
                    <a:xfrm>
                      <a:off x="0" y="0"/>
                      <a:ext cx="2804233" cy="2076211"/>
                    </a:xfrm>
                    <a:prstGeom prst="rect">
                      <a:avLst/>
                    </a:prstGeom>
                    <a:noFill/>
                    <a:ln w="9525">
                      <a:noFill/>
                      <a:miter lim="800000"/>
                      <a:headEnd/>
                      <a:tailEnd/>
                    </a:ln>
                  </pic:spPr>
                </pic:pic>
              </a:graphicData>
            </a:graphic>
          </wp:inline>
        </w:drawing>
      </w:r>
    </w:p>
    <w:p w:rsidR="008F6926" w:rsidRPr="00E54D7D" w:rsidRDefault="008F6926" w:rsidP="00E54D7D"/>
    <w:p w:rsidR="006414CA" w:rsidRDefault="008F6926" w:rsidP="00123DCF">
      <w:pPr>
        <w:pStyle w:val="ListNumber"/>
      </w:pPr>
      <w:r>
        <w:t xml:space="preserve">Fill in the </w:t>
      </w:r>
      <w:r w:rsidR="006414CA" w:rsidRPr="00E54D7D">
        <w:t>values</w:t>
      </w:r>
      <w:r w:rsidR="006414CA">
        <w:t xml:space="preserve"> </w:t>
      </w:r>
      <w:r>
        <w:t xml:space="preserve">and click </w:t>
      </w:r>
      <w:r w:rsidRPr="00B94FB1">
        <w:t>Save</w:t>
      </w:r>
      <w:r>
        <w:t xml:space="preserve">. </w:t>
      </w:r>
    </w:p>
    <w:p w:rsidR="008F6926" w:rsidRPr="000B366E" w:rsidRDefault="008F6926" w:rsidP="003D1C4C">
      <w:r>
        <w:t>Th</w:t>
      </w:r>
      <w:r w:rsidR="00347905">
        <w:t xml:space="preserve">e following table describes the </w:t>
      </w:r>
      <w:r>
        <w:t>input fields.</w:t>
      </w:r>
    </w:p>
    <w:tbl>
      <w:tblPr>
        <w:tblW w:w="0" w:type="auto"/>
        <w:tblInd w:w="360" w:type="dxa"/>
        <w:tblLook w:val="04A0" w:firstRow="1" w:lastRow="0" w:firstColumn="1" w:lastColumn="0" w:noHBand="0" w:noVBand="1"/>
      </w:tblPr>
      <w:tblGrid>
        <w:gridCol w:w="2647"/>
        <w:gridCol w:w="6237"/>
      </w:tblGrid>
      <w:tr w:rsidR="008F6926" w:rsidRPr="00796119" w:rsidTr="003D1C4C">
        <w:tc>
          <w:tcPr>
            <w:tcW w:w="2808" w:type="dxa"/>
            <w:shd w:val="pct20" w:color="auto" w:fill="auto"/>
          </w:tcPr>
          <w:p w:rsidR="008F6926" w:rsidRPr="003D1C4C" w:rsidRDefault="008F6926" w:rsidP="003D1C4C">
            <w:r w:rsidRPr="003D1C4C">
              <w:t>Field</w:t>
            </w:r>
          </w:p>
        </w:tc>
        <w:tc>
          <w:tcPr>
            <w:tcW w:w="6688" w:type="dxa"/>
            <w:shd w:val="pct20" w:color="auto" w:fill="auto"/>
          </w:tcPr>
          <w:p w:rsidR="008F6926" w:rsidRPr="003D1C4C" w:rsidRDefault="008F6926" w:rsidP="003D1C4C">
            <w:r w:rsidRPr="003D1C4C">
              <w:t>Description</w:t>
            </w:r>
          </w:p>
        </w:tc>
      </w:tr>
      <w:tr w:rsidR="008F6926" w:rsidRPr="00796119" w:rsidTr="008F6926">
        <w:tc>
          <w:tcPr>
            <w:tcW w:w="2808" w:type="dxa"/>
          </w:tcPr>
          <w:p w:rsidR="008F6926" w:rsidRPr="00796119" w:rsidRDefault="008F6926">
            <w:r w:rsidRPr="00796119">
              <w:t>Name</w:t>
            </w:r>
            <w:r>
              <w:t xml:space="preserve"> </w:t>
            </w:r>
          </w:p>
        </w:tc>
        <w:tc>
          <w:tcPr>
            <w:tcW w:w="6688" w:type="dxa"/>
          </w:tcPr>
          <w:p w:rsidR="008F6926" w:rsidRPr="00796119" w:rsidRDefault="008F6926">
            <w:pPr>
              <w:rPr>
                <w:b/>
              </w:rPr>
            </w:pPr>
            <w:r>
              <w:t>T</w:t>
            </w:r>
            <w:r w:rsidRPr="00796119">
              <w:t>he name of the stream that will appear in the KMC entries list</w:t>
            </w:r>
            <w:r>
              <w:t>.</w:t>
            </w:r>
          </w:p>
        </w:tc>
      </w:tr>
      <w:tr w:rsidR="008F6926" w:rsidRPr="00796119" w:rsidTr="008F6926">
        <w:tc>
          <w:tcPr>
            <w:tcW w:w="2808" w:type="dxa"/>
          </w:tcPr>
          <w:p w:rsidR="008F6926" w:rsidRPr="00796119" w:rsidRDefault="008F6926">
            <w:pPr>
              <w:rPr>
                <w:b/>
              </w:rPr>
            </w:pPr>
            <w:r w:rsidRPr="00796119">
              <w:t>Description</w:t>
            </w:r>
            <w:r>
              <w:t xml:space="preserve"> </w:t>
            </w:r>
          </w:p>
        </w:tc>
        <w:tc>
          <w:tcPr>
            <w:tcW w:w="6688" w:type="dxa"/>
          </w:tcPr>
          <w:p w:rsidR="008F6926" w:rsidRPr="00796119" w:rsidRDefault="008F6926">
            <w:pPr>
              <w:rPr>
                <w:b/>
              </w:rPr>
            </w:pPr>
            <w:r>
              <w:t xml:space="preserve">A </w:t>
            </w:r>
            <w:r w:rsidRPr="00796119">
              <w:t>description of the stream (optional)</w:t>
            </w:r>
            <w:r>
              <w:t>.</w:t>
            </w:r>
          </w:p>
        </w:tc>
      </w:tr>
      <w:tr w:rsidR="008F6926" w:rsidRPr="00796119" w:rsidTr="008F6926">
        <w:tc>
          <w:tcPr>
            <w:tcW w:w="2808" w:type="dxa"/>
          </w:tcPr>
          <w:p w:rsidR="008F6926" w:rsidRPr="00796119" w:rsidRDefault="008F6926">
            <w:pPr>
              <w:rPr>
                <w:b/>
              </w:rPr>
            </w:pPr>
            <w:r w:rsidRPr="00796119">
              <w:t>Primary encoder IP</w:t>
            </w:r>
          </w:p>
        </w:tc>
        <w:tc>
          <w:tcPr>
            <w:tcW w:w="6688" w:type="dxa"/>
          </w:tcPr>
          <w:p w:rsidR="008F6926" w:rsidRDefault="008F6926">
            <w:pPr>
              <w:rPr>
                <w:b/>
              </w:rPr>
            </w:pPr>
            <w:r>
              <w:t>T</w:t>
            </w:r>
            <w:r w:rsidRPr="00796119">
              <w:t>he public address that will be used for streaming (the computer where the client encoder</w:t>
            </w:r>
            <w:r>
              <w:t xml:space="preserve"> such as Adobe FMLE</w:t>
            </w:r>
            <w:r w:rsidRPr="00796119">
              <w:t xml:space="preserve"> is installed)</w:t>
            </w:r>
            <w:r>
              <w:t>.</w:t>
            </w:r>
          </w:p>
          <w:p w:rsidR="008F6926" w:rsidRPr="000B366E" w:rsidRDefault="008F6926" w:rsidP="00200875">
            <w:pPr>
              <w:rPr>
                <w:b/>
              </w:rPr>
            </w:pPr>
            <w:r w:rsidRPr="00B94FB1">
              <w:t>Note: your IP address can be retrieved by browsing from the computer where the FM</w:t>
            </w:r>
            <w:r>
              <w:t>L</w:t>
            </w:r>
            <w:r w:rsidRPr="00B94FB1">
              <w:t>E is installed to</w:t>
            </w:r>
            <w:r w:rsidRPr="00486380">
              <w:t xml:space="preserve"> </w:t>
            </w:r>
            <w:hyperlink r:id="rId145" w:history="1">
              <w:r w:rsidRPr="00B94FB1">
                <w:rPr>
                  <w:rStyle w:val="Hyperlink"/>
                </w:rPr>
                <w:t>http://www.whatismyip.com/</w:t>
              </w:r>
            </w:hyperlink>
            <w:r w:rsidRPr="000B366E">
              <w:t xml:space="preserve"> </w:t>
            </w:r>
            <w:r w:rsidR="00200875">
              <w:t xml:space="preserve"> 0.0.0.0 cannot be used as your IP address.</w:t>
            </w:r>
          </w:p>
        </w:tc>
      </w:tr>
      <w:tr w:rsidR="008F6926" w:rsidRPr="00796119" w:rsidTr="008F6926">
        <w:tc>
          <w:tcPr>
            <w:tcW w:w="2808" w:type="dxa"/>
          </w:tcPr>
          <w:p w:rsidR="008F6926" w:rsidRPr="00796119" w:rsidRDefault="008F6926">
            <w:pPr>
              <w:rPr>
                <w:b/>
              </w:rPr>
            </w:pPr>
            <w:r w:rsidRPr="00B94FB1">
              <w:t>Secondary encoder IP</w:t>
            </w:r>
          </w:p>
        </w:tc>
        <w:tc>
          <w:tcPr>
            <w:tcW w:w="6688" w:type="dxa"/>
          </w:tcPr>
          <w:p w:rsidR="008F6926" w:rsidRDefault="008F6926">
            <w:pPr>
              <w:rPr>
                <w:b/>
              </w:rPr>
            </w:pPr>
            <w:r>
              <w:t>I</w:t>
            </w:r>
            <w:r w:rsidRPr="00B94FB1">
              <w:t xml:space="preserve">f you are using two encoders </w:t>
            </w:r>
            <w:r>
              <w:t>(</w:t>
            </w:r>
            <w:r w:rsidRPr="00B94FB1">
              <w:t>for redundancy</w:t>
            </w:r>
            <w:r>
              <w:t>)</w:t>
            </w:r>
            <w:r w:rsidRPr="00B94FB1">
              <w:t>, fill in the secondary encoder</w:t>
            </w:r>
            <w:r>
              <w:t xml:space="preserve"> IP</w:t>
            </w:r>
            <w:r w:rsidRPr="000B366E">
              <w:t xml:space="preserve">. If you are using </w:t>
            </w:r>
            <w:r w:rsidRPr="00B94FB1">
              <w:t>a single encoder, copy the Primary encoder IP t</w:t>
            </w:r>
            <w:r w:rsidRPr="00CE3B02">
              <w:t xml:space="preserve">o the </w:t>
            </w:r>
            <w:r>
              <w:t>S</w:t>
            </w:r>
            <w:r w:rsidRPr="00B94FB1">
              <w:t>econdary encoder IP field.</w:t>
            </w:r>
          </w:p>
        </w:tc>
      </w:tr>
      <w:tr w:rsidR="008F6926" w:rsidRPr="00796119" w:rsidTr="008F6926">
        <w:tc>
          <w:tcPr>
            <w:tcW w:w="2808" w:type="dxa"/>
          </w:tcPr>
          <w:p w:rsidR="008F6926" w:rsidRPr="000B366E" w:rsidRDefault="008F6926" w:rsidP="00FF2599">
            <w:pPr>
              <w:rPr>
                <w:rFonts w:ascii="Calibri" w:hAnsi="Calibri"/>
                <w:b/>
                <w:szCs w:val="22"/>
              </w:rPr>
            </w:pPr>
            <w:r w:rsidRPr="00B94FB1">
              <w:rPr>
                <w:szCs w:val="22"/>
              </w:rPr>
              <w:t>Broadcasting password</w:t>
            </w:r>
          </w:p>
        </w:tc>
        <w:tc>
          <w:tcPr>
            <w:tcW w:w="6688" w:type="dxa"/>
          </w:tcPr>
          <w:p w:rsidR="008F6926" w:rsidRPr="00B94FB1" w:rsidRDefault="008F6926" w:rsidP="00FF2599">
            <w:pPr>
              <w:rPr>
                <w:b/>
                <w:szCs w:val="22"/>
                <w:lang w:bidi="he-IL"/>
              </w:rPr>
            </w:pPr>
            <w:r>
              <w:rPr>
                <w:szCs w:val="22"/>
              </w:rPr>
              <w:t xml:space="preserve">This password is </w:t>
            </w:r>
            <w:r w:rsidRPr="00B94FB1">
              <w:rPr>
                <w:szCs w:val="22"/>
              </w:rPr>
              <w:t xml:space="preserve">required </w:t>
            </w:r>
            <w:r>
              <w:rPr>
                <w:szCs w:val="22"/>
              </w:rPr>
              <w:t xml:space="preserve">in the </w:t>
            </w:r>
            <w:r w:rsidRPr="00B94FB1">
              <w:rPr>
                <w:szCs w:val="22"/>
              </w:rPr>
              <w:t>client encoder (FM</w:t>
            </w:r>
            <w:r>
              <w:rPr>
                <w:szCs w:val="22"/>
              </w:rPr>
              <w:t>L</w:t>
            </w:r>
            <w:r w:rsidRPr="00B94FB1">
              <w:rPr>
                <w:szCs w:val="22"/>
              </w:rPr>
              <w:t>E)</w:t>
            </w:r>
            <w:r>
              <w:rPr>
                <w:szCs w:val="22"/>
              </w:rPr>
              <w:t xml:space="preserve"> software</w:t>
            </w:r>
            <w:r w:rsidRPr="00486380">
              <w:rPr>
                <w:szCs w:val="22"/>
              </w:rPr>
              <w:t xml:space="preserve">. If you do not </w:t>
            </w:r>
            <w:r>
              <w:rPr>
                <w:szCs w:val="22"/>
              </w:rPr>
              <w:t>enter</w:t>
            </w:r>
            <w:r w:rsidRPr="00B94FB1">
              <w:rPr>
                <w:szCs w:val="22"/>
              </w:rPr>
              <w:t xml:space="preserve"> a password the system will </w:t>
            </w:r>
            <w:r>
              <w:rPr>
                <w:szCs w:val="22"/>
              </w:rPr>
              <w:t xml:space="preserve">automatically </w:t>
            </w:r>
            <w:r w:rsidRPr="00B94FB1">
              <w:rPr>
                <w:szCs w:val="22"/>
              </w:rPr>
              <w:t>create one for you</w:t>
            </w:r>
            <w:r>
              <w:rPr>
                <w:szCs w:val="22"/>
              </w:rPr>
              <w:t xml:space="preserve"> and it will be displayed in the Live Stream tab of the entry details window under “Broadcasting credentials”</w:t>
            </w:r>
            <w:r w:rsidRPr="00B94FB1">
              <w:rPr>
                <w:szCs w:val="22"/>
              </w:rPr>
              <w:t>.</w:t>
            </w:r>
          </w:p>
        </w:tc>
      </w:tr>
    </w:tbl>
    <w:p w:rsidR="008F6926" w:rsidRPr="00FD26C0" w:rsidRDefault="008F6926"/>
    <w:tbl>
      <w:tblPr>
        <w:tblW w:w="9044" w:type="dxa"/>
        <w:tblLayout w:type="fixed"/>
        <w:tblCellMar>
          <w:left w:w="62" w:type="dxa"/>
          <w:right w:w="62" w:type="dxa"/>
        </w:tblCellMar>
        <w:tblLook w:val="0000" w:firstRow="0" w:lastRow="0" w:firstColumn="0" w:lastColumn="0" w:noHBand="0" w:noVBand="0"/>
      </w:tblPr>
      <w:tblGrid>
        <w:gridCol w:w="964"/>
        <w:gridCol w:w="8080"/>
      </w:tblGrid>
      <w:tr w:rsidR="008F6926" w:rsidRPr="00FD26C0" w:rsidTr="00225796">
        <w:trPr>
          <w:cantSplit/>
          <w:trHeight w:val="1109"/>
        </w:trPr>
        <w:tc>
          <w:tcPr>
            <w:tcW w:w="964" w:type="dxa"/>
            <w:tcBorders>
              <w:top w:val="nil"/>
              <w:left w:val="nil"/>
              <w:bottom w:val="nil"/>
              <w:right w:val="nil"/>
            </w:tcBorders>
            <w:tcMar>
              <w:top w:w="0" w:type="dxa"/>
              <w:left w:w="62" w:type="dxa"/>
              <w:bottom w:w="0" w:type="dxa"/>
              <w:right w:w="62" w:type="dxa"/>
            </w:tcMar>
          </w:tcPr>
          <w:p w:rsidR="008F6926" w:rsidRPr="00FD26C0" w:rsidRDefault="008F6926">
            <w:pPr>
              <w:pStyle w:val="Note"/>
            </w:pPr>
            <w:r w:rsidRPr="00B94FB1">
              <w:rPr>
                <w:noProof/>
                <w:lang w:val="en-US" w:bidi="he-IL"/>
              </w:rPr>
              <w:drawing>
                <wp:inline distT="0" distB="0" distL="0" distR="0" wp14:anchorId="159289CC" wp14:editId="31BD0A70">
                  <wp:extent cx="389890" cy="365521"/>
                  <wp:effectExtent l="0" t="0" r="0" b="0"/>
                  <wp:docPr id="12324"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080" w:type="dxa"/>
            <w:tcBorders>
              <w:top w:val="nil"/>
              <w:left w:val="nil"/>
              <w:bottom w:val="nil"/>
              <w:right w:val="nil"/>
            </w:tcBorders>
            <w:shd w:val="clear" w:color="auto" w:fill="E6E6E6"/>
            <w:tcMar>
              <w:top w:w="0" w:type="dxa"/>
              <w:left w:w="62" w:type="dxa"/>
              <w:bottom w:w="0" w:type="dxa"/>
              <w:right w:w="62" w:type="dxa"/>
            </w:tcMar>
          </w:tcPr>
          <w:p w:rsidR="008F6926" w:rsidRPr="00FD26C0" w:rsidRDefault="008F6926">
            <w:pPr>
              <w:pStyle w:val="Note"/>
            </w:pPr>
            <w:r w:rsidRPr="00FD26C0">
              <w:rPr>
                <w:rStyle w:val="SpecialBold"/>
              </w:rPr>
              <w:t>NOTE:</w:t>
            </w:r>
            <w:r w:rsidRPr="00FD26C0">
              <w:t xml:space="preserve"> </w:t>
            </w:r>
            <w:r>
              <w:t>When using Kaltura’s SaaS edition, Kaltura will provision your new Live Stream with the CDN (</w:t>
            </w:r>
            <w:r w:rsidR="00A94623">
              <w:t xml:space="preserve">for example, </w:t>
            </w:r>
            <w:r>
              <w:t>Akamai). The CDN will then</w:t>
            </w:r>
            <w:r w:rsidR="0065138F">
              <w:t xml:space="preserve"> </w:t>
            </w:r>
            <w:r>
              <w:t>populate the information about the new Live Stream to</w:t>
            </w:r>
            <w:r w:rsidR="0065138F">
              <w:t xml:space="preserve"> </w:t>
            </w:r>
            <w:r>
              <w:t xml:space="preserve">the CDN’s servers. This may incur </w:t>
            </w:r>
            <w:r w:rsidRPr="00B94FB1">
              <w:t xml:space="preserve">up to </w:t>
            </w:r>
            <w:r>
              <w:t xml:space="preserve">a </w:t>
            </w:r>
            <w:r w:rsidRPr="00B94FB1">
              <w:t>20 minute</w:t>
            </w:r>
            <w:r w:rsidR="0065138F">
              <w:t xml:space="preserve"> </w:t>
            </w:r>
            <w:r>
              <w:t>delay</w:t>
            </w:r>
            <w:r w:rsidR="00022EAC">
              <w:t>,</w:t>
            </w:r>
            <w:r>
              <w:t xml:space="preserve"> </w:t>
            </w:r>
            <w:r w:rsidR="00022EAC">
              <w:t xml:space="preserve">for the </w:t>
            </w:r>
            <w:r w:rsidRPr="00B94FB1">
              <w:t>stream</w:t>
            </w:r>
            <w:r w:rsidR="00022EAC">
              <w:t xml:space="preserve"> to b</w:t>
            </w:r>
            <w:r w:rsidR="00FB1642">
              <w:t>e</w:t>
            </w:r>
            <w:r w:rsidR="00022EAC">
              <w:t xml:space="preserve">come available for </w:t>
            </w:r>
            <w:r>
              <w:t>broadcast</w:t>
            </w:r>
            <w:r w:rsidR="00022EAC">
              <w:t>ing</w:t>
            </w:r>
            <w:r>
              <w:t>. You should always provision your Live Stream ahead of time, and be certain that you have at least 20 minutes lead time</w:t>
            </w:r>
            <w:r w:rsidR="0065138F">
              <w:t xml:space="preserve"> </w:t>
            </w:r>
            <w:r>
              <w:t>to going live.</w:t>
            </w:r>
          </w:p>
        </w:tc>
      </w:tr>
    </w:tbl>
    <w:p w:rsidR="001D5812" w:rsidRDefault="00B41E09" w:rsidP="00B41E09">
      <w:pPr>
        <w:pStyle w:val="BodyText"/>
        <w:rPr>
          <w:rStyle w:val="apple-style-span"/>
          <w:rFonts w:eastAsiaTheme="majorEastAsia"/>
        </w:rPr>
      </w:pPr>
      <w:bookmarkStart w:id="861" w:name="_Multiple_Bitrate_Encoding"/>
      <w:bookmarkStart w:id="862" w:name="_Toc305925316"/>
      <w:bookmarkStart w:id="863" w:name="_Toc313796648"/>
      <w:bookmarkEnd w:id="861"/>
      <w:r w:rsidRPr="00B41E09">
        <w:rPr>
          <w:rStyle w:val="apple-style-span"/>
          <w:rFonts w:eastAsiaTheme="majorEastAsia"/>
        </w:rPr>
        <w:t>Kaltura's uses Akamai as the default CDN. You can also use a CDN other than Akamai, however, you will have to provision the stream via the CDN portal, or through technical support, and then ask Kaltura Support to create a live stream entry pointing to the provisioned stream.</w:t>
      </w:r>
    </w:p>
    <w:p w:rsidR="008F6926" w:rsidRDefault="008F6926" w:rsidP="008F01DA">
      <w:pPr>
        <w:pStyle w:val="Heading3"/>
        <w:rPr>
          <w:rStyle w:val="apple-style-span"/>
          <w:rFonts w:eastAsiaTheme="majorEastAsia"/>
        </w:rPr>
      </w:pPr>
      <w:bookmarkStart w:id="864" w:name="_Toc320796873"/>
      <w:r>
        <w:rPr>
          <w:rStyle w:val="apple-style-span"/>
          <w:rFonts w:eastAsiaTheme="majorEastAsia"/>
        </w:rPr>
        <w:t>Multiple Bitrate Encoding</w:t>
      </w:r>
      <w:bookmarkEnd w:id="862"/>
      <w:bookmarkEnd w:id="863"/>
      <w:bookmarkEnd w:id="864"/>
    </w:p>
    <w:p w:rsidR="008F6926" w:rsidRDefault="008F6926">
      <w:pPr>
        <w:rPr>
          <w:rStyle w:val="apple-style-span"/>
          <w:rFonts w:eastAsiaTheme="majorEastAsia"/>
        </w:rPr>
      </w:pPr>
      <w:r>
        <w:rPr>
          <w:rStyle w:val="apple-style-span"/>
          <w:rFonts w:eastAsiaTheme="majorEastAsia"/>
        </w:rPr>
        <w:t>To maintain the best possible viewing experience and video quality, it is often necessary to stream different versions of the encoded video to different clients using different devices and over variable connection speeds.</w:t>
      </w:r>
    </w:p>
    <w:p w:rsidR="008F6926" w:rsidRDefault="008F6926">
      <w:pPr>
        <w:rPr>
          <w:rFonts w:eastAsiaTheme="minorEastAsia"/>
        </w:rPr>
      </w:pPr>
      <w:r w:rsidRPr="00B94FB1">
        <w:rPr>
          <w:rStyle w:val="apple-style-span"/>
          <w:rFonts w:eastAsiaTheme="majorEastAsia"/>
        </w:rPr>
        <w:t>Multiple Bit Rate (MBR) encoding is designed to adjust to fluctuations in bandwidth</w:t>
      </w:r>
      <w:r>
        <w:rPr>
          <w:rStyle w:val="apple-style-span"/>
          <w:rFonts w:eastAsiaTheme="majorEastAsia"/>
        </w:rPr>
        <w:t xml:space="preserve"> while maintaining an acceptable quality</w:t>
      </w:r>
      <w:r w:rsidRPr="00B94FB1">
        <w:rPr>
          <w:rStyle w:val="apple-style-span"/>
          <w:rFonts w:eastAsiaTheme="majorEastAsia"/>
        </w:rPr>
        <w:t xml:space="preserve">. MBR combines several bit rates into a single encoded file. When the file is accessed, the </w:t>
      </w:r>
      <w:r>
        <w:rPr>
          <w:rStyle w:val="apple-style-span"/>
          <w:rFonts w:eastAsiaTheme="majorEastAsia"/>
        </w:rPr>
        <w:t>player</w:t>
      </w:r>
      <w:r w:rsidRPr="00B94FB1">
        <w:rPr>
          <w:rStyle w:val="apple-style-span"/>
          <w:rFonts w:eastAsiaTheme="majorEastAsia"/>
        </w:rPr>
        <w:t xml:space="preserve"> determines the appropriate bit rate based on the available bandwidth, and then </w:t>
      </w:r>
      <w:r>
        <w:rPr>
          <w:rStyle w:val="apple-style-span"/>
          <w:rFonts w:eastAsiaTheme="majorEastAsia"/>
        </w:rPr>
        <w:t>retrieves</w:t>
      </w:r>
      <w:r w:rsidRPr="00B94FB1">
        <w:rPr>
          <w:rStyle w:val="apple-style-span"/>
          <w:rFonts w:eastAsiaTheme="majorEastAsia"/>
        </w:rPr>
        <w:t xml:space="preserve"> the encoded file at the optimal bit rate.  If the available bandwidth decreases for any reason, a stream at a lower bit rate can </w:t>
      </w:r>
      <w:r>
        <w:rPr>
          <w:rStyle w:val="apple-style-span"/>
          <w:rFonts w:eastAsiaTheme="majorEastAsia"/>
        </w:rPr>
        <w:t xml:space="preserve">then </w:t>
      </w:r>
      <w:r w:rsidRPr="00B94FB1">
        <w:rPr>
          <w:rStyle w:val="apple-style-span"/>
          <w:rFonts w:eastAsiaTheme="majorEastAsia"/>
        </w:rPr>
        <w:t xml:space="preserve">be served. With a lower bit rate, there is </w:t>
      </w:r>
      <w:r>
        <w:rPr>
          <w:rStyle w:val="apple-style-span"/>
          <w:rFonts w:eastAsiaTheme="majorEastAsia"/>
        </w:rPr>
        <w:t xml:space="preserve">often </w:t>
      </w:r>
      <w:r w:rsidRPr="00B94FB1">
        <w:rPr>
          <w:rStyle w:val="apple-style-span"/>
          <w:rFonts w:eastAsiaTheme="majorEastAsia"/>
        </w:rPr>
        <w:t>a decrease in quality</w:t>
      </w:r>
      <w:r>
        <w:rPr>
          <w:rStyle w:val="apple-style-span"/>
          <w:rFonts w:eastAsiaTheme="majorEastAsia"/>
        </w:rPr>
        <w:t>.</w:t>
      </w:r>
      <w:r w:rsidR="00B32168">
        <w:rPr>
          <w:rStyle w:val="apple-style-span"/>
          <w:rFonts w:eastAsiaTheme="majorEastAsia"/>
        </w:rPr>
        <w:t xml:space="preserve"> See </w:t>
      </w:r>
      <w:hyperlink w:anchor="_Video_Delivery_Settings" w:history="1">
        <w:r w:rsidR="00B32168" w:rsidRPr="00B32168">
          <w:rPr>
            <w:rStyle w:val="Hyperlink"/>
            <w:rFonts w:eastAsiaTheme="majorEastAsia" w:cs="Arial"/>
          </w:rPr>
          <w:t>Video Delivery Settings</w:t>
        </w:r>
      </w:hyperlink>
      <w:r w:rsidR="00B32168">
        <w:rPr>
          <w:rStyle w:val="apple-style-span"/>
          <w:rFonts w:eastAsiaTheme="majorEastAsia"/>
        </w:rPr>
        <w:t xml:space="preserve"> for more information.</w:t>
      </w:r>
    </w:p>
    <w:p w:rsidR="008F6926" w:rsidRPr="00B94FB1" w:rsidRDefault="008F6926" w:rsidP="008F01DA">
      <w:pPr>
        <w:pStyle w:val="Heading3"/>
        <w:rPr>
          <w:rFonts w:eastAsiaTheme="minorEastAsia"/>
        </w:rPr>
      </w:pPr>
      <w:bookmarkStart w:id="865" w:name="_Configure_the_Live"/>
      <w:bookmarkStart w:id="866" w:name="_Toc313796649"/>
      <w:bookmarkStart w:id="867" w:name="_Toc320796874"/>
      <w:bookmarkEnd w:id="865"/>
      <w:r>
        <w:t>Configur</w:t>
      </w:r>
      <w:r w:rsidR="007255E6">
        <w:t>ing</w:t>
      </w:r>
      <w:r>
        <w:t xml:space="preserve"> the Live Stream </w:t>
      </w:r>
      <w:r w:rsidRPr="00E64B40">
        <w:t>Parameters</w:t>
      </w:r>
      <w:r>
        <w:t xml:space="preserve"> in the KMC</w:t>
      </w:r>
      <w:bookmarkEnd w:id="866"/>
      <w:bookmarkEnd w:id="867"/>
    </w:p>
    <w:p w:rsidR="008F6926" w:rsidRPr="0045257B" w:rsidRDefault="008F6926" w:rsidP="008F01DA">
      <w:pPr>
        <w:pStyle w:val="Procedure"/>
      </w:pPr>
      <w:r>
        <w:t xml:space="preserve">To </w:t>
      </w:r>
      <w:bookmarkStart w:id="868" w:name="Broadcasting_setup"/>
      <w:bookmarkEnd w:id="868"/>
      <w:r>
        <w:t>configure the live stream parameters</w:t>
      </w:r>
    </w:p>
    <w:p w:rsidR="008F6926" w:rsidRPr="00486380" w:rsidRDefault="008F6926" w:rsidP="00927D1E">
      <w:pPr>
        <w:pStyle w:val="ListNumber"/>
        <w:numPr>
          <w:ilvl w:val="0"/>
          <w:numId w:val="10"/>
        </w:numPr>
      </w:pPr>
      <w:r w:rsidRPr="00486380">
        <w:t xml:space="preserve">Go the </w:t>
      </w:r>
      <w:r w:rsidRPr="005C7B20">
        <w:t>Content</w:t>
      </w:r>
      <w:r w:rsidRPr="00486380">
        <w:t xml:space="preserve"> tab in the KMC.</w:t>
      </w:r>
    </w:p>
    <w:p w:rsidR="008F6926" w:rsidRDefault="008F6926" w:rsidP="00123DCF">
      <w:pPr>
        <w:pStyle w:val="ListNumber"/>
      </w:pPr>
      <w:r>
        <w:t xml:space="preserve">Click on the </w:t>
      </w:r>
      <w:r w:rsidR="00263220">
        <w:t>L</w:t>
      </w:r>
      <w:r>
        <w:t xml:space="preserve">ive </w:t>
      </w:r>
      <w:r w:rsidR="00263220">
        <w:t>S</w:t>
      </w:r>
      <w:r>
        <w:t xml:space="preserve">tream </w:t>
      </w:r>
      <w:r w:rsidR="00263220">
        <w:t>E</w:t>
      </w:r>
      <w:r>
        <w:t>ntry in the Entries table.</w:t>
      </w:r>
    </w:p>
    <w:p w:rsidR="008F6926" w:rsidRDefault="008F6926" w:rsidP="00123DCF">
      <w:pPr>
        <w:pStyle w:val="ListNumber"/>
      </w:pPr>
      <w:r>
        <w:t xml:space="preserve">Select the </w:t>
      </w:r>
      <w:r w:rsidRPr="00BD44D1">
        <w:t>Live Stream</w:t>
      </w:r>
      <w:r>
        <w:t xml:space="preserve"> tab.</w:t>
      </w:r>
    </w:p>
    <w:p w:rsidR="00DF4091" w:rsidRDefault="009011F0">
      <w:pPr>
        <w:pStyle w:val="ListContinue"/>
      </w:pPr>
      <w:r>
        <w:rPr>
          <w:noProof/>
          <w:lang w:val="en-US" w:bidi="he-IL"/>
        </w:rPr>
        <w:drawing>
          <wp:inline distT="0" distB="0" distL="0" distR="0" wp14:anchorId="3C462E6C" wp14:editId="6B6FC6DD">
            <wp:extent cx="5943600" cy="34994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1.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3499485"/>
                    </a:xfrm>
                    <a:prstGeom prst="rect">
                      <a:avLst/>
                    </a:prstGeom>
                  </pic:spPr>
                </pic:pic>
              </a:graphicData>
            </a:graphic>
          </wp:inline>
        </w:drawing>
      </w:r>
    </w:p>
    <w:p w:rsidR="008217D2" w:rsidRDefault="009011F0">
      <w:pPr>
        <w:pStyle w:val="ListContinue"/>
      </w:pPr>
      <w:r>
        <w:rPr>
          <w:noProof/>
          <w:lang w:val="en-US" w:bidi="he-IL"/>
        </w:rPr>
        <w:drawing>
          <wp:inline distT="0" distB="0" distL="0" distR="0" wp14:anchorId="3A2D0020" wp14:editId="6B6A9E6B">
            <wp:extent cx="5353050" cy="1905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2.png"/>
                    <pic:cNvPicPr/>
                  </pic:nvPicPr>
                  <pic:blipFill>
                    <a:blip r:embed="rId147">
                      <a:extLst>
                        <a:ext uri="{28A0092B-C50C-407E-A947-70E740481C1C}">
                          <a14:useLocalDpi xmlns:a14="http://schemas.microsoft.com/office/drawing/2010/main" val="0"/>
                        </a:ext>
                      </a:extLst>
                    </a:blip>
                    <a:stretch>
                      <a:fillRect/>
                    </a:stretch>
                  </pic:blipFill>
                  <pic:spPr>
                    <a:xfrm>
                      <a:off x="0" y="0"/>
                      <a:ext cx="5353050" cy="1905000"/>
                    </a:xfrm>
                    <a:prstGeom prst="rect">
                      <a:avLst/>
                    </a:prstGeom>
                  </pic:spPr>
                </pic:pic>
              </a:graphicData>
            </a:graphic>
          </wp:inline>
        </w:drawing>
      </w:r>
    </w:p>
    <w:p w:rsidR="008F6926" w:rsidRDefault="008F6926" w:rsidP="00123DCF">
      <w:pPr>
        <w:pStyle w:val="ListNumber"/>
      </w:pPr>
      <w:r w:rsidRPr="00486380">
        <w:t xml:space="preserve">Set the </w:t>
      </w:r>
      <w:r w:rsidRPr="00BD44D1">
        <w:t>MBR</w:t>
      </w:r>
      <w:r w:rsidRPr="00486380">
        <w:t>.</w:t>
      </w:r>
      <w:r>
        <w:t xml:space="preserve"> (Optional)</w:t>
      </w:r>
      <w:r w:rsidRPr="00B94FB1">
        <w:t xml:space="preserve"> </w:t>
      </w:r>
    </w:p>
    <w:p w:rsidR="008F6926" w:rsidRDefault="008F6926" w:rsidP="00927D1E">
      <w:pPr>
        <w:pStyle w:val="ListNumber"/>
        <w:numPr>
          <w:ilvl w:val="1"/>
          <w:numId w:val="1"/>
        </w:numPr>
      </w:pPr>
      <w:r w:rsidRPr="003401ED">
        <w:t xml:space="preserve">When broadcasting with </w:t>
      </w:r>
      <w:r>
        <w:t>MBR</w:t>
      </w:r>
      <w:r w:rsidRPr="003401ED">
        <w:t xml:space="preserve"> the player will choose the most appropriate bitrate</w:t>
      </w:r>
      <w:r>
        <w:t xml:space="preserve"> to stream</w:t>
      </w:r>
      <w:r w:rsidRPr="003401ED">
        <w:t xml:space="preserve">. </w:t>
      </w:r>
      <w:r>
        <w:t>Be certain that</w:t>
      </w:r>
      <w:r w:rsidR="005D0818">
        <w:t xml:space="preserve"> </w:t>
      </w:r>
      <w:r w:rsidRPr="003401ED">
        <w:t>your client encoder is aligned with the same settings.</w:t>
      </w:r>
    </w:p>
    <w:p w:rsidR="008F6926" w:rsidRPr="00486380" w:rsidRDefault="008F6926" w:rsidP="00927D1E">
      <w:pPr>
        <w:pStyle w:val="ListNumber"/>
        <w:numPr>
          <w:ilvl w:val="1"/>
          <w:numId w:val="1"/>
        </w:numPr>
      </w:pPr>
      <w:r>
        <w:t xml:space="preserve">Determining the right bit rates for your Live Stream is generally dependent on the quality of your video, the size of the player your viewers will use, the bandwidth your client encoder computer has and the bandwidth of your viewers. It is common to have widths of </w:t>
      </w:r>
      <w:r w:rsidRPr="00A631C0">
        <w:t>240, 360, 480, 720</w:t>
      </w:r>
      <w:r>
        <w:t xml:space="preserve"> and</w:t>
      </w:r>
      <w:r w:rsidRPr="00A631C0">
        <w:t xml:space="preserve"> 1080</w:t>
      </w:r>
      <w:r>
        <w:t xml:space="preserve"> with HD content streaming. If you are broadcasting a webcam, it is generally best to use the default KMC settings. To get professional assistance, please contact Kaltura’s support.</w:t>
      </w:r>
    </w:p>
    <w:p w:rsidR="008F6926" w:rsidRDefault="008F6926" w:rsidP="008F01DA">
      <w:pPr>
        <w:pStyle w:val="Heading3"/>
      </w:pPr>
      <w:bookmarkStart w:id="869" w:name="_Set_up_the_1"/>
      <w:bookmarkStart w:id="870" w:name="_Toc313796650"/>
      <w:bookmarkStart w:id="871" w:name="_Toc320796875"/>
      <w:bookmarkEnd w:id="869"/>
      <w:r>
        <w:t>Set</w:t>
      </w:r>
      <w:r w:rsidR="007255E6">
        <w:t>ting</w:t>
      </w:r>
      <w:r>
        <w:t xml:space="preserve"> up the Broadcasting Computer</w:t>
      </w:r>
      <w:bookmarkEnd w:id="870"/>
      <w:bookmarkEnd w:id="871"/>
    </w:p>
    <w:p w:rsidR="008F6926" w:rsidRPr="000B366E" w:rsidRDefault="008F6926" w:rsidP="008F01DA">
      <w:pPr>
        <w:pStyle w:val="Procedure"/>
      </w:pPr>
      <w:r>
        <w:t xml:space="preserve">To set up the </w:t>
      </w:r>
      <w:r w:rsidRPr="00B30AB1">
        <w:t>broadcasting</w:t>
      </w:r>
      <w:r>
        <w:t xml:space="preserve"> computer</w:t>
      </w:r>
    </w:p>
    <w:p w:rsidR="008F6926" w:rsidRPr="000B366E" w:rsidRDefault="008F6926" w:rsidP="00927D1E">
      <w:pPr>
        <w:pStyle w:val="ListNumber"/>
        <w:numPr>
          <w:ilvl w:val="0"/>
          <w:numId w:val="11"/>
        </w:numPr>
      </w:pPr>
      <w:r w:rsidRPr="000B366E">
        <w:t xml:space="preserve">Connect your camera </w:t>
      </w:r>
      <w:r w:rsidR="008D68F9">
        <w:t>/</w:t>
      </w:r>
      <w:r>
        <w:t xml:space="preserve">recording device </w:t>
      </w:r>
      <w:r w:rsidRPr="000B366E">
        <w:t>to the broadcasting computer.</w:t>
      </w:r>
    </w:p>
    <w:p w:rsidR="00B87CC6" w:rsidRDefault="008F6926" w:rsidP="00B0724F">
      <w:pPr>
        <w:pStyle w:val="ListNumber"/>
      </w:pPr>
      <w:r>
        <w:t>Run the Adobe Flash Media Live Encoder (FMLE).</w:t>
      </w:r>
    </w:p>
    <w:p w:rsidR="009011F0" w:rsidRDefault="00B87CC6" w:rsidP="009011F0">
      <w:pPr>
        <w:pStyle w:val="ListNumber"/>
      </w:pPr>
      <w:r w:rsidRPr="00E84A6E">
        <w:t xml:space="preserve">Select the relevant </w:t>
      </w:r>
      <w:r>
        <w:t xml:space="preserve">recording </w:t>
      </w:r>
      <w:r w:rsidRPr="00731442">
        <w:t>Device</w:t>
      </w:r>
      <w:r w:rsidRPr="00E84A6E">
        <w:t xml:space="preserve"> from the drop</w:t>
      </w:r>
      <w:r>
        <w:t>-</w:t>
      </w:r>
      <w:r w:rsidRPr="00E84A6E">
        <w:t xml:space="preserve">down </w:t>
      </w:r>
      <w:r>
        <w:t>menu.</w:t>
      </w:r>
      <w:r w:rsidR="006B0150">
        <w:t xml:space="preserve"> </w:t>
      </w:r>
      <w:r w:rsidR="009011F0">
        <w:t xml:space="preserve">Copy the details of the </w:t>
      </w:r>
      <w:r w:rsidR="009011F0" w:rsidRPr="00E84A6E">
        <w:t>live entry</w:t>
      </w:r>
      <w:r w:rsidR="009011F0">
        <w:t xml:space="preserve"> to the Flash Media Live Encoder. You can copy the details manually, or use the “Export XML to FME” option.</w:t>
      </w:r>
    </w:p>
    <w:p w:rsidR="008F6926" w:rsidRDefault="008F6926" w:rsidP="00927D1E">
      <w:pPr>
        <w:pStyle w:val="ListNumber"/>
        <w:numPr>
          <w:ilvl w:val="1"/>
          <w:numId w:val="1"/>
        </w:numPr>
      </w:pPr>
      <w:r w:rsidRPr="00E84A6E">
        <w:t xml:space="preserve">Enter </w:t>
      </w:r>
      <w:r>
        <w:t xml:space="preserve">or copy </w:t>
      </w:r>
      <w:r w:rsidRPr="00E84A6E">
        <w:t xml:space="preserve">the </w:t>
      </w:r>
      <w:r w:rsidRPr="00731442">
        <w:t>Primary URL</w:t>
      </w:r>
      <w:r>
        <w:t xml:space="preserve"> in the </w:t>
      </w:r>
      <w:r w:rsidRPr="00E54D7D">
        <w:t>FMS URL</w:t>
      </w:r>
      <w:r>
        <w:t xml:space="preserve"> field, and the </w:t>
      </w:r>
      <w:r w:rsidRPr="00731442">
        <w:t>Backup URL</w:t>
      </w:r>
      <w:r>
        <w:t xml:space="preserve"> in the </w:t>
      </w:r>
      <w:r w:rsidRPr="00E54D7D">
        <w:t>Secondary URL</w:t>
      </w:r>
      <w:r>
        <w:t xml:space="preserve"> as configured </w:t>
      </w:r>
      <w:r w:rsidRPr="00E84A6E">
        <w:t xml:space="preserve">in </w:t>
      </w:r>
      <w:r>
        <w:t>the KMC.</w:t>
      </w:r>
    </w:p>
    <w:p w:rsidR="008F6926" w:rsidRDefault="008F6926" w:rsidP="00927D1E">
      <w:pPr>
        <w:pStyle w:val="ListNumber"/>
        <w:numPr>
          <w:ilvl w:val="1"/>
          <w:numId w:val="1"/>
        </w:numPr>
      </w:pPr>
      <w:r>
        <w:t xml:space="preserve">Enter the </w:t>
      </w:r>
      <w:r w:rsidRPr="00731442">
        <w:t>Stream Name</w:t>
      </w:r>
      <w:r w:rsidRPr="00E84A6E">
        <w:t xml:space="preserve"> as displayed in </w:t>
      </w:r>
      <w:r>
        <w:t xml:space="preserve">the </w:t>
      </w:r>
      <w:r w:rsidRPr="00E84A6E">
        <w:t>KMC</w:t>
      </w:r>
      <w:r>
        <w:t>.</w:t>
      </w:r>
    </w:p>
    <w:p w:rsidR="00BF0850" w:rsidRDefault="008F6926" w:rsidP="00927D1E">
      <w:pPr>
        <w:pStyle w:val="ListNumber"/>
        <w:numPr>
          <w:ilvl w:val="1"/>
          <w:numId w:val="1"/>
        </w:numPr>
      </w:pPr>
      <w:r>
        <w:t xml:space="preserve">Enter the </w:t>
      </w:r>
      <w:r w:rsidRPr="00E54D7D">
        <w:t>MBR settings</w:t>
      </w:r>
      <w:r>
        <w:t xml:space="preserve"> if you have defined them. See</w:t>
      </w:r>
      <w:r w:rsidR="008D68F9">
        <w:t xml:space="preserve"> </w:t>
      </w:r>
      <w:hyperlink w:anchor="_Multiple_Bitrate_Encoding" w:history="1">
        <w:r w:rsidR="008D68F9" w:rsidRPr="008D68F9">
          <w:rPr>
            <w:rStyle w:val="Hyperlink"/>
          </w:rPr>
          <w:t>Multiple Bitrate Encoding</w:t>
        </w:r>
      </w:hyperlink>
      <w:r w:rsidR="008D68F9">
        <w:t>.</w:t>
      </w:r>
      <w:r w:rsidR="00F52770">
        <w:t xml:space="preserve"> </w:t>
      </w:r>
    </w:p>
    <w:p w:rsidR="00F52770" w:rsidRDefault="002E28BB" w:rsidP="00927D1E">
      <w:pPr>
        <w:pStyle w:val="ListNumber"/>
        <w:numPr>
          <w:ilvl w:val="1"/>
          <w:numId w:val="1"/>
        </w:numPr>
      </w:pPr>
      <w:r>
        <w:t>Use the Pres</w:t>
      </w:r>
      <w:r w:rsidR="0093235F">
        <w:t>et d</w:t>
      </w:r>
      <w:r w:rsidR="00F52770">
        <w:t>ropdown</w:t>
      </w:r>
      <w:r w:rsidR="0093235F">
        <w:t xml:space="preserve"> menu</w:t>
      </w:r>
      <w:r w:rsidR="001D2A6C">
        <w:t xml:space="preserve"> in the FMLE</w:t>
      </w:r>
      <w:r w:rsidR="00F52770">
        <w:t xml:space="preserve"> to </w:t>
      </w:r>
      <w:r w:rsidR="0093235F">
        <w:t xml:space="preserve">select </w:t>
      </w:r>
      <w:r w:rsidR="00F52770">
        <w:t>the MBR</w:t>
      </w:r>
      <w:r w:rsidR="0093235F">
        <w:t>.</w:t>
      </w:r>
    </w:p>
    <w:p w:rsidR="00BF0850" w:rsidRDefault="0093235F">
      <w:pPr>
        <w:pStyle w:val="ListNumber"/>
        <w:numPr>
          <w:ilvl w:val="0"/>
          <w:numId w:val="0"/>
        </w:numPr>
        <w:ind w:left="1320"/>
      </w:pPr>
      <w:r>
        <w:t>Enter the Bit Rates as configured in the KMC. If you select to Save to File, you must append %i to the</w:t>
      </w:r>
      <w:r w:rsidR="00225796">
        <w:t xml:space="preserve"> </w:t>
      </w:r>
      <w:r w:rsidR="00BF0850">
        <w:t>file name.</w:t>
      </w:r>
    </w:p>
    <w:tbl>
      <w:tblPr>
        <w:tblW w:w="9134" w:type="dxa"/>
        <w:tblLayout w:type="fixed"/>
        <w:tblCellMar>
          <w:top w:w="3402" w:type="dxa"/>
          <w:left w:w="3402" w:type="dxa"/>
          <w:bottom w:w="3402" w:type="dxa"/>
          <w:right w:w="3402" w:type="dxa"/>
        </w:tblCellMar>
        <w:tblLook w:val="0000" w:firstRow="0" w:lastRow="0" w:firstColumn="0" w:lastColumn="0" w:noHBand="0" w:noVBand="0"/>
      </w:tblPr>
      <w:tblGrid>
        <w:gridCol w:w="1020"/>
        <w:gridCol w:w="8114"/>
      </w:tblGrid>
      <w:tr w:rsidR="00BF0850" w:rsidRPr="00A75990" w:rsidTr="00927D1E">
        <w:trPr>
          <w:cantSplit/>
        </w:trPr>
        <w:tc>
          <w:tcPr>
            <w:tcW w:w="1020" w:type="dxa"/>
            <w:tcMar>
              <w:top w:w="0" w:type="dxa"/>
              <w:left w:w="62" w:type="dxa"/>
              <w:bottom w:w="0" w:type="dxa"/>
              <w:right w:w="62" w:type="dxa"/>
            </w:tcMar>
          </w:tcPr>
          <w:p w:rsidR="00BF0850" w:rsidRPr="00A75990" w:rsidRDefault="00BF0850" w:rsidP="00927D1E">
            <w:pPr>
              <w:pStyle w:val="Note"/>
            </w:pPr>
            <w:r>
              <w:rPr>
                <w:noProof/>
                <w:lang w:val="en-US" w:bidi="he-IL"/>
              </w:rPr>
              <w:drawing>
                <wp:inline distT="0" distB="0" distL="0" distR="0" wp14:anchorId="744C640E" wp14:editId="31A77096">
                  <wp:extent cx="469392" cy="44005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19">
                            <a:extLst>
                              <a:ext uri="{28A0092B-C50C-407E-A947-70E740481C1C}">
                                <a14:useLocalDpi xmlns:a14="http://schemas.microsoft.com/office/drawing/2010/main" val="0"/>
                              </a:ext>
                            </a:extLst>
                          </a:blip>
                          <a:stretch>
                            <a:fillRect/>
                          </a:stretch>
                        </pic:blipFill>
                        <pic:spPr>
                          <a:xfrm>
                            <a:off x="0" y="0"/>
                            <a:ext cx="471233" cy="441781"/>
                          </a:xfrm>
                          <a:prstGeom prst="rect">
                            <a:avLst/>
                          </a:prstGeom>
                        </pic:spPr>
                      </pic:pic>
                    </a:graphicData>
                  </a:graphic>
                </wp:inline>
              </w:drawing>
            </w:r>
          </w:p>
        </w:tc>
        <w:tc>
          <w:tcPr>
            <w:tcW w:w="8114" w:type="dxa"/>
            <w:shd w:val="clear" w:color="auto" w:fill="F2F4D5"/>
            <w:tcMar>
              <w:top w:w="0" w:type="dxa"/>
              <w:left w:w="62" w:type="dxa"/>
              <w:bottom w:w="0" w:type="dxa"/>
              <w:right w:w="62" w:type="dxa"/>
            </w:tcMar>
          </w:tcPr>
          <w:p w:rsidR="00BF0850" w:rsidRPr="00A75990" w:rsidRDefault="00BF0850" w:rsidP="00927D1E">
            <w:pPr>
              <w:pStyle w:val="Note"/>
            </w:pPr>
            <w:r w:rsidRPr="00A75990">
              <w:rPr>
                <w:rStyle w:val="SpecialBold"/>
                <w:rFonts w:asciiTheme="minorBidi" w:hAnsiTheme="minorBidi" w:cstheme="minorBidi"/>
              </w:rPr>
              <w:t>NOTE:</w:t>
            </w:r>
            <w:r>
              <w:rPr>
                <w:rStyle w:val="SpecialBold"/>
                <w:rFonts w:asciiTheme="minorBidi" w:hAnsiTheme="minorBidi" w:cstheme="minorBidi"/>
              </w:rPr>
              <w:t xml:space="preserve"> </w:t>
            </w:r>
            <w:r>
              <w:t>When using the FMLE, the Stream name includes the %i. If you are using an encoder other the FMLE, you must append ” _1” to the Stream name.</w:t>
            </w:r>
          </w:p>
        </w:tc>
      </w:tr>
    </w:tbl>
    <w:p w:rsidR="00BF0850" w:rsidRDefault="00BF0850">
      <w:pPr>
        <w:pStyle w:val="ListNumber"/>
      </w:pPr>
      <w:r>
        <w:t xml:space="preserve">Click Connect. </w:t>
      </w:r>
    </w:p>
    <w:p w:rsidR="008F6926" w:rsidRPr="009C1A2C" w:rsidRDefault="008F6926" w:rsidP="00927D1E">
      <w:pPr>
        <w:pStyle w:val="ListNumber"/>
        <w:numPr>
          <w:ilvl w:val="0"/>
          <w:numId w:val="3"/>
        </w:numPr>
      </w:pPr>
      <w:r w:rsidRPr="009C1A2C">
        <w:t>Enter the</w:t>
      </w:r>
      <w:r w:rsidR="001C1270" w:rsidRPr="009C1A2C">
        <w:t xml:space="preserve"> Broadc</w:t>
      </w:r>
      <w:r w:rsidR="0068524A" w:rsidRPr="009C1A2C">
        <w:t>a</w:t>
      </w:r>
      <w:r w:rsidR="001C1270" w:rsidRPr="009C1A2C">
        <w:t>sting credentials,</w:t>
      </w:r>
      <w:r w:rsidRPr="009C1A2C">
        <w:t xml:space="preserve"> </w:t>
      </w:r>
      <w:r w:rsidR="001C1270" w:rsidRPr="009C1A2C">
        <w:t>(</w:t>
      </w:r>
      <w:r w:rsidRPr="009C1A2C">
        <w:t xml:space="preserve">User Name and </w:t>
      </w:r>
      <w:r w:rsidR="001C1270" w:rsidRPr="009C1A2C">
        <w:t>Passwor</w:t>
      </w:r>
      <w:r w:rsidR="0068524A" w:rsidRPr="009C1A2C">
        <w:t>d</w:t>
      </w:r>
      <w:r w:rsidR="001C1270" w:rsidRPr="009C1A2C">
        <w:t xml:space="preserve">) </w:t>
      </w:r>
      <w:r w:rsidRPr="009C1A2C">
        <w:t>as configured in the KMC</w:t>
      </w:r>
      <w:r w:rsidR="001C1270" w:rsidRPr="009C1A2C">
        <w:t xml:space="preserve"> Live Stream tab </w:t>
      </w:r>
      <w:r w:rsidRPr="009C1A2C">
        <w:t>and click OK.</w:t>
      </w:r>
      <w:r w:rsidR="0093235F">
        <w:t xml:space="preserve"> The system will prompt you twice for the Broadcasting credentials.</w:t>
      </w:r>
    </w:p>
    <w:p w:rsidR="008F6926" w:rsidRPr="005127A9" w:rsidRDefault="008F6926" w:rsidP="002E28BB">
      <w:pPr>
        <w:rPr>
          <w:vertAlign w:val="subscript"/>
        </w:rPr>
      </w:pPr>
      <w:r w:rsidRPr="004734EF">
        <w:rPr>
          <w:noProof/>
          <w:lang w:val="en-US" w:bidi="he-IL"/>
        </w:rPr>
        <mc:AlternateContent>
          <mc:Choice Requires="wps">
            <w:drawing>
              <wp:anchor distT="0" distB="0" distL="114300" distR="114300" simplePos="0" relativeHeight="251577344" behindDoc="0" locked="0" layoutInCell="1" allowOverlap="1" wp14:anchorId="7F96FBF0" wp14:editId="5E4C1109">
                <wp:simplePos x="0" y="0"/>
                <wp:positionH relativeFrom="column">
                  <wp:posOffset>2411730</wp:posOffset>
                </wp:positionH>
                <wp:positionV relativeFrom="paragraph">
                  <wp:posOffset>1285875</wp:posOffset>
                </wp:positionV>
                <wp:extent cx="1239520" cy="634365"/>
                <wp:effectExtent l="0" t="0" r="17780" b="13335"/>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9520" cy="63436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 o:spid="_x0000_s1026" style="position:absolute;margin-left:189.9pt;margin-top:101.25pt;width:97.6pt;height:49.9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" filled="f" strokecolor="red" strokeweight="1.5pt"/>
            </w:pict>
          </mc:Fallback>
        </mc:AlternateContent>
      </w:r>
      <w:r w:rsidR="0027459B">
        <w:rPr>
          <w:noProof/>
          <w:lang w:val="en-US" w:bidi="he-IL"/>
        </w:rPr>
        <w:drawing>
          <wp:inline distT="0" distB="0" distL="0" distR="0" wp14:anchorId="273660DC" wp14:editId="6C2EA28C">
            <wp:extent cx="5943600" cy="32099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_fmle.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rsidR="008F6926" w:rsidRPr="00B94FB1" w:rsidRDefault="008F6926">
      <w:pPr>
        <w:pStyle w:val="ListNumber"/>
      </w:pPr>
      <w:r>
        <w:t xml:space="preserve">Click </w:t>
      </w:r>
      <w:r w:rsidRPr="00605A43">
        <w:t>Star</w:t>
      </w:r>
      <w:r>
        <w:t xml:space="preserve">t. </w:t>
      </w:r>
    </w:p>
    <w:p w:rsidR="008F6926" w:rsidRPr="00E84A6E" w:rsidRDefault="008F6926">
      <w:pPr>
        <w:pStyle w:val="ListContinue"/>
      </w:pPr>
      <w:r w:rsidRPr="00B94FB1">
        <w:t>Y</w:t>
      </w:r>
      <w:r w:rsidRPr="00605A43">
        <w:t>ou are now broadcasting</w:t>
      </w:r>
      <w:r>
        <w:t xml:space="preserve"> live.</w:t>
      </w:r>
    </w:p>
    <w:p w:rsidR="008F6926" w:rsidRPr="00011711" w:rsidRDefault="008F6926" w:rsidP="00A1231B">
      <w:pPr>
        <w:pStyle w:val="ListNumber"/>
      </w:pPr>
      <w:r w:rsidRPr="00E84A6E">
        <w:t xml:space="preserve">When </w:t>
      </w:r>
      <w:r>
        <w:t>your b</w:t>
      </w:r>
      <w:r w:rsidRPr="00E84A6E">
        <w:t>roadcast is finished</w:t>
      </w:r>
      <w:r>
        <w:t xml:space="preserve">, click </w:t>
      </w:r>
      <w:r w:rsidRPr="00B94FB1">
        <w:t>Stop</w:t>
      </w:r>
      <w:r w:rsidR="0068524A">
        <w:t>.</w:t>
      </w:r>
    </w:p>
    <w:p w:rsidR="008F6926" w:rsidRPr="00E64B40" w:rsidRDefault="008F6926" w:rsidP="008F01DA">
      <w:pPr>
        <w:pStyle w:val="Heading3"/>
      </w:pPr>
      <w:bookmarkStart w:id="872" w:name="_View_the_Broadcasting"/>
      <w:bookmarkStart w:id="873" w:name="_Toc313796651"/>
      <w:bookmarkStart w:id="874" w:name="_Toc320796876"/>
      <w:bookmarkEnd w:id="872"/>
      <w:r w:rsidRPr="00E64B40">
        <w:t>View</w:t>
      </w:r>
      <w:r w:rsidR="007255E6">
        <w:t>ing</w:t>
      </w:r>
      <w:r w:rsidRPr="00E64B40">
        <w:t xml:space="preserve"> the Broadcasting Setup (Optional)</w:t>
      </w:r>
      <w:bookmarkEnd w:id="873"/>
      <w:bookmarkEnd w:id="874"/>
    </w:p>
    <w:p w:rsidR="008F6926" w:rsidRPr="0045257B" w:rsidRDefault="008F6926" w:rsidP="008F01DA">
      <w:pPr>
        <w:pStyle w:val="Procedure"/>
      </w:pPr>
      <w:r>
        <w:t>To view the  broadcasting setup</w:t>
      </w:r>
      <w:bookmarkStart w:id="875" w:name="Viewing_setup"/>
      <w:bookmarkEnd w:id="875"/>
    </w:p>
    <w:p w:rsidR="008F6926" w:rsidRDefault="008F6926" w:rsidP="00927D1E">
      <w:pPr>
        <w:pStyle w:val="ListNumber"/>
        <w:numPr>
          <w:ilvl w:val="0"/>
          <w:numId w:val="36"/>
        </w:numPr>
      </w:pPr>
      <w:r>
        <w:t xml:space="preserve">Return to the KMC and select the </w:t>
      </w:r>
      <w:r w:rsidRPr="005C7B20">
        <w:t xml:space="preserve">Content </w:t>
      </w:r>
      <w:r>
        <w:t>tab</w:t>
      </w:r>
      <w:r w:rsidR="007702A4">
        <w:t>.</w:t>
      </w:r>
    </w:p>
    <w:p w:rsidR="008F6926" w:rsidRDefault="008F6926" w:rsidP="00B0724F">
      <w:pPr>
        <w:pStyle w:val="ListNumber"/>
      </w:pPr>
      <w:r>
        <w:t>In</w:t>
      </w:r>
      <w:r w:rsidRPr="00F81E51">
        <w:t xml:space="preserve"> </w:t>
      </w:r>
      <w:r>
        <w:t xml:space="preserve">the </w:t>
      </w:r>
      <w:r w:rsidRPr="00F81E51">
        <w:t>KMC</w:t>
      </w:r>
      <w:r>
        <w:t xml:space="preserve"> Entries Table, click the </w:t>
      </w:r>
      <w:r w:rsidRPr="005C7B20">
        <w:t>Preview &amp; Embed</w:t>
      </w:r>
      <w:r>
        <w:t xml:space="preserve"> l</w:t>
      </w:r>
      <w:r w:rsidRPr="00F81E51">
        <w:t xml:space="preserve">ink </w:t>
      </w:r>
      <w:r>
        <w:t>for the live stream entry</w:t>
      </w:r>
      <w:r w:rsidRPr="00F81E51">
        <w:t>.</w:t>
      </w:r>
    </w:p>
    <w:p w:rsidR="008F6926" w:rsidRPr="00F81E51" w:rsidRDefault="0027459B" w:rsidP="005127A9">
      <w:r w:rsidRPr="005127A9">
        <w:rPr>
          <w:noProof/>
          <w:szCs w:val="22"/>
          <w:lang w:val="en-US" w:bidi="he-IL"/>
        </w:rPr>
        <w:drawing>
          <wp:inline distT="0" distB="0" distL="0" distR="0" wp14:anchorId="541ED1C4" wp14:editId="3D621E40">
            <wp:extent cx="5180953" cy="6038096"/>
            <wp:effectExtent l="0" t="0" r="127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_air.png"/>
                    <pic:cNvPicPr/>
                  </pic:nvPicPr>
                  <pic:blipFill>
                    <a:blip r:embed="rId149">
                      <a:extLst>
                        <a:ext uri="{28A0092B-C50C-407E-A947-70E740481C1C}">
                          <a14:useLocalDpi xmlns:a14="http://schemas.microsoft.com/office/drawing/2010/main" val="0"/>
                        </a:ext>
                      </a:extLst>
                    </a:blip>
                    <a:stretch>
                      <a:fillRect/>
                    </a:stretch>
                  </pic:blipFill>
                  <pic:spPr>
                    <a:xfrm>
                      <a:off x="0" y="0"/>
                      <a:ext cx="5180953" cy="6038096"/>
                    </a:xfrm>
                    <a:prstGeom prst="rect">
                      <a:avLst/>
                    </a:prstGeom>
                  </pic:spPr>
                </pic:pic>
              </a:graphicData>
            </a:graphic>
          </wp:inline>
        </w:drawing>
      </w:r>
      <w:r w:rsidR="008F6926">
        <w:br/>
      </w:r>
    </w:p>
    <w:p w:rsidR="008F6926" w:rsidRPr="00F81E51" w:rsidRDefault="008F6926">
      <w:pPr>
        <w:pStyle w:val="ListNumber"/>
      </w:pPr>
      <w:r w:rsidRPr="00F81E51">
        <w:t xml:space="preserve">Select the player </w:t>
      </w:r>
      <w:r>
        <w:t xml:space="preserve">from the drop-down menu and copy the </w:t>
      </w:r>
      <w:r w:rsidRPr="001A58FC">
        <w:t>Embed Code</w:t>
      </w:r>
      <w:r w:rsidRPr="00F81E51">
        <w:t>.</w:t>
      </w:r>
    </w:p>
    <w:p w:rsidR="008F6926" w:rsidRPr="00F81E51" w:rsidRDefault="008F6926">
      <w:pPr>
        <w:pStyle w:val="ListNumber"/>
      </w:pPr>
      <w:r>
        <w:t xml:space="preserve">Paste the </w:t>
      </w:r>
      <w:r w:rsidRPr="001A58FC">
        <w:t>Embed Cod</w:t>
      </w:r>
      <w:r w:rsidRPr="00F81E51">
        <w:t>e within an HTML page</w:t>
      </w:r>
      <w:r>
        <w:t>.</w:t>
      </w:r>
    </w:p>
    <w:p w:rsidR="008F6926" w:rsidRPr="00E37C14" w:rsidRDefault="008F6926">
      <w:pPr>
        <w:pStyle w:val="ListNumber"/>
      </w:pPr>
      <w:r w:rsidRPr="00F81E51">
        <w:t xml:space="preserve">Browse to the page where the embed code was inserted and press </w:t>
      </w:r>
      <w:r w:rsidRPr="00B94FB1">
        <w:t>Play</w:t>
      </w:r>
      <w:r>
        <w:t xml:space="preserve"> </w:t>
      </w:r>
      <w:r w:rsidRPr="00F81E51">
        <w:t>on the video player.</w:t>
      </w:r>
    </w:p>
    <w:p w:rsidR="008F6926" w:rsidRPr="00525731" w:rsidRDefault="008F6926" w:rsidP="008F01DA">
      <w:pPr>
        <w:pStyle w:val="Heading3"/>
      </w:pPr>
      <w:bookmarkStart w:id="876" w:name="_Toc305925317"/>
      <w:bookmarkStart w:id="877" w:name="_Toc320796877"/>
      <w:r w:rsidRPr="00525731">
        <w:t>A</w:t>
      </w:r>
      <w:r>
        <w:t xml:space="preserve">dvanced </w:t>
      </w:r>
      <w:r w:rsidR="00392410">
        <w:t xml:space="preserve">Live Streaming </w:t>
      </w:r>
      <w:r>
        <w:t>Configuration Options</w:t>
      </w:r>
      <w:bookmarkStart w:id="878" w:name="Advanced_configuration_options"/>
      <w:bookmarkEnd w:id="876"/>
      <w:bookmarkEnd w:id="877"/>
      <w:bookmarkEnd w:id="878"/>
    </w:p>
    <w:p w:rsidR="008F6926" w:rsidRPr="009B2CB5" w:rsidRDefault="008F6926">
      <w:r>
        <w:t xml:space="preserve">There are multiple </w:t>
      </w:r>
      <w:r w:rsidRPr="009B2CB5">
        <w:t xml:space="preserve">factors that </w:t>
      </w:r>
      <w:r>
        <w:t xml:space="preserve">can </w:t>
      </w:r>
      <w:r w:rsidRPr="009B2CB5">
        <w:t xml:space="preserve">influence the video quality for live streaming. </w:t>
      </w:r>
      <w:r>
        <w:t xml:space="preserve">To </w:t>
      </w:r>
      <w:r w:rsidRPr="009B2CB5">
        <w:t xml:space="preserve">receive good results </w:t>
      </w:r>
      <w:r>
        <w:t>you should optimize the settings based on your</w:t>
      </w:r>
      <w:r w:rsidRPr="009B2CB5">
        <w:t xml:space="preserve"> specific needs.</w:t>
      </w:r>
    </w:p>
    <w:p w:rsidR="00392410" w:rsidRDefault="008F6926">
      <w:r w:rsidRPr="009B2CB5">
        <w:t xml:space="preserve">The </w:t>
      </w:r>
      <w:r>
        <w:t xml:space="preserve">following </w:t>
      </w:r>
      <w:r w:rsidRPr="009B2CB5">
        <w:t xml:space="preserve">table can be used as a </w:t>
      </w:r>
      <w:r>
        <w:t xml:space="preserve">starting point for optimization and setup. A </w:t>
      </w:r>
      <w:r w:rsidRPr="009B2CB5">
        <w:t>rough estimate</w:t>
      </w:r>
      <w:r>
        <w:t xml:space="preserve"> is provided</w:t>
      </w:r>
      <w:r w:rsidRPr="009B2CB5">
        <w:t xml:space="preserve"> for the different factors</w:t>
      </w:r>
      <w:r>
        <w:t>,</w:t>
      </w:r>
      <w:r w:rsidRPr="009B2CB5">
        <w:t xml:space="preserve"> based on the video dimensions.</w:t>
      </w:r>
    </w:p>
    <w:tbl>
      <w:tblPr>
        <w:tblW w:w="8190"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ook w:val="04A0" w:firstRow="1" w:lastRow="0" w:firstColumn="1" w:lastColumn="0" w:noHBand="0" w:noVBand="1"/>
      </w:tblPr>
      <w:tblGrid>
        <w:gridCol w:w="1345"/>
        <w:gridCol w:w="1164"/>
        <w:gridCol w:w="1460"/>
        <w:gridCol w:w="1460"/>
        <w:gridCol w:w="1460"/>
        <w:gridCol w:w="1301"/>
      </w:tblGrid>
      <w:tr w:rsidR="00FD304A" w:rsidRPr="00A75990" w:rsidTr="00FD304A">
        <w:trPr>
          <w:cantSplit/>
          <w:tblHeader/>
        </w:trPr>
        <w:tc>
          <w:tcPr>
            <w:tcW w:w="1345"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FD304A" w:rsidRPr="008F01DA" w:rsidRDefault="00FD304A" w:rsidP="008F01DA">
            <w:pPr>
              <w:pStyle w:val="TableHeading"/>
              <w:rPr>
                <w:sz w:val="18"/>
                <w:szCs w:val="18"/>
              </w:rPr>
            </w:pPr>
            <w:r w:rsidRPr="008F01DA">
              <w:rPr>
                <w:sz w:val="18"/>
                <w:szCs w:val="18"/>
              </w:rPr>
              <w:t>Video Dimensions</w:t>
            </w:r>
          </w:p>
        </w:tc>
        <w:tc>
          <w:tcPr>
            <w:tcW w:w="1164"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FD304A" w:rsidRPr="008F01DA" w:rsidRDefault="00FD304A" w:rsidP="008F01DA">
            <w:pPr>
              <w:pStyle w:val="TableHeading"/>
              <w:rPr>
                <w:bCs/>
                <w:sz w:val="18"/>
                <w:szCs w:val="18"/>
              </w:rPr>
            </w:pPr>
            <w:r w:rsidRPr="008F01DA">
              <w:rPr>
                <w:sz w:val="18"/>
                <w:szCs w:val="18"/>
              </w:rPr>
              <w:t xml:space="preserve">Bitrate </w:t>
            </w:r>
            <w:r w:rsidRPr="008F01DA">
              <w:rPr>
                <w:sz w:val="18"/>
                <w:szCs w:val="18"/>
              </w:rPr>
              <w:br/>
              <w:t>Required</w:t>
            </w:r>
          </w:p>
          <w:p w:rsidR="00FD304A" w:rsidRPr="008F01DA" w:rsidRDefault="00FD304A" w:rsidP="008F01DA">
            <w:pPr>
              <w:pStyle w:val="TableHeading"/>
              <w:rPr>
                <w:sz w:val="18"/>
                <w:szCs w:val="18"/>
              </w:rPr>
            </w:pPr>
            <w:r w:rsidRPr="008F01DA">
              <w:rPr>
                <w:sz w:val="18"/>
                <w:szCs w:val="18"/>
              </w:rPr>
              <w:t>(Mbps)</w:t>
            </w:r>
            <w:r w:rsidRPr="008F01DA">
              <w:rPr>
                <w:sz w:val="18"/>
                <w:szCs w:val="18"/>
              </w:rPr>
              <w:br/>
            </w:r>
          </w:p>
        </w:tc>
        <w:tc>
          <w:tcPr>
            <w:tcW w:w="146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FD304A" w:rsidRPr="008F01DA" w:rsidRDefault="00FD304A" w:rsidP="008F01DA">
            <w:pPr>
              <w:pStyle w:val="TableHeading"/>
              <w:rPr>
                <w:sz w:val="18"/>
                <w:szCs w:val="18"/>
              </w:rPr>
            </w:pPr>
            <w:r w:rsidRPr="008F01DA">
              <w:rPr>
                <w:sz w:val="18"/>
                <w:szCs w:val="18"/>
              </w:rPr>
              <w:t>Camera Requirements</w:t>
            </w:r>
          </w:p>
        </w:tc>
        <w:tc>
          <w:tcPr>
            <w:tcW w:w="146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FD304A" w:rsidRPr="008F01DA" w:rsidRDefault="00FD304A" w:rsidP="008F01DA">
            <w:pPr>
              <w:pStyle w:val="TableHeading"/>
              <w:rPr>
                <w:sz w:val="18"/>
                <w:szCs w:val="18"/>
              </w:rPr>
            </w:pPr>
            <w:r w:rsidRPr="008F01DA">
              <w:rPr>
                <w:sz w:val="18"/>
                <w:szCs w:val="18"/>
              </w:rPr>
              <w:t>FMLE HW Requirements</w:t>
            </w:r>
          </w:p>
        </w:tc>
        <w:tc>
          <w:tcPr>
            <w:tcW w:w="146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FD304A" w:rsidRPr="008F01DA" w:rsidRDefault="00FD304A" w:rsidP="008F01DA">
            <w:pPr>
              <w:pStyle w:val="TableHeading"/>
              <w:rPr>
                <w:sz w:val="18"/>
                <w:szCs w:val="18"/>
              </w:rPr>
            </w:pPr>
            <w:r w:rsidRPr="008F01DA">
              <w:rPr>
                <w:sz w:val="18"/>
                <w:szCs w:val="18"/>
              </w:rPr>
              <w:t>Broadcaster</w:t>
            </w:r>
            <w:r w:rsidRPr="008F01DA">
              <w:rPr>
                <w:sz w:val="18"/>
                <w:szCs w:val="18"/>
              </w:rPr>
              <w:br/>
              <w:t>Uplink,</w:t>
            </w:r>
            <w:r w:rsidRPr="008F01DA">
              <w:rPr>
                <w:sz w:val="18"/>
                <w:szCs w:val="18"/>
              </w:rPr>
              <w:br/>
              <w:t>Viewer Downlink</w:t>
            </w:r>
            <w:r w:rsidRPr="008F01DA">
              <w:rPr>
                <w:sz w:val="18"/>
                <w:szCs w:val="18"/>
              </w:rPr>
              <w:br/>
              <w:t>Requirements</w:t>
            </w:r>
            <w:r w:rsidRPr="008F01DA">
              <w:rPr>
                <w:sz w:val="18"/>
                <w:szCs w:val="18"/>
              </w:rPr>
              <w:br/>
              <w:t>(Mbps)</w:t>
            </w:r>
          </w:p>
        </w:tc>
        <w:tc>
          <w:tcPr>
            <w:tcW w:w="1301"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FD304A" w:rsidRPr="008F01DA" w:rsidRDefault="00FD304A" w:rsidP="008F01DA">
            <w:pPr>
              <w:pStyle w:val="TableHeading"/>
              <w:rPr>
                <w:sz w:val="18"/>
                <w:szCs w:val="18"/>
              </w:rPr>
            </w:pPr>
            <w:r w:rsidRPr="008F01DA">
              <w:rPr>
                <w:sz w:val="18"/>
                <w:szCs w:val="18"/>
              </w:rPr>
              <w:t>Throughput example</w:t>
            </w:r>
            <w:r w:rsidRPr="008F01DA">
              <w:rPr>
                <w:sz w:val="18"/>
                <w:szCs w:val="18"/>
              </w:rPr>
              <w:br/>
              <w:t xml:space="preserve">for 1000 concurrent viewers of </w:t>
            </w:r>
            <w:r w:rsidRPr="008F01DA">
              <w:rPr>
                <w:sz w:val="18"/>
                <w:szCs w:val="18"/>
              </w:rPr>
              <w:br/>
              <w:t>1 hour broadcast</w:t>
            </w:r>
          </w:p>
        </w:tc>
      </w:tr>
      <w:tr w:rsidR="00FD304A" w:rsidRPr="00A75990" w:rsidTr="008F01DA">
        <w:tc>
          <w:tcPr>
            <w:tcW w:w="1345" w:type="dxa"/>
            <w:tcBorders>
              <w:top w:val="single" w:sz="4" w:space="0" w:color="C5C5C5"/>
              <w:bottom w:val="single" w:sz="4" w:space="0" w:color="C5C5C5"/>
            </w:tcBorders>
          </w:tcPr>
          <w:p w:rsidR="00FD304A" w:rsidRPr="00A75990" w:rsidRDefault="00FD304A" w:rsidP="005A0D16">
            <w:pPr>
              <w:pStyle w:val="TableBodyText"/>
            </w:pPr>
            <w:r w:rsidRPr="009B2CB5">
              <w:rPr>
                <w:rFonts w:asciiTheme="minorHAnsi" w:hAnsiTheme="minorHAnsi"/>
              </w:rPr>
              <w:t>320x240</w:t>
            </w:r>
          </w:p>
        </w:tc>
        <w:tc>
          <w:tcPr>
            <w:tcW w:w="1164" w:type="dxa"/>
            <w:tcBorders>
              <w:top w:val="single" w:sz="4" w:space="0" w:color="C5C5C5"/>
              <w:bottom w:val="single" w:sz="4" w:space="0" w:color="C5C5C5"/>
            </w:tcBorders>
          </w:tcPr>
          <w:p w:rsidR="00FD304A" w:rsidRPr="00A75990" w:rsidRDefault="00FD304A" w:rsidP="005A0D16">
            <w:pPr>
              <w:pStyle w:val="TableBodyText"/>
            </w:pPr>
            <w:r w:rsidRPr="009B2CB5">
              <w:rPr>
                <w:rFonts w:asciiTheme="minorHAnsi" w:hAnsiTheme="minorHAnsi"/>
              </w:rPr>
              <w:t>0.3</w:t>
            </w:r>
          </w:p>
        </w:tc>
        <w:tc>
          <w:tcPr>
            <w:tcW w:w="1460" w:type="dxa"/>
            <w:tcBorders>
              <w:top w:val="single" w:sz="4" w:space="0" w:color="C5C5C5"/>
              <w:bottom w:val="single" w:sz="4" w:space="0" w:color="C5C5C5"/>
            </w:tcBorders>
            <w:vAlign w:val="center"/>
          </w:tcPr>
          <w:p w:rsidR="00FD304A" w:rsidRPr="00A75990" w:rsidRDefault="00FD304A" w:rsidP="005A0D16">
            <w:pPr>
              <w:pStyle w:val="TableBodyText"/>
            </w:pPr>
            <w:r w:rsidRPr="009B2CB5">
              <w:rPr>
                <w:rFonts w:asciiTheme="minorHAnsi" w:hAnsiTheme="minorHAnsi"/>
              </w:rPr>
              <w:t>support frame size &amp;</w:t>
            </w:r>
            <w:r>
              <w:rPr>
                <w:rFonts w:asciiTheme="minorHAnsi" w:hAnsiTheme="minorHAnsi"/>
              </w:rPr>
              <w:t>b</w:t>
            </w:r>
            <w:r w:rsidRPr="009B2CB5">
              <w:rPr>
                <w:rFonts w:asciiTheme="minorHAnsi" w:hAnsiTheme="minorHAnsi"/>
              </w:rPr>
              <w:t>itrate</w:t>
            </w:r>
          </w:p>
        </w:tc>
        <w:tc>
          <w:tcPr>
            <w:tcW w:w="1460" w:type="dxa"/>
            <w:tcBorders>
              <w:top w:val="single" w:sz="4" w:space="0" w:color="C5C5C5"/>
              <w:bottom w:val="single" w:sz="4" w:space="0" w:color="C5C5C5"/>
            </w:tcBorders>
          </w:tcPr>
          <w:p w:rsidR="00FD304A" w:rsidRPr="00A75990" w:rsidRDefault="00FD304A" w:rsidP="005A0D16">
            <w:pPr>
              <w:pStyle w:val="TableBodyText"/>
            </w:pPr>
            <w:r w:rsidRPr="009B2CB5">
              <w:rPr>
                <w:rFonts w:asciiTheme="minorHAnsi" w:hAnsiTheme="minorHAnsi"/>
              </w:rPr>
              <w:t xml:space="preserve">Dual Core </w:t>
            </w:r>
            <w:r w:rsidRPr="009B2CB5">
              <w:rPr>
                <w:rFonts w:asciiTheme="minorHAnsi" w:hAnsiTheme="minorHAnsi"/>
              </w:rPr>
              <w:br/>
              <w:t>2GB RAM</w:t>
            </w:r>
          </w:p>
        </w:tc>
        <w:tc>
          <w:tcPr>
            <w:tcW w:w="1460" w:type="dxa"/>
            <w:tcBorders>
              <w:top w:val="single" w:sz="4" w:space="0" w:color="C5C5C5"/>
              <w:bottom w:val="single" w:sz="4" w:space="0" w:color="C5C5C5"/>
            </w:tcBorders>
          </w:tcPr>
          <w:p w:rsidR="00FD304A" w:rsidRPr="00A75990" w:rsidRDefault="00FD304A" w:rsidP="005A0D16">
            <w:pPr>
              <w:pStyle w:val="TableBodyText"/>
            </w:pPr>
            <w:r w:rsidRPr="009B2CB5">
              <w:rPr>
                <w:rFonts w:asciiTheme="minorHAnsi" w:hAnsiTheme="minorHAnsi"/>
              </w:rPr>
              <w:t>0.4</w:t>
            </w:r>
          </w:p>
        </w:tc>
        <w:tc>
          <w:tcPr>
            <w:tcW w:w="1301" w:type="dxa"/>
            <w:tcBorders>
              <w:top w:val="single" w:sz="4" w:space="0" w:color="C5C5C5"/>
              <w:bottom w:val="single" w:sz="4" w:space="0" w:color="C5C5C5"/>
            </w:tcBorders>
          </w:tcPr>
          <w:p w:rsidR="00FD304A" w:rsidRPr="00A75990" w:rsidRDefault="00FD304A" w:rsidP="005A0D16">
            <w:pPr>
              <w:pStyle w:val="TableBodyText"/>
            </w:pPr>
            <w:r w:rsidRPr="009B2CB5">
              <w:rPr>
                <w:rFonts w:asciiTheme="minorHAnsi" w:hAnsiTheme="minorHAnsi"/>
              </w:rPr>
              <w:t>135 GB</w:t>
            </w:r>
          </w:p>
        </w:tc>
      </w:tr>
      <w:tr w:rsidR="00FD304A" w:rsidRPr="00A75990" w:rsidTr="00FD304A">
        <w:tc>
          <w:tcPr>
            <w:tcW w:w="1345" w:type="dxa"/>
            <w:tcBorders>
              <w:top w:val="single" w:sz="4" w:space="0" w:color="C5C5C5"/>
            </w:tcBorders>
          </w:tcPr>
          <w:p w:rsidR="00FD304A" w:rsidRPr="00A75990" w:rsidRDefault="00FD304A" w:rsidP="005A0D16">
            <w:pPr>
              <w:pStyle w:val="TableBodyText"/>
            </w:pPr>
            <w:r w:rsidRPr="009B2CB5">
              <w:rPr>
                <w:rFonts w:asciiTheme="minorHAnsi" w:hAnsiTheme="minorHAnsi"/>
              </w:rPr>
              <w:t>640x480</w:t>
            </w:r>
          </w:p>
        </w:tc>
        <w:tc>
          <w:tcPr>
            <w:tcW w:w="1164" w:type="dxa"/>
            <w:tcBorders>
              <w:top w:val="single" w:sz="4" w:space="0" w:color="C5C5C5"/>
            </w:tcBorders>
          </w:tcPr>
          <w:p w:rsidR="00FD304A" w:rsidRPr="00A75990" w:rsidRDefault="00FD304A" w:rsidP="005A0D16">
            <w:pPr>
              <w:pStyle w:val="TableBodyText"/>
            </w:pPr>
            <w:r w:rsidRPr="009B2CB5">
              <w:rPr>
                <w:rFonts w:asciiTheme="minorHAnsi" w:hAnsiTheme="minorHAnsi"/>
              </w:rPr>
              <w:t>1.4</w:t>
            </w:r>
          </w:p>
        </w:tc>
        <w:tc>
          <w:tcPr>
            <w:tcW w:w="1460" w:type="dxa"/>
            <w:tcBorders>
              <w:top w:val="single" w:sz="4" w:space="0" w:color="C5C5C5"/>
            </w:tcBorders>
          </w:tcPr>
          <w:p w:rsidR="00FD304A" w:rsidRPr="00A75990" w:rsidRDefault="00FD304A" w:rsidP="005A0D16">
            <w:pPr>
              <w:pStyle w:val="TableBodyText"/>
            </w:pPr>
          </w:p>
        </w:tc>
        <w:tc>
          <w:tcPr>
            <w:tcW w:w="1460" w:type="dxa"/>
            <w:tcBorders>
              <w:top w:val="single" w:sz="4" w:space="0" w:color="C5C5C5"/>
            </w:tcBorders>
          </w:tcPr>
          <w:p w:rsidR="00FD304A" w:rsidRPr="00A75990" w:rsidRDefault="00FD304A" w:rsidP="005A0D16">
            <w:pPr>
              <w:pStyle w:val="TableBodyText"/>
            </w:pPr>
            <w:r w:rsidRPr="009B2CB5">
              <w:rPr>
                <w:rFonts w:asciiTheme="minorHAnsi" w:hAnsiTheme="minorHAnsi"/>
              </w:rPr>
              <w:t>Quad Core Xeon</w:t>
            </w:r>
            <w:r w:rsidRPr="009B2CB5">
              <w:rPr>
                <w:rFonts w:asciiTheme="minorHAnsi" w:hAnsiTheme="minorHAnsi"/>
              </w:rPr>
              <w:br/>
              <w:t>3GB RAM</w:t>
            </w:r>
          </w:p>
        </w:tc>
        <w:tc>
          <w:tcPr>
            <w:tcW w:w="1460" w:type="dxa"/>
            <w:tcBorders>
              <w:top w:val="single" w:sz="4" w:space="0" w:color="C5C5C5"/>
            </w:tcBorders>
          </w:tcPr>
          <w:p w:rsidR="00FD304A" w:rsidRPr="00A75990" w:rsidRDefault="00FD304A" w:rsidP="005A0D16">
            <w:pPr>
              <w:pStyle w:val="TableBodyText"/>
            </w:pPr>
            <w:r w:rsidRPr="009B2CB5">
              <w:rPr>
                <w:rFonts w:asciiTheme="minorHAnsi" w:hAnsiTheme="minorHAnsi"/>
              </w:rPr>
              <w:t>2</w:t>
            </w:r>
          </w:p>
        </w:tc>
        <w:tc>
          <w:tcPr>
            <w:tcW w:w="1301" w:type="dxa"/>
            <w:tcBorders>
              <w:top w:val="single" w:sz="4" w:space="0" w:color="C5C5C5"/>
            </w:tcBorders>
          </w:tcPr>
          <w:p w:rsidR="00FD304A" w:rsidRPr="00A75990" w:rsidRDefault="00FD304A" w:rsidP="005A0D16">
            <w:pPr>
              <w:pStyle w:val="TableBodyText"/>
            </w:pPr>
            <w:r w:rsidRPr="009B2CB5">
              <w:rPr>
                <w:rFonts w:asciiTheme="minorHAnsi" w:hAnsiTheme="minorHAnsi"/>
              </w:rPr>
              <w:t>630 GB</w:t>
            </w:r>
          </w:p>
        </w:tc>
      </w:tr>
      <w:tr w:rsidR="00FD304A" w:rsidRPr="00A75990" w:rsidTr="00FD304A">
        <w:tc>
          <w:tcPr>
            <w:tcW w:w="1345" w:type="dxa"/>
            <w:tcBorders>
              <w:top w:val="single" w:sz="4" w:space="0" w:color="C5C5C5"/>
            </w:tcBorders>
          </w:tcPr>
          <w:p w:rsidR="00FD304A" w:rsidRPr="009B2CB5" w:rsidRDefault="00FD304A" w:rsidP="005A0D16">
            <w:pPr>
              <w:pStyle w:val="TableBodyText"/>
              <w:rPr>
                <w:rFonts w:asciiTheme="minorHAnsi" w:hAnsiTheme="minorHAnsi"/>
              </w:rPr>
            </w:pPr>
            <w:r w:rsidRPr="009B2CB5">
              <w:rPr>
                <w:rFonts w:asciiTheme="minorHAnsi" w:hAnsiTheme="minorHAnsi"/>
              </w:rPr>
              <w:t>1024x720</w:t>
            </w:r>
          </w:p>
        </w:tc>
        <w:tc>
          <w:tcPr>
            <w:tcW w:w="1164" w:type="dxa"/>
            <w:tcBorders>
              <w:top w:val="single" w:sz="4" w:space="0" w:color="C5C5C5"/>
            </w:tcBorders>
          </w:tcPr>
          <w:p w:rsidR="00FD304A" w:rsidRPr="009B2CB5" w:rsidRDefault="00FD304A" w:rsidP="005A0D16">
            <w:pPr>
              <w:pStyle w:val="TableBodyText"/>
              <w:rPr>
                <w:rFonts w:asciiTheme="minorHAnsi" w:hAnsiTheme="minorHAnsi"/>
              </w:rPr>
            </w:pPr>
            <w:r w:rsidRPr="009B2CB5">
              <w:rPr>
                <w:rFonts w:asciiTheme="minorHAnsi" w:hAnsiTheme="minorHAnsi"/>
              </w:rPr>
              <w:t>3.5</w:t>
            </w:r>
          </w:p>
        </w:tc>
        <w:tc>
          <w:tcPr>
            <w:tcW w:w="1460" w:type="dxa"/>
            <w:tcBorders>
              <w:top w:val="single" w:sz="4" w:space="0" w:color="C5C5C5"/>
            </w:tcBorders>
          </w:tcPr>
          <w:p w:rsidR="00FD304A" w:rsidRPr="00A75990" w:rsidRDefault="00FD304A" w:rsidP="005A0D16">
            <w:pPr>
              <w:pStyle w:val="TableBodyText"/>
            </w:pPr>
          </w:p>
        </w:tc>
        <w:tc>
          <w:tcPr>
            <w:tcW w:w="1460" w:type="dxa"/>
            <w:tcBorders>
              <w:top w:val="single" w:sz="4" w:space="0" w:color="C5C5C5"/>
            </w:tcBorders>
          </w:tcPr>
          <w:p w:rsidR="00FD304A" w:rsidRPr="009B2CB5" w:rsidRDefault="00FD304A" w:rsidP="005A0D16">
            <w:pPr>
              <w:pStyle w:val="TableBodyText"/>
              <w:rPr>
                <w:rFonts w:asciiTheme="minorHAnsi" w:hAnsiTheme="minorHAnsi"/>
              </w:rPr>
            </w:pPr>
            <w:r w:rsidRPr="009B2CB5">
              <w:rPr>
                <w:rFonts w:asciiTheme="minorHAnsi" w:hAnsiTheme="minorHAnsi"/>
              </w:rPr>
              <w:t xml:space="preserve">8 Core </w:t>
            </w:r>
            <w:r w:rsidRPr="009B2CB5">
              <w:rPr>
                <w:rFonts w:asciiTheme="minorHAnsi" w:hAnsiTheme="minorHAnsi"/>
              </w:rPr>
              <w:br/>
              <w:t xml:space="preserve">Xeon </w:t>
            </w:r>
            <w:r w:rsidRPr="009B2CB5">
              <w:rPr>
                <w:rFonts w:asciiTheme="minorHAnsi" w:hAnsiTheme="minorHAnsi"/>
              </w:rPr>
              <w:br/>
              <w:t>3GB RAM</w:t>
            </w:r>
          </w:p>
        </w:tc>
        <w:tc>
          <w:tcPr>
            <w:tcW w:w="1460" w:type="dxa"/>
            <w:tcBorders>
              <w:top w:val="single" w:sz="4" w:space="0" w:color="C5C5C5"/>
            </w:tcBorders>
          </w:tcPr>
          <w:p w:rsidR="00FD304A" w:rsidRPr="009B2CB5" w:rsidRDefault="00FD304A" w:rsidP="005A0D16">
            <w:pPr>
              <w:pStyle w:val="TableBodyText"/>
              <w:rPr>
                <w:rFonts w:asciiTheme="minorHAnsi" w:hAnsiTheme="minorHAnsi"/>
              </w:rPr>
            </w:pPr>
            <w:r w:rsidRPr="009B2CB5">
              <w:rPr>
                <w:rFonts w:asciiTheme="minorHAnsi" w:hAnsiTheme="minorHAnsi"/>
              </w:rPr>
              <w:t>5</w:t>
            </w:r>
          </w:p>
        </w:tc>
        <w:tc>
          <w:tcPr>
            <w:tcW w:w="1301" w:type="dxa"/>
            <w:tcBorders>
              <w:top w:val="single" w:sz="4" w:space="0" w:color="C5C5C5"/>
            </w:tcBorders>
          </w:tcPr>
          <w:p w:rsidR="00FD304A" w:rsidRPr="009B2CB5" w:rsidRDefault="00FD304A" w:rsidP="005A0D16">
            <w:pPr>
              <w:pStyle w:val="TableBodyText"/>
              <w:rPr>
                <w:rFonts w:asciiTheme="minorHAnsi" w:hAnsiTheme="minorHAnsi"/>
              </w:rPr>
            </w:pPr>
            <w:r w:rsidRPr="009B2CB5">
              <w:rPr>
                <w:rFonts w:asciiTheme="minorHAnsi" w:hAnsiTheme="minorHAnsi"/>
              </w:rPr>
              <w:t>1600 GB</w:t>
            </w:r>
          </w:p>
        </w:tc>
      </w:tr>
    </w:tbl>
    <w:p w:rsidR="008F6926" w:rsidRDefault="008F6926" w:rsidP="008F01DA">
      <w:pPr>
        <w:rPr>
          <w:rStyle w:val="Hyperlink"/>
        </w:rPr>
      </w:pPr>
      <w:r w:rsidRPr="009B2CB5">
        <w:t xml:space="preserve">For </w:t>
      </w:r>
      <w:r w:rsidR="00FD304A">
        <w:t xml:space="preserve">more information about setting </w:t>
      </w:r>
      <w:r>
        <w:t>up these parameters in the Flash Media Live Encoder</w:t>
      </w:r>
      <w:r w:rsidRPr="009B2CB5">
        <w:t>, as well as additional advanced configuration options</w:t>
      </w:r>
      <w:r>
        <w:t>,</w:t>
      </w:r>
      <w:r w:rsidR="00FD304A">
        <w:t xml:space="preserve"> see </w:t>
      </w:r>
      <w:r>
        <w:t xml:space="preserve">the </w:t>
      </w:r>
      <w:hyperlink r:id="rId150" w:history="1">
        <w:r w:rsidRPr="00286CA2">
          <w:rPr>
            <w:rStyle w:val="Hyperlink"/>
            <w:rFonts w:cs="Arial"/>
          </w:rPr>
          <w:t>FMLE guide</w:t>
        </w:r>
      </w:hyperlink>
      <w:r w:rsidR="00286CA2">
        <w:t>.</w:t>
      </w:r>
    </w:p>
    <w:p w:rsidR="00400F78" w:rsidRPr="00870AED" w:rsidRDefault="00400F78" w:rsidP="00E54D7D">
      <w:pPr>
        <w:spacing w:after="200" w:line="276" w:lineRule="auto"/>
      </w:pPr>
      <w:r>
        <w:br w:type="page"/>
      </w:r>
    </w:p>
    <w:p w:rsidR="002B153C" w:rsidRDefault="002B153C" w:rsidP="008077DE">
      <w:pPr>
        <w:pStyle w:val="SuperHeading"/>
        <w:sectPr w:rsidR="002B153C" w:rsidSect="002B153C">
          <w:pgSz w:w="11908" w:h="16833" w:code="9"/>
          <w:pgMar w:top="1440" w:right="1440" w:bottom="1440" w:left="1440" w:header="720" w:footer="720" w:gutter="0"/>
          <w:cols w:space="720"/>
          <w:docGrid w:linePitch="360"/>
        </w:sectPr>
      </w:pPr>
    </w:p>
    <w:p w:rsidR="008077DE" w:rsidRPr="00FD26C0" w:rsidRDefault="008077DE" w:rsidP="008077DE">
      <w:pPr>
        <w:pStyle w:val="SuperHeading"/>
      </w:pPr>
      <w:r w:rsidRPr="00FD26C0">
        <w:t xml:space="preserve">Chapter </w:t>
      </w:r>
      <w:r w:rsidR="009950C3">
        <w:fldChar w:fldCharType="begin"/>
      </w:r>
      <w:r w:rsidR="009950C3">
        <w:instrText>SEQ "CHAPTER"  \N \* MERGEFORMAT</w:instrText>
      </w:r>
      <w:r w:rsidR="009950C3">
        <w:fldChar w:fldCharType="separate"/>
      </w:r>
      <w:r w:rsidR="005A4EFF">
        <w:rPr>
          <w:noProof/>
        </w:rPr>
        <w:t>12</w:t>
      </w:r>
      <w:r w:rsidR="009950C3">
        <w:rPr>
          <w:noProof/>
        </w:rPr>
        <w:fldChar w:fldCharType="end"/>
      </w:r>
    </w:p>
    <w:p w:rsidR="008077DE" w:rsidRDefault="008077DE" w:rsidP="005127A9">
      <w:pPr>
        <w:pStyle w:val="Heading1"/>
        <w:rPr>
          <w:rStyle w:val="Strong"/>
          <w:rFonts w:ascii="Arial" w:hAnsi="Arial"/>
          <w:b/>
          <w:caps/>
          <w:color w:val="666560"/>
          <w:spacing w:val="40"/>
          <w:sz w:val="18"/>
          <w:szCs w:val="18"/>
        </w:rPr>
      </w:pPr>
      <w:bookmarkStart w:id="879" w:name="_Content_Authoring_Tools"/>
      <w:bookmarkEnd w:id="879"/>
      <w:r w:rsidRPr="00B74286">
        <w:rPr>
          <w:rStyle w:val="Strong"/>
        </w:rPr>
        <w:t>Content Authoring Tools</w:t>
      </w:r>
      <w:r>
        <w:rPr>
          <w:rStyle w:val="Strong"/>
          <w:rFonts w:ascii="Arial" w:hAnsi="Arial"/>
          <w:color w:val="666560"/>
          <w:sz w:val="18"/>
          <w:szCs w:val="18"/>
        </w:rPr>
        <w:t xml:space="preserve"> </w:t>
      </w:r>
    </w:p>
    <w:p w:rsidR="00187D11" w:rsidRDefault="007B17E2">
      <w:r>
        <w:fldChar w:fldCharType="begin"/>
      </w:r>
      <w:r>
        <w:instrText xml:space="preserve"> TC "</w:instrText>
      </w:r>
      <w:r w:rsidR="009950C3">
        <w:fldChar w:fldCharType="begin"/>
      </w:r>
      <w:r w:rsidR="009950C3">
        <w:instrText xml:space="preserve"> STYLEREF  SuperHeading  \* MERGEFORMAT </w:instrText>
      </w:r>
      <w:r w:rsidR="009950C3">
        <w:fldChar w:fldCharType="separate"/>
      </w:r>
      <w:bookmarkStart w:id="880" w:name="_Toc313796652"/>
      <w:bookmarkStart w:id="881" w:name="_Toc320796878"/>
      <w:r w:rsidR="005A4EFF" w:rsidRPr="005A4EFF">
        <w:rPr>
          <w:noProof/>
          <w:lang w:val="en-GB"/>
        </w:rPr>
        <w:instrText>Chapter 12</w:instrText>
      </w:r>
      <w:r w:rsidR="009950C3">
        <w:rPr>
          <w:noProof/>
          <w:lang w:val="en-GB"/>
        </w:rPr>
        <w:fldChar w:fldCharType="end"/>
      </w:r>
      <w:r>
        <w:rPr>
          <w:lang w:val="en-GB"/>
        </w:rPr>
        <w:instrText xml:space="preserve"> </w:instrText>
      </w:r>
      <w:r>
        <w:rPr>
          <w:lang w:val="en-GB"/>
        </w:rPr>
        <w:fldChar w:fldCharType="begin"/>
      </w:r>
      <w:r>
        <w:rPr>
          <w:lang w:val="en-GB"/>
        </w:rPr>
        <w:instrText xml:space="preserve"> STYLEREF  "Heading 1" </w:instrText>
      </w:r>
      <w:r>
        <w:rPr>
          <w:lang w:val="en-GB"/>
        </w:rPr>
        <w:fldChar w:fldCharType="separate"/>
      </w:r>
      <w:r w:rsidR="005A4EFF">
        <w:rPr>
          <w:noProof/>
          <w:lang w:val="en-GB"/>
        </w:rPr>
        <w:instrText>Content Authoring Tools</w:instrText>
      </w:r>
      <w:bookmarkEnd w:id="880"/>
      <w:bookmarkEnd w:id="881"/>
      <w:r>
        <w:rPr>
          <w:lang w:val="en-GB"/>
        </w:rPr>
        <w:fldChar w:fldCharType="end"/>
      </w:r>
      <w:r>
        <w:instrText xml:space="preserve">" \f C \l "1" </w:instrText>
      </w:r>
      <w:r>
        <w:fldChar w:fldCharType="end"/>
      </w:r>
      <w:r w:rsidR="00286CA2">
        <w:t xml:space="preserve">This section contains the following topics: </w:t>
      </w:r>
      <w:r w:rsidR="00F3750E">
        <w:t xml:space="preserve"> </w:t>
      </w:r>
    </w:p>
    <w:p w:rsidR="00286CA2" w:rsidRDefault="009950C3" w:rsidP="00286CA2">
      <w:pPr>
        <w:pStyle w:val="ListBullet"/>
      </w:pPr>
      <w:hyperlink w:anchor="_The_Content_Tab" w:history="1">
        <w:r w:rsidR="00286CA2" w:rsidRPr="00286CA2">
          <w:rPr>
            <w:rStyle w:val="Hyperlink"/>
            <w:rFonts w:cs="Arial"/>
          </w:rPr>
          <w:t>The Content Tab</w:t>
        </w:r>
      </w:hyperlink>
    </w:p>
    <w:p w:rsidR="00286CA2" w:rsidRDefault="009950C3" w:rsidP="00286CA2">
      <w:pPr>
        <w:pStyle w:val="ListBullet"/>
      </w:pPr>
      <w:hyperlink w:anchor="_Editing_Entries" w:history="1">
        <w:r w:rsidR="00286CA2" w:rsidRPr="00286CA2">
          <w:rPr>
            <w:rStyle w:val="Hyperlink"/>
            <w:rFonts w:cs="Arial"/>
          </w:rPr>
          <w:t>Editing Entries</w:t>
        </w:r>
      </w:hyperlink>
    </w:p>
    <w:p w:rsidR="00286CA2" w:rsidRDefault="009950C3" w:rsidP="00286CA2">
      <w:pPr>
        <w:pStyle w:val="ListBullet"/>
      </w:pPr>
      <w:hyperlink w:anchor="_Entries_Table" w:history="1">
        <w:r w:rsidR="00286CA2" w:rsidRPr="00286CA2">
          <w:rPr>
            <w:rStyle w:val="Hyperlink"/>
            <w:rFonts w:cs="Arial"/>
          </w:rPr>
          <w:t>Entries Table</w:t>
        </w:r>
      </w:hyperlink>
    </w:p>
    <w:p w:rsidR="00286CA2" w:rsidRDefault="009950C3" w:rsidP="00286CA2">
      <w:pPr>
        <w:pStyle w:val="ListBullet"/>
      </w:pPr>
      <w:hyperlink w:anchor="_Clipping_and_Trimming" w:history="1">
        <w:r w:rsidR="00286CA2" w:rsidRPr="00286CA2">
          <w:rPr>
            <w:rStyle w:val="Hyperlink"/>
            <w:rFonts w:cs="Arial"/>
          </w:rPr>
          <w:t>Clipping and Trimming Media Files</w:t>
        </w:r>
      </w:hyperlink>
    </w:p>
    <w:p w:rsidR="00286CA2" w:rsidRDefault="009950C3" w:rsidP="00286CA2">
      <w:pPr>
        <w:pStyle w:val="ListBullet"/>
      </w:pPr>
      <w:hyperlink w:anchor="_Choosing_a_Thumbnail" w:history="1">
        <w:r w:rsidR="00286CA2" w:rsidRPr="00286CA2">
          <w:rPr>
            <w:rStyle w:val="Hyperlink"/>
            <w:rFonts w:cs="Arial"/>
          </w:rPr>
          <w:t>Choosing a Thumbnail for your Video</w:t>
        </w:r>
      </w:hyperlink>
    </w:p>
    <w:p w:rsidR="00F3750E" w:rsidRPr="00391A9A" w:rsidRDefault="00F3750E" w:rsidP="008F01DA">
      <w:pPr>
        <w:pStyle w:val="Heading2"/>
      </w:pPr>
      <w:bookmarkStart w:id="882" w:name="_The_Content_Tab"/>
      <w:bookmarkStart w:id="883" w:name="_Toc313796653"/>
      <w:bookmarkStart w:id="884" w:name="_Toc320796879"/>
      <w:bookmarkEnd w:id="882"/>
      <w:r w:rsidRPr="00391A9A">
        <w:t>The Content Tab</w:t>
      </w:r>
      <w:bookmarkEnd w:id="883"/>
      <w:bookmarkEnd w:id="884"/>
      <w:r w:rsidRPr="00391A9A">
        <w:t xml:space="preserve"> </w:t>
      </w:r>
    </w:p>
    <w:p w:rsidR="00F3750E" w:rsidRPr="006C539B" w:rsidRDefault="00243711">
      <w:r>
        <w:t xml:space="preserve">The Content tab is used to manage your media library and provides </w:t>
      </w:r>
      <w:r w:rsidR="00F3750E">
        <w:t>all the tools you nee</w:t>
      </w:r>
      <w:r>
        <w:t>d, in one intuitive interface. You can o</w:t>
      </w:r>
      <w:r w:rsidR="00F3750E">
        <w:t>rganize your content and metadata, easily search media, edit, moderate, create playlists, and much more</w:t>
      </w:r>
      <w:r>
        <w:t xml:space="preserve"> through the Content tab.</w:t>
      </w:r>
    </w:p>
    <w:p w:rsidR="00F3750E" w:rsidRPr="00575002" w:rsidRDefault="00F3750E"/>
    <w:p w:rsidR="00F3750E" w:rsidRPr="00E54D7D" w:rsidRDefault="00F3750E">
      <w:r w:rsidRPr="00AB631E">
        <w:rPr>
          <w:noProof/>
          <w:lang w:val="en-US" w:bidi="he-IL"/>
        </w:rPr>
        <w:drawing>
          <wp:inline distT="0" distB="0" distL="0" distR="0" wp14:anchorId="232B30D5" wp14:editId="4AFD1021">
            <wp:extent cx="5943600" cy="27724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ies_table.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2772410"/>
                    </a:xfrm>
                    <a:prstGeom prst="rect">
                      <a:avLst/>
                    </a:prstGeom>
                  </pic:spPr>
                </pic:pic>
              </a:graphicData>
            </a:graphic>
          </wp:inline>
        </w:drawing>
      </w:r>
    </w:p>
    <w:p w:rsidR="00F3750E" w:rsidRDefault="00F3750E" w:rsidP="008F01DA">
      <w:pPr>
        <w:pStyle w:val="Heading2"/>
      </w:pPr>
      <w:bookmarkStart w:id="885" w:name="_Editing_Entries"/>
      <w:bookmarkStart w:id="886" w:name="_Toc313796654"/>
      <w:bookmarkStart w:id="887" w:name="_Toc320796880"/>
      <w:bookmarkEnd w:id="885"/>
      <w:r>
        <w:t>Editing Entries</w:t>
      </w:r>
      <w:bookmarkEnd w:id="886"/>
      <w:bookmarkEnd w:id="887"/>
    </w:p>
    <w:p w:rsidR="00243711" w:rsidRDefault="00242C5F" w:rsidP="008F01DA">
      <w:pPr>
        <w:pStyle w:val="Procedure"/>
      </w:pPr>
      <w:r>
        <w:t xml:space="preserve">To edit an </w:t>
      </w:r>
      <w:r w:rsidR="00243711">
        <w:t>entry</w:t>
      </w:r>
    </w:p>
    <w:p w:rsidR="00243711" w:rsidRDefault="00243711" w:rsidP="008631B0">
      <w:pPr>
        <w:pStyle w:val="ListBullet"/>
      </w:pPr>
      <w:r>
        <w:t>C</w:t>
      </w:r>
      <w:r w:rsidR="00F3750E" w:rsidRPr="006C539B">
        <w:t>lick</w:t>
      </w:r>
      <w:r>
        <w:t xml:space="preserve"> </w:t>
      </w:r>
      <w:r w:rsidR="00F3750E" w:rsidRPr="006C539B">
        <w:t>on an entry name</w:t>
      </w:r>
      <w:r>
        <w:t xml:space="preserve">. The </w:t>
      </w:r>
      <w:r w:rsidR="00F3750E" w:rsidRPr="006C539B">
        <w:t xml:space="preserve">Edit Entry window </w:t>
      </w:r>
      <w:r>
        <w:t>is displayed.</w:t>
      </w:r>
    </w:p>
    <w:p w:rsidR="00F3750E" w:rsidRPr="006C539B" w:rsidRDefault="00F3750E">
      <w:pPr>
        <w:pStyle w:val="ListContinue"/>
      </w:pPr>
      <w:r w:rsidRPr="006C539B">
        <w:t xml:space="preserve">Use the </w:t>
      </w:r>
      <w:r w:rsidRPr="00014F5C">
        <w:t>Edit Entry window</w:t>
      </w:r>
      <w:r w:rsidRPr="006C539B">
        <w:t xml:space="preserve"> to manage all information relating to the entry.</w:t>
      </w:r>
    </w:p>
    <w:p w:rsidR="00F3750E" w:rsidRDefault="00F3750E" w:rsidP="00F3750E"/>
    <w:p w:rsidR="00F3750E" w:rsidRDefault="00F3750E" w:rsidP="00E33B7D">
      <w:r>
        <w:rPr>
          <w:noProof/>
          <w:lang w:val="en-US" w:bidi="he-IL"/>
        </w:rPr>
        <w:drawing>
          <wp:inline distT="0" distB="0" distL="0" distR="0" wp14:anchorId="69609708" wp14:editId="398EEDF7">
            <wp:extent cx="5486400" cy="32543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5486400" cy="3254375"/>
                    </a:xfrm>
                    <a:prstGeom prst="rect">
                      <a:avLst/>
                    </a:prstGeom>
                  </pic:spPr>
                </pic:pic>
              </a:graphicData>
            </a:graphic>
          </wp:inline>
        </w:drawing>
      </w:r>
    </w:p>
    <w:p w:rsidR="00336DEE" w:rsidRPr="00391BDC" w:rsidRDefault="00336DEE" w:rsidP="008F01DA">
      <w:pPr>
        <w:pStyle w:val="Heading3"/>
        <w:rPr>
          <w:rStyle w:val="Heading3Char"/>
          <w:rFonts w:ascii="Verdana" w:hAnsi="Verdana"/>
          <w:color w:val="auto"/>
          <w:sz w:val="20"/>
          <w:szCs w:val="22"/>
        </w:rPr>
      </w:pPr>
      <w:bookmarkStart w:id="888" w:name="_Toc313796655"/>
      <w:bookmarkStart w:id="889" w:name="_Toc320796881"/>
      <w:r w:rsidRPr="00391BDC">
        <w:rPr>
          <w:rStyle w:val="Heading3Char"/>
        </w:rPr>
        <w:t>Edit Entry Menus</w:t>
      </w:r>
      <w:bookmarkEnd w:id="888"/>
      <w:bookmarkEnd w:id="889"/>
    </w:p>
    <w:p w:rsidR="00F3750E" w:rsidRPr="00B30AB1" w:rsidRDefault="00F3750E" w:rsidP="005A5112">
      <w:pPr>
        <w:pStyle w:val="ListBullet"/>
        <w:rPr>
          <w:rStyle w:val="BodyTextChar"/>
        </w:rPr>
      </w:pPr>
      <w:r w:rsidRPr="008631B0">
        <w:rPr>
          <w:b/>
        </w:rPr>
        <w:t>Metadata</w:t>
      </w:r>
      <w:r>
        <w:t xml:space="preserve">: </w:t>
      </w:r>
      <w:r w:rsidRPr="00123DCF">
        <w:rPr>
          <w:rStyle w:val="BodyTextChar"/>
        </w:rPr>
        <w:t>Use to display the entry and edit basic metadata: Name, Description, Tags, Categories and Reference ID. For video and audio entries, you can also trim or clip the entry</w:t>
      </w:r>
      <w:r w:rsidRPr="00B30AB1">
        <w:rPr>
          <w:rStyle w:val="BodyTextChar"/>
        </w:rPr>
        <w:t xml:space="preserve">. </w:t>
      </w:r>
      <w:r w:rsidR="00104463" w:rsidRPr="00B30AB1">
        <w:rPr>
          <w:rStyle w:val="BodyTextChar"/>
        </w:rPr>
        <w:t xml:space="preserve"> You can see the Entry ID, type of entry (video, video mix, image or audio), moderation status (approved, flagged for review or rejected), flags, duration, date of creation, creator, rating, votes count and number of plays. </w:t>
      </w:r>
      <w:r w:rsidR="00E735A7" w:rsidRPr="00B30AB1">
        <w:rPr>
          <w:rStyle w:val="BodyTextChar"/>
        </w:rPr>
        <w:t>In this tab you can also t</w:t>
      </w:r>
      <w:r w:rsidR="00A2103F" w:rsidRPr="00B30AB1">
        <w:rPr>
          <w:rStyle w:val="BodyTextChar"/>
        </w:rPr>
        <w:t xml:space="preserve">rim or create multiple clips from a single video. Each clip gets its own embed code and metadata, while remaining associated to the original video. Trimming and clipping tools are available both to administrators and site </w:t>
      </w:r>
      <w:r w:rsidR="00123DCF" w:rsidRPr="00B30AB1">
        <w:rPr>
          <w:rStyle w:val="BodyTextChar"/>
        </w:rPr>
        <w:t>users. See</w:t>
      </w:r>
      <w:r w:rsidR="005A5112">
        <w:rPr>
          <w:rStyle w:val="BodyTextChar"/>
        </w:rPr>
        <w:t xml:space="preserve"> </w:t>
      </w:r>
      <w:hyperlink w:anchor="_Clipping_and_Trimming" w:history="1">
        <w:r w:rsidR="005A5112" w:rsidRPr="005A5112">
          <w:rPr>
            <w:rStyle w:val="Hyperlink"/>
            <w:rFonts w:cs="Arial"/>
            <w:szCs w:val="20"/>
          </w:rPr>
          <w:t>Clipping and Trimming Media Files</w:t>
        </w:r>
      </w:hyperlink>
      <w:r w:rsidR="005A5112">
        <w:t>.</w:t>
      </w:r>
      <w:r w:rsidR="00243711" w:rsidRPr="00B30AB1">
        <w:rPr>
          <w:rStyle w:val="BodyTextChar"/>
        </w:rPr>
        <w:t xml:space="preserve"> </w:t>
      </w:r>
      <w:r w:rsidR="00E735A7" w:rsidRPr="00B30AB1">
        <w:rPr>
          <w:rStyle w:val="BodyTextChar"/>
        </w:rPr>
        <w:t>You can l</w:t>
      </w:r>
      <w:r w:rsidR="00243711" w:rsidRPr="00B30AB1">
        <w:rPr>
          <w:rStyle w:val="BodyTextChar"/>
        </w:rPr>
        <w:t>everage metadata fields to tag, manage, search and expose content. Populate out-of-the-box fields, or creat</w:t>
      </w:r>
      <w:r w:rsidR="00E510EF">
        <w:rPr>
          <w:rStyle w:val="BodyTextChar"/>
        </w:rPr>
        <w:t>e your own custom metadata schema</w:t>
      </w:r>
      <w:r w:rsidR="00243711" w:rsidRPr="00B30AB1">
        <w:rPr>
          <w:rStyle w:val="BodyTextChar"/>
        </w:rPr>
        <w:t>.</w:t>
      </w:r>
    </w:p>
    <w:p w:rsidR="00F3750E" w:rsidRDefault="00F3750E">
      <w:pPr>
        <w:pStyle w:val="ListBullet"/>
      </w:pPr>
      <w:r w:rsidRPr="008631B0">
        <w:rPr>
          <w:b/>
        </w:rPr>
        <w:t>Thumbnails</w:t>
      </w:r>
      <w:r>
        <w:t xml:space="preserve">: </w:t>
      </w:r>
      <w:r w:rsidRPr="00123DCF">
        <w:rPr>
          <w:rStyle w:val="BodyTextChar"/>
        </w:rPr>
        <w:t>Use to upload thumbnails, grab a thumbnail from video, crop thumbnails and select a default thumbnail.</w:t>
      </w:r>
      <w:r w:rsidR="00A2103F" w:rsidRPr="00123DCF">
        <w:rPr>
          <w:rStyle w:val="BodyTextChar"/>
        </w:rPr>
        <w:t xml:space="preserve"> </w:t>
      </w:r>
      <w:r w:rsidR="002B6D2C" w:rsidRPr="00123DCF">
        <w:rPr>
          <w:rStyle w:val="BodyTextChar"/>
        </w:rPr>
        <w:t>You can</w:t>
      </w:r>
      <w:r w:rsidR="002B6D2C" w:rsidRPr="00B30AB1">
        <w:rPr>
          <w:rStyle w:val="BodyTextChar"/>
        </w:rPr>
        <w:t xml:space="preserve"> g</w:t>
      </w:r>
      <w:r w:rsidR="00A2103F" w:rsidRPr="00B30AB1">
        <w:rPr>
          <w:rStyle w:val="BodyTextChar"/>
        </w:rPr>
        <w:t>enerate thumbnails from videos or upload external images. Capture, crop and adjust to get the best result</w:t>
      </w:r>
      <w:r w:rsidR="00A2103F" w:rsidRPr="00123DCF">
        <w:rPr>
          <w:rStyle w:val="BodyTextChar"/>
        </w:rPr>
        <w:t>.</w:t>
      </w:r>
      <w:r w:rsidRPr="00123DCF">
        <w:rPr>
          <w:rStyle w:val="BodyTextChar"/>
        </w:rPr>
        <w:t xml:space="preserve"> See</w:t>
      </w:r>
      <w:r w:rsidR="00D771CF">
        <w:rPr>
          <w:rStyle w:val="BodyTextChar"/>
        </w:rPr>
        <w:t xml:space="preserve"> </w:t>
      </w:r>
      <w:hyperlink w:anchor="_Choosing_a_Thumbnail" w:history="1">
        <w:r w:rsidR="00D771CF" w:rsidRPr="00D771CF">
          <w:rPr>
            <w:rStyle w:val="Hyperlink"/>
            <w:rFonts w:cs="Arial"/>
            <w:szCs w:val="20"/>
          </w:rPr>
          <w:t>Choosing a Thumbnail for your Video</w:t>
        </w:r>
      </w:hyperlink>
      <w:r w:rsidR="00D771CF">
        <w:rPr>
          <w:rStyle w:val="BodyTextChar"/>
        </w:rPr>
        <w:t>.</w:t>
      </w:r>
    </w:p>
    <w:p w:rsidR="00F3750E" w:rsidRDefault="00F3750E" w:rsidP="00F3750E">
      <w:pPr>
        <w:pStyle w:val="ListBullet"/>
      </w:pPr>
      <w:r w:rsidRPr="00123DCF">
        <w:rPr>
          <w:b/>
        </w:rPr>
        <w:t>Access Control</w:t>
      </w:r>
      <w:r>
        <w:t xml:space="preserve">: Use to assign an access control profile to an entry. See </w:t>
      </w:r>
      <w:hyperlink w:anchor="_Managing_Access_Control" w:history="1">
        <w:r w:rsidR="00014F5C">
          <w:rPr>
            <w:rStyle w:val="Hyperlink"/>
          </w:rPr>
          <w:t>Managing Access Control Profiles</w:t>
        </w:r>
      </w:hyperlink>
      <w:r>
        <w:t>.</w:t>
      </w:r>
    </w:p>
    <w:p w:rsidR="00F3750E" w:rsidRDefault="00F3750E" w:rsidP="00F3750E">
      <w:pPr>
        <w:pStyle w:val="ListBullet"/>
      </w:pPr>
      <w:r w:rsidRPr="00123DCF">
        <w:rPr>
          <w:b/>
        </w:rPr>
        <w:t>Scheduling</w:t>
      </w:r>
      <w:r>
        <w:t xml:space="preserve">: Use to specify date ranges for scheduling an entry. See </w:t>
      </w:r>
      <w:hyperlink w:anchor="_Content_Scheduling_1" w:history="1">
        <w:r w:rsidRPr="004B4C54">
          <w:rPr>
            <w:rStyle w:val="Hyperlink"/>
          </w:rPr>
          <w:t>Content Scheduling</w:t>
        </w:r>
      </w:hyperlink>
      <w:r>
        <w:t>.</w:t>
      </w:r>
    </w:p>
    <w:p w:rsidR="00F3750E" w:rsidRDefault="00F3750E" w:rsidP="00F3750E">
      <w:pPr>
        <w:pStyle w:val="ListBullet"/>
      </w:pPr>
      <w:r w:rsidRPr="00123DCF">
        <w:rPr>
          <w:b/>
        </w:rPr>
        <w:t>Flavors</w:t>
      </w:r>
      <w:r>
        <w:t xml:space="preserve">: Lists all related flavors. Use to convert an entry to additional flavors or to re-convert existing flavors. See </w:t>
      </w:r>
      <w:hyperlink w:anchor="_Transcoding_and_Processing" w:history="1">
        <w:r w:rsidR="00014F5C" w:rsidRPr="00014F5C">
          <w:rPr>
            <w:rStyle w:val="Hyperlink"/>
          </w:rPr>
          <w:t>Transcoding and Processing</w:t>
        </w:r>
      </w:hyperlink>
      <w:r w:rsidR="00014F5C">
        <w:t>.</w:t>
      </w:r>
    </w:p>
    <w:p w:rsidR="00F3750E" w:rsidRDefault="00F3750E" w:rsidP="00F3750E">
      <w:pPr>
        <w:pStyle w:val="ListBullet"/>
      </w:pPr>
      <w:r w:rsidRPr="00123DCF">
        <w:rPr>
          <w:b/>
        </w:rPr>
        <w:t>Distribution:</w:t>
      </w:r>
      <w:r>
        <w:t xml:space="preserve"> Lists distribution channels associated with an entry and use to manage distributors. See </w:t>
      </w:r>
      <w:hyperlink w:anchor="_Distribution_and_Syndication" w:history="1">
        <w:r w:rsidRPr="00473EBD">
          <w:rPr>
            <w:rStyle w:val="Hyperlink"/>
          </w:rPr>
          <w:t>Content Distribution</w:t>
        </w:r>
      </w:hyperlink>
      <w:r>
        <w:t>.</w:t>
      </w:r>
    </w:p>
    <w:p w:rsidR="00F3750E" w:rsidRDefault="00F3750E" w:rsidP="00F3750E">
      <w:pPr>
        <w:pStyle w:val="ListBullet"/>
      </w:pPr>
      <w:r w:rsidRPr="00123DCF">
        <w:rPr>
          <w:b/>
        </w:rPr>
        <w:t>Captions:</w:t>
      </w:r>
      <w:r>
        <w:t xml:space="preserve"> Use to manage captions. Use to upload captions, link to external caption files, and to add additional captions to an entry. See </w:t>
      </w:r>
      <w:hyperlink w:anchor="_Subtitles_1" w:history="1">
        <w:r w:rsidR="00014F5C">
          <w:rPr>
            <w:rStyle w:val="Hyperlink"/>
          </w:rPr>
          <w:t>Subtitles and Captions</w:t>
        </w:r>
      </w:hyperlink>
      <w:r>
        <w:t>.</w:t>
      </w:r>
    </w:p>
    <w:p w:rsidR="00F3750E" w:rsidRDefault="00F3750E" w:rsidP="008F01DA">
      <w:pPr>
        <w:pStyle w:val="ListBullet"/>
      </w:pPr>
      <w:r w:rsidRPr="00123DCF">
        <w:rPr>
          <w:b/>
        </w:rPr>
        <w:t>Advertisements:</w:t>
      </w:r>
      <w:r>
        <w:t xml:space="preserve"> </w:t>
      </w:r>
      <w:r w:rsidRPr="00123DCF">
        <w:rPr>
          <w:rStyle w:val="BodyTextChar"/>
        </w:rPr>
        <w:t>Use to create midrolls and overlays for each entry.</w:t>
      </w:r>
      <w:r w:rsidR="00A2103F" w:rsidRPr="00123DCF">
        <w:rPr>
          <w:rStyle w:val="BodyTextChar"/>
        </w:rPr>
        <w:t xml:space="preserve"> Add cue points to your video files to enable time-based functionality such as chaptering, display of related files at specific points, and timed advertisements.</w:t>
      </w:r>
      <w:r w:rsidRPr="00123DCF">
        <w:rPr>
          <w:rStyle w:val="BodyTextChar"/>
        </w:rPr>
        <w:t xml:space="preserve"> See</w:t>
      </w:r>
      <w:r w:rsidR="00A83BD9">
        <w:rPr>
          <w:rStyle w:val="BodyTextChar"/>
        </w:rPr>
        <w:t xml:space="preserve"> </w:t>
      </w:r>
      <w:hyperlink w:anchor="_Adding_a_Midroll" w:history="1">
        <w:r w:rsidR="00A83BD9" w:rsidRPr="00A83BD9">
          <w:rPr>
            <w:rStyle w:val="Hyperlink"/>
            <w:rFonts w:cs="Arial"/>
            <w:szCs w:val="20"/>
          </w:rPr>
          <w:t>Adding a Midroll</w:t>
        </w:r>
      </w:hyperlink>
      <w:r w:rsidR="00A83BD9">
        <w:t>.</w:t>
      </w:r>
    </w:p>
    <w:p w:rsidR="00F3750E" w:rsidRPr="00AE392C" w:rsidRDefault="00F3750E" w:rsidP="00F3750E">
      <w:pPr>
        <w:pStyle w:val="ListBullet"/>
      </w:pPr>
      <w:r w:rsidRPr="00123DCF">
        <w:rPr>
          <w:b/>
        </w:rPr>
        <w:t>Related Files</w:t>
      </w:r>
      <w:r>
        <w:t xml:space="preserve">: Use to upload related files and to assign the files to an entry. See </w:t>
      </w:r>
      <w:hyperlink w:anchor="_Uploading_and_Modifying" w:history="1">
        <w:r w:rsidR="00A83BD9" w:rsidRPr="00A83BD9">
          <w:rPr>
            <w:rStyle w:val="Hyperlink"/>
            <w:rFonts w:cs="Arial"/>
          </w:rPr>
          <w:t>Uploading and Modifying Related Files</w:t>
        </w:r>
      </w:hyperlink>
    </w:p>
    <w:p w:rsidR="00F3750E" w:rsidRDefault="00F3750E" w:rsidP="00F3750E">
      <w:pPr>
        <w:pStyle w:val="ListBullet"/>
      </w:pPr>
      <w:r w:rsidRPr="00123DCF">
        <w:rPr>
          <w:b/>
        </w:rPr>
        <w:t>Clips:</w:t>
      </w:r>
      <w:r>
        <w:t xml:space="preserve"> Displayed if clips were created from an original video or audio entry. See </w:t>
      </w:r>
      <w:hyperlink w:anchor="_Clipping_and_Trimming" w:history="1">
        <w:r w:rsidRPr="007974F1">
          <w:rPr>
            <w:rStyle w:val="Hyperlink"/>
          </w:rPr>
          <w:t>Clipping an Entry</w:t>
        </w:r>
      </w:hyperlink>
      <w:r w:rsidRPr="007974F1">
        <w:t>.</w:t>
      </w:r>
    </w:p>
    <w:p w:rsidR="00336DEE" w:rsidRPr="00391BDC" w:rsidRDefault="00336DEE" w:rsidP="008F01DA">
      <w:pPr>
        <w:pStyle w:val="Heading2"/>
      </w:pPr>
      <w:bookmarkStart w:id="890" w:name="_Entries_Table"/>
      <w:bookmarkStart w:id="891" w:name="_Toc302304656"/>
      <w:bookmarkStart w:id="892" w:name="_Toc313796656"/>
      <w:bookmarkStart w:id="893" w:name="_Toc320796882"/>
      <w:bookmarkEnd w:id="890"/>
      <w:r w:rsidRPr="00391BDC">
        <w:t>Entries Table</w:t>
      </w:r>
      <w:bookmarkEnd w:id="891"/>
      <w:bookmarkEnd w:id="892"/>
      <w:bookmarkEnd w:id="893"/>
    </w:p>
    <w:p w:rsidR="00336DEE" w:rsidRDefault="00336DEE" w:rsidP="008F01DA">
      <w:r>
        <w:t xml:space="preserve">The entries table lists the media entries related to your account. You can perform several actions on a specific entry or several entries simultaneously. To choose multiple entries, </w:t>
      </w:r>
      <w:r w:rsidR="007702A4">
        <w:t>u</w:t>
      </w:r>
      <w:r>
        <w:t xml:space="preserve">se the CTRL key or the "Select" links at the bottom of the list. You can search through entries, delete entries, preview entries and grab the embed code to add to your site, as well as other actions. </w:t>
      </w:r>
      <w:bookmarkStart w:id="894" w:name="_Toc302932133"/>
      <w:bookmarkStart w:id="895" w:name="_Toc302930664"/>
      <w:bookmarkStart w:id="896" w:name="_Toc302930348"/>
      <w:bookmarkStart w:id="897" w:name="_Toc302304976"/>
      <w:bookmarkStart w:id="898" w:name="_Toc302304817"/>
      <w:bookmarkStart w:id="899" w:name="_Toc302304657"/>
      <w:bookmarkStart w:id="900" w:name="_Toc302914939"/>
      <w:bookmarkStart w:id="901" w:name="_Toc302660540"/>
      <w:bookmarkStart w:id="902" w:name="_Toc302310761"/>
      <w:bookmarkStart w:id="903" w:name="_Toc302930665"/>
      <w:bookmarkStart w:id="904" w:name="_Toc302930349"/>
      <w:bookmarkStart w:id="905" w:name="_Toc302914940"/>
      <w:bookmarkStart w:id="906" w:name="_Toc302660541"/>
      <w:bookmarkStart w:id="907" w:name="_Toc302310762"/>
      <w:bookmarkStart w:id="908" w:name="_Toc302304977"/>
      <w:bookmarkStart w:id="909" w:name="_Toc302304818"/>
      <w:bookmarkStart w:id="910" w:name="_Toc302930666"/>
      <w:bookmarkStart w:id="911" w:name="_Toc302930350"/>
      <w:bookmarkStart w:id="912" w:name="_Toc302914941"/>
      <w:bookmarkStart w:id="913" w:name="_Toc302660542"/>
      <w:bookmarkStart w:id="914" w:name="_Toc302304978"/>
      <w:bookmarkStart w:id="915" w:name="_Toc302304819"/>
      <w:bookmarkStart w:id="916" w:name="_Toc302930667"/>
      <w:bookmarkStart w:id="917" w:name="_Toc302930351"/>
      <w:bookmarkStart w:id="918" w:name="_Toc302914942"/>
      <w:bookmarkStart w:id="919" w:name="_Toc302660543"/>
      <w:bookmarkStart w:id="920" w:name="_Toc302310764"/>
      <w:bookmarkStart w:id="921" w:name="_Toc302304979"/>
      <w:bookmarkStart w:id="922" w:name="_Toc302304820"/>
      <w:bookmarkStart w:id="923" w:name="_Toc302930668"/>
      <w:bookmarkStart w:id="924" w:name="_Toc302930352"/>
      <w:bookmarkStart w:id="925" w:name="_Toc302914943"/>
      <w:bookmarkStart w:id="926" w:name="_Toc302660544"/>
      <w:bookmarkStart w:id="927" w:name="_Toc302304980"/>
      <w:bookmarkStart w:id="928" w:name="_Toc302304821"/>
      <w:bookmarkStart w:id="929" w:name="_Toc302932134"/>
      <w:bookmarkStart w:id="930" w:name="_Toc302930669"/>
      <w:bookmarkStart w:id="931" w:name="_Toc302930353"/>
      <w:bookmarkStart w:id="932" w:name="_Toc302914944"/>
      <w:bookmarkStart w:id="933" w:name="_Toc302660545"/>
      <w:bookmarkStart w:id="934" w:name="_Toc302310766"/>
      <w:bookmarkStart w:id="935" w:name="_Toc302304981"/>
      <w:bookmarkStart w:id="936" w:name="_Toc302304822"/>
      <w:bookmarkStart w:id="937" w:name="_Toc302932135"/>
      <w:bookmarkStart w:id="938" w:name="_Toc302930670"/>
      <w:bookmarkStart w:id="939" w:name="_Toc302930354"/>
      <w:bookmarkStart w:id="940" w:name="_Toc302914945"/>
      <w:bookmarkStart w:id="941" w:name="_Toc302660546"/>
      <w:bookmarkStart w:id="942" w:name="_Toc302310767"/>
      <w:bookmarkStart w:id="943" w:name="_Toc302304982"/>
      <w:bookmarkStart w:id="944" w:name="_Toc302304823"/>
      <w:bookmarkStart w:id="945" w:name="_Toc302932136"/>
      <w:bookmarkStart w:id="946" w:name="_Toc302930671"/>
      <w:bookmarkStart w:id="947" w:name="_Toc302930355"/>
      <w:bookmarkStart w:id="948" w:name="_Toc302914946"/>
      <w:bookmarkStart w:id="949" w:name="_Toc302660547"/>
      <w:bookmarkStart w:id="950" w:name="_Toc302310768"/>
      <w:bookmarkStart w:id="951" w:name="_Toc302304983"/>
      <w:bookmarkStart w:id="952" w:name="_Toc302304824"/>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p>
    <w:p w:rsidR="00336DEE" w:rsidRPr="00391BDC" w:rsidRDefault="00336DEE" w:rsidP="008F01DA">
      <w:pPr>
        <w:pStyle w:val="Heading3"/>
      </w:pPr>
      <w:bookmarkStart w:id="953" w:name="_Toc302932137"/>
      <w:bookmarkStart w:id="954" w:name="_Toc302930672"/>
      <w:bookmarkStart w:id="955" w:name="_Toc302930356"/>
      <w:bookmarkStart w:id="956" w:name="_Toc302914947"/>
      <w:bookmarkStart w:id="957" w:name="_Toc302660548"/>
      <w:bookmarkStart w:id="958" w:name="_Toc302310769"/>
      <w:bookmarkStart w:id="959" w:name="_Toc302304984"/>
      <w:bookmarkStart w:id="960" w:name="_Toc302304825"/>
      <w:bookmarkStart w:id="961" w:name="_Toc302304665"/>
      <w:bookmarkStart w:id="962" w:name="_Toc313796657"/>
      <w:bookmarkStart w:id="963" w:name="_Toc320796883"/>
      <w:bookmarkEnd w:id="953"/>
      <w:bookmarkEnd w:id="954"/>
      <w:bookmarkEnd w:id="955"/>
      <w:bookmarkEnd w:id="956"/>
      <w:bookmarkEnd w:id="957"/>
      <w:bookmarkEnd w:id="958"/>
      <w:bookmarkEnd w:id="959"/>
      <w:bookmarkEnd w:id="960"/>
      <w:r w:rsidRPr="00391BDC">
        <w:t>Download</w:t>
      </w:r>
      <w:bookmarkEnd w:id="961"/>
      <w:r w:rsidRPr="00391BDC">
        <w:rPr>
          <w:rStyle w:val="apple-converted-space"/>
        </w:rPr>
        <w:t> </w:t>
      </w:r>
      <w:r w:rsidRPr="00391BDC">
        <w:t>Files</w:t>
      </w:r>
      <w:bookmarkEnd w:id="962"/>
      <w:bookmarkEnd w:id="963"/>
    </w:p>
    <w:p w:rsidR="006412C1" w:rsidRDefault="006412C1" w:rsidP="008F01DA">
      <w:pPr>
        <w:pStyle w:val="Procedure"/>
      </w:pPr>
      <w:r>
        <w:t xml:space="preserve">To </w:t>
      </w:r>
      <w:r w:rsidR="00336DEE">
        <w:t xml:space="preserve">download files to your computer for offline use </w:t>
      </w:r>
    </w:p>
    <w:p w:rsidR="006412C1" w:rsidRDefault="006412C1" w:rsidP="00927D1E">
      <w:pPr>
        <w:pStyle w:val="ListNumber"/>
        <w:numPr>
          <w:ilvl w:val="0"/>
          <w:numId w:val="114"/>
        </w:numPr>
      </w:pPr>
      <w:r>
        <w:t>Select an entry and click</w:t>
      </w:r>
      <w:r w:rsidR="00336DEE">
        <w:t xml:space="preserve"> the "Download" button on the bottom of the page.</w:t>
      </w:r>
    </w:p>
    <w:p w:rsidR="006412C1" w:rsidRDefault="00336DEE">
      <w:pPr>
        <w:pStyle w:val="ListContinue"/>
      </w:pPr>
      <w:r>
        <w:t xml:space="preserve">Note that you can download more than one entry at a time, </w:t>
      </w:r>
      <w:r w:rsidR="006412C1">
        <w:t>as long as the entries appear</w:t>
      </w:r>
      <w:r>
        <w:t xml:space="preserve"> on the same page of the entries list. </w:t>
      </w:r>
    </w:p>
    <w:p w:rsidR="003F0776" w:rsidRDefault="003F0776">
      <w:pPr>
        <w:pStyle w:val="ListContinue"/>
      </w:pPr>
      <w:r>
        <w:t xml:space="preserve">A </w:t>
      </w:r>
      <w:r w:rsidR="00336DEE">
        <w:t>flavor (format/quality)</w:t>
      </w:r>
      <w:r>
        <w:t xml:space="preserve"> selection window is displayed </w:t>
      </w:r>
      <w:r w:rsidR="00123DCF">
        <w:t>for</w:t>
      </w:r>
      <w:r w:rsidR="00336DEE">
        <w:t xml:space="preserve"> the video files you </w:t>
      </w:r>
      <w:r>
        <w:t>select</w:t>
      </w:r>
      <w:r w:rsidR="00336DEE">
        <w:t xml:space="preserve"> to download. </w:t>
      </w:r>
    </w:p>
    <w:p w:rsidR="00336DEE" w:rsidRDefault="00336DEE" w:rsidP="00B0724F">
      <w:pPr>
        <w:pStyle w:val="ListNumber"/>
      </w:pPr>
      <w:r>
        <w:t>Select your preferred flavor from the drop-down menu and click "Submit" to proceed. A message will appear stating that links to your downloaded files will be sent to your email. Click "OK" to proceed.</w:t>
      </w:r>
    </w:p>
    <w:p w:rsidR="00336DEE" w:rsidRPr="00391BDC" w:rsidRDefault="003F0776" w:rsidP="008F01DA">
      <w:pPr>
        <w:pStyle w:val="Heading3"/>
      </w:pPr>
      <w:bookmarkStart w:id="964" w:name="_Toc302932138"/>
      <w:bookmarkStart w:id="965" w:name="_Toc302930673"/>
      <w:bookmarkStart w:id="966" w:name="_Toc302930357"/>
      <w:bookmarkStart w:id="967" w:name="_Toc302914948"/>
      <w:bookmarkStart w:id="968" w:name="_Toc302660549"/>
      <w:bookmarkStart w:id="969" w:name="_Toc302310770"/>
      <w:bookmarkStart w:id="970" w:name="_Toc302304985"/>
      <w:bookmarkStart w:id="971" w:name="_Toc302304826"/>
      <w:bookmarkStart w:id="972" w:name="_Toc302304666"/>
      <w:bookmarkStart w:id="973" w:name="_Toc313796658"/>
      <w:bookmarkStart w:id="974" w:name="_Toc320796884"/>
      <w:bookmarkEnd w:id="964"/>
      <w:bookmarkEnd w:id="965"/>
      <w:bookmarkEnd w:id="966"/>
      <w:bookmarkEnd w:id="967"/>
      <w:bookmarkEnd w:id="968"/>
      <w:bookmarkEnd w:id="969"/>
      <w:bookmarkEnd w:id="970"/>
      <w:bookmarkEnd w:id="971"/>
      <w:r>
        <w:t xml:space="preserve">Add </w:t>
      </w:r>
      <w:r w:rsidR="00336DEE" w:rsidRPr="00391BDC">
        <w:t>Playlist</w:t>
      </w:r>
      <w:bookmarkEnd w:id="972"/>
      <w:bookmarkEnd w:id="973"/>
      <w:bookmarkEnd w:id="974"/>
    </w:p>
    <w:p w:rsidR="00336DEE" w:rsidRDefault="00336DEE" w:rsidP="0050202E">
      <w:pPr>
        <w:pStyle w:val="BodyText"/>
      </w:pPr>
      <w:r>
        <w:t xml:space="preserve">The </w:t>
      </w:r>
      <w:r w:rsidR="003F0776">
        <w:t xml:space="preserve">Add </w:t>
      </w:r>
      <w:r>
        <w:t>Playlist" drop-down menu enables you to quickly create manual or rule-based playlists. You can select multiple entries in the entries list and then click "</w:t>
      </w:r>
      <w:r w:rsidR="003F0776">
        <w:t>Add</w:t>
      </w:r>
      <w:r>
        <w:t xml:space="preserve"> Playlist" to create a new playlist with</w:t>
      </w:r>
      <w:r w:rsidR="00AE7070">
        <w:t xml:space="preserve"> </w:t>
      </w:r>
      <w:r>
        <w:t>the specific entries included in the playlist. See</w:t>
      </w:r>
      <w:r>
        <w:rPr>
          <w:rStyle w:val="apple-converted-space"/>
          <w:rFonts w:ascii="Georgia" w:hAnsi="Georgia"/>
          <w:color w:val="000000"/>
          <w:sz w:val="27"/>
          <w:szCs w:val="27"/>
        </w:rPr>
        <w:t> </w:t>
      </w:r>
      <w:hyperlink w:anchor="_Customizing_Players_and" w:history="1">
        <w:r w:rsidR="00AE7070">
          <w:rPr>
            <w:rStyle w:val="Hyperlink"/>
          </w:rPr>
          <w:t>Creating and Customizing Playlists and Players</w:t>
        </w:r>
      </w:hyperlink>
      <w:r>
        <w:rPr>
          <w:rStyle w:val="apple-converted-space"/>
          <w:rFonts w:ascii="Georgia" w:hAnsi="Georgia"/>
          <w:color w:val="000000"/>
          <w:sz w:val="27"/>
          <w:szCs w:val="27"/>
        </w:rPr>
        <w:t> </w:t>
      </w:r>
      <w:r>
        <w:t>for information on how to create playlists.</w:t>
      </w:r>
    </w:p>
    <w:p w:rsidR="00336DEE" w:rsidRPr="00391BDC" w:rsidRDefault="00336DEE" w:rsidP="008F01DA">
      <w:pPr>
        <w:pStyle w:val="Heading3"/>
      </w:pPr>
      <w:bookmarkStart w:id="975" w:name="_Toc302932139"/>
      <w:bookmarkStart w:id="976" w:name="_Toc302930674"/>
      <w:bookmarkStart w:id="977" w:name="_Toc302930358"/>
      <w:bookmarkStart w:id="978" w:name="_Toc302914949"/>
      <w:bookmarkStart w:id="979" w:name="_Toc302660550"/>
      <w:bookmarkStart w:id="980" w:name="_Toc302310771"/>
      <w:bookmarkStart w:id="981" w:name="_Toc302304986"/>
      <w:bookmarkStart w:id="982" w:name="_Toc302304827"/>
      <w:bookmarkStart w:id="983" w:name="_Toc302304667"/>
      <w:bookmarkStart w:id="984" w:name="_Toc313796659"/>
      <w:bookmarkStart w:id="985" w:name="_Toc320796885"/>
      <w:bookmarkEnd w:id="975"/>
      <w:bookmarkEnd w:id="976"/>
      <w:bookmarkEnd w:id="977"/>
      <w:bookmarkEnd w:id="978"/>
      <w:bookmarkEnd w:id="979"/>
      <w:bookmarkEnd w:id="980"/>
      <w:bookmarkEnd w:id="981"/>
      <w:bookmarkEnd w:id="982"/>
      <w:r w:rsidRPr="00391BDC">
        <w:t>More Actions</w:t>
      </w:r>
      <w:bookmarkEnd w:id="983"/>
      <w:bookmarkEnd w:id="984"/>
      <w:bookmarkEnd w:id="985"/>
    </w:p>
    <w:p w:rsidR="00336DEE" w:rsidRPr="00391BDC" w:rsidRDefault="00336DEE" w:rsidP="008F01DA">
      <w:pPr>
        <w:pStyle w:val="Heading4"/>
      </w:pPr>
      <w:bookmarkStart w:id="986" w:name="_Toc302930675"/>
      <w:bookmarkStart w:id="987" w:name="_Toc302930359"/>
      <w:bookmarkStart w:id="988" w:name="_Toc302914950"/>
      <w:bookmarkStart w:id="989" w:name="_Toc302660551"/>
      <w:bookmarkStart w:id="990" w:name="_Toc302310772"/>
      <w:bookmarkStart w:id="991" w:name="_Toc302304987"/>
      <w:bookmarkStart w:id="992" w:name="_Toc302304828"/>
      <w:bookmarkStart w:id="993" w:name="_Toc302304668"/>
      <w:bookmarkEnd w:id="986"/>
      <w:bookmarkEnd w:id="987"/>
      <w:bookmarkEnd w:id="988"/>
      <w:bookmarkEnd w:id="989"/>
      <w:bookmarkEnd w:id="990"/>
      <w:bookmarkEnd w:id="991"/>
      <w:bookmarkEnd w:id="992"/>
      <w:r w:rsidRPr="00391BDC">
        <w:t>Set Access Control</w:t>
      </w:r>
      <w:bookmarkEnd w:id="993"/>
    </w:p>
    <w:p w:rsidR="00336DEE" w:rsidRDefault="00336DEE" w:rsidP="0050202E">
      <w:pPr>
        <w:pStyle w:val="BodyText"/>
      </w:pPr>
      <w:r>
        <w:t>Sets access control for all selected entries (see</w:t>
      </w:r>
      <w:r>
        <w:rPr>
          <w:rStyle w:val="apple-converted-space"/>
          <w:rFonts w:ascii="Georgia" w:hAnsi="Georgia"/>
          <w:color w:val="000000"/>
          <w:sz w:val="27"/>
          <w:szCs w:val="27"/>
        </w:rPr>
        <w:t> </w:t>
      </w:r>
      <w:hyperlink w:anchor="_Managing_Access_Control" w:history="1">
        <w:r w:rsidR="005A5112" w:rsidRPr="005A5112">
          <w:rPr>
            <w:rStyle w:val="Hyperlink"/>
          </w:rPr>
          <w:t>Managing Access Control Profiles</w:t>
        </w:r>
      </w:hyperlink>
      <w:r w:rsidR="005A5112">
        <w:rPr>
          <w:rStyle w:val="Hyperlink"/>
        </w:rPr>
        <w:t xml:space="preserve"> </w:t>
      </w:r>
      <w:r>
        <w:t>for more details).</w:t>
      </w:r>
    </w:p>
    <w:p w:rsidR="00336DEE" w:rsidRPr="00391BDC" w:rsidRDefault="00336DEE" w:rsidP="008F01DA">
      <w:pPr>
        <w:pStyle w:val="Heading4"/>
      </w:pPr>
      <w:bookmarkStart w:id="994" w:name="_Toc302930676"/>
      <w:bookmarkStart w:id="995" w:name="_Toc302930360"/>
      <w:bookmarkStart w:id="996" w:name="_Toc302914951"/>
      <w:bookmarkStart w:id="997" w:name="_Toc302660552"/>
      <w:bookmarkStart w:id="998" w:name="_Toc302310773"/>
      <w:bookmarkStart w:id="999" w:name="_Toc302304988"/>
      <w:bookmarkStart w:id="1000" w:name="_Toc302304829"/>
      <w:bookmarkStart w:id="1001" w:name="_Toc302304669"/>
      <w:bookmarkEnd w:id="994"/>
      <w:bookmarkEnd w:id="995"/>
      <w:bookmarkEnd w:id="996"/>
      <w:bookmarkEnd w:id="997"/>
      <w:bookmarkEnd w:id="998"/>
      <w:bookmarkEnd w:id="999"/>
      <w:bookmarkEnd w:id="1000"/>
      <w:r w:rsidRPr="00391BDC">
        <w:t>Set Scheduling</w:t>
      </w:r>
      <w:bookmarkEnd w:id="1001"/>
    </w:p>
    <w:p w:rsidR="00336DEE" w:rsidRDefault="00012D01">
      <w:r>
        <w:t>S</w:t>
      </w:r>
      <w:r w:rsidR="00336DEE">
        <w:t>ets scheduling for all selected entries (see</w:t>
      </w:r>
      <w:r w:rsidR="00336DEE" w:rsidRPr="0050202E">
        <w:t> </w:t>
      </w:r>
      <w:hyperlink w:anchor="_Content_Scheduling_1" w:history="1">
        <w:r w:rsidRPr="00E31C1F">
          <w:rPr>
            <w:rStyle w:val="Hyperlink"/>
          </w:rPr>
          <w:t>Content Scheduling</w:t>
        </w:r>
      </w:hyperlink>
      <w:r w:rsidR="00336DEE" w:rsidRPr="0050202E">
        <w:t> </w:t>
      </w:r>
      <w:r w:rsidR="00336DEE">
        <w:t>for more details).</w:t>
      </w:r>
    </w:p>
    <w:p w:rsidR="00336DEE" w:rsidRPr="00391BDC" w:rsidRDefault="00336DEE" w:rsidP="008F01DA">
      <w:pPr>
        <w:pStyle w:val="Heading3"/>
      </w:pPr>
      <w:bookmarkStart w:id="1002" w:name="_Toc302932140"/>
      <w:bookmarkStart w:id="1003" w:name="_Toc302930677"/>
      <w:bookmarkStart w:id="1004" w:name="_Toc302930361"/>
      <w:bookmarkStart w:id="1005" w:name="_Toc302914952"/>
      <w:bookmarkStart w:id="1006" w:name="_Toc302660553"/>
      <w:bookmarkStart w:id="1007" w:name="_Toc302310775"/>
      <w:bookmarkStart w:id="1008" w:name="_Toc302304990"/>
      <w:bookmarkStart w:id="1009" w:name="_Toc302304831"/>
      <w:bookmarkStart w:id="1010" w:name="_Toc302304671"/>
      <w:bookmarkStart w:id="1011" w:name="PreviewandEmbed"/>
      <w:bookmarkStart w:id="1012" w:name="_Toc313796660"/>
      <w:bookmarkStart w:id="1013" w:name="_Toc320796886"/>
      <w:bookmarkEnd w:id="1002"/>
      <w:bookmarkEnd w:id="1003"/>
      <w:bookmarkEnd w:id="1004"/>
      <w:bookmarkEnd w:id="1005"/>
      <w:bookmarkEnd w:id="1006"/>
      <w:bookmarkEnd w:id="1007"/>
      <w:bookmarkEnd w:id="1008"/>
      <w:bookmarkEnd w:id="1009"/>
      <w:bookmarkEnd w:id="1010"/>
      <w:r w:rsidRPr="00391BDC">
        <w:t>Preview and Embed</w:t>
      </w:r>
      <w:bookmarkEnd w:id="1011"/>
      <w:bookmarkEnd w:id="1012"/>
      <w:bookmarkEnd w:id="1013"/>
    </w:p>
    <w:p w:rsidR="00336DEE" w:rsidRDefault="00336DEE">
      <w:pPr>
        <w:rPr>
          <w:rStyle w:val="Hyperlink"/>
        </w:rPr>
      </w:pPr>
      <w:r w:rsidRPr="00391BDC">
        <w:rPr>
          <w:rStyle w:val="BodyTextChar"/>
        </w:rPr>
        <w:t xml:space="preserve">To preview and get the embed code for any of the entries on the entries </w:t>
      </w:r>
      <w:r w:rsidR="00123DCF" w:rsidRPr="00391BDC">
        <w:rPr>
          <w:rStyle w:val="BodyTextChar"/>
        </w:rPr>
        <w:t>list;</w:t>
      </w:r>
      <w:r w:rsidRPr="00391BDC">
        <w:rPr>
          <w:rStyle w:val="BodyTextChar"/>
        </w:rPr>
        <w:t xml:space="preserve"> click the "Preview &amp; Embed" link under the Publish column on the main list of entries. In the new window that opens, you can preview the entry and select the player that you would like to use</w:t>
      </w:r>
      <w:r>
        <w:rPr>
          <w:rFonts w:ascii="Georgia" w:hAnsi="Georgia"/>
          <w:color w:val="000000"/>
          <w:sz w:val="27"/>
          <w:szCs w:val="27"/>
        </w:rPr>
        <w:t>.</w:t>
      </w:r>
      <w:r w:rsidR="00012D01">
        <w:rPr>
          <w:rFonts w:ascii="Georgia" w:hAnsi="Georgia"/>
          <w:color w:val="000000"/>
          <w:sz w:val="27"/>
          <w:szCs w:val="27"/>
        </w:rPr>
        <w:t xml:space="preserve"> </w:t>
      </w:r>
      <w:r w:rsidR="00012D01" w:rsidRPr="00391BDC">
        <w:t xml:space="preserve">See </w:t>
      </w:r>
      <w:hyperlink w:anchor="_Embedding_a_Player" w:history="1">
        <w:r w:rsidR="00012D01" w:rsidRPr="00391BDC">
          <w:rPr>
            <w:rStyle w:val="Hyperlink"/>
          </w:rPr>
          <w:t>Embedding a Player on your Site</w:t>
        </w:r>
      </w:hyperlink>
      <w:r w:rsidR="00012D01">
        <w:rPr>
          <w:rStyle w:val="Hyperlink"/>
        </w:rPr>
        <w:t>.</w:t>
      </w:r>
    </w:p>
    <w:p w:rsidR="009F1D6F" w:rsidRDefault="009F1D6F" w:rsidP="008F01DA">
      <w:pPr>
        <w:pStyle w:val="Heading2"/>
        <w:rPr>
          <w:lang w:val="en-US"/>
        </w:rPr>
      </w:pPr>
      <w:bookmarkStart w:id="1014" w:name="_Clipping_and_Trimming"/>
      <w:bookmarkStart w:id="1015" w:name="_Toc313796661"/>
      <w:bookmarkStart w:id="1016" w:name="_Toc320796887"/>
      <w:bookmarkEnd w:id="1014"/>
      <w:r>
        <w:rPr>
          <w:lang w:val="en-US"/>
        </w:rPr>
        <w:t>Clipping and Trimming Media Files</w:t>
      </w:r>
      <w:bookmarkEnd w:id="1015"/>
      <w:bookmarkEnd w:id="1016"/>
    </w:p>
    <w:p w:rsidR="0060143F" w:rsidRPr="00123DCF" w:rsidRDefault="0060143F" w:rsidP="0050202E">
      <w:pPr>
        <w:pStyle w:val="BodyText"/>
        <w:rPr>
          <w:szCs w:val="22"/>
        </w:rPr>
      </w:pPr>
      <w:r w:rsidRPr="00123DCF">
        <w:t>You can create clips from existin</w:t>
      </w:r>
      <w:r w:rsidR="00801506" w:rsidRPr="00123DCF">
        <w:t>g videos, set in and out points</w:t>
      </w:r>
      <w:r w:rsidRPr="00123DCF">
        <w:t xml:space="preserve">. Each clip becomes its own media entry encoded to multiple flavors, and can be downloaded, distributed and played back on any device. You can also </w:t>
      </w:r>
      <w:r w:rsidR="007503E0" w:rsidRPr="00123DCF">
        <w:t>trim the length of a video</w:t>
      </w:r>
      <w:r w:rsidRPr="00123DCF">
        <w:t xml:space="preserve"> directly from within the Kaltura Management Console.</w:t>
      </w:r>
      <w:r w:rsidR="00B850D4">
        <w:t xml:space="preserve"> </w:t>
      </w:r>
      <w:r w:rsidR="00B850D4" w:rsidRPr="00123DCF">
        <w:t>The clipping tool enables you to edit your videos visually or by setting the start time and end time of your clip.</w:t>
      </w:r>
      <w:r w:rsidR="007503E0" w:rsidRPr="00123DCF">
        <w:t xml:space="preserve"> For additional information see</w:t>
      </w:r>
      <w:r w:rsidR="007503E0">
        <w:rPr>
          <w:rStyle w:val="apple-style-span"/>
        </w:rPr>
        <w:t xml:space="preserve"> </w:t>
      </w:r>
      <w:hyperlink r:id="rId153" w:history="1">
        <w:r w:rsidR="00347905" w:rsidRPr="00347905">
          <w:rPr>
            <w:rStyle w:val="Hyperlink"/>
            <w:rFonts w:cs="Arial"/>
          </w:rPr>
          <w:t>Server Side Clipping and Trimming</w:t>
        </w:r>
      </w:hyperlink>
      <w:r w:rsidR="00347905">
        <w:rPr>
          <w:rStyle w:val="apple-style-span"/>
        </w:rPr>
        <w:t>.</w:t>
      </w:r>
    </w:p>
    <w:p w:rsidR="0060143F" w:rsidRPr="0060143F" w:rsidRDefault="0060143F" w:rsidP="0050202E">
      <w:pPr>
        <w:pStyle w:val="BodyText"/>
        <w:rPr>
          <w:lang w:val="en-US"/>
        </w:rPr>
      </w:pPr>
    </w:p>
    <w:p w:rsidR="009F1D6F" w:rsidRPr="00123DCF" w:rsidRDefault="009F1D6F" w:rsidP="0050202E">
      <w:pPr>
        <w:pStyle w:val="BodyText"/>
      </w:pPr>
      <w:r w:rsidRPr="00123DCF">
        <w:t>Clipping</w:t>
      </w:r>
      <w:r w:rsidR="000E367A">
        <w:t xml:space="preserve"> c</w:t>
      </w:r>
      <w:r w:rsidRPr="00123DCF">
        <w:t>reate</w:t>
      </w:r>
      <w:r w:rsidR="007503E0" w:rsidRPr="00123DCF">
        <w:t>s</w:t>
      </w:r>
      <w:r w:rsidRPr="00123DCF">
        <w:t xml:space="preserve"> a new</w:t>
      </w:r>
      <w:r w:rsidR="007503E0" w:rsidRPr="00123DCF">
        <w:t xml:space="preserve"> entry from an existing entry and a</w:t>
      </w:r>
      <w:r w:rsidRPr="00123DCF">
        <w:t>llows you to specify the start</w:t>
      </w:r>
      <w:r w:rsidR="007503E0" w:rsidRPr="00123DCF">
        <w:t xml:space="preserve"> and end time for the new entry. For example you can clip an entry that </w:t>
      </w:r>
      <w:r w:rsidRPr="00123DCF">
        <w:t>c</w:t>
      </w:r>
      <w:r w:rsidR="007503E0" w:rsidRPr="00123DCF">
        <w:t>an be used to create a 2 minute</w:t>
      </w:r>
      <w:r w:rsidRPr="00123DCF">
        <w:t xml:space="preserve"> intro video to a long lecture</w:t>
      </w:r>
      <w:r w:rsidR="007503E0" w:rsidRPr="00123DCF">
        <w:t>, or clip part</w:t>
      </w:r>
      <w:r w:rsidRPr="00123DCF">
        <w:t xml:space="preserve"> </w:t>
      </w:r>
      <w:r w:rsidR="007503E0" w:rsidRPr="00123DCF">
        <w:t>of an entry</w:t>
      </w:r>
      <w:r w:rsidRPr="00123DCF">
        <w:t>,</w:t>
      </w:r>
      <w:r w:rsidR="007503E0" w:rsidRPr="00123DCF">
        <w:t xml:space="preserve"> such as homework assignments. </w:t>
      </w:r>
      <w:r w:rsidRPr="00123DCF">
        <w:t>You can also clip a long lecture to several shorter clips divided by subjects.</w:t>
      </w:r>
      <w:r w:rsidR="007503E0" w:rsidRPr="00123DCF">
        <w:t xml:space="preserve"> The new entry will point to it</w:t>
      </w:r>
      <w:r w:rsidRPr="00123DCF">
        <w:t xml:space="preserve">s source entry so </w:t>
      </w:r>
      <w:r w:rsidR="007503E0" w:rsidRPr="00123DCF">
        <w:t xml:space="preserve">that </w:t>
      </w:r>
      <w:r w:rsidRPr="00123DCF">
        <w:t xml:space="preserve">you can always </w:t>
      </w:r>
      <w:r w:rsidR="007503E0" w:rsidRPr="00123DCF">
        <w:t xml:space="preserve">identify </w:t>
      </w:r>
      <w:r w:rsidRPr="00123DCF">
        <w:t>the source entry for the clip.</w:t>
      </w:r>
      <w:r w:rsidR="00B850D4" w:rsidRPr="00123DCF">
        <w:t xml:space="preserve"> </w:t>
      </w:r>
    </w:p>
    <w:p w:rsidR="007503E0" w:rsidRDefault="000E367A" w:rsidP="0050202E">
      <w:pPr>
        <w:pStyle w:val="BodyText"/>
      </w:pPr>
      <w:r>
        <w:t>Trimming d</w:t>
      </w:r>
      <w:r w:rsidR="007503E0" w:rsidRPr="00123DCF">
        <w:t xml:space="preserve">oes not create a new entry. Sometimes, you may want to trim </w:t>
      </w:r>
      <w:r w:rsidR="00B850D4">
        <w:t xml:space="preserve">the start and/or end of a video </w:t>
      </w:r>
      <w:r w:rsidR="00123DCF" w:rsidRPr="00123DCF">
        <w:t>to remove</w:t>
      </w:r>
      <w:r w:rsidR="007503E0" w:rsidRPr="00123DCF">
        <w:t xml:space="preserve"> redundant parts. Trimming is performed on the source flavor of the entry, modifying that video permanently.</w:t>
      </w:r>
    </w:p>
    <w:p w:rsidR="00BC01A4" w:rsidRPr="0050202E" w:rsidRDefault="00BC01A4">
      <w:pPr>
        <w:pStyle w:val="Procedure"/>
      </w:pPr>
      <w:r w:rsidRPr="0050202E">
        <w:t>To clip a media entry</w:t>
      </w:r>
    </w:p>
    <w:p w:rsidR="00BC01A4" w:rsidRDefault="00BC01A4" w:rsidP="00927D1E">
      <w:pPr>
        <w:pStyle w:val="ListNumber"/>
        <w:numPr>
          <w:ilvl w:val="0"/>
          <w:numId w:val="120"/>
        </w:numPr>
      </w:pPr>
      <w:r>
        <w:t>Select an entry from the Entries Table.</w:t>
      </w:r>
    </w:p>
    <w:p w:rsidR="00BC01A4" w:rsidRDefault="00BC01A4" w:rsidP="00927D1E">
      <w:pPr>
        <w:pStyle w:val="ListNumber"/>
        <w:numPr>
          <w:ilvl w:val="0"/>
          <w:numId w:val="120"/>
        </w:numPr>
      </w:pPr>
      <w:r>
        <w:t>In the Metadata tab, click Clip This.</w:t>
      </w:r>
    </w:p>
    <w:p w:rsidR="00BC01A4" w:rsidRDefault="00BC01A4" w:rsidP="00927D1E">
      <w:pPr>
        <w:pStyle w:val="ListNumber"/>
        <w:numPr>
          <w:ilvl w:val="0"/>
          <w:numId w:val="120"/>
        </w:numPr>
      </w:pPr>
      <w:r>
        <w:t>Select Add New Clip.</w:t>
      </w:r>
    </w:p>
    <w:p w:rsidR="00BC01A4" w:rsidRDefault="00BC01A4" w:rsidP="00927D1E">
      <w:pPr>
        <w:pStyle w:val="ListNumber"/>
        <w:numPr>
          <w:ilvl w:val="0"/>
          <w:numId w:val="120"/>
        </w:numPr>
      </w:pPr>
      <w:r>
        <w:t xml:space="preserve">Press Play and </w:t>
      </w:r>
      <w:r w:rsidR="00314FD2">
        <w:t xml:space="preserve">Click Set IN as </w:t>
      </w:r>
      <w:r>
        <w:t>the s</w:t>
      </w:r>
      <w:r w:rsidR="00314FD2">
        <w:t>tarting point of the video clip or alternatively, select the start time.</w:t>
      </w:r>
    </w:p>
    <w:p w:rsidR="00314FD2" w:rsidRDefault="00314FD2" w:rsidP="00927D1E">
      <w:pPr>
        <w:pStyle w:val="ListNumber"/>
        <w:numPr>
          <w:ilvl w:val="0"/>
          <w:numId w:val="120"/>
        </w:numPr>
      </w:pPr>
      <w:r>
        <w:t>Select Set Out as the end point of the video clip, or alternatively select the end time.</w:t>
      </w:r>
    </w:p>
    <w:p w:rsidR="00314FD2" w:rsidRDefault="00314FD2" w:rsidP="00927D1E">
      <w:pPr>
        <w:pStyle w:val="ListNumber"/>
        <w:numPr>
          <w:ilvl w:val="0"/>
          <w:numId w:val="120"/>
        </w:numPr>
      </w:pPr>
      <w:r>
        <w:t>Provide a New name and Description for the clip (optional)</w:t>
      </w:r>
    </w:p>
    <w:p w:rsidR="00314FD2" w:rsidRDefault="00314FD2">
      <w:pPr>
        <w:pStyle w:val="ListContinue"/>
      </w:pPr>
      <w:r>
        <w:t>The new clip appears in the entries table.</w:t>
      </w:r>
    </w:p>
    <w:p w:rsidR="00314FD2" w:rsidRPr="0050202E" w:rsidRDefault="00314FD2">
      <w:pPr>
        <w:pStyle w:val="Procedure"/>
      </w:pPr>
      <w:r w:rsidRPr="0050202E">
        <w:t>To trim a media entry</w:t>
      </w:r>
    </w:p>
    <w:p w:rsidR="0010274A" w:rsidRDefault="0010274A" w:rsidP="00927D1E">
      <w:pPr>
        <w:pStyle w:val="ListNumber"/>
        <w:numPr>
          <w:ilvl w:val="0"/>
          <w:numId w:val="121"/>
        </w:numPr>
      </w:pPr>
      <w:r>
        <w:t>Select an entry from the Entries Table.</w:t>
      </w:r>
    </w:p>
    <w:p w:rsidR="0010274A" w:rsidRDefault="0010274A" w:rsidP="00356DE8">
      <w:pPr>
        <w:pStyle w:val="ListNumber"/>
      </w:pPr>
      <w:r>
        <w:t>In the Metadata tab, click Trim This.</w:t>
      </w:r>
    </w:p>
    <w:p w:rsidR="0010274A" w:rsidRDefault="0010274A" w:rsidP="00356DE8">
      <w:pPr>
        <w:pStyle w:val="ListNumber"/>
      </w:pPr>
      <w:r>
        <w:t>Select Add New Clip.</w:t>
      </w:r>
    </w:p>
    <w:p w:rsidR="0010274A" w:rsidRPr="00123DCF" w:rsidRDefault="0010274A" w:rsidP="00B850D4">
      <w:pPr>
        <w:pStyle w:val="ListNumber"/>
        <w:rPr>
          <w:rStyle w:val="apple-style-span"/>
        </w:rPr>
      </w:pPr>
      <w:r w:rsidRPr="00123DCF">
        <w:rPr>
          <w:rStyle w:val="apple-style-span"/>
        </w:rPr>
        <w:t xml:space="preserve">Use the </w:t>
      </w:r>
      <w:r w:rsidRPr="00B850D4">
        <w:rPr>
          <w:rStyle w:val="apple-style-span"/>
        </w:rPr>
        <w:t xml:space="preserve">trimming </w:t>
      </w:r>
      <w:r w:rsidRPr="00123DCF">
        <w:rPr>
          <w:rStyle w:val="apple-style-span"/>
        </w:rPr>
        <w:t>timeline or enter exact in and out times.</w:t>
      </w:r>
    </w:p>
    <w:p w:rsidR="0010274A" w:rsidRDefault="0010274A" w:rsidP="00356DE8">
      <w:pPr>
        <w:pStyle w:val="ListNumber"/>
      </w:pPr>
      <w:r>
        <w:t>Press Play and Click Set IN as the starting point of the video clip or alternatively, select the start time.</w:t>
      </w:r>
    </w:p>
    <w:p w:rsidR="0010274A" w:rsidRDefault="0010274A" w:rsidP="00356DE8">
      <w:pPr>
        <w:pStyle w:val="ListNumber"/>
      </w:pPr>
      <w:r>
        <w:t>Select Set Out as the end point of the video clip, or alternatively select the end time.</w:t>
      </w:r>
    </w:p>
    <w:p w:rsidR="00781BE9" w:rsidRPr="00B850D4" w:rsidRDefault="0010274A" w:rsidP="00123DCF">
      <w:pPr>
        <w:pStyle w:val="ListNumber"/>
      </w:pPr>
      <w:r>
        <w:t>Provide a New name and Description for the clip (optional)</w:t>
      </w:r>
    </w:p>
    <w:p w:rsidR="004D5878" w:rsidRDefault="004D5878" w:rsidP="008F01DA">
      <w:pPr>
        <w:pStyle w:val="Heading3"/>
      </w:pPr>
      <w:bookmarkStart w:id="1017" w:name="_Toc313796662"/>
      <w:bookmarkStart w:id="1018" w:name="_Toc320796888"/>
      <w:r>
        <w:t>Troubleshooting Trimming and Clipping</w:t>
      </w:r>
      <w:bookmarkEnd w:id="1017"/>
      <w:bookmarkEnd w:id="1018"/>
    </w:p>
    <w:p w:rsidR="004D5878" w:rsidRDefault="0032500A">
      <w:r>
        <w:t xml:space="preserve">The Trim and Clip feature may be disabled if your transcoding profile does not include the flavor for the file you want to trim or clip. </w:t>
      </w:r>
    </w:p>
    <w:p w:rsidR="004D5878" w:rsidRDefault="0032500A">
      <w:r>
        <w:t>When you upload content, n</w:t>
      </w:r>
      <w:r w:rsidR="004D5878">
        <w:t>ew flavors are created from the Sou</w:t>
      </w:r>
      <w:r>
        <w:t>rce flavor and transcoded to the flavors you define in your Transcoding Settings.</w:t>
      </w:r>
      <w:r w:rsidR="004D5878">
        <w:t xml:space="preserve"> </w:t>
      </w:r>
    </w:p>
    <w:p w:rsidR="004D5878" w:rsidRDefault="004D5878" w:rsidP="008F01DA">
      <w:pPr>
        <w:pStyle w:val="Procedure"/>
      </w:pPr>
      <w:r>
        <w:t>To add the Source flavor to your transcoding profile</w:t>
      </w:r>
    </w:p>
    <w:p w:rsidR="0032500A" w:rsidRDefault="004D5878" w:rsidP="00927D1E">
      <w:pPr>
        <w:pStyle w:val="ListNumber"/>
        <w:numPr>
          <w:ilvl w:val="0"/>
          <w:numId w:val="129"/>
        </w:numPr>
      </w:pPr>
      <w:r>
        <w:t>Go to Settings</w:t>
      </w:r>
      <w:r w:rsidR="0032500A">
        <w:t xml:space="preserve"> tab and</w:t>
      </w:r>
      <w:r w:rsidR="00724813">
        <w:t xml:space="preserve"> s</w:t>
      </w:r>
      <w:r w:rsidR="0032500A">
        <w:t>elect the Transcoding Settings menu.</w:t>
      </w:r>
    </w:p>
    <w:p w:rsidR="00724813" w:rsidRDefault="004D5878" w:rsidP="00927D1E">
      <w:pPr>
        <w:pStyle w:val="ListNumber"/>
        <w:numPr>
          <w:ilvl w:val="0"/>
          <w:numId w:val="129"/>
        </w:numPr>
      </w:pPr>
      <w:r>
        <w:t xml:space="preserve">At the bottom of the </w:t>
      </w:r>
      <w:r w:rsidR="00724813">
        <w:t>page, click Switch to Advanced mode.</w:t>
      </w:r>
    </w:p>
    <w:p w:rsidR="002B153C" w:rsidRDefault="004D5878" w:rsidP="00927D1E">
      <w:pPr>
        <w:pStyle w:val="ListNumber"/>
        <w:numPr>
          <w:ilvl w:val="0"/>
          <w:numId w:val="129"/>
        </w:numPr>
      </w:pPr>
      <w:r>
        <w:t>Click on the name of your default transcoding profile</w:t>
      </w:r>
    </w:p>
    <w:p w:rsidR="007974F1" w:rsidRPr="002B153C" w:rsidRDefault="004D5878" w:rsidP="00927D1E">
      <w:pPr>
        <w:pStyle w:val="ListNumber"/>
        <w:numPr>
          <w:ilvl w:val="0"/>
          <w:numId w:val="129"/>
        </w:numPr>
      </w:pPr>
      <w:r>
        <w:t xml:space="preserve">In the Edit Transcoding profile check the Source flavor </w:t>
      </w:r>
      <w:r w:rsidR="00724813">
        <w:t xml:space="preserve">and </w:t>
      </w:r>
      <w:r w:rsidR="00123DCF">
        <w:t>then Save</w:t>
      </w:r>
      <w:r>
        <w:t xml:space="preserve"> Changes</w:t>
      </w:r>
      <w:r w:rsidR="00724813">
        <w:t>.</w:t>
      </w:r>
      <w:bookmarkStart w:id="1019" w:name="_Choosing_a_Thumbnail"/>
      <w:bookmarkEnd w:id="1019"/>
    </w:p>
    <w:p w:rsidR="00D771CF" w:rsidRDefault="00D771CF" w:rsidP="008F01DA">
      <w:pPr>
        <w:pStyle w:val="Heading2"/>
      </w:pPr>
      <w:bookmarkStart w:id="1020" w:name="_Toc313796663"/>
      <w:bookmarkStart w:id="1021" w:name="_Toc320796889"/>
      <w:r>
        <w:t>Choosing a Thumbnail for your Video</w:t>
      </w:r>
      <w:bookmarkEnd w:id="1020"/>
      <w:bookmarkEnd w:id="1021"/>
    </w:p>
    <w:p w:rsidR="00D771CF" w:rsidRDefault="00D771CF">
      <w:r w:rsidRPr="00E54D7D">
        <w:t>You can select a thumbnail for your video after the file transfer is complete and the file is embedded in your website.</w:t>
      </w:r>
      <w:r>
        <w:t xml:space="preserve"> Thumbnails are configured in the </w:t>
      </w:r>
      <w:r w:rsidRPr="00E54D7D">
        <w:rPr>
          <w:b/>
        </w:rPr>
        <w:t>Thumbnails</w:t>
      </w:r>
      <w:r>
        <w:t xml:space="preserve"> tab in the </w:t>
      </w:r>
      <w:r w:rsidRPr="00E54D7D">
        <w:rPr>
          <w:b/>
        </w:rPr>
        <w:t>Contents</w:t>
      </w:r>
      <w:r>
        <w:t xml:space="preserve"> menu.</w:t>
      </w:r>
      <w:r w:rsidRPr="00E54D7D">
        <w:t xml:space="preserve"> By default, a thumbnail is automatically grabbed from the first frames of the video. You can choose to have multiple thumbnails of different qualities associated with your video, or grab any frame from the video to use as a thumbnail. </w:t>
      </w:r>
    </w:p>
    <w:p w:rsidR="00D771CF" w:rsidRPr="00E54D7D" w:rsidRDefault="00D771CF">
      <w:r w:rsidRPr="00CC3F7D">
        <w:t>You can s</w:t>
      </w:r>
      <w:r w:rsidRPr="00E54D7D">
        <w:t>ea</w:t>
      </w:r>
      <w:r>
        <w:t>r</w:t>
      </w:r>
      <w:r w:rsidRPr="00E54D7D">
        <w:t>ch</w:t>
      </w:r>
      <w:r>
        <w:t xml:space="preserve"> for</w:t>
      </w:r>
      <w:r w:rsidRPr="00E54D7D">
        <w:t xml:space="preserve"> </w:t>
      </w:r>
      <w:r>
        <w:t xml:space="preserve">a </w:t>
      </w:r>
      <w:r w:rsidRPr="00E54D7D">
        <w:t xml:space="preserve">thumbnail and its dimensions, size, distributors and status and perform the following actions: Set as default, Download and Delete. </w:t>
      </w:r>
    </w:p>
    <w:p w:rsidR="00D771CF" w:rsidRPr="00B534D1" w:rsidRDefault="00D771CF" w:rsidP="008F01DA">
      <w:pPr>
        <w:pStyle w:val="Procedure"/>
      </w:pPr>
      <w:r w:rsidRPr="00B534D1">
        <w:t>To edit the thumb</w:t>
      </w:r>
      <w:r>
        <w:t>nails associated with the video</w:t>
      </w:r>
    </w:p>
    <w:p w:rsidR="00D771CF" w:rsidRPr="0083168D" w:rsidRDefault="00D771CF" w:rsidP="00927D1E">
      <w:pPr>
        <w:pStyle w:val="ListNumber"/>
        <w:numPr>
          <w:ilvl w:val="0"/>
          <w:numId w:val="73"/>
        </w:numPr>
      </w:pPr>
      <w:r w:rsidRPr="0083168D">
        <w:t xml:space="preserve">Go to the </w:t>
      </w:r>
      <w:r w:rsidRPr="005C7B20">
        <w:t>Content</w:t>
      </w:r>
      <w:r w:rsidRPr="0083168D">
        <w:t xml:space="preserve"> tab and select the </w:t>
      </w:r>
      <w:r w:rsidRPr="005C7B20">
        <w:t>Manage</w:t>
      </w:r>
      <w:r w:rsidRPr="0083168D">
        <w:t xml:space="preserve"> menu. </w:t>
      </w:r>
    </w:p>
    <w:p w:rsidR="00D771CF" w:rsidRDefault="00D771CF" w:rsidP="00927D1E">
      <w:pPr>
        <w:pStyle w:val="ListNumber"/>
        <w:numPr>
          <w:ilvl w:val="0"/>
          <w:numId w:val="73"/>
        </w:numPr>
      </w:pPr>
      <w:r w:rsidRPr="0083168D">
        <w:t xml:space="preserve">Select an entry and click </w:t>
      </w:r>
      <w:r w:rsidRPr="005C7B20">
        <w:t>Thumbnails</w:t>
      </w:r>
      <w:r w:rsidRPr="0083168D">
        <w:t xml:space="preserve">. </w:t>
      </w:r>
    </w:p>
    <w:p w:rsidR="00D771CF" w:rsidRDefault="00D771CF" w:rsidP="00927D1E">
      <w:pPr>
        <w:pStyle w:val="ListNumber"/>
        <w:numPr>
          <w:ilvl w:val="0"/>
          <w:numId w:val="73"/>
        </w:numPr>
      </w:pPr>
      <w:r w:rsidRPr="0083168D">
        <w:t xml:space="preserve">Select </w:t>
      </w:r>
      <w:r w:rsidRPr="00842D0E">
        <w:t xml:space="preserve">Upload, Grab from Video </w:t>
      </w:r>
      <w:r w:rsidRPr="0083168D">
        <w:t xml:space="preserve">or </w:t>
      </w:r>
      <w:r w:rsidRPr="00842D0E">
        <w:t>New Crop</w:t>
      </w:r>
      <w:r w:rsidRPr="0083168D">
        <w:t>.</w:t>
      </w:r>
      <w:r>
        <w:t xml:space="preserve"> </w:t>
      </w:r>
    </w:p>
    <w:p w:rsidR="00D771CF" w:rsidRDefault="00D771CF" w:rsidP="0050202E">
      <w:pPr>
        <w:pStyle w:val="ListBullet2"/>
      </w:pPr>
      <w:r w:rsidRPr="00014F5C">
        <w:t>Upload</w:t>
      </w:r>
      <w:r w:rsidRPr="00BD44D1">
        <w:t xml:space="preserve"> - uploads an external</w:t>
      </w:r>
      <w:r w:rsidRPr="00A10A58">
        <w:t xml:space="preserve"> image as a thumbnail</w:t>
      </w:r>
      <w:r>
        <w:t xml:space="preserve">. </w:t>
      </w:r>
    </w:p>
    <w:p w:rsidR="00D771CF" w:rsidRPr="00A10A58" w:rsidRDefault="00D771CF" w:rsidP="0050202E">
      <w:pPr>
        <w:pStyle w:val="ListBullet2"/>
      </w:pPr>
      <w:r w:rsidRPr="00842D0E">
        <w:t xml:space="preserve">Select Upload and </w:t>
      </w:r>
      <w:r w:rsidRPr="00D60E4B">
        <w:t>specify</w:t>
      </w:r>
      <w:r>
        <w:t xml:space="preserve"> the file location and name, then</w:t>
      </w:r>
      <w:r w:rsidRPr="00A10A58">
        <w:t xml:space="preserve"> click </w:t>
      </w:r>
      <w:r w:rsidRPr="00BD44D1">
        <w:t>Open</w:t>
      </w:r>
      <w:r w:rsidRPr="00A10A58">
        <w:t>.</w:t>
      </w:r>
    </w:p>
    <w:p w:rsidR="00D771CF" w:rsidRDefault="00D771CF" w:rsidP="0050202E">
      <w:pPr>
        <w:pStyle w:val="ListBullet2"/>
      </w:pPr>
      <w:r w:rsidRPr="00842D0E">
        <w:t>Grab from Video</w:t>
      </w:r>
      <w:r w:rsidRPr="00D60E4B">
        <w:t xml:space="preserve"> -Capture a new thumbnail from the video.</w:t>
      </w:r>
    </w:p>
    <w:p w:rsidR="00D771CF" w:rsidRPr="00A10A58" w:rsidRDefault="00D771CF" w:rsidP="0050202E">
      <w:pPr>
        <w:pStyle w:val="ListContinue2"/>
      </w:pPr>
      <w:r w:rsidRPr="00FD6AC6">
        <w:t>Play the video in the "Grab from Video" window.</w:t>
      </w:r>
      <w:r>
        <w:t xml:space="preserve"> </w:t>
      </w:r>
      <w:r w:rsidRPr="00FD6AC6">
        <w:t xml:space="preserve">Pause on the frame you want to use and click the thumbnail capture icon (camera). </w:t>
      </w:r>
      <w:r w:rsidRPr="00A10A58">
        <w:t>A thumbnail will be captured from the highest quality video</w:t>
      </w:r>
      <w:r>
        <w:t xml:space="preserve"> flavor. Exit to return to the </w:t>
      </w:r>
      <w:r w:rsidRPr="00A10A58">
        <w:t>Thu</w:t>
      </w:r>
      <w:r>
        <w:t>mbnails</w:t>
      </w:r>
      <w:r w:rsidRPr="00A10A58">
        <w:t xml:space="preserve"> tab.</w:t>
      </w:r>
    </w:p>
    <w:p w:rsidR="00D771CF" w:rsidRDefault="00D771CF" w:rsidP="0050202E">
      <w:pPr>
        <w:pStyle w:val="ListBullet2"/>
      </w:pPr>
      <w:r w:rsidRPr="004D6DE1">
        <w:t>New Crop</w:t>
      </w:r>
      <w:r>
        <w:t xml:space="preserve"> - </w:t>
      </w:r>
      <w:r w:rsidRPr="004D6DE1">
        <w:t xml:space="preserve">Modify thumbnail dimensions. </w:t>
      </w:r>
    </w:p>
    <w:p w:rsidR="00D771CF" w:rsidRDefault="00D771CF" w:rsidP="00D771CF">
      <w:pPr>
        <w:pStyle w:val="ListNumber"/>
      </w:pPr>
      <w:r>
        <w:t>S</w:t>
      </w:r>
      <w:r w:rsidRPr="004D6DE1">
        <w:t xml:space="preserve">elect a thumbnail and </w:t>
      </w:r>
      <w:r>
        <w:t>create a thumbnail with a new</w:t>
      </w:r>
      <w:r w:rsidRPr="004D6DE1">
        <w:t xml:space="preserve"> position and size.</w:t>
      </w:r>
    </w:p>
    <w:p w:rsidR="00D771CF" w:rsidRDefault="00D771CF" w:rsidP="00D771CF">
      <w:pPr>
        <w:pStyle w:val="ListNumber"/>
      </w:pPr>
      <w:r w:rsidRPr="004D6DE1">
        <w:t xml:space="preserve">Adjust the display area with the </w:t>
      </w:r>
      <w:r>
        <w:t xml:space="preserve">handles on the image and </w:t>
      </w:r>
      <w:r w:rsidRPr="00D60E4B">
        <w:t>click</w:t>
      </w:r>
      <w:r w:rsidRPr="00BD44D1">
        <w:rPr>
          <w:b/>
        </w:rPr>
        <w:t xml:space="preserve"> </w:t>
      </w:r>
      <w:r w:rsidRPr="00FD6AC6">
        <w:rPr>
          <w:b/>
        </w:rPr>
        <w:t>Generate Thumbnail</w:t>
      </w:r>
      <w:r w:rsidRPr="004D6DE1">
        <w:t xml:space="preserve">. </w:t>
      </w:r>
    </w:p>
    <w:p w:rsidR="00D771CF" w:rsidRPr="004D6DE1" w:rsidRDefault="005A5112">
      <w:pPr>
        <w:pStyle w:val="ListContinue"/>
      </w:pPr>
      <w:r>
        <w:rPr>
          <w:noProof/>
          <w:lang w:val="en-US" w:bidi="he-IL"/>
        </w:rPr>
        <w:drawing>
          <wp:inline distT="0" distB="0" distL="0" distR="0" wp14:anchorId="2F2BF5BC" wp14:editId="447EF8F9">
            <wp:extent cx="5486400" cy="216789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5486400" cy="2167890"/>
                    </a:xfrm>
                    <a:prstGeom prst="rect">
                      <a:avLst/>
                    </a:prstGeom>
                  </pic:spPr>
                </pic:pic>
              </a:graphicData>
            </a:graphic>
          </wp:inline>
        </w:drawing>
      </w:r>
    </w:p>
    <w:p w:rsidR="00E33B7D" w:rsidRDefault="00E33B7D">
      <w:pPr>
        <w:pStyle w:val="ListContinue"/>
      </w:pPr>
    </w:p>
    <w:p w:rsidR="00321350" w:rsidRDefault="00D771CF">
      <w:pPr>
        <w:pStyle w:val="ListContinue"/>
        <w:sectPr w:rsidR="00321350" w:rsidSect="002B153C">
          <w:pgSz w:w="11908" w:h="16833" w:code="9"/>
          <w:pgMar w:top="1440" w:right="1440" w:bottom="1440" w:left="1440" w:header="720" w:footer="720" w:gutter="0"/>
          <w:cols w:space="720"/>
          <w:docGrid w:linePitch="360"/>
        </w:sectPr>
      </w:pPr>
      <w:r w:rsidRPr="004D6DE1">
        <w:t>The default thumbnail is no</w:t>
      </w:r>
      <w:r>
        <w:t>w</w:t>
      </w:r>
      <w:r w:rsidRPr="004D6DE1">
        <w:t xml:space="preserve"> displayed in the</w:t>
      </w:r>
      <w:r>
        <w:t xml:space="preserve"> entries</w:t>
      </w:r>
      <w:r w:rsidRPr="004D6DE1">
        <w:t xml:space="preserve"> list. </w:t>
      </w:r>
    </w:p>
    <w:p w:rsidR="00D771CF" w:rsidRPr="004D6DE1" w:rsidRDefault="00D771CF">
      <w:pPr>
        <w:pStyle w:val="ListContinue"/>
      </w:pPr>
    </w:p>
    <w:p w:rsidR="002B153C" w:rsidRDefault="002B153C" w:rsidP="008077DE">
      <w:pPr>
        <w:pStyle w:val="SuperHeading"/>
        <w:sectPr w:rsidR="002B153C" w:rsidSect="00906A1B">
          <w:type w:val="continuous"/>
          <w:pgSz w:w="11908" w:h="16833" w:code="9"/>
          <w:pgMar w:top="1440" w:right="1440" w:bottom="1440" w:left="1440" w:header="720" w:footer="720" w:gutter="0"/>
          <w:cols w:space="720"/>
          <w:docGrid w:linePitch="360"/>
        </w:sectPr>
      </w:pPr>
      <w:bookmarkStart w:id="1022" w:name="_Creating_Playlists_and"/>
      <w:bookmarkEnd w:id="1022"/>
    </w:p>
    <w:p w:rsidR="008077DE" w:rsidRPr="00FD26C0" w:rsidRDefault="008077DE" w:rsidP="008077DE">
      <w:pPr>
        <w:pStyle w:val="SuperHeading"/>
      </w:pPr>
      <w:r w:rsidRPr="00FD26C0">
        <w:t xml:space="preserve">Chapter </w:t>
      </w:r>
      <w:r w:rsidR="009950C3">
        <w:fldChar w:fldCharType="begin"/>
      </w:r>
      <w:r w:rsidR="009950C3">
        <w:instrText>SEQ "CHAPTER"  \N \* MERGEFORMAT</w:instrText>
      </w:r>
      <w:r w:rsidR="009950C3">
        <w:fldChar w:fldCharType="separate"/>
      </w:r>
      <w:r w:rsidR="005A4EFF">
        <w:rPr>
          <w:noProof/>
        </w:rPr>
        <w:t>13</w:t>
      </w:r>
      <w:r w:rsidR="009950C3">
        <w:rPr>
          <w:noProof/>
        </w:rPr>
        <w:fldChar w:fldCharType="end"/>
      </w:r>
    </w:p>
    <w:p w:rsidR="008077DE" w:rsidRDefault="008077DE" w:rsidP="00B32AE5">
      <w:pPr>
        <w:pStyle w:val="Heading1"/>
        <w:rPr>
          <w:rStyle w:val="Strong"/>
          <w:rFonts w:ascii="Arial" w:hAnsi="Arial"/>
          <w:b/>
          <w:caps/>
          <w:color w:val="00768B"/>
          <w:spacing w:val="40"/>
          <w:sz w:val="32"/>
        </w:rPr>
      </w:pPr>
      <w:bookmarkStart w:id="1023" w:name="_Publishing_to_your"/>
      <w:bookmarkEnd w:id="1023"/>
      <w:r w:rsidRPr="00B32AE5">
        <w:rPr>
          <w:rStyle w:val="Strong"/>
        </w:rPr>
        <w:t>Publishing</w:t>
      </w:r>
      <w:r>
        <w:rPr>
          <w:rStyle w:val="Strong"/>
        </w:rPr>
        <w:t xml:space="preserve"> to your Site </w:t>
      </w:r>
    </w:p>
    <w:p w:rsidR="00801506" w:rsidRDefault="008077DE">
      <w:r>
        <w:fldChar w:fldCharType="begin"/>
      </w:r>
      <w:r>
        <w:instrText xml:space="preserve"> TC "</w:instrText>
      </w:r>
      <w:r w:rsidR="009950C3">
        <w:fldChar w:fldCharType="begin"/>
      </w:r>
      <w:r w:rsidR="009950C3">
        <w:instrText xml:space="preserve"> STYLEREF  SuperHeading  \* MERGEFORMAT </w:instrText>
      </w:r>
      <w:r w:rsidR="009950C3">
        <w:fldChar w:fldCharType="separate"/>
      </w:r>
      <w:bookmarkStart w:id="1024" w:name="_Toc313796664"/>
      <w:bookmarkStart w:id="1025" w:name="_Toc320796890"/>
      <w:r w:rsidR="005A4EFF" w:rsidRPr="005A4EFF">
        <w:rPr>
          <w:noProof/>
          <w:lang w:val="en-GB"/>
        </w:rPr>
        <w:instrText>Chapter 13</w:instrText>
      </w:r>
      <w:r w:rsidR="009950C3">
        <w:rPr>
          <w:noProof/>
          <w:lang w:val="en-GB"/>
        </w:rPr>
        <w:fldChar w:fldCharType="end"/>
      </w:r>
      <w:r>
        <w:rPr>
          <w:lang w:val="en-GB"/>
        </w:rPr>
        <w:instrText xml:space="preserve"> </w:instrText>
      </w:r>
      <w:r>
        <w:rPr>
          <w:lang w:val="en-GB"/>
        </w:rPr>
        <w:fldChar w:fldCharType="begin"/>
      </w:r>
      <w:r>
        <w:rPr>
          <w:lang w:val="en-GB"/>
        </w:rPr>
        <w:instrText xml:space="preserve"> STYLEREF  "Heading 1" </w:instrText>
      </w:r>
      <w:r>
        <w:rPr>
          <w:lang w:val="en-GB"/>
        </w:rPr>
        <w:fldChar w:fldCharType="separate"/>
      </w:r>
      <w:r w:rsidR="005A4EFF">
        <w:rPr>
          <w:noProof/>
          <w:lang w:val="en-GB"/>
        </w:rPr>
        <w:instrText>Publishing to your Site</w:instrText>
      </w:r>
      <w:bookmarkEnd w:id="1024"/>
      <w:bookmarkEnd w:id="1025"/>
      <w:r>
        <w:rPr>
          <w:lang w:val="en-GB"/>
        </w:rPr>
        <w:fldChar w:fldCharType="end"/>
      </w:r>
      <w:r>
        <w:instrText xml:space="preserve">" \f C \l "1" </w:instrText>
      </w:r>
      <w:r>
        <w:fldChar w:fldCharType="end"/>
      </w:r>
      <w:r w:rsidR="00801506">
        <w:t>This</w:t>
      </w:r>
      <w:r w:rsidR="00B32168">
        <w:t xml:space="preserve"> section contains the following topics</w:t>
      </w:r>
      <w:r w:rsidR="00B32AE5">
        <w:t>:</w:t>
      </w:r>
    </w:p>
    <w:p w:rsidR="000E202E" w:rsidRDefault="009950C3" w:rsidP="00FF2599">
      <w:pPr>
        <w:pStyle w:val="ListBullet"/>
        <w:rPr>
          <w:rStyle w:val="Hyperlink"/>
        </w:rPr>
      </w:pPr>
      <w:hyperlink w:anchor="_Embedding_a_Player" w:history="1">
        <w:r w:rsidR="000E202E" w:rsidRPr="000E202E">
          <w:rPr>
            <w:rStyle w:val="Hyperlink"/>
          </w:rPr>
          <w:t>Embedding a Player with a Single Entry on your Site</w:t>
        </w:r>
      </w:hyperlink>
    </w:p>
    <w:p w:rsidR="000E202E" w:rsidRDefault="009950C3" w:rsidP="00FF2599">
      <w:pPr>
        <w:pStyle w:val="ListBullet"/>
        <w:rPr>
          <w:rStyle w:val="Hyperlink"/>
        </w:rPr>
      </w:pPr>
      <w:hyperlink w:anchor="_Embedding_a_Player_1" w:history="1">
        <w:r w:rsidR="000E202E" w:rsidRPr="000E202E">
          <w:rPr>
            <w:rStyle w:val="Hyperlink"/>
          </w:rPr>
          <w:t>Embedding a Player with a Playlist on your Site</w:t>
        </w:r>
      </w:hyperlink>
    </w:p>
    <w:p w:rsidR="00B32AE5" w:rsidRDefault="009950C3" w:rsidP="00FF2599">
      <w:pPr>
        <w:pStyle w:val="ListBullet"/>
        <w:rPr>
          <w:rStyle w:val="Hyperlink"/>
        </w:rPr>
      </w:pPr>
      <w:hyperlink w:anchor="_Adding_the_Flavor" w:history="1">
        <w:r w:rsidR="00B32168" w:rsidRPr="00B32168">
          <w:rPr>
            <w:rStyle w:val="Hyperlink"/>
          </w:rPr>
          <w:t>Adding the Flavor Selector Module</w:t>
        </w:r>
      </w:hyperlink>
    </w:p>
    <w:p w:rsidR="00B32168" w:rsidRPr="00FF2599" w:rsidRDefault="00B32168" w:rsidP="00B32168">
      <w:pPr>
        <w:pStyle w:val="ListBullet"/>
        <w:numPr>
          <w:ilvl w:val="0"/>
          <w:numId w:val="0"/>
        </w:numPr>
        <w:ind w:left="754"/>
        <w:rPr>
          <w:rStyle w:val="Hyperlink"/>
        </w:rPr>
      </w:pPr>
    </w:p>
    <w:p w:rsidR="00764612" w:rsidRDefault="00764612" w:rsidP="008F01DA">
      <w:pPr>
        <w:pStyle w:val="Heading2"/>
      </w:pPr>
      <w:bookmarkStart w:id="1026" w:name="_Embedding_a_Player"/>
      <w:bookmarkStart w:id="1027" w:name="_Toc313796665"/>
      <w:bookmarkStart w:id="1028" w:name="_Toc320796891"/>
      <w:bookmarkEnd w:id="1026"/>
      <w:r w:rsidRPr="00B32AE5">
        <w:t>Emb</w:t>
      </w:r>
      <w:r w:rsidRPr="008900F5">
        <w:t>edding</w:t>
      </w:r>
      <w:r>
        <w:t xml:space="preserve"> a Player </w:t>
      </w:r>
      <w:r w:rsidR="006C5247">
        <w:t xml:space="preserve">with a Single Entry </w:t>
      </w:r>
      <w:r>
        <w:t>on your S</w:t>
      </w:r>
      <w:r w:rsidRPr="00337494">
        <w:t>ite</w:t>
      </w:r>
      <w:bookmarkEnd w:id="1027"/>
      <w:bookmarkEnd w:id="1028"/>
    </w:p>
    <w:p w:rsidR="00801506" w:rsidRPr="00B30AB1" w:rsidRDefault="00801506" w:rsidP="008F01DA">
      <w:pPr>
        <w:pStyle w:val="Procedure"/>
      </w:pPr>
      <w:r>
        <w:t>To embed a player on your site</w:t>
      </w:r>
    </w:p>
    <w:p w:rsidR="00B33664" w:rsidRDefault="00665F16" w:rsidP="00927D1E">
      <w:pPr>
        <w:pStyle w:val="ListNumber"/>
        <w:numPr>
          <w:ilvl w:val="0"/>
          <w:numId w:val="81"/>
        </w:numPr>
      </w:pPr>
      <w:r>
        <w:t xml:space="preserve">Create </w:t>
      </w:r>
      <w:r w:rsidR="00B33664">
        <w:t xml:space="preserve">a Player. See </w:t>
      </w:r>
      <w:hyperlink w:anchor="_Configure_the_Basics" w:history="1">
        <w:r w:rsidR="00B33664" w:rsidRPr="00B33664">
          <w:rPr>
            <w:rStyle w:val="Hyperlink"/>
            <w:rFonts w:cs="Arial"/>
          </w:rPr>
          <w:t>Configuring the Player Basics Settings</w:t>
        </w:r>
      </w:hyperlink>
      <w:r w:rsidR="006C5247">
        <w:t>.</w:t>
      </w:r>
    </w:p>
    <w:p w:rsidR="00B33664" w:rsidRDefault="00B33664" w:rsidP="00927D1E">
      <w:pPr>
        <w:pStyle w:val="ListNumber"/>
        <w:numPr>
          <w:ilvl w:val="0"/>
          <w:numId w:val="81"/>
        </w:numPr>
      </w:pPr>
      <w:r>
        <w:t>Add content</w:t>
      </w:r>
      <w:r w:rsidR="000E202E">
        <w:t xml:space="preserve"> (an entry)</w:t>
      </w:r>
      <w:r>
        <w:t xml:space="preserve"> to the player. See </w:t>
      </w:r>
      <w:hyperlink w:anchor="_Adding_Content_to" w:history="1">
        <w:r w:rsidRPr="00B33664">
          <w:rPr>
            <w:rStyle w:val="Hyperlink"/>
            <w:rFonts w:cs="Arial"/>
          </w:rPr>
          <w:t>Adding Content to a Player</w:t>
        </w:r>
      </w:hyperlink>
      <w:r w:rsidR="006C5247">
        <w:t>.</w:t>
      </w:r>
    </w:p>
    <w:p w:rsidR="00963009" w:rsidRDefault="00963009">
      <w:pPr>
        <w:pStyle w:val="ListContinue"/>
      </w:pPr>
      <w:r>
        <w:t xml:space="preserve">The Entries list from the Content tab Manage menu is displayed. </w:t>
      </w:r>
    </w:p>
    <w:p w:rsidR="009D62F1" w:rsidRDefault="006C5247" w:rsidP="00927D1E">
      <w:pPr>
        <w:pStyle w:val="ListNumber"/>
        <w:numPr>
          <w:ilvl w:val="0"/>
          <w:numId w:val="81"/>
        </w:numPr>
      </w:pPr>
      <w:r>
        <w:t xml:space="preserve">Click </w:t>
      </w:r>
      <w:r w:rsidR="009D62F1">
        <w:t>Preview and Embed</w:t>
      </w:r>
      <w:r>
        <w:t>.</w:t>
      </w:r>
    </w:p>
    <w:p w:rsidR="00BC3FDA" w:rsidRDefault="00BC3FDA">
      <w:pPr>
        <w:pStyle w:val="ListContinue"/>
      </w:pPr>
      <w:r>
        <w:t>The Embedding window is display</w:t>
      </w:r>
      <w:r w:rsidR="00012855">
        <w:t>ed to select the delivery</w:t>
      </w:r>
      <w:r>
        <w:t xml:space="preserve"> options.</w:t>
      </w:r>
    </w:p>
    <w:p w:rsidR="00F03345" w:rsidRDefault="00BC3FDA">
      <w:pPr>
        <w:pStyle w:val="ListContinue"/>
      </w:pPr>
      <w:r>
        <w:rPr>
          <w:noProof/>
          <w:lang w:val="en-US" w:bidi="he-IL"/>
        </w:rPr>
        <w:drawing>
          <wp:inline distT="0" distB="0" distL="0" distR="0" wp14:anchorId="1CEF92F6" wp14:editId="2DE5A40F">
            <wp:extent cx="3762375" cy="480941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_embed_single.png"/>
                    <pic:cNvPicPr/>
                  </pic:nvPicPr>
                  <pic:blipFill>
                    <a:blip r:embed="rId155">
                      <a:extLst>
                        <a:ext uri="{28A0092B-C50C-407E-A947-70E740481C1C}">
                          <a14:useLocalDpi xmlns:a14="http://schemas.microsoft.com/office/drawing/2010/main" val="0"/>
                        </a:ext>
                      </a:extLst>
                    </a:blip>
                    <a:stretch>
                      <a:fillRect/>
                    </a:stretch>
                  </pic:blipFill>
                  <pic:spPr>
                    <a:xfrm>
                      <a:off x="0" y="0"/>
                      <a:ext cx="3763423" cy="4810758"/>
                    </a:xfrm>
                    <a:prstGeom prst="rect">
                      <a:avLst/>
                    </a:prstGeom>
                  </pic:spPr>
                </pic:pic>
              </a:graphicData>
            </a:graphic>
          </wp:inline>
        </w:drawing>
      </w:r>
    </w:p>
    <w:p w:rsidR="00665F16" w:rsidRPr="008F01DA" w:rsidRDefault="00665F16" w:rsidP="00927D1E">
      <w:pPr>
        <w:pStyle w:val="ListNumber"/>
        <w:numPr>
          <w:ilvl w:val="0"/>
          <w:numId w:val="81"/>
        </w:numPr>
        <w:rPr>
          <w:rStyle w:val="Hyperlink"/>
          <w:szCs w:val="20"/>
        </w:rPr>
      </w:pPr>
      <w:r w:rsidRPr="00B850D4">
        <w:t>Select</w:t>
      </w:r>
      <w:r w:rsidRPr="006F17A5">
        <w:t xml:space="preserve"> your preferred play</w:t>
      </w:r>
      <w:r>
        <w:t>er</w:t>
      </w:r>
      <w:r w:rsidRPr="006F17A5">
        <w:t xml:space="preserve"> skin from the drop-</w:t>
      </w:r>
      <w:r w:rsidRPr="00665F16">
        <w:rPr>
          <w:rFonts w:ascii="Calibri" w:hAnsi="Calibri"/>
          <w:sz w:val="24"/>
        </w:rPr>
        <w:t xml:space="preserve">down menu. See </w:t>
      </w:r>
      <w:hyperlink w:anchor="_Configure_the_Player_1" w:history="1">
        <w:r w:rsidRPr="008F01DA">
          <w:rPr>
            <w:rStyle w:val="Hyperlink"/>
          </w:rPr>
          <w:t>Configuring the Player Features</w:t>
        </w:r>
      </w:hyperlink>
      <w:r w:rsidRPr="008F01DA">
        <w:rPr>
          <w:rStyle w:val="Hyperlink"/>
        </w:rPr>
        <w:t>.</w:t>
      </w:r>
    </w:p>
    <w:p w:rsidR="00665F16" w:rsidRDefault="00733094" w:rsidP="00927D1E">
      <w:pPr>
        <w:pStyle w:val="ListNumber"/>
        <w:numPr>
          <w:ilvl w:val="0"/>
          <w:numId w:val="81"/>
        </w:numPr>
      </w:pPr>
      <w:r>
        <w:t xml:space="preserve">Select the Flash Delivery Type. See </w:t>
      </w:r>
      <w:hyperlink w:anchor="_Video_Delivery_Settings" w:history="1">
        <w:r w:rsidRPr="00733094">
          <w:rPr>
            <w:rStyle w:val="Hyperlink"/>
            <w:rFonts w:cs="Arial"/>
          </w:rPr>
          <w:t>Video Delivery Settings</w:t>
        </w:r>
      </w:hyperlink>
      <w:r>
        <w:t>.</w:t>
      </w:r>
    </w:p>
    <w:p w:rsidR="00665F16" w:rsidRPr="00012855" w:rsidRDefault="00665F16" w:rsidP="00927D1E">
      <w:pPr>
        <w:pStyle w:val="ListNumber"/>
        <w:numPr>
          <w:ilvl w:val="0"/>
          <w:numId w:val="81"/>
        </w:numPr>
      </w:pPr>
      <w:r>
        <w:t xml:space="preserve">Check </w:t>
      </w:r>
      <w:r w:rsidRPr="00842D0E">
        <w:t>Support iPhone &amp; iPad</w:t>
      </w:r>
      <w:r>
        <w:t xml:space="preserve"> with HTML5 if applicable. </w:t>
      </w:r>
      <w:r w:rsidRPr="00012855">
        <w:rPr>
          <w:rFonts w:eastAsiaTheme="minorHAnsi"/>
          <w:lang w:val="en-US" w:bidi="he-IL"/>
        </w:rPr>
        <w:t xml:space="preserve">See </w:t>
      </w:r>
      <w:hyperlink w:anchor="_Mobile_Support" w:history="1">
        <w:r w:rsidRPr="00012855">
          <w:rPr>
            <w:rStyle w:val="Hyperlink"/>
            <w:rFonts w:eastAsiaTheme="minorHAnsi" w:cs="Arial"/>
            <w:lang w:val="en-US" w:bidi="he-IL"/>
          </w:rPr>
          <w:t>Mobile Support</w:t>
        </w:r>
      </w:hyperlink>
      <w:r w:rsidRPr="00012855">
        <w:rPr>
          <w:rFonts w:eastAsiaTheme="minorHAnsi"/>
          <w:lang w:val="en-US" w:bidi="he-IL"/>
        </w:rPr>
        <w:t>.</w:t>
      </w:r>
    </w:p>
    <w:p w:rsidR="00665F16" w:rsidRPr="00665F16" w:rsidRDefault="00665F16" w:rsidP="00927D1E">
      <w:pPr>
        <w:pStyle w:val="ListNumber"/>
        <w:numPr>
          <w:ilvl w:val="0"/>
          <w:numId w:val="81"/>
        </w:numPr>
        <w:rPr>
          <w:rFonts w:eastAsiaTheme="minorHAnsi"/>
          <w:lang w:val="en-US" w:bidi="he-IL"/>
        </w:rPr>
      </w:pPr>
      <w:r>
        <w:t xml:space="preserve">Click </w:t>
      </w:r>
      <w:r w:rsidRPr="00842D0E">
        <w:t>Select Code</w:t>
      </w:r>
      <w:r>
        <w:t>.</w:t>
      </w:r>
    </w:p>
    <w:p w:rsidR="00665F16" w:rsidRPr="000E202E" w:rsidRDefault="00665F16" w:rsidP="00927D1E">
      <w:pPr>
        <w:pStyle w:val="ListNumber"/>
        <w:numPr>
          <w:ilvl w:val="0"/>
          <w:numId w:val="81"/>
        </w:numPr>
        <w:rPr>
          <w:rFonts w:eastAsiaTheme="minorHAnsi"/>
          <w:lang w:val="en-US" w:bidi="he-IL"/>
        </w:rPr>
      </w:pPr>
      <w:r w:rsidRPr="00665F16">
        <w:rPr>
          <w:rFonts w:eastAsiaTheme="minorHAnsi"/>
          <w:lang w:val="en-US" w:bidi="he-IL"/>
        </w:rPr>
        <w:t>Click CTRL+C (on a PC) or option+C on a Mac to copy the embed code to your clipboard or</w:t>
      </w:r>
      <w:r w:rsidR="000E202E">
        <w:rPr>
          <w:rFonts w:eastAsiaTheme="minorHAnsi"/>
          <w:lang w:val="en-US" w:bidi="he-IL"/>
        </w:rPr>
        <w:t xml:space="preserve"> </w:t>
      </w:r>
      <w:r>
        <w:t>g</w:t>
      </w:r>
      <w:r w:rsidRPr="002C52AC">
        <w:t xml:space="preserve">rab the </w:t>
      </w:r>
      <w:r w:rsidRPr="00842D0E">
        <w:t>Embed Code</w:t>
      </w:r>
      <w:r w:rsidR="000E202E">
        <w:t>, and add/paste it</w:t>
      </w:r>
      <w:r>
        <w:t xml:space="preserve"> to</w:t>
      </w:r>
      <w:r w:rsidRPr="00D42229">
        <w:t xml:space="preserve"> your website HTML source</w:t>
      </w:r>
      <w:r>
        <w:t>.</w:t>
      </w:r>
    </w:p>
    <w:p w:rsidR="006C5247" w:rsidRDefault="006C5247" w:rsidP="008F01DA">
      <w:pPr>
        <w:pStyle w:val="Heading2"/>
      </w:pPr>
      <w:bookmarkStart w:id="1029" w:name="_Embedding_a_Player_1"/>
      <w:bookmarkStart w:id="1030" w:name="_Toc313796666"/>
      <w:bookmarkStart w:id="1031" w:name="_Toc320796892"/>
      <w:bookmarkEnd w:id="1029"/>
      <w:r w:rsidRPr="00B32AE5">
        <w:t>Emb</w:t>
      </w:r>
      <w:r w:rsidRPr="008900F5">
        <w:t>edding</w:t>
      </w:r>
      <w:r>
        <w:t xml:space="preserve"> a Player with a Playlist on your S</w:t>
      </w:r>
      <w:r w:rsidRPr="00337494">
        <w:t>ite</w:t>
      </w:r>
      <w:bookmarkEnd w:id="1030"/>
      <w:bookmarkEnd w:id="1031"/>
    </w:p>
    <w:p w:rsidR="006C5247" w:rsidRPr="006C5247" w:rsidRDefault="006C5247" w:rsidP="006C5247">
      <w:pPr>
        <w:pStyle w:val="BodyText"/>
      </w:pPr>
      <w:r w:rsidRPr="006C5247">
        <w:t xml:space="preserve">After you've created </w:t>
      </w:r>
      <w:r>
        <w:t xml:space="preserve">a </w:t>
      </w:r>
      <w:r w:rsidRPr="006C5247">
        <w:t xml:space="preserve">playlist, and have assigned </w:t>
      </w:r>
      <w:r>
        <w:t xml:space="preserve">the </w:t>
      </w:r>
      <w:r w:rsidRPr="006C5247">
        <w:t>playlist to a player</w:t>
      </w:r>
      <w:r>
        <w:t>,</w:t>
      </w:r>
      <w:r w:rsidRPr="006C5247">
        <w:t xml:space="preserve"> </w:t>
      </w:r>
      <w:r w:rsidR="000E202E">
        <w:t xml:space="preserve">see </w:t>
      </w:r>
      <w:hyperlink w:anchor="_Customizing_Players_and" w:history="1">
        <w:r w:rsidR="000E202E">
          <w:rPr>
            <w:rStyle w:val="Hyperlink"/>
            <w:rFonts w:cs="Arial"/>
          </w:rPr>
          <w:t xml:space="preserve">Creating </w:t>
        </w:r>
        <w:r w:rsidR="000E202E" w:rsidRPr="009D62F1">
          <w:rPr>
            <w:rStyle w:val="Hyperlink"/>
            <w:rFonts w:cs="Arial"/>
          </w:rPr>
          <w:t>and Customizing Playlists and Players</w:t>
        </w:r>
      </w:hyperlink>
      <w:r w:rsidR="000E202E">
        <w:rPr>
          <w:rStyle w:val="Hyperlink"/>
          <w:rFonts w:cs="Arial"/>
        </w:rPr>
        <w:t xml:space="preserve">, </w:t>
      </w:r>
      <w:r w:rsidRPr="006C5247">
        <w:t>you can publish the player to your site.</w:t>
      </w:r>
    </w:p>
    <w:p w:rsidR="006C5247" w:rsidRPr="006C5247" w:rsidRDefault="006C5247" w:rsidP="008F01DA">
      <w:pPr>
        <w:pStyle w:val="Procedure"/>
      </w:pPr>
      <w:r>
        <w:t>To embed a player with a playlist on your site</w:t>
      </w:r>
    </w:p>
    <w:p w:rsidR="00764612" w:rsidRDefault="000E202E" w:rsidP="00927D1E">
      <w:pPr>
        <w:pStyle w:val="ListNumber"/>
        <w:numPr>
          <w:ilvl w:val="0"/>
          <w:numId w:val="167"/>
        </w:numPr>
      </w:pPr>
      <w:r>
        <w:t>G</w:t>
      </w:r>
      <w:r w:rsidR="009D62F1">
        <w:t xml:space="preserve">o to the </w:t>
      </w:r>
      <w:r w:rsidR="009D62F1" w:rsidRPr="005C7B20">
        <w:t xml:space="preserve">Content </w:t>
      </w:r>
      <w:r w:rsidR="009D62F1">
        <w:t xml:space="preserve">tab and select the </w:t>
      </w:r>
      <w:r w:rsidR="009D62F1" w:rsidRPr="005C7B20">
        <w:t>Playlists</w:t>
      </w:r>
      <w:r w:rsidR="009D62F1">
        <w:t xml:space="preserve"> menu.</w:t>
      </w:r>
    </w:p>
    <w:p w:rsidR="00764612" w:rsidRDefault="00764612" w:rsidP="000E202E">
      <w:pPr>
        <w:pStyle w:val="ListNumber"/>
      </w:pPr>
      <w:r>
        <w:t xml:space="preserve">Locate the playlist you want to </w:t>
      </w:r>
      <w:r w:rsidR="000E202E">
        <w:t xml:space="preserve">publish </w:t>
      </w:r>
      <w:r>
        <w:t xml:space="preserve">on your website and click </w:t>
      </w:r>
      <w:r w:rsidRPr="0083168D">
        <w:t>Preview &amp; Embed</w:t>
      </w:r>
      <w:r>
        <w:t>.</w:t>
      </w:r>
    </w:p>
    <w:p w:rsidR="00012855" w:rsidRDefault="00012855">
      <w:pPr>
        <w:pStyle w:val="ListContinue"/>
      </w:pPr>
      <w:r w:rsidRPr="008631B0">
        <w:rPr>
          <w:noProof/>
          <w:lang w:val="en-US" w:bidi="he-IL"/>
        </w:rPr>
        <mc:AlternateContent>
          <mc:Choice Requires="wps">
            <w:drawing>
              <wp:anchor distT="0" distB="0" distL="114300" distR="114300" simplePos="0" relativeHeight="251712512" behindDoc="0" locked="0" layoutInCell="1" allowOverlap="1" wp14:anchorId="5DD3B23B" wp14:editId="1D697906">
                <wp:simplePos x="0" y="0"/>
                <wp:positionH relativeFrom="column">
                  <wp:posOffset>1186180</wp:posOffset>
                </wp:positionH>
                <wp:positionV relativeFrom="paragraph">
                  <wp:posOffset>123190</wp:posOffset>
                </wp:positionV>
                <wp:extent cx="499745" cy="214630"/>
                <wp:effectExtent l="19050" t="19050" r="14605" b="13970"/>
                <wp:wrapNone/>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745" cy="214630"/>
                        </a:xfrm>
                        <a:prstGeom prst="ellipse">
                          <a:avLst/>
                        </a:prstGeom>
                        <a:noFill/>
                        <a:ln w="28575">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3" o:spid="_x0000_s1026" style="position:absolute;margin-left:93.4pt;margin-top:9.7pt;width:39.35pt;height:16.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" filled="f" strokecolor="#ffc000" strokeweight="2.25pt"/>
            </w:pict>
          </mc:Fallback>
        </mc:AlternateContent>
      </w:r>
      <w:r w:rsidRPr="008631B0">
        <w:rPr>
          <w:rFonts w:ascii="Calibri" w:hAnsi="Calibri"/>
          <w:noProof/>
          <w:lang w:val="en-US" w:bidi="he-IL"/>
        </w:rPr>
        <mc:AlternateContent>
          <mc:Choice Requires="wps">
            <w:drawing>
              <wp:anchor distT="0" distB="0" distL="114300" distR="114300" simplePos="0" relativeHeight="251724800" behindDoc="0" locked="0" layoutInCell="1" allowOverlap="1" wp14:anchorId="72548AC2" wp14:editId="305C1B6E">
                <wp:simplePos x="0" y="0"/>
                <wp:positionH relativeFrom="column">
                  <wp:posOffset>5106670</wp:posOffset>
                </wp:positionH>
                <wp:positionV relativeFrom="paragraph">
                  <wp:posOffset>604520</wp:posOffset>
                </wp:positionV>
                <wp:extent cx="886460" cy="214630"/>
                <wp:effectExtent l="19050" t="19050" r="27940" b="13970"/>
                <wp:wrapNone/>
                <wp:docPr id="65" name="Oval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6460" cy="214630"/>
                        </a:xfrm>
                        <a:prstGeom prst="ellipse">
                          <a:avLst/>
                        </a:prstGeom>
                        <a:noFill/>
                        <a:ln w="28575">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5" o:spid="_x0000_s1026" style="position:absolute;margin-left:402.1pt;margin-top:47.6pt;width:69.8pt;height:16.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" filled="f" strokecolor="#ffc000" strokeweight="2.25pt"/>
            </w:pict>
          </mc:Fallback>
        </mc:AlternateContent>
      </w:r>
      <w:r w:rsidRPr="008631B0">
        <w:rPr>
          <w:rFonts w:ascii="Calibri" w:hAnsi="Calibri"/>
          <w:noProof/>
          <w:lang w:val="en-US" w:bidi="he-IL"/>
        </w:rPr>
        <w:drawing>
          <wp:inline distT="0" distB="0" distL="0" distR="0" wp14:anchorId="58951477" wp14:editId="6A3EFA56">
            <wp:extent cx="5732780" cy="963611"/>
            <wp:effectExtent l="0" t="0" r="1270" b="8255"/>
            <wp:docPr id="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6" cstate="print"/>
                    <a:srcRect/>
                    <a:stretch>
                      <a:fillRect/>
                    </a:stretch>
                  </pic:blipFill>
                  <pic:spPr bwMode="auto">
                    <a:xfrm>
                      <a:off x="0" y="0"/>
                      <a:ext cx="5732780" cy="963611"/>
                    </a:xfrm>
                    <a:prstGeom prst="rect">
                      <a:avLst/>
                    </a:prstGeom>
                    <a:noFill/>
                    <a:ln w="9525">
                      <a:noFill/>
                      <a:miter lim="800000"/>
                      <a:headEnd/>
                      <a:tailEnd/>
                    </a:ln>
                  </pic:spPr>
                </pic:pic>
              </a:graphicData>
            </a:graphic>
          </wp:inline>
        </w:drawing>
      </w:r>
    </w:p>
    <w:p w:rsidR="00012855" w:rsidRDefault="00012855">
      <w:pPr>
        <w:pStyle w:val="ListContinue"/>
      </w:pPr>
      <w:r>
        <w:t>The Embedding window is displayed to select the delivery options.</w:t>
      </w:r>
    </w:p>
    <w:p w:rsidR="00764612" w:rsidRPr="00D42229" w:rsidRDefault="00012855">
      <w:pPr>
        <w:pStyle w:val="ListContinue"/>
      </w:pPr>
      <w:r w:rsidRPr="00842D0E">
        <w:rPr>
          <w:noProof/>
          <w:lang w:val="en-US" w:bidi="he-IL"/>
        </w:rPr>
        <w:drawing>
          <wp:inline distT="0" distB="0" distL="0" distR="0" wp14:anchorId="0D169EAB" wp14:editId="37D1CF67">
            <wp:extent cx="3840480" cy="7488936"/>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list_display.png"/>
                    <pic:cNvPicPr/>
                  </pic:nvPicPr>
                  <pic:blipFill>
                    <a:blip r:embed="rId157">
                      <a:extLst>
                        <a:ext uri="{28A0092B-C50C-407E-A947-70E740481C1C}">
                          <a14:useLocalDpi xmlns:a14="http://schemas.microsoft.com/office/drawing/2010/main" val="0"/>
                        </a:ext>
                      </a:extLst>
                    </a:blip>
                    <a:stretch>
                      <a:fillRect/>
                    </a:stretch>
                  </pic:blipFill>
                  <pic:spPr>
                    <a:xfrm>
                      <a:off x="0" y="0"/>
                      <a:ext cx="3840480" cy="7488936"/>
                    </a:xfrm>
                    <a:prstGeom prst="rect">
                      <a:avLst/>
                    </a:prstGeom>
                  </pic:spPr>
                </pic:pic>
              </a:graphicData>
            </a:graphic>
          </wp:inline>
        </w:drawing>
      </w:r>
    </w:p>
    <w:p w:rsidR="00764612" w:rsidRPr="00665F16" w:rsidRDefault="00764612" w:rsidP="00370C7C">
      <w:pPr>
        <w:pStyle w:val="ListNumber"/>
        <w:rPr>
          <w:szCs w:val="20"/>
        </w:rPr>
      </w:pPr>
      <w:r w:rsidRPr="00B850D4">
        <w:t>Select</w:t>
      </w:r>
      <w:r w:rsidRPr="006F17A5">
        <w:t xml:space="preserve"> your preferred play</w:t>
      </w:r>
      <w:r>
        <w:t>er</w:t>
      </w:r>
      <w:r w:rsidRPr="006F17A5">
        <w:t xml:space="preserve"> skin from the drop-</w:t>
      </w:r>
      <w:r w:rsidRPr="00B850D4">
        <w:rPr>
          <w:rFonts w:ascii="Calibri" w:hAnsi="Calibri"/>
          <w:sz w:val="24"/>
        </w:rPr>
        <w:t>down menu.</w:t>
      </w:r>
      <w:r w:rsidR="00370C7C">
        <w:rPr>
          <w:rFonts w:ascii="Calibri" w:hAnsi="Calibri"/>
          <w:sz w:val="24"/>
        </w:rPr>
        <w:t xml:space="preserve"> See </w:t>
      </w:r>
      <w:hyperlink w:anchor="_Configure_the_Player_1" w:history="1">
        <w:r w:rsidR="00370C7C" w:rsidRPr="00370C7C">
          <w:rPr>
            <w:rStyle w:val="Hyperlink"/>
            <w:rFonts w:ascii="Calibri" w:hAnsi="Calibri" w:cs="Arial"/>
            <w:sz w:val="24"/>
          </w:rPr>
          <w:t>Configuring the Player Features</w:t>
        </w:r>
      </w:hyperlink>
      <w:r w:rsidR="00370C7C">
        <w:rPr>
          <w:rFonts w:ascii="Calibri" w:hAnsi="Calibri"/>
          <w:sz w:val="24"/>
        </w:rPr>
        <w:t>.</w:t>
      </w:r>
    </w:p>
    <w:p w:rsidR="00665F16" w:rsidRDefault="00665F16" w:rsidP="00665F16">
      <w:pPr>
        <w:pStyle w:val="ListNumber"/>
      </w:pPr>
      <w:r>
        <w:t xml:space="preserve">Select the Flash Delivery Type. See </w:t>
      </w:r>
      <w:hyperlink w:anchor="_Flash_Delivery_Type" w:history="1">
        <w:r w:rsidRPr="00723416">
          <w:rPr>
            <w:rStyle w:val="Hyperlink"/>
          </w:rPr>
          <w:t>Flash Delivery Type</w:t>
        </w:r>
      </w:hyperlink>
      <w:r>
        <w:t>.</w:t>
      </w:r>
    </w:p>
    <w:p w:rsidR="00665F16" w:rsidRPr="00012855" w:rsidRDefault="00665F16" w:rsidP="00012855">
      <w:pPr>
        <w:pStyle w:val="ListNumber"/>
      </w:pPr>
      <w:r>
        <w:t xml:space="preserve">Check </w:t>
      </w:r>
      <w:r w:rsidRPr="00842D0E">
        <w:t>Support iPhone &amp; iPad</w:t>
      </w:r>
      <w:r>
        <w:t xml:space="preserve"> with HTML5 if applicable. </w:t>
      </w:r>
      <w:r w:rsidRPr="00012855">
        <w:rPr>
          <w:rFonts w:eastAsiaTheme="minorHAnsi"/>
          <w:lang w:val="en-US" w:bidi="he-IL"/>
        </w:rPr>
        <w:t xml:space="preserve">See </w:t>
      </w:r>
      <w:hyperlink w:anchor="_Mobile_Support" w:history="1">
        <w:r w:rsidRPr="00012855">
          <w:rPr>
            <w:rStyle w:val="Hyperlink"/>
            <w:rFonts w:eastAsiaTheme="minorHAnsi" w:cs="Arial"/>
            <w:lang w:val="en-US" w:bidi="he-IL"/>
          </w:rPr>
          <w:t>Mobile Support</w:t>
        </w:r>
      </w:hyperlink>
      <w:r w:rsidRPr="00012855">
        <w:rPr>
          <w:rFonts w:eastAsiaTheme="minorHAnsi"/>
          <w:lang w:val="en-US" w:bidi="he-IL"/>
        </w:rPr>
        <w:t>.</w:t>
      </w:r>
    </w:p>
    <w:p w:rsidR="00665F16" w:rsidRPr="00665F16" w:rsidRDefault="00665F16" w:rsidP="00665F16">
      <w:pPr>
        <w:pStyle w:val="ListNumber"/>
        <w:rPr>
          <w:rFonts w:eastAsiaTheme="minorHAnsi"/>
          <w:lang w:val="en-US" w:bidi="he-IL"/>
        </w:rPr>
      </w:pPr>
      <w:r>
        <w:t xml:space="preserve">Click </w:t>
      </w:r>
      <w:r w:rsidRPr="00842D0E">
        <w:t>Select Code</w:t>
      </w:r>
      <w:r>
        <w:t>.</w:t>
      </w:r>
    </w:p>
    <w:p w:rsidR="00665F16" w:rsidRPr="00665F16" w:rsidRDefault="00665F16" w:rsidP="00665F16">
      <w:pPr>
        <w:pStyle w:val="ListNumber"/>
        <w:rPr>
          <w:rFonts w:eastAsiaTheme="minorHAnsi"/>
          <w:lang w:val="en-US" w:bidi="he-IL"/>
        </w:rPr>
      </w:pPr>
      <w:r w:rsidRPr="00665F16">
        <w:rPr>
          <w:rFonts w:eastAsiaTheme="minorHAnsi"/>
          <w:lang w:val="en-US" w:bidi="he-IL"/>
        </w:rPr>
        <w:t>Click CTRL+C (on a PC) or option+C on a Mac to copy the embed code to your clipboard or</w:t>
      </w:r>
    </w:p>
    <w:p w:rsidR="00764612" w:rsidRPr="00BC3FDA" w:rsidRDefault="00665F16">
      <w:pPr>
        <w:pStyle w:val="ListContinue"/>
        <w:rPr>
          <w:rFonts w:ascii="Calibri" w:hAnsi="Calibri"/>
        </w:rPr>
      </w:pPr>
      <w:r>
        <w:t>g</w:t>
      </w:r>
      <w:r w:rsidRPr="002C52AC">
        <w:t xml:space="preserve">rab the </w:t>
      </w:r>
      <w:r w:rsidRPr="00842D0E">
        <w:t>Embed Code</w:t>
      </w:r>
      <w:r>
        <w:t xml:space="preserve">, and add/paste </w:t>
      </w:r>
      <w:r w:rsidR="007702A4">
        <w:t>it to</w:t>
      </w:r>
      <w:r w:rsidRPr="00D42229">
        <w:t xml:space="preserve"> your website HTML source</w:t>
      </w:r>
      <w:r>
        <w:t>.</w:t>
      </w:r>
    </w:p>
    <w:p w:rsidR="00546342" w:rsidRDefault="00546342" w:rsidP="008F01DA">
      <w:pPr>
        <w:pStyle w:val="Heading3"/>
      </w:pPr>
      <w:bookmarkStart w:id="1032" w:name="_Video_Delivery_Settings"/>
      <w:bookmarkStart w:id="1033" w:name="_Toc313796667"/>
      <w:bookmarkStart w:id="1034" w:name="_Toc320796893"/>
      <w:bookmarkEnd w:id="1032"/>
      <w:r w:rsidRPr="00A42E4B">
        <w:t>Video Delivery Settings</w:t>
      </w:r>
      <w:bookmarkStart w:id="1035" w:name="Video_delivery_settings_1"/>
      <w:bookmarkEnd w:id="1033"/>
      <w:bookmarkEnd w:id="1034"/>
      <w:bookmarkEnd w:id="1035"/>
    </w:p>
    <w:p w:rsidR="00134A01" w:rsidRDefault="00546342">
      <w:r>
        <w:t>You can c</w:t>
      </w:r>
      <w:r w:rsidRPr="0084270E">
        <w:t xml:space="preserve">hoose </w:t>
      </w:r>
      <w:r w:rsidR="00134A01">
        <w:t xml:space="preserve">between the following </w:t>
      </w:r>
      <w:r w:rsidRPr="0084270E">
        <w:t xml:space="preserve">types of video delivery settings </w:t>
      </w:r>
    </w:p>
    <w:p w:rsidR="00134A01" w:rsidRPr="00134A01" w:rsidRDefault="009950C3" w:rsidP="008F01DA">
      <w:pPr>
        <w:pStyle w:val="ListBullet"/>
        <w:rPr>
          <w:lang w:val="en-US"/>
        </w:rPr>
      </w:pPr>
      <w:hyperlink w:anchor="_HTTP_Progressive_Download" w:history="1">
        <w:r w:rsidR="008900F5" w:rsidRPr="008900F5">
          <w:rPr>
            <w:rStyle w:val="Hyperlink"/>
            <w:rFonts w:cs="Arial"/>
            <w:szCs w:val="20"/>
          </w:rPr>
          <w:t>HTTP Progressive Download Delivery</w:t>
        </w:r>
      </w:hyperlink>
      <w:r w:rsidR="00134A01" w:rsidRPr="00FF2599">
        <w:rPr>
          <w:rStyle w:val="BodyTextChar"/>
        </w:rPr>
        <w:t>–</w:t>
      </w:r>
      <w:r w:rsidR="00134A01" w:rsidRPr="00134A01">
        <w:rPr>
          <w:lang w:val="en-US"/>
        </w:rPr>
        <w:t xml:space="preserve"> Allows </w:t>
      </w:r>
      <w:r w:rsidR="007702A4">
        <w:rPr>
          <w:lang w:val="en-US"/>
        </w:rPr>
        <w:t xml:space="preserve">you </w:t>
      </w:r>
      <w:r w:rsidR="00134A01" w:rsidRPr="00134A01">
        <w:rPr>
          <w:lang w:val="en-US"/>
        </w:rPr>
        <w:t>to pause the video playback and wait for the content to download. Typically used where viewers have very limited bandwidth.</w:t>
      </w:r>
    </w:p>
    <w:p w:rsidR="00134A01" w:rsidRPr="00134A01" w:rsidRDefault="00134A01">
      <w:pPr>
        <w:pStyle w:val="ListBullet"/>
        <w:rPr>
          <w:lang w:val="en-US"/>
        </w:rPr>
      </w:pPr>
      <w:r w:rsidRPr="00134A01">
        <w:rPr>
          <w:rFonts w:ascii="Times New Roman" w:hAnsi="Times New Roman"/>
          <w:sz w:val="14"/>
          <w:szCs w:val="14"/>
          <w:lang w:val="en-US"/>
        </w:rPr>
        <w:t> </w:t>
      </w:r>
      <w:hyperlink w:anchor="_Adaptive_Streaming_RTMP" w:history="1">
        <w:r w:rsidR="008900F5" w:rsidRPr="00FF2599">
          <w:rPr>
            <w:rStyle w:val="Hyperlink"/>
          </w:rPr>
          <w:t>Adaptive Streaming RTMP Delivery with Adaptive Bitrate</w:t>
        </w:r>
      </w:hyperlink>
      <w:r w:rsidRPr="00134A01">
        <w:rPr>
          <w:lang w:val="en-US"/>
        </w:rPr>
        <w:t>– Allows adaptive bit-rate. The player can adjust the video quality on the fly based on network and CPU conditions. Based on RTMP protocol.</w:t>
      </w:r>
    </w:p>
    <w:p w:rsidR="00A159E7" w:rsidRPr="00A159E7" w:rsidRDefault="009950C3" w:rsidP="00A159E7">
      <w:pPr>
        <w:pStyle w:val="ListBullet"/>
      </w:pPr>
      <w:hyperlink w:anchor="_Akamai_HD_Network" w:history="1">
        <w:r w:rsidR="008900F5" w:rsidRPr="008900F5">
          <w:rPr>
            <w:rStyle w:val="Hyperlink"/>
            <w:rFonts w:cs="Arial"/>
            <w:szCs w:val="20"/>
          </w:rPr>
          <w:t>Akamai_HD_Network</w:t>
        </w:r>
      </w:hyperlink>
      <w:r w:rsidR="00134A01" w:rsidRPr="00134A01">
        <w:rPr>
          <w:lang w:val="en-US"/>
        </w:rPr>
        <w:t>– Allows adaptive bit-rate. The player can adjust the video quality on the fly based on network and CPU conditions. Based on Akamai CDN technology.</w:t>
      </w:r>
      <w:r w:rsidR="00A159E7">
        <w:rPr>
          <w:lang w:val="en-US"/>
        </w:rPr>
        <w:t xml:space="preserve"> </w:t>
      </w:r>
    </w:p>
    <w:p w:rsidR="00134A01" w:rsidRPr="007A48A8" w:rsidRDefault="00A159E7">
      <w:pPr>
        <w:pStyle w:val="ListContinue"/>
      </w:pPr>
      <w:r w:rsidRPr="00A159E7">
        <w:rPr>
          <w:lang w:val="en-US"/>
        </w:rPr>
        <w:t xml:space="preserve">This </w:t>
      </w:r>
      <w:r>
        <w:rPr>
          <w:lang w:val="en-US"/>
        </w:rPr>
        <w:t xml:space="preserve">option </w:t>
      </w:r>
      <w:r w:rsidRPr="00A159E7">
        <w:rPr>
          <w:lang w:val="en-US"/>
        </w:rPr>
        <w:t>requires that the CDN associated with your pub</w:t>
      </w:r>
      <w:r>
        <w:rPr>
          <w:lang w:val="en-US"/>
        </w:rPr>
        <w:t xml:space="preserve">lisher account is Akamai which is the </w:t>
      </w:r>
      <w:r w:rsidRPr="00A159E7">
        <w:rPr>
          <w:lang w:val="en-US"/>
        </w:rPr>
        <w:t>default for all Kaltura customers.</w:t>
      </w:r>
    </w:p>
    <w:p w:rsidR="007A48A8" w:rsidRDefault="007A48A8" w:rsidP="007A48A8">
      <w:pPr>
        <w:pStyle w:val="BodyText"/>
      </w:pPr>
      <w:r>
        <w:rPr>
          <w:lang w:val="en-US"/>
        </w:rPr>
        <w:t xml:space="preserve">For more information see </w:t>
      </w:r>
      <w:r w:rsidRPr="007A48A8">
        <w:rPr>
          <w:lang w:val="en-US"/>
        </w:rPr>
        <w:t xml:space="preserve">Best Practices for </w:t>
      </w:r>
      <w:hyperlink r:id="rId158" w:history="1">
        <w:r w:rsidRPr="007A48A8">
          <w:rPr>
            <w:rStyle w:val="Hyperlink"/>
            <w:rFonts w:cs="Arial"/>
            <w:lang w:val="en-US"/>
          </w:rPr>
          <w:t>Multi-Device</w:t>
        </w:r>
        <w:r w:rsidR="002E1E0F">
          <w:rPr>
            <w:rStyle w:val="Hyperlink"/>
            <w:rFonts w:cs="Arial"/>
            <w:lang w:val="en-US"/>
          </w:rPr>
          <w:t xml:space="preserve"> </w:t>
        </w:r>
        <w:r w:rsidRPr="007A48A8">
          <w:rPr>
            <w:rStyle w:val="Hyperlink"/>
            <w:rFonts w:cs="Arial"/>
            <w:lang w:val="en-US"/>
          </w:rPr>
          <w:t>Transcoding.</w:t>
        </w:r>
      </w:hyperlink>
    </w:p>
    <w:p w:rsidR="00546342" w:rsidRDefault="00546342" w:rsidP="008F01DA">
      <w:pPr>
        <w:pStyle w:val="Heading3"/>
      </w:pPr>
      <w:bookmarkStart w:id="1036" w:name="_HTTP_Progressive_Download"/>
      <w:bookmarkStart w:id="1037" w:name="_Toc313796668"/>
      <w:bookmarkStart w:id="1038" w:name="_Toc320796894"/>
      <w:bookmarkEnd w:id="1036"/>
      <w:r>
        <w:t xml:space="preserve">HTTP </w:t>
      </w:r>
      <w:r w:rsidR="00134A01">
        <w:t xml:space="preserve">Progressive Download </w:t>
      </w:r>
      <w:r>
        <w:t>Delivery</w:t>
      </w:r>
      <w:bookmarkStart w:id="1039" w:name="HTTP"/>
      <w:bookmarkEnd w:id="1037"/>
      <w:bookmarkEnd w:id="1038"/>
      <w:bookmarkEnd w:id="1039"/>
    </w:p>
    <w:p w:rsidR="00546342" w:rsidRDefault="00546342">
      <w:r w:rsidRPr="00E2675E">
        <w:t xml:space="preserve">With </w:t>
      </w:r>
      <w:r>
        <w:t xml:space="preserve">HTTP </w:t>
      </w:r>
      <w:r w:rsidRPr="00E2675E">
        <w:t xml:space="preserve">Progressive download, the digital media </w:t>
      </w:r>
      <w:r>
        <w:t>begins downloading and once</w:t>
      </w:r>
      <w:r w:rsidRPr="00E2675E">
        <w:t xml:space="preserve"> a specified amount of data becomes available to the </w:t>
      </w:r>
      <w:r>
        <w:t>video player, the media begins to play while the rest of the data continues to buffer.</w:t>
      </w:r>
    </w:p>
    <w:p w:rsidR="00546342" w:rsidRDefault="00546342" w:rsidP="00733094">
      <w:pPr>
        <w:rPr>
          <w:sz w:val="24"/>
          <w:szCs w:val="24"/>
        </w:rPr>
      </w:pPr>
      <w:r w:rsidRPr="008631B0">
        <w:rPr>
          <w:noProof/>
          <w:lang w:val="en-US" w:bidi="he-IL"/>
        </w:rPr>
        <w:drawing>
          <wp:inline distT="0" distB="0" distL="0" distR="0" wp14:anchorId="070E6EA0" wp14:editId="4FB6992F">
            <wp:extent cx="3901834" cy="4987687"/>
            <wp:effectExtent l="0" t="0" r="3810" b="3810"/>
            <wp:docPr id="1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3901834" cy="4987687"/>
                    </a:xfrm>
                    <a:prstGeom prst="rect">
                      <a:avLst/>
                    </a:prstGeom>
                    <a:noFill/>
                    <a:ln w="9525">
                      <a:noFill/>
                      <a:miter lim="800000"/>
                      <a:headEnd/>
                      <a:tailEnd/>
                    </a:ln>
                  </pic:spPr>
                </pic:pic>
              </a:graphicData>
            </a:graphic>
          </wp:inline>
        </w:drawing>
      </w:r>
    </w:p>
    <w:p w:rsidR="00F160BA" w:rsidRDefault="00F160BA" w:rsidP="008F01DA">
      <w:pPr>
        <w:pStyle w:val="Heading3"/>
      </w:pPr>
      <w:bookmarkStart w:id="1040" w:name="_Adaptive_Streaming_RTMP"/>
      <w:bookmarkStart w:id="1041" w:name="_Toc313796669"/>
      <w:bookmarkStart w:id="1042" w:name="_Toc320796895"/>
      <w:bookmarkEnd w:id="1040"/>
      <w:r>
        <w:t xml:space="preserve">Adaptive Streaming </w:t>
      </w:r>
      <w:r w:rsidRPr="00A42E4B">
        <w:t>RTMP Deli</w:t>
      </w:r>
      <w:r>
        <w:t>very with Adaptive Bitrate</w:t>
      </w:r>
      <w:bookmarkEnd w:id="1041"/>
      <w:bookmarkEnd w:id="1042"/>
    </w:p>
    <w:p w:rsidR="00F160BA" w:rsidRPr="00B57043" w:rsidRDefault="00F160BA" w:rsidP="00AB66B5">
      <w:r w:rsidRPr="00B57043">
        <w:t xml:space="preserve">Adaptive </w:t>
      </w:r>
      <w:r w:rsidR="00AB66B5">
        <w:t xml:space="preserve">Bit Rate (ABR) </w:t>
      </w:r>
      <w:r w:rsidRPr="00B57043">
        <w:t>streaming is a technique of detecting a viewer's bandwidth capabilities in real time, and then adjusting the quality of the video stream accordingly, always delivering the</w:t>
      </w:r>
      <w:r w:rsidR="00AB66B5">
        <w:t xml:space="preserve"> best possible picture quality.</w:t>
      </w:r>
      <w:r w:rsidRPr="00B57043">
        <w:t xml:space="preserve"> </w:t>
      </w:r>
      <w:r w:rsidR="00AB66B5">
        <w:t xml:space="preserve">ABR </w:t>
      </w:r>
      <w:r w:rsidRPr="00B57043">
        <w:t xml:space="preserve">streaming results in less buffering, fast start time and an overall better experience for both high-speed and low-speed connections. </w:t>
      </w:r>
    </w:p>
    <w:p w:rsidR="00F160BA" w:rsidRPr="00B57043" w:rsidRDefault="00F160BA">
      <w:r w:rsidRPr="00B57043">
        <w:t>ABR dynamically shifts bandwidth to higher and lower levels based on availability. For Adaptive Bitrate Streaming to work, a video is first encoded at different bitrates to accommodate varying bandwidth connections. Each bitrate version is sliced up into tiny fragments — typically 2 to 10 seconds. The Kaltura player pulls fragments from the different encodings and inserts them into the stream as bandwidth dictates</w:t>
      </w:r>
      <w:r w:rsidR="00867CE6" w:rsidRPr="00B57043">
        <w:t xml:space="preserve"> resulting </w:t>
      </w:r>
      <w:r w:rsidRPr="00123DCF">
        <w:t>in faster video start times and a continuous, uninterrupted video experience.</w:t>
      </w:r>
    </w:p>
    <w:p w:rsidR="00F160BA" w:rsidRPr="00B57043" w:rsidRDefault="00F160BA">
      <w:r w:rsidRPr="00B57043">
        <w:t>For example, a movie called The “Big Movie”</w:t>
      </w:r>
      <w:r w:rsidR="00B57043" w:rsidRPr="00B57043">
        <w:t xml:space="preserve"> is streaming</w:t>
      </w:r>
      <w:r w:rsidRPr="00B57043">
        <w:t xml:space="preserve">. The end user would view a </w:t>
      </w:r>
      <w:r w:rsidR="00867CE6" w:rsidRPr="00B57043">
        <w:t>smoothly playing video. U</w:t>
      </w:r>
      <w:r w:rsidRPr="00B57043">
        <w:t xml:space="preserve">nknown to </w:t>
      </w:r>
      <w:r w:rsidR="00B57043" w:rsidRPr="00B57043">
        <w:t xml:space="preserve">the user, </w:t>
      </w:r>
      <w:r w:rsidRPr="00B57043">
        <w:t>multiple streams are actually available and may be seamlessly switched to</w:t>
      </w:r>
      <w:r w:rsidR="00B57043" w:rsidRPr="00B57043">
        <w:t>,</w:t>
      </w:r>
      <w:r w:rsidRPr="00B57043">
        <w:t xml:space="preserve"> if their connection drops lower or improves.  The key here is “seamless”. When adaptive</w:t>
      </w:r>
      <w:r w:rsidR="00B57043" w:rsidRPr="00B57043">
        <w:t xml:space="preserve"> bit streaming</w:t>
      </w:r>
      <w:r w:rsidRPr="00B57043">
        <w:t xml:space="preserve"> is done correctly</w:t>
      </w:r>
      <w:r w:rsidR="00B57043" w:rsidRPr="00B57043">
        <w:t>,</w:t>
      </w:r>
      <w:r w:rsidRPr="00B57043">
        <w:t xml:space="preserve"> there should be no interruption of playback. </w:t>
      </w:r>
    </w:p>
    <w:p w:rsidR="00F160BA" w:rsidRPr="00B57043" w:rsidRDefault="00B57043">
      <w:r w:rsidRPr="00B57043">
        <w:t xml:space="preserve">For </w:t>
      </w:r>
      <w:r w:rsidR="00F160BA" w:rsidRPr="00B57043">
        <w:t>The Big Movie</w:t>
      </w:r>
      <w:r w:rsidRPr="00B57043">
        <w:t>,</w:t>
      </w:r>
      <w:r w:rsidR="00F160BA" w:rsidRPr="00B57043">
        <w:t xml:space="preserve"> a player might be serving up the following all at once:</w:t>
      </w:r>
    </w:p>
    <w:p w:rsidR="00F160BA" w:rsidRPr="00B57043" w:rsidRDefault="00F160BA">
      <w:r w:rsidRPr="00B57043">
        <w:t>The Big Movie @ 2612 kbps</w:t>
      </w:r>
    </w:p>
    <w:p w:rsidR="00F160BA" w:rsidRPr="00B57043" w:rsidRDefault="00F160BA">
      <w:r w:rsidRPr="00B57043">
        <w:t>The Big Movie @ 1600 kbps</w:t>
      </w:r>
    </w:p>
    <w:p w:rsidR="00F160BA" w:rsidRPr="00B57043" w:rsidRDefault="00F160BA">
      <w:r w:rsidRPr="00B57043">
        <w:t>The Big Movie @ 1200 kbps</w:t>
      </w:r>
    </w:p>
    <w:p w:rsidR="00F160BA" w:rsidRPr="00B57043" w:rsidRDefault="00F160BA">
      <w:r w:rsidRPr="00B57043">
        <w:t>The Big Movie @ 800 kbps</w:t>
      </w:r>
    </w:p>
    <w:p w:rsidR="00546342" w:rsidRDefault="00F160BA" w:rsidP="00AB66B5">
      <w:r w:rsidRPr="00B57043">
        <w:t xml:space="preserve">USE CASE: If a user’s connection dropped from over 2.5 Mbps </w:t>
      </w:r>
      <w:r w:rsidR="00B57043" w:rsidRPr="00B57043">
        <w:t xml:space="preserve">to </w:t>
      </w:r>
      <w:r w:rsidRPr="00B57043">
        <w:t>1600kbps</w:t>
      </w:r>
      <w:r w:rsidR="00B57043" w:rsidRPr="00B57043">
        <w:t>,</w:t>
      </w:r>
      <w:r w:rsidRPr="00B57043">
        <w:t xml:space="preserve"> the </w:t>
      </w:r>
      <w:r w:rsidR="00B57043" w:rsidRPr="00B57043">
        <w:t xml:space="preserve">Kaltura </w:t>
      </w:r>
      <w:r w:rsidRPr="00B57043">
        <w:t xml:space="preserve">player would switch, again seamlessly, from the 2612 bit rate down to the 1600. Often the </w:t>
      </w:r>
      <w:r w:rsidR="00B57043" w:rsidRPr="00B57043">
        <w:t xml:space="preserve">Kaltura </w:t>
      </w:r>
      <w:r w:rsidRPr="00B57043">
        <w:t xml:space="preserve">player is designed to </w:t>
      </w:r>
      <w:r w:rsidR="00B57043">
        <w:t xml:space="preserve">begin </w:t>
      </w:r>
      <w:r w:rsidR="00B57043" w:rsidRPr="00B57043">
        <w:t xml:space="preserve">playing using </w:t>
      </w:r>
      <w:r w:rsidRPr="00B57043">
        <w:t xml:space="preserve">the lowest possible bit rate so that playback starts immediately. </w:t>
      </w:r>
      <w:r w:rsidR="00B57043" w:rsidRPr="00B57043">
        <w:t xml:space="preserve">For </w:t>
      </w:r>
      <w:r w:rsidRPr="00B57043">
        <w:t>this example</w:t>
      </w:r>
      <w:r w:rsidR="00B57043" w:rsidRPr="00B57043">
        <w:t>,</w:t>
      </w:r>
      <w:r w:rsidRPr="00B57043">
        <w:t xml:space="preserve"> the 800 kbps stream might be served up first and then as the </w:t>
      </w:r>
      <w:r w:rsidR="00B57043" w:rsidRPr="00B57043">
        <w:t xml:space="preserve">Kaltura </w:t>
      </w:r>
      <w:r w:rsidRPr="00B57043">
        <w:t>player realizes that the user can handle a higher bitrate</w:t>
      </w:r>
      <w:r w:rsidR="00B57043" w:rsidRPr="00B57043">
        <w:t xml:space="preserve">, the streaming rate </w:t>
      </w:r>
      <w:r w:rsidRPr="00B57043">
        <w:t xml:space="preserve">would then </w:t>
      </w:r>
      <w:r w:rsidR="00B57043" w:rsidRPr="00B57043">
        <w:t xml:space="preserve">be </w:t>
      </w:r>
      <w:r w:rsidRPr="00B57043">
        <w:t>switch</w:t>
      </w:r>
      <w:r w:rsidR="00B57043" w:rsidRPr="00B57043">
        <w:t>ed</w:t>
      </w:r>
      <w:r w:rsidRPr="00B57043">
        <w:t xml:space="preserve"> up</w:t>
      </w:r>
      <w:r w:rsidR="00B57043" w:rsidRPr="00B57043">
        <w:t xml:space="preserve"> higher</w:t>
      </w:r>
      <w:r w:rsidR="00AB66B5">
        <w:t xml:space="preserve">. </w:t>
      </w:r>
    </w:p>
    <w:p w:rsidR="00F333DA" w:rsidRPr="001F185A" w:rsidRDefault="00F333DA" w:rsidP="00AB66B5">
      <w:r>
        <w:rPr>
          <w:noProof/>
          <w:lang w:val="en-US" w:bidi="he-IL"/>
        </w:rPr>
        <w:drawing>
          <wp:inline distT="0" distB="0" distL="0" distR="0" wp14:anchorId="2B1F8E98" wp14:editId="74AE33FC">
            <wp:extent cx="3977796" cy="5157216"/>
            <wp:effectExtent l="0" t="0" r="381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_embed_rtmp.png"/>
                    <pic:cNvPicPr/>
                  </pic:nvPicPr>
                  <pic:blipFill>
                    <a:blip r:embed="rId159">
                      <a:extLst>
                        <a:ext uri="{28A0092B-C50C-407E-A947-70E740481C1C}">
                          <a14:useLocalDpi xmlns:a14="http://schemas.microsoft.com/office/drawing/2010/main" val="0"/>
                        </a:ext>
                      </a:extLst>
                    </a:blip>
                    <a:stretch>
                      <a:fillRect/>
                    </a:stretch>
                  </pic:blipFill>
                  <pic:spPr>
                    <a:xfrm>
                      <a:off x="0" y="0"/>
                      <a:ext cx="3977796" cy="5157216"/>
                    </a:xfrm>
                    <a:prstGeom prst="rect">
                      <a:avLst/>
                    </a:prstGeom>
                  </pic:spPr>
                </pic:pic>
              </a:graphicData>
            </a:graphic>
          </wp:inline>
        </w:drawing>
      </w:r>
    </w:p>
    <w:p w:rsidR="00546342" w:rsidRDefault="00134A01" w:rsidP="008F01DA">
      <w:pPr>
        <w:pStyle w:val="Heading3"/>
        <w:rPr>
          <w:lang w:val="en-US"/>
        </w:rPr>
      </w:pPr>
      <w:bookmarkStart w:id="1043" w:name="_Akamai_HD_Network"/>
      <w:bookmarkStart w:id="1044" w:name="_Toc313796670"/>
      <w:bookmarkStart w:id="1045" w:name="_Toc320796896"/>
      <w:bookmarkEnd w:id="1043"/>
      <w:r w:rsidRPr="00134A01">
        <w:rPr>
          <w:lang w:val="en-US"/>
        </w:rPr>
        <w:t>Akamai HD Network – Allows adaptive bit-rate</w:t>
      </w:r>
      <w:bookmarkEnd w:id="1044"/>
      <w:bookmarkEnd w:id="1045"/>
    </w:p>
    <w:p w:rsidR="0077679A" w:rsidRPr="0077679A" w:rsidRDefault="0077679A" w:rsidP="000E202E">
      <w:pPr>
        <w:pStyle w:val="BodyText"/>
        <w:rPr>
          <w:rStyle w:val="BodyTextChar"/>
        </w:rPr>
      </w:pPr>
      <w:r w:rsidRPr="0077679A">
        <w:rPr>
          <w:rStyle w:val="BodyTextChar"/>
        </w:rPr>
        <w:t>Akamai's advanced adaptive bitrate streaming technology intelligently adjusts the bit rate of a video stream to ensure the optimum playback quality based on changing bandwidth conditions.</w:t>
      </w:r>
      <w:r w:rsidR="00DB42E3">
        <w:rPr>
          <w:rStyle w:val="BodyTextChar"/>
        </w:rPr>
        <w:t xml:space="preserve"> It also allows for flavor switching without the loss of content. </w:t>
      </w:r>
      <w:r w:rsidR="00002656">
        <w:t xml:space="preserve">You </w:t>
      </w:r>
      <w:r w:rsidR="00002656" w:rsidRPr="00123DCF">
        <w:rPr>
          <w:rStyle w:val="BodyTextChar"/>
        </w:rPr>
        <w:t>can send streaming video over HTTP from an ordinary web server for playback on iPhone and iPad, or other devices, such as desktop computers, without the limitations of Progressive Downloads. </w:t>
      </w:r>
      <w:r w:rsidR="00002656" w:rsidRPr="00123DCF">
        <w:rPr>
          <w:rStyle w:val="BodyTextChar"/>
        </w:rPr>
        <w:br/>
      </w:r>
      <w:r w:rsidR="00002656" w:rsidRPr="00123DCF">
        <w:rPr>
          <w:rStyle w:val="BodyTextChar"/>
        </w:rPr>
        <w:br/>
        <w:t xml:space="preserve">The </w:t>
      </w:r>
      <w:r w:rsidR="00C81D04" w:rsidRPr="00CD0933">
        <w:rPr>
          <w:rStyle w:val="BodyTextChar"/>
        </w:rPr>
        <w:t xml:space="preserve">Akamai HD </w:t>
      </w:r>
      <w:r w:rsidR="00002656" w:rsidRPr="00123DCF">
        <w:rPr>
          <w:rStyle w:val="BodyTextChar"/>
        </w:rPr>
        <w:t xml:space="preserve">streaming protocol supports Multiple Bitrates and adaptively switches to the optimal bit-rate based on network conditions for a smooth quality playback experience. </w:t>
      </w:r>
      <w:r w:rsidR="00F333DA">
        <w:rPr>
          <w:rStyle w:val="BodyTextChar"/>
        </w:rPr>
        <w:t>An optional feature with this selecte</w:t>
      </w:r>
      <w:r>
        <w:rPr>
          <w:rStyle w:val="BodyTextChar"/>
        </w:rPr>
        <w:t xml:space="preserve">d delivery </w:t>
      </w:r>
      <w:r w:rsidR="00F333DA">
        <w:rPr>
          <w:rStyle w:val="BodyTextChar"/>
        </w:rPr>
        <w:t>setting is that the</w:t>
      </w:r>
      <w:r w:rsidR="00002656" w:rsidRPr="00123DCF">
        <w:rPr>
          <w:rStyle w:val="BodyTextChar"/>
        </w:rPr>
        <w:t xml:space="preserve"> implementation also provides for media encryption and user authentication over HTTPS, allowing publishers to protect their work</w:t>
      </w:r>
      <w:r w:rsidR="00C81D04">
        <w:rPr>
          <w:rStyle w:val="BodyTextChar"/>
        </w:rPr>
        <w:t>.</w:t>
      </w:r>
      <w:r w:rsidR="000E202E">
        <w:rPr>
          <w:color w:val="FFFFFF"/>
          <w:sz w:val="17"/>
          <w:szCs w:val="17"/>
        </w:rPr>
        <w:br/>
      </w:r>
      <w:r w:rsidRPr="0077679A">
        <w:rPr>
          <w:rStyle w:val="BodyTextChar"/>
        </w:rPr>
        <w:br/>
        <w:t>The Akamai HD Netwo</w:t>
      </w:r>
      <w:r>
        <w:rPr>
          <w:rStyle w:val="BodyTextChar"/>
        </w:rPr>
        <w:t xml:space="preserve">rk is designed and optimized </w:t>
      </w:r>
      <w:r w:rsidRPr="0077679A">
        <w:rPr>
          <w:rStyle w:val="BodyTextChar"/>
        </w:rPr>
        <w:t>for large-scale broadcasters and film distributors to increase audience engagement and expand revenues by complementing traditional mediums such as TV and DVD with the Internet.</w:t>
      </w:r>
    </w:p>
    <w:p w:rsidR="00546342" w:rsidRDefault="00546342" w:rsidP="008F01DA">
      <w:pPr>
        <w:pStyle w:val="Heading2"/>
      </w:pPr>
      <w:bookmarkStart w:id="1046" w:name="_Adding_the_Flavor"/>
      <w:bookmarkStart w:id="1047" w:name="_Toc313796671"/>
      <w:bookmarkStart w:id="1048" w:name="_Toc320796897"/>
      <w:bookmarkEnd w:id="1046"/>
      <w:r w:rsidRPr="00A42E4B">
        <w:t xml:space="preserve">Adding </w:t>
      </w:r>
      <w:r>
        <w:t>the Flavor Selector Module</w:t>
      </w:r>
      <w:bookmarkStart w:id="1049" w:name="flavor"/>
      <w:bookmarkEnd w:id="1047"/>
      <w:bookmarkEnd w:id="1048"/>
      <w:bookmarkEnd w:id="1049"/>
    </w:p>
    <w:p w:rsidR="00546342" w:rsidRPr="009B4CD3" w:rsidRDefault="00546342" w:rsidP="009A6FEA">
      <w:r w:rsidRPr="00836FF2">
        <w:t xml:space="preserve">Any entry is available in various transcoding flavors. </w:t>
      </w:r>
      <w:r>
        <w:t xml:space="preserve">The flavor selector module allows </w:t>
      </w:r>
      <w:r w:rsidR="009A6FEA">
        <w:t xml:space="preserve">you </w:t>
      </w:r>
      <w:r>
        <w:t>to manually select the video flavor</w:t>
      </w:r>
      <w:r w:rsidR="009A6FEA">
        <w:t xml:space="preserve"> you want</w:t>
      </w:r>
      <w:r>
        <w:t xml:space="preserve"> to watch, based on </w:t>
      </w:r>
      <w:r w:rsidR="009A6FEA">
        <w:t xml:space="preserve">your </w:t>
      </w:r>
      <w:r>
        <w:t xml:space="preserve">preferences. </w:t>
      </w:r>
      <w:r>
        <w:br/>
        <w:t>Note: If you are broadcasting with Adaptive RTMP then the flavor selector will be set to “auto”.</w:t>
      </w:r>
    </w:p>
    <w:p w:rsidR="00546342" w:rsidRPr="005A5112" w:rsidRDefault="00546342" w:rsidP="008F01DA">
      <w:pPr>
        <w:pStyle w:val="Procedure"/>
      </w:pPr>
      <w:r w:rsidRPr="005A5112">
        <w:t>To add the flavor’s selector module</w:t>
      </w:r>
    </w:p>
    <w:p w:rsidR="00E23F8A" w:rsidRDefault="00E23F8A" w:rsidP="00927D1E">
      <w:pPr>
        <w:pStyle w:val="ListNumber"/>
        <w:numPr>
          <w:ilvl w:val="0"/>
          <w:numId w:val="113"/>
        </w:numPr>
      </w:pPr>
      <w:r w:rsidRPr="00B0268F">
        <w:t>Go to Studio tab and create a new player or edit an existing one.</w:t>
      </w:r>
    </w:p>
    <w:p w:rsidR="00546342" w:rsidRPr="00E23F8A" w:rsidRDefault="00546342" w:rsidP="00086B43">
      <w:pPr>
        <w:pStyle w:val="ListNumber"/>
      </w:pPr>
      <w:r w:rsidRPr="00E23F8A">
        <w:t>In the Features tab, go to the Features List and click Controls.</w:t>
      </w:r>
    </w:p>
    <w:p w:rsidR="00546342" w:rsidRDefault="00546342" w:rsidP="00086B43">
      <w:pPr>
        <w:pStyle w:val="ListNumber"/>
      </w:pPr>
      <w:r w:rsidRPr="00E23F8A">
        <w:t xml:space="preserve">Check Flavor Selector. </w:t>
      </w:r>
    </w:p>
    <w:p w:rsidR="009A6FEA" w:rsidRPr="00E23F8A" w:rsidRDefault="009A6FEA" w:rsidP="00086B43">
      <w:pPr>
        <w:pStyle w:val="ListNumber"/>
      </w:pPr>
      <w:r>
        <w:t>Select Options (optional) to configure display options.</w:t>
      </w:r>
    </w:p>
    <w:p w:rsidR="00546342" w:rsidRPr="001336C0" w:rsidRDefault="009A6FEA" w:rsidP="00123DCF">
      <w:pPr>
        <w:pStyle w:val="ListNumber"/>
        <w:rPr>
          <w:rFonts w:ascii="Calibri" w:hAnsi="Calibri"/>
          <w:sz w:val="24"/>
          <w:szCs w:val="24"/>
        </w:rPr>
      </w:pPr>
      <w:r>
        <w:t xml:space="preserve">Click </w:t>
      </w:r>
      <w:r w:rsidR="00546342" w:rsidRPr="00E23F8A">
        <w:t>Preview</w:t>
      </w:r>
      <w:r>
        <w:t xml:space="preserve"> to view</w:t>
      </w:r>
      <w:r w:rsidR="00546342" w:rsidRPr="00E23F8A">
        <w:t xml:space="preserve"> your selection and click Save Changes to complete the process.</w:t>
      </w:r>
    </w:p>
    <w:p w:rsidR="00546342" w:rsidRPr="001336C0" w:rsidRDefault="001336C0">
      <w:pPr>
        <w:pStyle w:val="ListContinue"/>
      </w:pPr>
      <w:r w:rsidRPr="008631B0">
        <w:rPr>
          <w:noProof/>
          <w:lang w:val="en-US" w:bidi="he-IL"/>
        </w:rPr>
        <mc:AlternateContent>
          <mc:Choice Requires="wps">
            <w:drawing>
              <wp:anchor distT="4294967295" distB="4294967295" distL="114300" distR="114300" simplePos="0" relativeHeight="251823104" behindDoc="0" locked="0" layoutInCell="1" allowOverlap="1" wp14:anchorId="5A0D316C" wp14:editId="472DE535">
                <wp:simplePos x="0" y="0"/>
                <wp:positionH relativeFrom="column">
                  <wp:posOffset>4562475</wp:posOffset>
                </wp:positionH>
                <wp:positionV relativeFrom="paragraph">
                  <wp:posOffset>2795905</wp:posOffset>
                </wp:positionV>
                <wp:extent cx="466725" cy="238125"/>
                <wp:effectExtent l="19050" t="19050" r="66675" b="47625"/>
                <wp:wrapNone/>
                <wp:docPr id="82" name="Straight Arrow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238125"/>
                        </a:xfrm>
                        <a:prstGeom prst="straightConnector1">
                          <a:avLst/>
                        </a:prstGeom>
                        <a:noFill/>
                        <a:ln w="28575">
                          <a:solidFill>
                            <a:srgbClr val="FFC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2" o:spid="_x0000_s1026" type="#_x0000_t32" style="position:absolute;margin-left:359.25pt;margin-top:220.15pt;width:36.75pt;height:18.75pt;z-index:2518231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" strokecolor="#ffc000" strokeweight="2.25pt">
                <v:stroke endarrow="block"/>
              </v:shape>
            </w:pict>
          </mc:Fallback>
        </mc:AlternateContent>
      </w:r>
      <w:r w:rsidRPr="008631B0">
        <w:rPr>
          <w:noProof/>
          <w:lang w:val="en-US" w:bidi="he-IL"/>
        </w:rPr>
        <mc:AlternateContent>
          <mc:Choice Requires="wps">
            <w:drawing>
              <wp:anchor distT="4294967295" distB="4294967295" distL="114300" distR="114300" simplePos="0" relativeHeight="251761664" behindDoc="0" locked="0" layoutInCell="1" allowOverlap="1" wp14:anchorId="46BF0E73" wp14:editId="2A9A36B5">
                <wp:simplePos x="0" y="0"/>
                <wp:positionH relativeFrom="column">
                  <wp:posOffset>908685</wp:posOffset>
                </wp:positionH>
                <wp:positionV relativeFrom="paragraph">
                  <wp:posOffset>1115060</wp:posOffset>
                </wp:positionV>
                <wp:extent cx="466725" cy="0"/>
                <wp:effectExtent l="0" t="95250" r="0" b="95250"/>
                <wp:wrapNone/>
                <wp:docPr id="197" name="Straight Arrow Connector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0"/>
                        </a:xfrm>
                        <a:prstGeom prst="straightConnector1">
                          <a:avLst/>
                        </a:prstGeom>
                        <a:noFill/>
                        <a:ln w="28575">
                          <a:solidFill>
                            <a:srgbClr val="FFC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97" o:spid="_x0000_s1026" type="#_x0000_t32" style="position:absolute;margin-left:71.55pt;margin-top:87.8pt;width:36.75pt;height:0;z-index:2517616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" strokecolor="#ffc000" strokeweight="2.25pt">
                <v:stroke endarrow="block"/>
              </v:shape>
            </w:pict>
          </mc:Fallback>
        </mc:AlternateContent>
      </w:r>
      <w:r w:rsidRPr="008631B0">
        <w:rPr>
          <w:noProof/>
          <w:lang w:val="en-US" w:bidi="he-IL"/>
        </w:rPr>
        <w:drawing>
          <wp:inline distT="0" distB="0" distL="0" distR="0" wp14:anchorId="79318AED" wp14:editId="7CABA9BE">
            <wp:extent cx="5732780" cy="3596462"/>
            <wp:effectExtent l="0" t="0" r="127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vor_selector.png"/>
                    <pic:cNvPicPr/>
                  </pic:nvPicPr>
                  <pic:blipFill>
                    <a:blip r:embed="rId160">
                      <a:extLst>
                        <a:ext uri="{28A0092B-C50C-407E-A947-70E740481C1C}">
                          <a14:useLocalDpi xmlns:a14="http://schemas.microsoft.com/office/drawing/2010/main" val="0"/>
                        </a:ext>
                      </a:extLst>
                    </a:blip>
                    <a:stretch>
                      <a:fillRect/>
                    </a:stretch>
                  </pic:blipFill>
                  <pic:spPr>
                    <a:xfrm>
                      <a:off x="0" y="0"/>
                      <a:ext cx="5732780" cy="3596462"/>
                    </a:xfrm>
                    <a:prstGeom prst="rect">
                      <a:avLst/>
                    </a:prstGeom>
                  </pic:spPr>
                </pic:pic>
              </a:graphicData>
            </a:graphic>
          </wp:inline>
        </w:drawing>
      </w:r>
    </w:p>
    <w:p w:rsidR="00764612" w:rsidRDefault="00764612" w:rsidP="008F01DA">
      <w:pPr>
        <w:pStyle w:val="Heading3"/>
        <w:rPr>
          <w:rStyle w:val="Heading3Char"/>
        </w:rPr>
      </w:pPr>
      <w:bookmarkStart w:id="1050" w:name="_Mobile_Support"/>
      <w:bookmarkStart w:id="1051" w:name="_Toc313796672"/>
      <w:bookmarkStart w:id="1052" w:name="_Toc320796898"/>
      <w:bookmarkEnd w:id="1050"/>
      <w:r w:rsidRPr="00842D0E">
        <w:rPr>
          <w:rStyle w:val="Heading3Char"/>
        </w:rPr>
        <w:t xml:space="preserve">Mobile </w:t>
      </w:r>
      <w:r w:rsidR="00E23F8A">
        <w:rPr>
          <w:rStyle w:val="Heading3Char"/>
        </w:rPr>
        <w:t>S</w:t>
      </w:r>
      <w:r w:rsidRPr="00842D0E">
        <w:rPr>
          <w:rStyle w:val="Heading3Char"/>
        </w:rPr>
        <w:t>upport</w:t>
      </w:r>
      <w:bookmarkEnd w:id="1051"/>
      <w:bookmarkEnd w:id="1052"/>
    </w:p>
    <w:p w:rsidR="00906A1B" w:rsidRDefault="002C4358" w:rsidP="00011FA6">
      <w:pPr>
        <w:pStyle w:val="BodyText"/>
        <w:rPr>
          <w:rFonts w:eastAsiaTheme="minorHAnsi"/>
          <w:lang w:val="en-US" w:bidi="he-IL"/>
        </w:rPr>
      </w:pPr>
      <w:r>
        <w:rPr>
          <w:rFonts w:eastAsiaTheme="minorHAnsi"/>
          <w:lang w:val="en-US" w:bidi="he-IL"/>
        </w:rPr>
        <w:t>For devices that support F</w:t>
      </w:r>
      <w:r w:rsidR="00906A1B">
        <w:rPr>
          <w:rFonts w:eastAsiaTheme="minorHAnsi"/>
          <w:lang w:val="en-US" w:bidi="he-IL"/>
        </w:rPr>
        <w:t xml:space="preserve">lash, such as the newer Android OS devices, </w:t>
      </w:r>
      <w:r w:rsidR="000E4CC3">
        <w:rPr>
          <w:rFonts w:eastAsiaTheme="minorHAnsi"/>
          <w:lang w:val="en-US" w:bidi="he-IL"/>
        </w:rPr>
        <w:t xml:space="preserve">the </w:t>
      </w:r>
      <w:r w:rsidR="00906A1B">
        <w:rPr>
          <w:rFonts w:eastAsiaTheme="minorHAnsi"/>
          <w:lang w:val="en-US" w:bidi="he-IL"/>
        </w:rPr>
        <w:t>Kaltura Flash player</w:t>
      </w:r>
      <w:r w:rsidR="000E4CC3">
        <w:rPr>
          <w:rFonts w:eastAsiaTheme="minorHAnsi"/>
          <w:lang w:val="en-US" w:bidi="he-IL"/>
        </w:rPr>
        <w:t xml:space="preserve"> will be </w:t>
      </w:r>
      <w:r>
        <w:rPr>
          <w:rFonts w:eastAsiaTheme="minorHAnsi"/>
          <w:lang w:val="en-US" w:bidi="he-IL"/>
        </w:rPr>
        <w:t xml:space="preserve">the </w:t>
      </w:r>
      <w:r w:rsidR="000E4CC3">
        <w:rPr>
          <w:rFonts w:eastAsiaTheme="minorHAnsi"/>
          <w:lang w:val="en-US" w:bidi="he-IL"/>
        </w:rPr>
        <w:t>default player displayed on the device</w:t>
      </w:r>
      <w:r w:rsidR="00906A1B">
        <w:rPr>
          <w:rFonts w:eastAsiaTheme="minorHAnsi"/>
          <w:lang w:val="en-US" w:bidi="he-IL"/>
        </w:rPr>
        <w:t>.</w:t>
      </w:r>
    </w:p>
    <w:p w:rsidR="00906A1B" w:rsidRDefault="00331835" w:rsidP="008F01DA">
      <w:pPr>
        <w:pStyle w:val="BodyText"/>
        <w:rPr>
          <w:rFonts w:eastAsiaTheme="minorHAnsi"/>
          <w:lang w:val="en-US" w:bidi="he-IL"/>
        </w:rPr>
      </w:pPr>
      <w:r>
        <w:rPr>
          <w:rFonts w:eastAsiaTheme="minorHAnsi"/>
          <w:lang w:val="en-US" w:bidi="he-IL"/>
        </w:rPr>
        <w:t>For d</w:t>
      </w:r>
      <w:r w:rsidR="002C4358">
        <w:rPr>
          <w:rFonts w:eastAsiaTheme="minorHAnsi"/>
          <w:lang w:val="en-US" w:bidi="he-IL"/>
        </w:rPr>
        <w:t>evices without F</w:t>
      </w:r>
      <w:r w:rsidR="00906A1B">
        <w:rPr>
          <w:rFonts w:eastAsiaTheme="minorHAnsi"/>
          <w:lang w:val="en-US" w:bidi="he-IL"/>
        </w:rPr>
        <w:t xml:space="preserve">lash, such as iOS devices, </w:t>
      </w:r>
      <w:r>
        <w:rPr>
          <w:rFonts w:eastAsiaTheme="minorHAnsi"/>
          <w:lang w:val="en-US" w:bidi="he-IL"/>
        </w:rPr>
        <w:t>and older Blackberry modules,</w:t>
      </w:r>
      <w:r w:rsidR="00906A1B">
        <w:rPr>
          <w:rFonts w:eastAsiaTheme="minorHAnsi"/>
          <w:lang w:val="en-US" w:bidi="he-IL"/>
        </w:rPr>
        <w:t xml:space="preserve"> </w:t>
      </w:r>
      <w:r w:rsidR="000E4CC3">
        <w:rPr>
          <w:rFonts w:eastAsiaTheme="minorHAnsi"/>
          <w:lang w:val="en-US" w:bidi="he-IL"/>
        </w:rPr>
        <w:t xml:space="preserve">when you view the content on your device, the player will automatically change to </w:t>
      </w:r>
      <w:r w:rsidR="00906A1B">
        <w:rPr>
          <w:rFonts w:eastAsiaTheme="minorHAnsi"/>
          <w:lang w:val="en-US" w:bidi="he-IL"/>
        </w:rPr>
        <w:t xml:space="preserve">the HTML5 player. </w:t>
      </w:r>
      <w:r>
        <w:rPr>
          <w:rFonts w:eastAsiaTheme="minorHAnsi"/>
          <w:lang w:val="en-US" w:bidi="he-IL"/>
        </w:rPr>
        <w:t xml:space="preserve">On the iPhone, </w:t>
      </w:r>
      <w:r w:rsidR="000E4CC3">
        <w:rPr>
          <w:rFonts w:eastAsiaTheme="minorHAnsi"/>
          <w:lang w:val="en-US" w:bidi="he-IL"/>
        </w:rPr>
        <w:t xml:space="preserve">the </w:t>
      </w:r>
      <w:r w:rsidR="00906A1B">
        <w:rPr>
          <w:rFonts w:eastAsiaTheme="minorHAnsi"/>
          <w:lang w:val="en-US" w:bidi="he-IL"/>
        </w:rPr>
        <w:t>native player</w:t>
      </w:r>
      <w:r w:rsidR="00755853">
        <w:rPr>
          <w:rFonts w:eastAsiaTheme="minorHAnsi"/>
          <w:lang w:val="en-US" w:bidi="he-IL"/>
        </w:rPr>
        <w:t xml:space="preserve"> will be triggered</w:t>
      </w:r>
      <w:r w:rsidR="00906A1B">
        <w:rPr>
          <w:rFonts w:eastAsiaTheme="minorHAnsi"/>
          <w:lang w:val="en-US" w:bidi="he-IL"/>
        </w:rPr>
        <w:t xml:space="preserve"> (</w:t>
      </w:r>
      <w:r w:rsidR="00755853">
        <w:rPr>
          <w:rFonts w:eastAsiaTheme="minorHAnsi"/>
          <w:lang w:val="en-US" w:bidi="he-IL"/>
        </w:rPr>
        <w:t xml:space="preserve">The </w:t>
      </w:r>
      <w:r w:rsidR="00906A1B">
        <w:rPr>
          <w:rFonts w:eastAsiaTheme="minorHAnsi"/>
          <w:lang w:val="en-US" w:bidi="he-IL"/>
        </w:rPr>
        <w:t xml:space="preserve">iPad can display HTML5 players </w:t>
      </w:r>
      <w:r w:rsidR="00755853">
        <w:rPr>
          <w:rFonts w:eastAsiaTheme="minorHAnsi"/>
          <w:lang w:val="en-US" w:bidi="he-IL"/>
        </w:rPr>
        <w:t xml:space="preserve">on </w:t>
      </w:r>
      <w:r w:rsidR="00906A1B">
        <w:rPr>
          <w:rFonts w:eastAsiaTheme="minorHAnsi"/>
          <w:lang w:val="en-US" w:bidi="he-IL"/>
        </w:rPr>
        <w:t>browser</w:t>
      </w:r>
      <w:r w:rsidR="00755853">
        <w:rPr>
          <w:rFonts w:eastAsiaTheme="minorHAnsi"/>
          <w:lang w:val="en-US" w:bidi="he-IL"/>
        </w:rPr>
        <w:t>s</w:t>
      </w:r>
      <w:r w:rsidR="00906A1B">
        <w:rPr>
          <w:rFonts w:eastAsiaTheme="minorHAnsi"/>
          <w:lang w:val="en-US" w:bidi="he-IL"/>
        </w:rPr>
        <w:t>).</w:t>
      </w:r>
    </w:p>
    <w:p w:rsidR="00755853" w:rsidRDefault="002C4358" w:rsidP="00BC3FDA">
      <w:pPr>
        <w:pStyle w:val="BodyText"/>
        <w:rPr>
          <w:rFonts w:eastAsiaTheme="minorHAnsi"/>
          <w:color w:val="auto"/>
          <w:lang w:val="en-US" w:bidi="he-IL"/>
        </w:rPr>
      </w:pPr>
      <w:r>
        <w:t xml:space="preserve">If you </w:t>
      </w:r>
      <w:r w:rsidR="00BC3FDA">
        <w:t>require mobile display, you must</w:t>
      </w:r>
      <w:r>
        <w:t xml:space="preserve"> configure a </w:t>
      </w:r>
      <w:r w:rsidR="00755853" w:rsidRPr="008F0541">
        <w:t>specific encoding flavor</w:t>
      </w:r>
      <w:r>
        <w:t xml:space="preserve"> for mobile support</w:t>
      </w:r>
      <w:r w:rsidR="00755853" w:rsidRPr="008F0541">
        <w:t xml:space="preserve"> (iPhone, iPad). To transcode a file to this flavor, go to the Edit Entry window's Flavors tab.</w:t>
      </w:r>
      <w:r w:rsidR="00755853">
        <w:t xml:space="preserve"> See </w:t>
      </w:r>
      <w:hyperlink w:anchor="_Transcoding_and_Processing" w:history="1">
        <w:r w:rsidR="00755853" w:rsidRPr="00E23F8A">
          <w:rPr>
            <w:rStyle w:val="Hyperlink"/>
          </w:rPr>
          <w:t>Transcoding and Processing</w:t>
        </w:r>
      </w:hyperlink>
      <w:r>
        <w:t xml:space="preserve"> and check the applicable mobile flavors.</w:t>
      </w:r>
      <w:r w:rsidR="00755853" w:rsidRPr="008F0541">
        <w:br/>
      </w:r>
    </w:p>
    <w:p w:rsidR="002B153C" w:rsidRDefault="002B153C" w:rsidP="008F01DA">
      <w:pPr>
        <w:pStyle w:val="ListBullet"/>
        <w:spacing w:after="200" w:line="276" w:lineRule="auto"/>
        <w:sectPr w:rsidR="002B153C" w:rsidSect="002B153C">
          <w:pgSz w:w="11908" w:h="16833" w:code="9"/>
          <w:pgMar w:top="1440" w:right="1440" w:bottom="1440" w:left="1440" w:header="720" w:footer="720" w:gutter="0"/>
          <w:cols w:space="720"/>
          <w:docGrid w:linePitch="360"/>
        </w:sectPr>
      </w:pPr>
    </w:p>
    <w:p w:rsidR="008077DE" w:rsidRPr="00FD26C0" w:rsidRDefault="008077DE" w:rsidP="008077DE">
      <w:pPr>
        <w:pStyle w:val="SuperHeading"/>
      </w:pPr>
      <w:r w:rsidRPr="00FD26C0">
        <w:t xml:space="preserve">Chapter </w:t>
      </w:r>
      <w:r w:rsidR="009950C3">
        <w:fldChar w:fldCharType="begin"/>
      </w:r>
      <w:r w:rsidR="009950C3">
        <w:instrText>SEQ "CHAPTER"  \N \* MERGEFORMAT</w:instrText>
      </w:r>
      <w:r w:rsidR="009950C3">
        <w:fldChar w:fldCharType="separate"/>
      </w:r>
      <w:r w:rsidR="005A4EFF">
        <w:rPr>
          <w:noProof/>
        </w:rPr>
        <w:t>14</w:t>
      </w:r>
      <w:r w:rsidR="009950C3">
        <w:rPr>
          <w:noProof/>
        </w:rPr>
        <w:fldChar w:fldCharType="end"/>
      </w:r>
    </w:p>
    <w:p w:rsidR="008077DE" w:rsidRDefault="008077DE" w:rsidP="005127A9">
      <w:pPr>
        <w:pStyle w:val="Heading1"/>
      </w:pPr>
      <w:bookmarkStart w:id="1053" w:name="_Distribution_and_Syndication"/>
      <w:bookmarkEnd w:id="1053"/>
      <w:r w:rsidRPr="006E7A3B">
        <w:rPr>
          <w:rStyle w:val="Strong"/>
        </w:rPr>
        <w:t xml:space="preserve">Distribution </w:t>
      </w:r>
      <w:r>
        <w:rPr>
          <w:rStyle w:val="Strong"/>
        </w:rPr>
        <w:t>and</w:t>
      </w:r>
      <w:r w:rsidRPr="00B74286">
        <w:rPr>
          <w:rStyle w:val="Strong"/>
        </w:rPr>
        <w:t xml:space="preserve"> Syndication</w:t>
      </w:r>
      <w:r>
        <w:t xml:space="preserve"> </w:t>
      </w:r>
    </w:p>
    <w:p w:rsidR="00A9346A" w:rsidRDefault="00B16A5F">
      <w:r>
        <w:fldChar w:fldCharType="begin"/>
      </w:r>
      <w:r>
        <w:instrText xml:space="preserve"> TC "</w:instrText>
      </w:r>
      <w:r w:rsidR="009950C3">
        <w:fldChar w:fldCharType="begin"/>
      </w:r>
      <w:r w:rsidR="009950C3">
        <w:instrText xml:space="preserve"> STYLEREF  SuperHeading  \* MERGEFORMAT </w:instrText>
      </w:r>
      <w:r w:rsidR="009950C3">
        <w:fldChar w:fldCharType="separate"/>
      </w:r>
      <w:bookmarkStart w:id="1054" w:name="_Toc320796899"/>
      <w:r w:rsidR="005A4EFF" w:rsidRPr="005A4EFF">
        <w:rPr>
          <w:noProof/>
          <w:lang w:val="en-GB"/>
        </w:rPr>
        <w:instrText>Chapter 14</w:instrText>
      </w:r>
      <w:r w:rsidR="009950C3">
        <w:rPr>
          <w:noProof/>
          <w:lang w:val="en-GB"/>
        </w:rPr>
        <w:fldChar w:fldCharType="end"/>
      </w:r>
      <w:r>
        <w:rPr>
          <w:lang w:val="en-GB"/>
        </w:rPr>
        <w:instrText xml:space="preserve"> </w:instrText>
      </w:r>
      <w:r>
        <w:rPr>
          <w:lang w:val="en-GB"/>
        </w:rPr>
        <w:fldChar w:fldCharType="begin"/>
      </w:r>
      <w:r>
        <w:rPr>
          <w:lang w:val="en-GB"/>
        </w:rPr>
        <w:instrText xml:space="preserve"> STYLEREF  "Heading 1" </w:instrText>
      </w:r>
      <w:r>
        <w:rPr>
          <w:lang w:val="en-GB"/>
        </w:rPr>
        <w:fldChar w:fldCharType="separate"/>
      </w:r>
      <w:r w:rsidR="005A4EFF">
        <w:rPr>
          <w:noProof/>
          <w:lang w:val="en-GB"/>
        </w:rPr>
        <w:instrText>Distribution and Syndication</w:instrText>
      </w:r>
      <w:bookmarkEnd w:id="1054"/>
      <w:r>
        <w:rPr>
          <w:lang w:val="en-GB"/>
        </w:rPr>
        <w:fldChar w:fldCharType="end"/>
      </w:r>
      <w:r>
        <w:instrText xml:space="preserve">" \f C \l "1" </w:instrText>
      </w:r>
      <w:r>
        <w:fldChar w:fldCharType="end"/>
      </w:r>
      <w:r w:rsidR="006A4253">
        <w:t>This section contains the following topics</w:t>
      </w:r>
      <w:r w:rsidR="00A9346A">
        <w:t>:</w:t>
      </w:r>
    </w:p>
    <w:p w:rsidR="006A4253" w:rsidRDefault="009950C3" w:rsidP="006A4253">
      <w:pPr>
        <w:pStyle w:val="ListBullet"/>
      </w:pPr>
      <w:hyperlink w:anchor="_Kaltura_Distribution_Module" w:history="1">
        <w:r w:rsidR="006A4253" w:rsidRPr="006A4253">
          <w:rPr>
            <w:rStyle w:val="Hyperlink"/>
            <w:rFonts w:cs="Arial"/>
          </w:rPr>
          <w:t>Kaltura Distribution Module</w:t>
        </w:r>
      </w:hyperlink>
    </w:p>
    <w:p w:rsidR="006A4253" w:rsidRDefault="009950C3" w:rsidP="006A4253">
      <w:pPr>
        <w:pStyle w:val="ListBullet"/>
      </w:pPr>
      <w:hyperlink w:anchor="_How_Does_Distribution" w:history="1">
        <w:r w:rsidR="006A4253" w:rsidRPr="006A4253">
          <w:rPr>
            <w:rStyle w:val="Hyperlink"/>
            <w:rFonts w:cs="Arial"/>
          </w:rPr>
          <w:t>How Does Distribution Work?</w:t>
        </w:r>
      </w:hyperlink>
    </w:p>
    <w:p w:rsidR="005A3BF2" w:rsidRDefault="009950C3" w:rsidP="00A145E4">
      <w:pPr>
        <w:pStyle w:val="ListBullet"/>
      </w:pPr>
      <w:hyperlink w:anchor="_Scheduling_a_Video" w:history="1">
        <w:r w:rsidR="006A4253" w:rsidRPr="006A4253">
          <w:rPr>
            <w:rStyle w:val="Hyperlink"/>
            <w:rFonts w:cs="Arial"/>
          </w:rPr>
          <w:t>Scheduling a Video Package</w:t>
        </w:r>
      </w:hyperlink>
    </w:p>
    <w:p w:rsidR="006A4253" w:rsidRDefault="009950C3" w:rsidP="00A145E4">
      <w:pPr>
        <w:pStyle w:val="ListBullet"/>
      </w:pPr>
      <w:hyperlink w:anchor="_Content_Syndication" w:history="1">
        <w:r w:rsidR="005A3BF2" w:rsidRPr="005A3BF2">
          <w:rPr>
            <w:rStyle w:val="Hyperlink"/>
            <w:rFonts w:cs="Arial"/>
          </w:rPr>
          <w:t>Content Syndication</w:t>
        </w:r>
      </w:hyperlink>
    </w:p>
    <w:p w:rsidR="005A3BF2" w:rsidRDefault="009950C3" w:rsidP="00A145E4">
      <w:pPr>
        <w:pStyle w:val="ListBullet"/>
      </w:pPr>
      <w:hyperlink w:anchor="_How_Does_Syndication" w:history="1">
        <w:r w:rsidR="005A3BF2" w:rsidRPr="005A3BF2">
          <w:rPr>
            <w:rStyle w:val="Hyperlink"/>
            <w:rFonts w:cs="Arial"/>
          </w:rPr>
          <w:t>How Does Syndication Work?</w:t>
        </w:r>
      </w:hyperlink>
    </w:p>
    <w:p w:rsidR="005A3BF2" w:rsidRDefault="009950C3" w:rsidP="00B0724F">
      <w:pPr>
        <w:pStyle w:val="ListBullet"/>
      </w:pPr>
      <w:hyperlink w:anchor="_Setting_Up_Syndication" w:history="1">
        <w:r w:rsidR="005A3BF2" w:rsidRPr="005A3BF2">
          <w:rPr>
            <w:rStyle w:val="Hyperlink"/>
            <w:rFonts w:cs="Arial"/>
          </w:rPr>
          <w:t>Setting Up Syndication</w:t>
        </w:r>
      </w:hyperlink>
    </w:p>
    <w:p w:rsidR="00582036" w:rsidRDefault="00582036">
      <w:pPr>
        <w:rPr>
          <w:rFonts w:eastAsiaTheme="minorHAnsi"/>
        </w:rPr>
      </w:pPr>
      <w:r>
        <w:rPr>
          <w:rFonts w:eastAsiaTheme="minorHAnsi"/>
        </w:rPr>
        <w:t xml:space="preserve">Kaltura offers several advanced syndication and distribution services to ensure that publishers maximize their content’s reach and increase their audience. Kaltura’s tools help publishers save time and money by making content distribution to a wide range </w:t>
      </w:r>
      <w:r w:rsidR="003C62AA">
        <w:rPr>
          <w:rFonts w:eastAsiaTheme="minorHAnsi"/>
        </w:rPr>
        <w:t xml:space="preserve">of video destination sites and </w:t>
      </w:r>
      <w:r>
        <w:rPr>
          <w:rFonts w:eastAsiaTheme="minorHAnsi"/>
        </w:rPr>
        <w:t xml:space="preserve">search engines extremely easy and streamlined. </w:t>
      </w:r>
    </w:p>
    <w:p w:rsidR="00582036" w:rsidRDefault="00582036" w:rsidP="008F01DA">
      <w:pPr>
        <w:pStyle w:val="Heading2"/>
        <w:rPr>
          <w:rFonts w:asciiTheme="minorHAnsi" w:eastAsiaTheme="minorHAnsi" w:hAnsiTheme="minorHAnsi" w:cstheme="minorBidi"/>
          <w:sz w:val="22"/>
          <w:szCs w:val="22"/>
        </w:rPr>
      </w:pPr>
      <w:bookmarkStart w:id="1055" w:name="_Kaltura_Distribution_Module"/>
      <w:bookmarkStart w:id="1056" w:name="_Toc313796673"/>
      <w:bookmarkStart w:id="1057" w:name="_Toc320796900"/>
      <w:bookmarkStart w:id="1058" w:name="Distribution"/>
      <w:bookmarkEnd w:id="1055"/>
      <w:r>
        <w:t>Kaltura Distribution Module</w:t>
      </w:r>
      <w:bookmarkEnd w:id="1056"/>
      <w:bookmarkEnd w:id="1057"/>
    </w:p>
    <w:bookmarkEnd w:id="1058"/>
    <w:p w:rsidR="00AE7E46" w:rsidRDefault="00582036">
      <w:r>
        <w:t xml:space="preserve">Kaltura’s Distribution Module allows you to reach your users on the web and across any mobile device. The module provides a streamlined and simple workflow so you can distribute your content to </w:t>
      </w:r>
      <w:r w:rsidR="00AA3D5F">
        <w:t>distribution partners, such as YouTube, Hulu, Comcast, MySpace, MSN or an FTP drop folder, directly from within the KMC.</w:t>
      </w:r>
    </w:p>
    <w:p w:rsidR="00582036" w:rsidRDefault="00582036" w:rsidP="008F01DA">
      <w:pPr>
        <w:pStyle w:val="Heading3"/>
      </w:pPr>
      <w:bookmarkStart w:id="1059" w:name="_Toc313796674"/>
      <w:bookmarkStart w:id="1060" w:name="_Toc320796901"/>
      <w:r>
        <w:t>Key Benefits:</w:t>
      </w:r>
      <w:bookmarkEnd w:id="1059"/>
      <w:bookmarkEnd w:id="1060"/>
    </w:p>
    <w:p w:rsidR="00582036" w:rsidRPr="00582036" w:rsidRDefault="00582036" w:rsidP="00E54D7D">
      <w:pPr>
        <w:pStyle w:val="ListBullet"/>
      </w:pPr>
      <w:r w:rsidRPr="00582036">
        <w:t xml:space="preserve">Full control over where and when the content is presented. </w:t>
      </w:r>
    </w:p>
    <w:p w:rsidR="00582036" w:rsidRPr="00582036" w:rsidRDefault="00582036" w:rsidP="00E54D7D">
      <w:pPr>
        <w:pStyle w:val="ListBullet"/>
      </w:pPr>
      <w:r w:rsidRPr="00582036">
        <w:t>Manage all of your distribution partners through a single user-friendly interface</w:t>
      </w:r>
    </w:p>
    <w:p w:rsidR="00582036" w:rsidRPr="00582036" w:rsidRDefault="00582036" w:rsidP="00E54D7D">
      <w:pPr>
        <w:pStyle w:val="ListBullet"/>
      </w:pPr>
      <w:r w:rsidRPr="00582036">
        <w:t>Deliver assets automatically as they are added to your Kaltura account, or require a manual review, at your discretion</w:t>
      </w:r>
    </w:p>
    <w:p w:rsidR="00582036" w:rsidRPr="00582036" w:rsidRDefault="00582036" w:rsidP="00E54D7D">
      <w:pPr>
        <w:pStyle w:val="ListBullet"/>
      </w:pPr>
      <w:r w:rsidRPr="00582036">
        <w:t>Seamlessly push updates to distributed content from a central dashboard</w:t>
      </w:r>
    </w:p>
    <w:p w:rsidR="00582036" w:rsidRPr="00582036" w:rsidRDefault="00582036" w:rsidP="00E54D7D">
      <w:pPr>
        <w:pStyle w:val="ListBullet"/>
      </w:pPr>
      <w:r w:rsidRPr="00582036">
        <w:t>Control scheduling sunrise and sunset per asset and per distribution partner</w:t>
      </w:r>
    </w:p>
    <w:p w:rsidR="00582036" w:rsidRPr="00E54D7D" w:rsidRDefault="00582036" w:rsidP="00E54D7D">
      <w:pPr>
        <w:pStyle w:val="ListBullet"/>
      </w:pPr>
      <w:r w:rsidRPr="00582036">
        <w:t>Track your content across all distribution partners</w:t>
      </w:r>
    </w:p>
    <w:p w:rsidR="00582036" w:rsidRPr="00582036" w:rsidRDefault="00582036" w:rsidP="00E54D7D">
      <w:pPr>
        <w:pStyle w:val="ListBullet"/>
      </w:pPr>
      <w:r w:rsidRPr="00582036">
        <w:t>Simple and straightforward pricing, with no hidden fees or “guesstimates”</w:t>
      </w:r>
    </w:p>
    <w:p w:rsidR="00582036" w:rsidRPr="00582036" w:rsidRDefault="00582036" w:rsidP="00E54D7D">
      <w:pPr>
        <w:pStyle w:val="ListBullet"/>
      </w:pPr>
      <w:r w:rsidRPr="00582036">
        <w:t xml:space="preserve">Kaltura’s system validates content to make sure it’s ready to be distributed to each distributor, and alerts about any errors that need to be fixed prior to distribution (missing thumbnails, missing metadata, etc.) </w:t>
      </w:r>
    </w:p>
    <w:p w:rsidR="00582036" w:rsidRPr="00AE7E46" w:rsidRDefault="00582036" w:rsidP="00123DCF">
      <w:pPr>
        <w:pStyle w:val="ListBullet"/>
        <w:rPr>
          <w:b/>
          <w:bCs/>
          <w:sz w:val="26"/>
          <w:szCs w:val="26"/>
        </w:rPr>
      </w:pPr>
      <w:r w:rsidRPr="004234E6">
        <w:t>Successful</w:t>
      </w:r>
      <w:r w:rsidRPr="00582036">
        <w:t xml:space="preserve"> delivery to each distribution partner is confirmed for each asset (if supported by the partner)</w:t>
      </w:r>
    </w:p>
    <w:p w:rsidR="004234E6" w:rsidRDefault="00EC02F1">
      <w:r>
        <w:rPr>
          <w:noProof/>
          <w:lang w:val="en-US" w:bidi="he-IL"/>
        </w:rPr>
        <w:drawing>
          <wp:inline distT="0" distB="0" distL="0" distR="0" wp14:anchorId="47386285" wp14:editId="59286680">
            <wp:extent cx="5943600" cy="20720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ors.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2072005"/>
                    </a:xfrm>
                    <a:prstGeom prst="rect">
                      <a:avLst/>
                    </a:prstGeom>
                  </pic:spPr>
                </pic:pic>
              </a:graphicData>
            </a:graphic>
          </wp:inline>
        </w:drawing>
      </w:r>
    </w:p>
    <w:p w:rsidR="00582036" w:rsidRDefault="003C62AA" w:rsidP="008F01DA">
      <w:pPr>
        <w:pStyle w:val="Heading2"/>
      </w:pPr>
      <w:bookmarkStart w:id="1061" w:name="_How_Does_Distribution"/>
      <w:bookmarkStart w:id="1062" w:name="_Toc313796675"/>
      <w:bookmarkStart w:id="1063" w:name="_Toc320796902"/>
      <w:bookmarkEnd w:id="1061"/>
      <w:r>
        <w:t>How Does Distribution W</w:t>
      </w:r>
      <w:r w:rsidR="00582036">
        <w:t>ork?</w:t>
      </w:r>
      <w:bookmarkEnd w:id="1062"/>
      <w:bookmarkEnd w:id="1063"/>
    </w:p>
    <w:p w:rsidR="00B759D9" w:rsidRDefault="008D68F9" w:rsidP="0004111C">
      <w:r w:rsidRPr="00CB075C">
        <w:t>Distribut</w:t>
      </w:r>
      <w:r>
        <w:t>ion</w:t>
      </w:r>
      <w:r w:rsidRPr="009A0C98">
        <w:t xml:space="preserve"> ensures </w:t>
      </w:r>
      <w:r>
        <w:t xml:space="preserve">that your content is </w:t>
      </w:r>
      <w:r w:rsidRPr="009A0C98">
        <w:t>viewed by as many customers as p</w:t>
      </w:r>
      <w:r w:rsidR="0004111C">
        <w:t>ossible across multiple video destinati</w:t>
      </w:r>
      <w:r w:rsidRPr="009A0C98">
        <w:t xml:space="preserve">on sites and improves </w:t>
      </w:r>
      <w:r w:rsidR="0004111C">
        <w:t xml:space="preserve">total views </w:t>
      </w:r>
      <w:r w:rsidRPr="009A0C98">
        <w:t xml:space="preserve">for </w:t>
      </w:r>
      <w:r>
        <w:t>y</w:t>
      </w:r>
      <w:r w:rsidRPr="009A0C98">
        <w:t xml:space="preserve">our </w:t>
      </w:r>
      <w:r w:rsidR="00AA3D5F">
        <w:t>content</w:t>
      </w:r>
      <w:r w:rsidR="00582036">
        <w:t xml:space="preserve">. </w:t>
      </w:r>
      <w:r w:rsidR="00712347">
        <w:t xml:space="preserve">Kaltura pushes the actual contents of the video assets to distribution partners for them to host on their sites. </w:t>
      </w:r>
      <w:r w:rsidR="00B759D9">
        <w:t xml:space="preserve"> Each distribution </w:t>
      </w:r>
      <w:r w:rsidR="00712347">
        <w:t xml:space="preserve">channel is </w:t>
      </w:r>
      <w:r w:rsidR="00B759D9">
        <w:t>unique and depends on the dist</w:t>
      </w:r>
      <w:r w:rsidR="00E52891">
        <w:t>r</w:t>
      </w:r>
      <w:r w:rsidR="00B759D9">
        <w:t>ibutor’s capabilities and the extent of their desired exposure.</w:t>
      </w:r>
    </w:p>
    <w:p w:rsidR="00B759D9" w:rsidRDefault="006B7A4B">
      <w:r>
        <w:t>The Kaltura D</w:t>
      </w:r>
      <w:r w:rsidR="00B759D9">
        <w:t>istribution Module supports several workflows.</w:t>
      </w:r>
      <w:r w:rsidR="00B76EC9">
        <w:t xml:space="preserve"> </w:t>
      </w:r>
      <w:r>
        <w:t>You can configure simple as well as complex asset</w:t>
      </w:r>
      <w:r w:rsidR="00B76EC9">
        <w:t xml:space="preserve"> </w:t>
      </w:r>
      <w:r>
        <w:t>information to distribute. For example, simple asset information may include the e</w:t>
      </w:r>
      <w:r w:rsidR="00D200BD">
        <w:t>ntry name, description and tags, or metadata alone, that may be used for example, to configure ads based on metadata.</w:t>
      </w:r>
      <w:r>
        <w:t xml:space="preserve"> More complex distribution data is configurable by you</w:t>
      </w:r>
      <w:r w:rsidR="00D200BD">
        <w:t>r</w:t>
      </w:r>
      <w:r>
        <w:t xml:space="preserve"> project manager and depends on the distributor’s capabilities.</w:t>
      </w:r>
    </w:p>
    <w:p w:rsidR="00E52891" w:rsidRDefault="00E52891" w:rsidP="0004111C">
      <w:r>
        <w:t>You can define</w:t>
      </w:r>
      <w:r w:rsidRPr="006946CC">
        <w:t xml:space="preserve"> the destinations for each video package</w:t>
      </w:r>
      <w:r>
        <w:t xml:space="preserve"> and </w:t>
      </w:r>
      <w:r w:rsidRPr="006946CC">
        <w:t xml:space="preserve">control </w:t>
      </w:r>
      <w:r>
        <w:t xml:space="preserve">aspects such as </w:t>
      </w:r>
      <w:r w:rsidRPr="006946CC">
        <w:t xml:space="preserve">the video qualities, </w:t>
      </w:r>
      <w:r>
        <w:t xml:space="preserve">number and size of </w:t>
      </w:r>
      <w:r w:rsidRPr="006946CC">
        <w:t>thumbnails</w:t>
      </w:r>
      <w:r>
        <w:t xml:space="preserve">, metadata, and scheduling data for each distribution </w:t>
      </w:r>
      <w:r w:rsidRPr="006946CC">
        <w:t>destination</w:t>
      </w:r>
      <w:r>
        <w:t>.</w:t>
      </w:r>
    </w:p>
    <w:p w:rsidR="00E52891" w:rsidRDefault="00E52891">
      <w:r w:rsidRPr="009A0C98">
        <w:t xml:space="preserve">You can </w:t>
      </w:r>
      <w:r>
        <w:t xml:space="preserve">display </w:t>
      </w:r>
      <w:r w:rsidRPr="009A0C98">
        <w:t>distributors</w:t>
      </w:r>
      <w:r>
        <w:t xml:space="preserve"> for each entry, the distribution</w:t>
      </w:r>
      <w:r w:rsidRPr="009A0C98">
        <w:t xml:space="preserve"> start and end dates, submission status</w:t>
      </w:r>
      <w:r w:rsidR="004C435E">
        <w:t>.</w:t>
      </w:r>
      <w:r w:rsidRPr="009A0C98">
        <w:t xml:space="preserve"> </w:t>
      </w:r>
    </w:p>
    <w:tbl>
      <w:tblPr>
        <w:tblW w:w="9570" w:type="dxa"/>
        <w:tblLayout w:type="fixed"/>
        <w:tblCellMar>
          <w:left w:w="62" w:type="dxa"/>
          <w:right w:w="62" w:type="dxa"/>
        </w:tblCellMar>
        <w:tblLook w:val="0000" w:firstRow="0" w:lastRow="0" w:firstColumn="0" w:lastColumn="0" w:noHBand="0" w:noVBand="0"/>
      </w:tblPr>
      <w:tblGrid>
        <w:gridCol w:w="1020"/>
        <w:gridCol w:w="8550"/>
      </w:tblGrid>
      <w:tr w:rsidR="00E52891" w:rsidRPr="00FD26C0" w:rsidTr="00E52891">
        <w:trPr>
          <w:cantSplit/>
        </w:trPr>
        <w:tc>
          <w:tcPr>
            <w:tcW w:w="1020" w:type="dxa"/>
            <w:tcBorders>
              <w:top w:val="nil"/>
              <w:left w:val="nil"/>
              <w:bottom w:val="nil"/>
              <w:right w:val="nil"/>
            </w:tcBorders>
            <w:tcMar>
              <w:top w:w="0" w:type="dxa"/>
              <w:left w:w="62" w:type="dxa"/>
              <w:bottom w:w="0" w:type="dxa"/>
              <w:right w:w="62" w:type="dxa"/>
            </w:tcMar>
          </w:tcPr>
          <w:p w:rsidR="00E52891" w:rsidRPr="00FD26C0" w:rsidRDefault="00E52891">
            <w:pPr>
              <w:pStyle w:val="Note"/>
            </w:pPr>
            <w:r w:rsidRPr="00E54D7D">
              <w:rPr>
                <w:noProof/>
                <w:lang w:val="en-US" w:bidi="he-IL"/>
              </w:rPr>
              <w:drawing>
                <wp:inline distT="0" distB="0" distL="0" distR="0" wp14:anchorId="7DF122B3" wp14:editId="26CD23F1">
                  <wp:extent cx="389890" cy="365521"/>
                  <wp:effectExtent l="0" t="0" r="0" b="0"/>
                  <wp:docPr id="147"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E52891" w:rsidRPr="00FD26C0" w:rsidRDefault="00E52891" w:rsidP="008F01DA">
            <w:pPr>
              <w:pStyle w:val="Note"/>
            </w:pPr>
            <w:r w:rsidRPr="00FD26C0">
              <w:rPr>
                <w:rStyle w:val="SpecialBold"/>
              </w:rPr>
              <w:t>NOTE:</w:t>
            </w:r>
            <w:r w:rsidRPr="00FD26C0">
              <w:t xml:space="preserve"> </w:t>
            </w:r>
            <w:r>
              <w:t>You can distribute ALL videos to be pushed automatically to the destination or you can distribute selected entries MANUALLY to be sent to the destination.</w:t>
            </w:r>
          </w:p>
        </w:tc>
      </w:tr>
    </w:tbl>
    <w:p w:rsidR="00E52891" w:rsidRDefault="00E52891"/>
    <w:tbl>
      <w:tblPr>
        <w:tblW w:w="9570" w:type="dxa"/>
        <w:tblLayout w:type="fixed"/>
        <w:tblCellMar>
          <w:left w:w="62" w:type="dxa"/>
          <w:right w:w="62" w:type="dxa"/>
        </w:tblCellMar>
        <w:tblLook w:val="0000" w:firstRow="0" w:lastRow="0" w:firstColumn="0" w:lastColumn="0" w:noHBand="0" w:noVBand="0"/>
      </w:tblPr>
      <w:tblGrid>
        <w:gridCol w:w="1020"/>
        <w:gridCol w:w="8550"/>
      </w:tblGrid>
      <w:tr w:rsidR="00E52891" w:rsidRPr="00FD26C0" w:rsidTr="00E52891">
        <w:trPr>
          <w:cantSplit/>
        </w:trPr>
        <w:tc>
          <w:tcPr>
            <w:tcW w:w="1020" w:type="dxa"/>
            <w:tcBorders>
              <w:top w:val="nil"/>
              <w:left w:val="nil"/>
              <w:bottom w:val="nil"/>
              <w:right w:val="nil"/>
            </w:tcBorders>
            <w:tcMar>
              <w:top w:w="0" w:type="dxa"/>
              <w:left w:w="62" w:type="dxa"/>
              <w:bottom w:w="0" w:type="dxa"/>
              <w:right w:w="62" w:type="dxa"/>
            </w:tcMar>
          </w:tcPr>
          <w:p w:rsidR="00E52891" w:rsidRPr="00FD26C0" w:rsidRDefault="00E52891">
            <w:pPr>
              <w:pStyle w:val="Note"/>
            </w:pPr>
            <w:r w:rsidRPr="00E54D7D">
              <w:rPr>
                <w:noProof/>
                <w:lang w:val="en-US" w:bidi="he-IL"/>
              </w:rPr>
              <w:drawing>
                <wp:inline distT="0" distB="0" distL="0" distR="0" wp14:anchorId="26E89238" wp14:editId="433E34A0">
                  <wp:extent cx="389890" cy="365521"/>
                  <wp:effectExtent l="0" t="0" r="0" b="0"/>
                  <wp:docPr id="149"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E52891" w:rsidRPr="00FD26C0" w:rsidRDefault="00E52891" w:rsidP="008F01DA">
            <w:pPr>
              <w:pStyle w:val="Note"/>
            </w:pPr>
            <w:r w:rsidRPr="00FD26C0">
              <w:rPr>
                <w:rStyle w:val="SpecialBold"/>
              </w:rPr>
              <w:t>NOTE:</w:t>
            </w:r>
            <w:r w:rsidRPr="00FD26C0">
              <w:t xml:space="preserve"> </w:t>
            </w:r>
            <w:r>
              <w:t>Tag based or Rule Based distribution options are currently not available. You can either distribute ALL entries or NONE. If none, you can manually select which entries will be distributed to the destination.</w:t>
            </w:r>
          </w:p>
        </w:tc>
      </w:tr>
    </w:tbl>
    <w:p w:rsidR="00B76EC9" w:rsidRPr="005214F0" w:rsidRDefault="00D200BD" w:rsidP="000B3458">
      <w:pPr>
        <w:spacing w:before="100" w:beforeAutospacing="1" w:after="100" w:afterAutospacing="1"/>
      </w:pPr>
      <w:r>
        <w:t>A sample distribution configuration may contain the fol</w:t>
      </w:r>
      <w:r w:rsidR="000B3458">
        <w:t>lowing components for an entry: v</w:t>
      </w:r>
      <w:r w:rsidR="00B759D9" w:rsidRPr="005214F0">
        <w:t>ideo</w:t>
      </w:r>
      <w:r>
        <w:t>,</w:t>
      </w:r>
      <w:r w:rsidR="00B759D9" w:rsidRPr="005214F0">
        <w:t xml:space="preserve"> metadata</w:t>
      </w:r>
      <w:r>
        <w:t>,</w:t>
      </w:r>
      <w:r w:rsidR="00B759D9" w:rsidRPr="005214F0">
        <w:t xml:space="preserve"> thumbnail</w:t>
      </w:r>
      <w:r>
        <w:t>,</w:t>
      </w:r>
      <w:r w:rsidR="00B759D9" w:rsidRPr="005214F0">
        <w:t xml:space="preserve"> </w:t>
      </w:r>
      <w:r>
        <w:t>s</w:t>
      </w:r>
      <w:r w:rsidR="00B759D9" w:rsidRPr="005214F0">
        <w:t>chedul</w:t>
      </w:r>
      <w:r w:rsidR="00D0491F">
        <w:t xml:space="preserve">ing, </w:t>
      </w:r>
      <w:r>
        <w:t>content availability by Kaltura and removal of</w:t>
      </w:r>
      <w:r w:rsidR="00B759D9" w:rsidRPr="005214F0">
        <w:t xml:space="preserve"> di</w:t>
      </w:r>
      <w:r>
        <w:t>stributed content.</w:t>
      </w:r>
    </w:p>
    <w:p w:rsidR="0004111C" w:rsidRPr="005214F0" w:rsidRDefault="00B76EC9" w:rsidP="00DB1E9B">
      <w:pPr>
        <w:spacing w:before="100" w:beforeAutospacing="1" w:after="100" w:afterAutospacing="1"/>
      </w:pPr>
      <w:r w:rsidRPr="005214F0">
        <w:t>The Distribution Module can be configured to u</w:t>
      </w:r>
      <w:r w:rsidR="00B759D9" w:rsidRPr="005214F0">
        <w:t>pdate distributed content</w:t>
      </w:r>
      <w:r w:rsidRPr="005214F0">
        <w:t xml:space="preserve"> for </w:t>
      </w:r>
      <w:r w:rsidR="00B759D9" w:rsidRPr="005214F0">
        <w:t>metadata</w:t>
      </w:r>
      <w:r w:rsidR="00D200BD">
        <w:t xml:space="preserve">, so that the most updated information is propagated to the distribution site. Other </w:t>
      </w:r>
      <w:r w:rsidR="00766F5E" w:rsidRPr="005214F0">
        <w:t>customizable parameters</w:t>
      </w:r>
      <w:r w:rsidR="00D200BD">
        <w:t xml:space="preserve"> may be configured for distribution.</w:t>
      </w:r>
      <w:r w:rsidR="000B3458">
        <w:t xml:space="preserve"> </w:t>
      </w:r>
      <w:r w:rsidR="0004111C" w:rsidRPr="005214F0">
        <w:t xml:space="preserve">The Distribution Module also can be configured to </w:t>
      </w:r>
      <w:r w:rsidR="0004111C">
        <w:t xml:space="preserve">remove </w:t>
      </w:r>
      <w:r w:rsidR="0004111C" w:rsidRPr="005214F0">
        <w:t>distributed content for metadata</w:t>
      </w:r>
      <w:r w:rsidR="0004111C">
        <w:t xml:space="preserve">, so that information that was propagated to the distribution site can be retracted. </w:t>
      </w:r>
    </w:p>
    <w:p w:rsidR="00D0491F" w:rsidRDefault="00582036" w:rsidP="005127A9">
      <w:pPr>
        <w:spacing w:before="100" w:beforeAutospacing="1" w:after="100" w:afterAutospacing="1"/>
      </w:pPr>
      <w:r>
        <w:t>With the Kaltura Distribution Module, administrators can control the destinations for each video package, and for each distribution destination. In addition, admin</w:t>
      </w:r>
      <w:r w:rsidR="00EC02F1">
        <w:t>istrators</w:t>
      </w:r>
      <w:r>
        <w:t xml:space="preserve"> can control video transcodes, multiple thumbnails in different sizes, metadata translations, scheduling data, and more.</w:t>
      </w:r>
    </w:p>
    <w:p w:rsidR="00A145E4" w:rsidRDefault="003C62AA" w:rsidP="00A145E4">
      <w:pPr>
        <w:pStyle w:val="BodyText"/>
      </w:pPr>
      <w:r>
        <w:t xml:space="preserve">The Distribution </w:t>
      </w:r>
      <w:r w:rsidR="00EC02F1">
        <w:t>M</w:t>
      </w:r>
      <w:r>
        <w:t>odule is an add-on module to the KMC, and incurs additional fees based on the amount of distribution destinations supported for your account. Additional connectors to distribution destinations can also be developed as custom work.  Contact your Kaltura</w:t>
      </w:r>
      <w:r w:rsidR="00EC02F1">
        <w:t xml:space="preserve"> project manager or</w:t>
      </w:r>
      <w:r>
        <w:t xml:space="preserve"> sales representative for complete pricing.</w:t>
      </w:r>
    </w:p>
    <w:p w:rsidR="00D0491F" w:rsidRDefault="00A145E4" w:rsidP="008F01DA">
      <w:pPr>
        <w:pStyle w:val="Heading3"/>
      </w:pPr>
      <w:bookmarkStart w:id="1064" w:name="_Toc313796676"/>
      <w:bookmarkStart w:id="1065" w:name="_Toc320796903"/>
      <w:r>
        <w:t>Adding a Distributor to an Entry</w:t>
      </w:r>
      <w:bookmarkEnd w:id="1064"/>
      <w:bookmarkEnd w:id="1065"/>
    </w:p>
    <w:tbl>
      <w:tblPr>
        <w:tblW w:w="9570" w:type="dxa"/>
        <w:tblLayout w:type="fixed"/>
        <w:tblCellMar>
          <w:left w:w="62" w:type="dxa"/>
          <w:right w:w="62" w:type="dxa"/>
        </w:tblCellMar>
        <w:tblLook w:val="0000" w:firstRow="0" w:lastRow="0" w:firstColumn="0" w:lastColumn="0" w:noHBand="0" w:noVBand="0"/>
      </w:tblPr>
      <w:tblGrid>
        <w:gridCol w:w="1020"/>
        <w:gridCol w:w="8550"/>
      </w:tblGrid>
      <w:tr w:rsidR="00D0491F" w:rsidRPr="00FD26C0" w:rsidTr="00D0491F">
        <w:trPr>
          <w:cantSplit/>
        </w:trPr>
        <w:tc>
          <w:tcPr>
            <w:tcW w:w="1020" w:type="dxa"/>
            <w:tcBorders>
              <w:top w:val="nil"/>
              <w:left w:val="nil"/>
              <w:bottom w:val="nil"/>
              <w:right w:val="nil"/>
            </w:tcBorders>
            <w:tcMar>
              <w:top w:w="0" w:type="dxa"/>
              <w:left w:w="62" w:type="dxa"/>
              <w:bottom w:w="0" w:type="dxa"/>
              <w:right w:w="62" w:type="dxa"/>
            </w:tcMar>
          </w:tcPr>
          <w:p w:rsidR="00D0491F" w:rsidRPr="00FD26C0" w:rsidRDefault="00D0491F">
            <w:pPr>
              <w:pStyle w:val="Note"/>
            </w:pPr>
            <w:r w:rsidRPr="00E54D7D">
              <w:rPr>
                <w:noProof/>
                <w:lang w:val="en-US" w:bidi="he-IL"/>
              </w:rPr>
              <w:drawing>
                <wp:inline distT="0" distB="0" distL="0" distR="0" wp14:anchorId="4475C680" wp14:editId="754CF74F">
                  <wp:extent cx="389890" cy="365521"/>
                  <wp:effectExtent l="0" t="0" r="0" b="0"/>
                  <wp:docPr id="45"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D0491F" w:rsidRDefault="00D0491F">
            <w:pPr>
              <w:pStyle w:val="Note"/>
            </w:pPr>
            <w:r w:rsidRPr="00FD26C0">
              <w:rPr>
                <w:rStyle w:val="SpecialBold"/>
              </w:rPr>
              <w:t>NOTE:</w:t>
            </w:r>
            <w:r w:rsidRPr="00FD26C0">
              <w:t xml:space="preserve"> </w:t>
            </w:r>
            <w:r w:rsidRPr="009A0C98">
              <w:t>To enable automatic distribution of all new entries</w:t>
            </w:r>
            <w:r>
              <w:t xml:space="preserve">, </w:t>
            </w:r>
            <w:hyperlink r:id="rId162" w:history="1">
              <w:r w:rsidRPr="005214F0">
                <w:rPr>
                  <w:rStyle w:val="Hyperlink"/>
                </w:rPr>
                <w:t>contact us</w:t>
              </w:r>
            </w:hyperlink>
            <w:r>
              <w:rPr>
                <w:rStyle w:val="Hyperlink"/>
              </w:rPr>
              <w:t>,</w:t>
            </w:r>
            <w:r w:rsidRPr="005214F0">
              <w:rPr>
                <w:rStyle w:val="Hyperlink"/>
              </w:rPr>
              <w:t xml:space="preserve"> </w:t>
            </w:r>
            <w:r w:rsidRPr="000B366E">
              <w:t xml:space="preserve">or call </w:t>
            </w:r>
            <w:r w:rsidRPr="009A0C98">
              <w:t xml:space="preserve">+1-800-871-5224. </w:t>
            </w:r>
          </w:p>
          <w:p w:rsidR="00D0491F" w:rsidRPr="00FD26C0" w:rsidRDefault="00D0491F">
            <w:pPr>
              <w:pStyle w:val="Note"/>
            </w:pPr>
            <w:r>
              <w:t>To add more distribution destinations, contact your project manager.</w:t>
            </w:r>
          </w:p>
        </w:tc>
      </w:tr>
    </w:tbl>
    <w:p w:rsidR="00D0491F" w:rsidRPr="009A0C98" w:rsidRDefault="00D0491F" w:rsidP="008F01DA">
      <w:pPr>
        <w:pStyle w:val="Procedure"/>
      </w:pPr>
      <w:r>
        <w:t>To add a distributor</w:t>
      </w:r>
    </w:p>
    <w:p w:rsidR="00D0491F" w:rsidRPr="004B048A" w:rsidRDefault="00D0491F" w:rsidP="00927D1E">
      <w:pPr>
        <w:pStyle w:val="ListNumber"/>
        <w:numPr>
          <w:ilvl w:val="0"/>
          <w:numId w:val="48"/>
        </w:numPr>
      </w:pPr>
      <w:r w:rsidRPr="004B048A">
        <w:t xml:space="preserve">Go to the </w:t>
      </w:r>
      <w:r w:rsidRPr="005C7B20">
        <w:t>Content</w:t>
      </w:r>
      <w:r w:rsidRPr="004B048A">
        <w:t xml:space="preserve"> tab and select the </w:t>
      </w:r>
      <w:r w:rsidRPr="005C7B20">
        <w:t>Manage</w:t>
      </w:r>
      <w:r w:rsidRPr="00E54D7D">
        <w:t xml:space="preserve"> </w:t>
      </w:r>
      <w:r w:rsidRPr="004B048A">
        <w:t>menu.</w:t>
      </w:r>
    </w:p>
    <w:p w:rsidR="00D0491F" w:rsidRPr="00E54D7D" w:rsidRDefault="00D0491F" w:rsidP="00D0491F">
      <w:pPr>
        <w:pStyle w:val="ListNumber"/>
      </w:pPr>
      <w:r w:rsidRPr="004B048A">
        <w:t>In the Entries Table,</w:t>
      </w:r>
      <w:r>
        <w:t xml:space="preserve"> </w:t>
      </w:r>
      <w:r w:rsidRPr="004B048A">
        <w:t>click the name of the entry you want to distribute.</w:t>
      </w:r>
    </w:p>
    <w:p w:rsidR="00D0491F" w:rsidRPr="004B048A" w:rsidRDefault="00D0491F" w:rsidP="00D0491F">
      <w:pPr>
        <w:pStyle w:val="ListNumber"/>
      </w:pPr>
      <w:r w:rsidRPr="004B048A">
        <w:t xml:space="preserve">In the Edit Entry window, select the </w:t>
      </w:r>
      <w:r w:rsidRPr="009E4AE0">
        <w:t>Distribution</w:t>
      </w:r>
      <w:r w:rsidRPr="004B048A">
        <w:t xml:space="preserve"> menu.</w:t>
      </w:r>
    </w:p>
    <w:p w:rsidR="00D0491F" w:rsidRDefault="00D0491F" w:rsidP="00D0491F">
      <w:pPr>
        <w:pStyle w:val="ListNumber"/>
      </w:pPr>
      <w:r w:rsidRPr="004B048A">
        <w:t xml:space="preserve">Click </w:t>
      </w:r>
      <w:r w:rsidRPr="00E54D7D">
        <w:t>Add / Remove Distributors.</w:t>
      </w:r>
    </w:p>
    <w:p w:rsidR="00D0491F" w:rsidRDefault="00A145E4">
      <w:pPr>
        <w:pStyle w:val="ListContinue"/>
      </w:pPr>
      <w:r w:rsidRPr="005127A9">
        <w:rPr>
          <w:noProof/>
          <w:shd w:val="clear" w:color="auto" w:fill="FFFFFF"/>
          <w:lang w:val="en-US" w:bidi="he-IL"/>
        </w:rPr>
        <w:drawing>
          <wp:inline distT="0" distB="0" distL="0" distR="0" wp14:anchorId="24B89799" wp14:editId="589C92D6">
            <wp:extent cx="5630269" cy="3580244"/>
            <wp:effectExtent l="0" t="0" r="889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distributor.png"/>
                    <pic:cNvPicPr/>
                  </pic:nvPicPr>
                  <pic:blipFill>
                    <a:blip r:embed="rId163">
                      <a:extLst>
                        <a:ext uri="{28A0092B-C50C-407E-A947-70E740481C1C}">
                          <a14:useLocalDpi xmlns:a14="http://schemas.microsoft.com/office/drawing/2010/main" val="0"/>
                        </a:ext>
                      </a:extLst>
                    </a:blip>
                    <a:stretch>
                      <a:fillRect/>
                    </a:stretch>
                  </pic:blipFill>
                  <pic:spPr>
                    <a:xfrm>
                      <a:off x="0" y="0"/>
                      <a:ext cx="5627350" cy="3578388"/>
                    </a:xfrm>
                    <a:prstGeom prst="rect">
                      <a:avLst/>
                    </a:prstGeom>
                  </pic:spPr>
                </pic:pic>
              </a:graphicData>
            </a:graphic>
          </wp:inline>
        </w:drawing>
      </w:r>
    </w:p>
    <w:p w:rsidR="00D0491F" w:rsidRDefault="00D0491F">
      <w:pPr>
        <w:pStyle w:val="ListContinue"/>
      </w:pPr>
      <w:r w:rsidRPr="007343BE">
        <w:t xml:space="preserve">The Add/Remove Distributors </w:t>
      </w:r>
      <w:r w:rsidRPr="004B048A">
        <w:t>window</w:t>
      </w:r>
      <w:r w:rsidRPr="007343BE">
        <w:t xml:space="preserve"> is displayed</w:t>
      </w:r>
      <w:r w:rsidR="005B55A6">
        <w:t>.</w:t>
      </w:r>
    </w:p>
    <w:p w:rsidR="00A145E4" w:rsidRDefault="00A145E4">
      <w:pPr>
        <w:pStyle w:val="ListContinue"/>
      </w:pPr>
      <w:r w:rsidRPr="00E54D7D">
        <w:rPr>
          <w:noProof/>
          <w:lang w:val="en-US" w:bidi="he-IL"/>
        </w:rPr>
        <w:drawing>
          <wp:inline distT="0" distB="0" distL="0" distR="0" wp14:anchorId="09B9F5CF" wp14:editId="3E17C66A">
            <wp:extent cx="5174166" cy="222975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Distributors_selection.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174166" cy="2229751"/>
                    </a:xfrm>
                    <a:prstGeom prst="rect">
                      <a:avLst/>
                    </a:prstGeom>
                  </pic:spPr>
                </pic:pic>
              </a:graphicData>
            </a:graphic>
          </wp:inline>
        </w:drawing>
      </w:r>
    </w:p>
    <w:p w:rsidR="00D0491F" w:rsidRPr="00A145E4" w:rsidRDefault="00D0491F" w:rsidP="00D0491F">
      <w:pPr>
        <w:ind w:left="360"/>
      </w:pPr>
    </w:p>
    <w:p w:rsidR="00A145E4" w:rsidRDefault="00D0491F" w:rsidP="008F01DA">
      <w:pPr>
        <w:pStyle w:val="Procedure"/>
      </w:pPr>
      <w:r>
        <w:t>To add distributor</w:t>
      </w:r>
      <w:r w:rsidR="00A145E4">
        <w:t xml:space="preserve"> destinations to your account</w:t>
      </w:r>
    </w:p>
    <w:p w:rsidR="00A145E4" w:rsidRDefault="00A145E4" w:rsidP="00B0724F">
      <w:pPr>
        <w:pStyle w:val="ListBullet"/>
      </w:pPr>
      <w:r>
        <w:t>C</w:t>
      </w:r>
      <w:r w:rsidR="00D0491F">
        <w:t xml:space="preserve">ontact your account manager. </w:t>
      </w:r>
    </w:p>
    <w:p w:rsidR="00A145E4" w:rsidRDefault="00A145E4" w:rsidP="008F01DA">
      <w:pPr>
        <w:pStyle w:val="Procedure"/>
      </w:pPr>
      <w:r>
        <w:t>To select distributors</w:t>
      </w:r>
      <w:r w:rsidR="00D0491F">
        <w:t xml:space="preserve"> </w:t>
      </w:r>
    </w:p>
    <w:p w:rsidR="00D0491F" w:rsidRDefault="00A145E4" w:rsidP="00927D1E">
      <w:pPr>
        <w:pStyle w:val="ListNumber"/>
        <w:numPr>
          <w:ilvl w:val="0"/>
          <w:numId w:val="84"/>
        </w:numPr>
      </w:pPr>
      <w:r>
        <w:t>C</w:t>
      </w:r>
      <w:r w:rsidR="00D0491F">
        <w:t xml:space="preserve">heck the distributors from the Distributor list.  </w:t>
      </w:r>
      <w:r w:rsidR="00D0491F" w:rsidRPr="0040568D">
        <w:t xml:space="preserve">Click </w:t>
      </w:r>
      <w:r w:rsidR="00D0491F" w:rsidRPr="002F0199">
        <w:t>All</w:t>
      </w:r>
      <w:r w:rsidR="00D0491F" w:rsidRPr="00E54D7D">
        <w:t xml:space="preserve"> </w:t>
      </w:r>
      <w:r w:rsidR="00D0491F" w:rsidRPr="0040568D">
        <w:t xml:space="preserve">or </w:t>
      </w:r>
      <w:r w:rsidR="00D0491F" w:rsidRPr="002F0199">
        <w:t>None</w:t>
      </w:r>
      <w:r w:rsidR="00D0491F" w:rsidRPr="0040568D">
        <w:t xml:space="preserve"> at the top of the column to select or clear all the items in a column.</w:t>
      </w:r>
    </w:p>
    <w:p w:rsidR="00FB62F2" w:rsidRPr="00FB62F2" w:rsidRDefault="00D0491F" w:rsidP="00FB62F2">
      <w:pPr>
        <w:pStyle w:val="ListNumber"/>
      </w:pPr>
      <w:r w:rsidRPr="0040568D">
        <w:t xml:space="preserve">Check the </w:t>
      </w:r>
      <w:r w:rsidRPr="00E54D7D">
        <w:t>Distribute Automatically</w:t>
      </w:r>
      <w:r w:rsidRPr="0040568D">
        <w:t xml:space="preserve"> column to distribute an entry as soon as it is ready.</w:t>
      </w:r>
      <w:r>
        <w:t xml:space="preserve"> </w:t>
      </w:r>
      <w:r w:rsidRPr="0040568D">
        <w:t xml:space="preserve">Click </w:t>
      </w:r>
      <w:r w:rsidRPr="00242C5F">
        <w:t>All</w:t>
      </w:r>
      <w:r w:rsidRPr="00E54D7D">
        <w:t xml:space="preserve"> </w:t>
      </w:r>
      <w:r w:rsidRPr="0040568D">
        <w:t xml:space="preserve">or </w:t>
      </w:r>
      <w:r w:rsidRPr="00242C5F">
        <w:t>None</w:t>
      </w:r>
      <w:r w:rsidRPr="0040568D">
        <w:t xml:space="preserve"> at the top of the column to select or clear all the items in a column.</w:t>
      </w:r>
    </w:p>
    <w:p w:rsidR="00D0491F" w:rsidRPr="0040568D" w:rsidRDefault="00FB62F2">
      <w:pPr>
        <w:pStyle w:val="ListContinue"/>
      </w:pPr>
      <w:r>
        <w:rPr>
          <w:rFonts w:eastAsiaTheme="minorHAnsi"/>
          <w:lang w:val="en-US" w:bidi="he-IL"/>
        </w:rPr>
        <w:t>All includes all distributors. For example, if you have configured Daily Motion and YouTube as distributors, content will be distributed to both destinations.</w:t>
      </w:r>
    </w:p>
    <w:p w:rsidR="00D0491F" w:rsidRPr="004E19B0" w:rsidRDefault="00D0491F" w:rsidP="00D0491F">
      <w:pPr>
        <w:pStyle w:val="ListNumber"/>
      </w:pPr>
      <w:r w:rsidRPr="004E19B0">
        <w:t xml:space="preserve">Click </w:t>
      </w:r>
      <w:r w:rsidRPr="009A0C98">
        <w:t>Apply</w:t>
      </w:r>
      <w:r w:rsidRPr="004E19B0">
        <w:t xml:space="preserve"> to save your changes and return to the Distribution tab.</w:t>
      </w:r>
    </w:p>
    <w:p w:rsidR="00D0491F" w:rsidRPr="00E54D7D" w:rsidRDefault="00D0491F" w:rsidP="005127A9">
      <w:pPr>
        <w:pStyle w:val="ListNumber"/>
      </w:pPr>
      <w:r w:rsidRPr="00AE0EED">
        <w:t xml:space="preserve">Click </w:t>
      </w:r>
      <w:r w:rsidRPr="009A0C98">
        <w:t>Save Changes</w:t>
      </w:r>
      <w:r w:rsidRPr="00AE0EED">
        <w:t xml:space="preserve"> to complete the process.</w:t>
      </w:r>
    </w:p>
    <w:p w:rsidR="008B25F6" w:rsidRDefault="008B25F6" w:rsidP="008F01DA">
      <w:pPr>
        <w:pStyle w:val="Heading2"/>
      </w:pPr>
      <w:bookmarkStart w:id="1066" w:name="Distributing_content"/>
      <w:bookmarkStart w:id="1067" w:name="_Scheduling_a_Video"/>
      <w:bookmarkStart w:id="1068" w:name="_Toc306628631"/>
      <w:bookmarkStart w:id="1069" w:name="_Toc313796677"/>
      <w:bookmarkStart w:id="1070" w:name="_Toc320796904"/>
      <w:bookmarkEnd w:id="1066"/>
      <w:bookmarkEnd w:id="1067"/>
      <w:r w:rsidRPr="00AD7283">
        <w:t>Schedul</w:t>
      </w:r>
      <w:r>
        <w:t>ing a Video P</w:t>
      </w:r>
      <w:r w:rsidRPr="00AD7283">
        <w:t>ackage</w:t>
      </w:r>
      <w:bookmarkStart w:id="1071" w:name="Scheduling_a_video_package"/>
      <w:bookmarkEnd w:id="1068"/>
      <w:bookmarkEnd w:id="1069"/>
      <w:bookmarkEnd w:id="1070"/>
      <w:bookmarkEnd w:id="1071"/>
    </w:p>
    <w:p w:rsidR="00655396" w:rsidRPr="000C0620" w:rsidRDefault="00DB1E9B" w:rsidP="008F01DA">
      <w:pPr>
        <w:pStyle w:val="BodyText"/>
        <w:rPr>
          <w:rStyle w:val="BodyTextChar"/>
          <w:rFonts w:eastAsiaTheme="minorHAnsi"/>
        </w:rPr>
      </w:pPr>
      <w:r w:rsidRPr="00DB1E9B">
        <w:t xml:space="preserve">By default, </w:t>
      </w:r>
      <w:r>
        <w:t xml:space="preserve">an </w:t>
      </w:r>
      <w:r w:rsidRPr="00DB1E9B">
        <w:t>entry's general scheduling is inherited by all distributors. The instruction</w:t>
      </w:r>
      <w:r>
        <w:t>s</w:t>
      </w:r>
      <w:r w:rsidRPr="00DB1E9B">
        <w:t xml:space="preserve"> here </w:t>
      </w:r>
      <w:r>
        <w:t xml:space="preserve">are </w:t>
      </w:r>
      <w:r w:rsidRPr="00DB1E9B">
        <w:t>for setting scheduling for a specific distributor.</w:t>
      </w:r>
      <w:r w:rsidR="000C0620">
        <w:t xml:space="preserve"> A</w:t>
      </w:r>
      <w:r w:rsidR="00655396">
        <w:t xml:space="preserve"> </w:t>
      </w:r>
      <w:r w:rsidR="00655396" w:rsidRPr="000C0620">
        <w:rPr>
          <w:rStyle w:val="BodyTextChar"/>
          <w:rFonts w:eastAsiaTheme="minorHAnsi"/>
        </w:rPr>
        <w:t>Remote ID is the ID</w:t>
      </w:r>
      <w:r w:rsidR="000C0620">
        <w:rPr>
          <w:rStyle w:val="BodyTextChar"/>
          <w:rFonts w:eastAsiaTheme="minorHAnsi"/>
        </w:rPr>
        <w:t xml:space="preserve"> assigned to the</w:t>
      </w:r>
      <w:r w:rsidR="00655396" w:rsidRPr="000C0620">
        <w:rPr>
          <w:rStyle w:val="BodyTextChar"/>
          <w:rFonts w:eastAsiaTheme="minorHAnsi"/>
        </w:rPr>
        <w:t xml:space="preserve"> distributed content </w:t>
      </w:r>
      <w:r w:rsidR="000C0620">
        <w:rPr>
          <w:rStyle w:val="BodyTextChar"/>
          <w:rFonts w:eastAsiaTheme="minorHAnsi"/>
        </w:rPr>
        <w:t xml:space="preserve">in the distributor, and </w:t>
      </w:r>
      <w:r w:rsidR="00655396" w:rsidRPr="000C0620">
        <w:rPr>
          <w:rStyle w:val="BodyTextChar"/>
          <w:rFonts w:eastAsiaTheme="minorHAnsi"/>
        </w:rPr>
        <w:t xml:space="preserve">is only available after </w:t>
      </w:r>
      <w:r w:rsidR="000C0620">
        <w:rPr>
          <w:rStyle w:val="BodyTextChar"/>
          <w:rFonts w:eastAsiaTheme="minorHAnsi"/>
        </w:rPr>
        <w:t xml:space="preserve">content has been distributed. The Remote ID may be used as a </w:t>
      </w:r>
      <w:r w:rsidR="00655396" w:rsidRPr="000C0620">
        <w:rPr>
          <w:rStyle w:val="BodyTextChar"/>
          <w:rFonts w:eastAsiaTheme="minorHAnsi"/>
        </w:rPr>
        <w:t>response from the distributor</w:t>
      </w:r>
      <w:r w:rsidR="000C0620">
        <w:rPr>
          <w:rStyle w:val="BodyTextChar"/>
          <w:rFonts w:eastAsiaTheme="minorHAnsi"/>
        </w:rPr>
        <w:t xml:space="preserve"> as well </w:t>
      </w:r>
      <w:r w:rsidR="000C0620">
        <w:rPr>
          <w:rFonts w:eastAsiaTheme="minorHAnsi"/>
        </w:rPr>
        <w:t xml:space="preserve">as a </w:t>
      </w:r>
      <w:r w:rsidR="000C0620" w:rsidRPr="000C0620">
        <w:rPr>
          <w:rFonts w:eastAsiaTheme="minorHAnsi"/>
        </w:rPr>
        <w:t>reference</w:t>
      </w:r>
      <w:r w:rsidR="000C0620">
        <w:rPr>
          <w:rFonts w:eastAsiaTheme="minorHAnsi"/>
        </w:rPr>
        <w:t>, for example,</w:t>
      </w:r>
      <w:r w:rsidR="000C0620" w:rsidRPr="000C0620">
        <w:rPr>
          <w:rFonts w:eastAsiaTheme="minorHAnsi"/>
        </w:rPr>
        <w:t xml:space="preserve"> to reach the page where </w:t>
      </w:r>
      <w:r w:rsidR="000C0620">
        <w:rPr>
          <w:rFonts w:eastAsiaTheme="minorHAnsi"/>
        </w:rPr>
        <w:t xml:space="preserve">the </w:t>
      </w:r>
      <w:r w:rsidR="000C0620" w:rsidRPr="000C0620">
        <w:rPr>
          <w:rFonts w:eastAsiaTheme="minorHAnsi"/>
        </w:rPr>
        <w:t>distributed content appears in the distributor.</w:t>
      </w:r>
    </w:p>
    <w:p w:rsidR="008B25F6" w:rsidRDefault="008B25F6" w:rsidP="008F01DA">
      <w:pPr>
        <w:pStyle w:val="Procedure"/>
      </w:pPr>
      <w:r>
        <w:t>To schedule when an entry should be dist</w:t>
      </w:r>
      <w:r w:rsidR="004B048A">
        <w:t>r</w:t>
      </w:r>
      <w:r>
        <w:t>ibuted</w:t>
      </w:r>
    </w:p>
    <w:p w:rsidR="008B25F6" w:rsidRPr="00690035" w:rsidRDefault="004134A4" w:rsidP="00927D1E">
      <w:pPr>
        <w:pStyle w:val="ListNumber"/>
        <w:numPr>
          <w:ilvl w:val="0"/>
          <w:numId w:val="49"/>
        </w:numPr>
      </w:pPr>
      <w:r>
        <w:t xml:space="preserve">Select the </w:t>
      </w:r>
      <w:r w:rsidR="008B25F6" w:rsidRPr="00123DCF">
        <w:rPr>
          <w:rStyle w:val="BodyTextChar"/>
        </w:rPr>
        <w:t>Content tab and select the Manage</w:t>
      </w:r>
      <w:r w:rsidR="008B25F6">
        <w:t xml:space="preserve"> menu.</w:t>
      </w:r>
    </w:p>
    <w:p w:rsidR="008B25F6" w:rsidRPr="00B936E6" w:rsidRDefault="008B25F6" w:rsidP="00B936E6">
      <w:pPr>
        <w:pStyle w:val="ListNumber"/>
        <w:rPr>
          <w:rFonts w:ascii="Calibri" w:hAnsi="Calibri"/>
        </w:rPr>
      </w:pPr>
      <w:r w:rsidRPr="005C1564">
        <w:t>In the Entries Table</w:t>
      </w:r>
      <w:r>
        <w:t>, click the name of the entry that you want to schedule.</w:t>
      </w:r>
    </w:p>
    <w:p w:rsidR="008B25F6" w:rsidRDefault="008B25F6">
      <w:pPr>
        <w:pStyle w:val="ListNumber"/>
      </w:pPr>
      <w:r>
        <w:t xml:space="preserve">In the Edit Entry window, select the </w:t>
      </w:r>
      <w:r w:rsidRPr="007343BE">
        <w:t>Dist</w:t>
      </w:r>
      <w:r w:rsidRPr="00C51B99">
        <w:t>r</w:t>
      </w:r>
      <w:r>
        <w:t>i</w:t>
      </w:r>
      <w:r w:rsidRPr="00C51B99">
        <w:t>bution</w:t>
      </w:r>
      <w:r>
        <w:t xml:space="preserve"> </w:t>
      </w:r>
      <w:r w:rsidR="004134A4">
        <w:t xml:space="preserve">tab </w:t>
      </w:r>
      <w:r>
        <w:t>and then select the name of a distributor.</w:t>
      </w:r>
    </w:p>
    <w:p w:rsidR="008B25F6" w:rsidRPr="00E54D7D" w:rsidRDefault="005A3BF2">
      <w:pPr>
        <w:pStyle w:val="ListContinue"/>
      </w:pPr>
      <w:r w:rsidRPr="00A17404">
        <w:rPr>
          <w:noProof/>
          <w:lang w:val="en-US" w:bidi="he-IL"/>
        </w:rPr>
        <w:drawing>
          <wp:inline distT="0" distB="0" distL="0" distR="0" wp14:anchorId="31239D89" wp14:editId="3E5F601E">
            <wp:extent cx="4407408" cy="1837944"/>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distributor.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407408" cy="1837944"/>
                    </a:xfrm>
                    <a:prstGeom prst="rect">
                      <a:avLst/>
                    </a:prstGeom>
                  </pic:spPr>
                </pic:pic>
              </a:graphicData>
            </a:graphic>
          </wp:inline>
        </w:drawing>
      </w:r>
    </w:p>
    <w:p w:rsidR="008B25F6" w:rsidRDefault="008B25F6">
      <w:pPr>
        <w:pStyle w:val="ListContinue"/>
      </w:pPr>
      <w:r>
        <w:t>Th</w:t>
      </w:r>
      <w:r w:rsidRPr="0060613A">
        <w:t>e</w:t>
      </w:r>
      <w:r>
        <w:t xml:space="preserve"> Distribution Details window is displayed.</w:t>
      </w:r>
    </w:p>
    <w:p w:rsidR="008B25F6" w:rsidRPr="000E6287" w:rsidRDefault="005A3BF2">
      <w:pPr>
        <w:pStyle w:val="ListContinue"/>
      </w:pPr>
      <w:r w:rsidRPr="00E54D7D">
        <w:rPr>
          <w:noProof/>
          <w:shd w:val="clear" w:color="auto" w:fill="FFFFFF"/>
          <w:lang w:val="en-US" w:bidi="he-IL"/>
        </w:rPr>
        <w:drawing>
          <wp:inline distT="0" distB="0" distL="0" distR="0" wp14:anchorId="6BF74672" wp14:editId="085684AB">
            <wp:extent cx="5697711" cy="451997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schedule.png"/>
                    <pic:cNvPicPr/>
                  </pic:nvPicPr>
                  <pic:blipFill>
                    <a:blip r:embed="rId166">
                      <a:extLst>
                        <a:ext uri="{28A0092B-C50C-407E-A947-70E740481C1C}">
                          <a14:useLocalDpi xmlns:a14="http://schemas.microsoft.com/office/drawing/2010/main" val="0"/>
                        </a:ext>
                      </a:extLst>
                    </a:blip>
                    <a:stretch>
                      <a:fillRect/>
                    </a:stretch>
                  </pic:blipFill>
                  <pic:spPr>
                    <a:xfrm>
                      <a:off x="0" y="0"/>
                      <a:ext cx="5697711" cy="4519972"/>
                    </a:xfrm>
                    <a:prstGeom prst="rect">
                      <a:avLst/>
                    </a:prstGeom>
                  </pic:spPr>
                </pic:pic>
              </a:graphicData>
            </a:graphic>
          </wp:inline>
        </w:drawing>
      </w:r>
    </w:p>
    <w:p w:rsidR="008B25F6" w:rsidRDefault="008B25F6">
      <w:pPr>
        <w:pStyle w:val="ListNumber"/>
      </w:pPr>
      <w:r>
        <w:t xml:space="preserve">Set </w:t>
      </w:r>
      <w:r w:rsidRPr="002404AB">
        <w:t xml:space="preserve">the </w:t>
      </w:r>
      <w:r w:rsidRPr="009A0C98">
        <w:t>Start Date</w:t>
      </w:r>
      <w:r>
        <w:t xml:space="preserve"> </w:t>
      </w:r>
      <w:r w:rsidRPr="002404AB">
        <w:t xml:space="preserve">and </w:t>
      </w:r>
      <w:r w:rsidRPr="009A0C98">
        <w:t>End Date</w:t>
      </w:r>
      <w:r w:rsidRPr="002404AB">
        <w:t xml:space="preserve"> and </w:t>
      </w:r>
      <w:r>
        <w:t>enter the hour.</w:t>
      </w:r>
    </w:p>
    <w:p w:rsidR="008B25F6" w:rsidRDefault="008B25F6">
      <w:pPr>
        <w:pStyle w:val="ListNumber"/>
      </w:pPr>
      <w:r>
        <w:t xml:space="preserve">Click </w:t>
      </w:r>
      <w:r w:rsidRPr="009A0C98">
        <w:t>Save</w:t>
      </w:r>
      <w:r>
        <w:t xml:space="preserve"> to return to the </w:t>
      </w:r>
      <w:r w:rsidRPr="009A0C98">
        <w:t>Distribution</w:t>
      </w:r>
      <w:r>
        <w:t xml:space="preserve"> menu.</w:t>
      </w:r>
    </w:p>
    <w:p w:rsidR="008B25F6" w:rsidRDefault="008B25F6">
      <w:pPr>
        <w:pStyle w:val="ListNumber"/>
      </w:pPr>
      <w:r w:rsidRPr="00AE0EED">
        <w:t xml:space="preserve">Click </w:t>
      </w:r>
      <w:r w:rsidRPr="009A0C98">
        <w:t xml:space="preserve">Save </w:t>
      </w:r>
      <w:r>
        <w:t xml:space="preserve">and Close </w:t>
      </w:r>
      <w:r w:rsidRPr="00AE0EED">
        <w:t>to complete the process.</w:t>
      </w:r>
    </w:p>
    <w:p w:rsidR="008B25F6" w:rsidRDefault="008B25F6" w:rsidP="008F01DA">
      <w:pPr>
        <w:pStyle w:val="Heading3"/>
      </w:pPr>
      <w:bookmarkStart w:id="1072" w:name="_Toc306628632"/>
      <w:bookmarkStart w:id="1073" w:name="_Toc313796678"/>
      <w:bookmarkStart w:id="1074" w:name="_Toc320796905"/>
      <w:r>
        <w:t>Validating a Video Package</w:t>
      </w:r>
      <w:bookmarkStart w:id="1075" w:name="Solving_Submission_Status_problems"/>
      <w:bookmarkEnd w:id="1072"/>
      <w:bookmarkEnd w:id="1073"/>
      <w:bookmarkEnd w:id="1074"/>
      <w:bookmarkEnd w:id="1075"/>
    </w:p>
    <w:p w:rsidR="008B25F6" w:rsidRDefault="008B25F6">
      <w:r>
        <w:t xml:space="preserve">Errors may occur when you specify a video package </w:t>
      </w:r>
      <w:r w:rsidRPr="00220FF3">
        <w:t>distributor</w:t>
      </w:r>
      <w:r>
        <w:t>.</w:t>
      </w:r>
    </w:p>
    <w:p w:rsidR="008B25F6" w:rsidRDefault="008B25F6" w:rsidP="008F01DA">
      <w:pPr>
        <w:pStyle w:val="Procedure"/>
      </w:pPr>
      <w:r>
        <w:t>To find and resolve errors</w:t>
      </w:r>
    </w:p>
    <w:p w:rsidR="008B25F6" w:rsidRPr="00690035" w:rsidRDefault="008B25F6" w:rsidP="00927D1E">
      <w:pPr>
        <w:pStyle w:val="ListNumber"/>
        <w:numPr>
          <w:ilvl w:val="0"/>
          <w:numId w:val="50"/>
        </w:numPr>
      </w:pPr>
      <w:r>
        <w:t xml:space="preserve">Go to the </w:t>
      </w:r>
      <w:r w:rsidRPr="005C7B20">
        <w:t>Content</w:t>
      </w:r>
      <w:r>
        <w:t xml:space="preserve"> tab and select </w:t>
      </w:r>
      <w:r w:rsidRPr="005C7B20">
        <w:t>Manage</w:t>
      </w:r>
      <w:r>
        <w:t xml:space="preserve"> from the menu.</w:t>
      </w:r>
    </w:p>
    <w:p w:rsidR="008B25F6" w:rsidRPr="008F0BB0" w:rsidRDefault="008B25F6" w:rsidP="00B0724F">
      <w:pPr>
        <w:pStyle w:val="ListNumber"/>
        <w:rPr>
          <w:rFonts w:ascii="Calibri" w:hAnsi="Calibri"/>
        </w:rPr>
      </w:pPr>
      <w:r w:rsidRPr="005C1564">
        <w:t>In the Entries Table</w:t>
      </w:r>
      <w:r>
        <w:t xml:space="preserve">, click the name of an entry </w:t>
      </w:r>
      <w:r w:rsidRPr="00615359">
        <w:t>for which you added a distributor</w:t>
      </w:r>
      <w:r>
        <w:t>.</w:t>
      </w:r>
    </w:p>
    <w:p w:rsidR="008B25F6" w:rsidRPr="00121CFA" w:rsidRDefault="008B25F6">
      <w:pPr>
        <w:pStyle w:val="ListNumber"/>
      </w:pPr>
      <w:r>
        <w:t xml:space="preserve">In the Edit Entry window, go to the </w:t>
      </w:r>
      <w:r w:rsidRPr="00E54D7D">
        <w:t>Distribution</w:t>
      </w:r>
      <w:r>
        <w:t xml:space="preserve"> </w:t>
      </w:r>
      <w:r w:rsidRPr="00E34ECB">
        <w:t>tab a</w:t>
      </w:r>
      <w:r>
        <w:t xml:space="preserve">nd click the error name in the </w:t>
      </w:r>
      <w:r w:rsidRPr="00E54D7D">
        <w:t>Submission Status</w:t>
      </w:r>
      <w:r>
        <w:t xml:space="preserve"> </w:t>
      </w:r>
      <w:r w:rsidRPr="00E34ECB">
        <w:t>column to disp</w:t>
      </w:r>
      <w:r w:rsidR="004B048A">
        <w:t>lay a description of the error.</w:t>
      </w:r>
    </w:p>
    <w:p w:rsidR="008B25F6" w:rsidRDefault="005A3BF2">
      <w:pPr>
        <w:pStyle w:val="ListContinue"/>
      </w:pPr>
      <w:r w:rsidRPr="00E54D7D">
        <w:rPr>
          <w:noProof/>
          <w:lang w:val="en-US" w:bidi="he-IL"/>
        </w:rPr>
        <w:drawing>
          <wp:inline distT="0" distB="0" distL="0" distR="0" wp14:anchorId="7A2C5455" wp14:editId="11AC3446">
            <wp:extent cx="5753903" cy="337232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Error.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53903" cy="3372321"/>
                    </a:xfrm>
                    <a:prstGeom prst="rect">
                      <a:avLst/>
                    </a:prstGeom>
                  </pic:spPr>
                </pic:pic>
              </a:graphicData>
            </a:graphic>
          </wp:inline>
        </w:drawing>
      </w:r>
    </w:p>
    <w:p w:rsidR="008B25F6" w:rsidRPr="00123DCF" w:rsidRDefault="008B25F6">
      <w:pPr>
        <w:pStyle w:val="ListContinue"/>
        <w:rPr>
          <w:rStyle w:val="BodyTextChar"/>
        </w:rPr>
      </w:pPr>
      <w:r w:rsidRPr="00033B4B">
        <w:t xml:space="preserve">You can </w:t>
      </w:r>
      <w:r w:rsidR="0040568D">
        <w:t xml:space="preserve">also </w:t>
      </w:r>
      <w:r w:rsidRPr="00033B4B">
        <w:t xml:space="preserve">click </w:t>
      </w:r>
      <w:r w:rsidR="0040568D">
        <w:t xml:space="preserve">on the </w:t>
      </w:r>
      <w:r w:rsidR="0040568D" w:rsidRPr="00123DCF">
        <w:rPr>
          <w:rStyle w:val="BodyTextChar"/>
        </w:rPr>
        <w:t xml:space="preserve">Distributor </w:t>
      </w:r>
      <w:r w:rsidRPr="00123DCF">
        <w:rPr>
          <w:rStyle w:val="BodyTextChar"/>
        </w:rPr>
        <w:t xml:space="preserve">in the </w:t>
      </w:r>
      <w:r w:rsidR="0040568D" w:rsidRPr="00123DCF">
        <w:rPr>
          <w:rStyle w:val="BodyTextChar"/>
        </w:rPr>
        <w:t>Distribution</w:t>
      </w:r>
      <w:r w:rsidRPr="00123DCF">
        <w:rPr>
          <w:rStyle w:val="BodyTextChar"/>
        </w:rPr>
        <w:t xml:space="preserve"> tab, and then click the error na</w:t>
      </w:r>
      <w:r w:rsidR="0040568D" w:rsidRPr="00123DCF">
        <w:rPr>
          <w:rStyle w:val="BodyTextChar"/>
        </w:rPr>
        <w:t>me in the Distribution Details</w:t>
      </w:r>
      <w:r w:rsidRPr="00123DCF">
        <w:rPr>
          <w:rStyle w:val="BodyTextChar"/>
        </w:rPr>
        <w:t xml:space="preserve"> window.</w:t>
      </w:r>
    </w:p>
    <w:p w:rsidR="008B25F6" w:rsidRDefault="008B25F6">
      <w:pPr>
        <w:pStyle w:val="ListNumber"/>
      </w:pPr>
      <w:r>
        <w:t xml:space="preserve">Follow the instructions in the </w:t>
      </w:r>
      <w:r w:rsidRPr="00EB14DD">
        <w:t>error description</w:t>
      </w:r>
      <w:r>
        <w:t>.</w:t>
      </w:r>
    </w:p>
    <w:p w:rsidR="008B25F6" w:rsidRDefault="005A3BF2">
      <w:pPr>
        <w:pStyle w:val="ListContinue"/>
      </w:pPr>
      <w:r w:rsidRPr="00E54D7D">
        <w:rPr>
          <w:noProof/>
          <w:lang w:val="en-US" w:bidi="he-IL"/>
        </w:rPr>
        <w:drawing>
          <wp:inline distT="0" distB="0" distL="0" distR="0" wp14:anchorId="165E0A6B" wp14:editId="30C26C0F">
            <wp:extent cx="3458058" cy="2257740"/>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 details - thumbnail.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458058" cy="2257740"/>
                    </a:xfrm>
                    <a:prstGeom prst="rect">
                      <a:avLst/>
                    </a:prstGeom>
                  </pic:spPr>
                </pic:pic>
              </a:graphicData>
            </a:graphic>
          </wp:inline>
        </w:drawing>
      </w:r>
    </w:p>
    <w:p w:rsidR="008B25F6" w:rsidRDefault="008B25F6" w:rsidP="008B25F6">
      <w:pPr>
        <w:rPr>
          <w:rFonts w:ascii="Calibri" w:hAnsi="Calibri"/>
        </w:rPr>
      </w:pPr>
    </w:p>
    <w:p w:rsidR="008B25F6" w:rsidRDefault="008B25F6">
      <w:r>
        <w:t>The</w:t>
      </w:r>
      <w:r w:rsidR="00B647F0">
        <w:t xml:space="preserve"> </w:t>
      </w:r>
      <w:r>
        <w:t>following errors may occur:</w:t>
      </w:r>
    </w:p>
    <w:p w:rsidR="008B25F6" w:rsidRDefault="008B25F6" w:rsidP="008F01DA">
      <w:pPr>
        <w:pStyle w:val="Sub-Heading0"/>
      </w:pPr>
      <w:r w:rsidRPr="00223E22">
        <w:t xml:space="preserve">Missing </w:t>
      </w:r>
      <w:r>
        <w:t>Flavor</w:t>
      </w:r>
      <w:bookmarkStart w:id="1076" w:name="Missing_Flavor"/>
      <w:bookmarkEnd w:id="1076"/>
      <w:r>
        <w:t xml:space="preserve"> Error</w:t>
      </w:r>
    </w:p>
    <w:p w:rsidR="008B25F6" w:rsidRPr="00FD26C0" w:rsidRDefault="008B25F6" w:rsidP="008F01DA">
      <w:pPr>
        <w:pStyle w:val="Procedure"/>
      </w:pPr>
      <w:r>
        <w:t>To add a flavor:</w:t>
      </w:r>
    </w:p>
    <w:tbl>
      <w:tblPr>
        <w:tblW w:w="9570" w:type="dxa"/>
        <w:tblLayout w:type="fixed"/>
        <w:tblCellMar>
          <w:left w:w="62" w:type="dxa"/>
          <w:right w:w="62" w:type="dxa"/>
        </w:tblCellMar>
        <w:tblLook w:val="0000" w:firstRow="0" w:lastRow="0" w:firstColumn="0" w:lastColumn="0" w:noHBand="0" w:noVBand="0"/>
      </w:tblPr>
      <w:tblGrid>
        <w:gridCol w:w="1020"/>
        <w:gridCol w:w="8550"/>
      </w:tblGrid>
      <w:tr w:rsidR="008B25F6" w:rsidRPr="00FD26C0" w:rsidTr="008B25F6">
        <w:trPr>
          <w:cantSplit/>
        </w:trPr>
        <w:tc>
          <w:tcPr>
            <w:tcW w:w="1020" w:type="dxa"/>
            <w:tcBorders>
              <w:top w:val="nil"/>
              <w:left w:val="nil"/>
              <w:bottom w:val="nil"/>
              <w:right w:val="nil"/>
            </w:tcBorders>
            <w:tcMar>
              <w:top w:w="0" w:type="dxa"/>
              <w:left w:w="62" w:type="dxa"/>
              <w:bottom w:w="0" w:type="dxa"/>
              <w:right w:w="62" w:type="dxa"/>
            </w:tcMar>
          </w:tcPr>
          <w:p w:rsidR="008B25F6" w:rsidRPr="00FD26C0" w:rsidRDefault="008B25F6">
            <w:pPr>
              <w:pStyle w:val="Note"/>
            </w:pPr>
            <w:r w:rsidRPr="00E54D7D">
              <w:rPr>
                <w:noProof/>
                <w:lang w:val="en-US" w:bidi="he-IL"/>
              </w:rPr>
              <w:drawing>
                <wp:inline distT="0" distB="0" distL="0" distR="0" wp14:anchorId="2DB85657" wp14:editId="13D507BF">
                  <wp:extent cx="389890" cy="365521"/>
                  <wp:effectExtent l="0" t="0" r="0" b="0"/>
                  <wp:docPr id="110"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8B25F6" w:rsidRPr="00311B34" w:rsidRDefault="008B25F6">
            <w:pPr>
              <w:pStyle w:val="Note"/>
            </w:pPr>
            <w:r w:rsidRPr="00311B34">
              <w:rPr>
                <w:rStyle w:val="SpecialBold"/>
              </w:rPr>
              <w:t>NOTE:</w:t>
            </w:r>
            <w:r w:rsidRPr="00311B34">
              <w:t xml:space="preserve"> </w:t>
            </w:r>
            <w:r w:rsidRPr="009A0C98">
              <w:t>If you click "Go to Flavors Tab" in the error description, skip to step 4.</w:t>
            </w:r>
            <w:r w:rsidRPr="00311B34">
              <w:rPr>
                <w:rFonts w:ascii="Calibri" w:hAnsi="Calibri"/>
              </w:rPr>
              <w:t xml:space="preserve"> </w:t>
            </w:r>
          </w:p>
        </w:tc>
      </w:tr>
    </w:tbl>
    <w:p w:rsidR="008B25F6" w:rsidRPr="00690035" w:rsidRDefault="008B25F6" w:rsidP="00927D1E">
      <w:pPr>
        <w:pStyle w:val="ListNumber"/>
        <w:numPr>
          <w:ilvl w:val="0"/>
          <w:numId w:val="190"/>
        </w:numPr>
      </w:pPr>
      <w:r>
        <w:t>G</w:t>
      </w:r>
      <w:r w:rsidR="0040568D">
        <w:t xml:space="preserve">o to the </w:t>
      </w:r>
      <w:r w:rsidR="0040568D" w:rsidRPr="005C7B20">
        <w:t xml:space="preserve">Content </w:t>
      </w:r>
      <w:r w:rsidR="0040568D">
        <w:t>tab and select</w:t>
      </w:r>
      <w:r w:rsidR="004B048A">
        <w:t xml:space="preserve"> the </w:t>
      </w:r>
      <w:r w:rsidRPr="005C7B20">
        <w:t>Manage</w:t>
      </w:r>
      <w:r>
        <w:t xml:space="preserve"> menu.</w:t>
      </w:r>
    </w:p>
    <w:p w:rsidR="008B25F6" w:rsidRPr="008F0BB0" w:rsidRDefault="008B25F6" w:rsidP="00123DCF">
      <w:pPr>
        <w:pStyle w:val="ListNumber"/>
        <w:rPr>
          <w:rFonts w:ascii="Calibri" w:hAnsi="Calibri"/>
        </w:rPr>
      </w:pPr>
      <w:r w:rsidRPr="005C1564">
        <w:t>In the Entries Table</w:t>
      </w:r>
      <w:r>
        <w:t>, click the name of the entry that is missing a flavor.</w:t>
      </w:r>
    </w:p>
    <w:p w:rsidR="008B25F6" w:rsidRDefault="008B25F6" w:rsidP="00123DCF">
      <w:pPr>
        <w:pStyle w:val="ListNumber"/>
      </w:pPr>
      <w:r>
        <w:t xml:space="preserve">In the Edit Entry window, go to the </w:t>
      </w:r>
      <w:r w:rsidRPr="00E54D7D">
        <w:t>Flavors</w:t>
      </w:r>
      <w:r w:rsidRPr="00B6126F">
        <w:t xml:space="preserve"> tab</w:t>
      </w:r>
      <w:r>
        <w:t>.</w:t>
      </w:r>
    </w:p>
    <w:p w:rsidR="008B25F6" w:rsidRPr="00E30C03" w:rsidRDefault="0040568D" w:rsidP="00123DCF">
      <w:pPr>
        <w:pStyle w:val="ListNumber"/>
        <w:rPr>
          <w:rFonts w:ascii="Calibri" w:hAnsi="Calibri"/>
        </w:rPr>
      </w:pPr>
      <w:r>
        <w:t>In the Action column, c</w:t>
      </w:r>
      <w:r w:rsidR="008B25F6">
        <w:t xml:space="preserve">lick </w:t>
      </w:r>
      <w:r w:rsidR="008B25F6" w:rsidRPr="00E54D7D">
        <w:t>Convert</w:t>
      </w:r>
      <w:r w:rsidR="008B25F6">
        <w:t xml:space="preserve"> or </w:t>
      </w:r>
      <w:r w:rsidR="008B25F6" w:rsidRPr="00E54D7D">
        <w:t>Reconvert</w:t>
      </w:r>
      <w:r w:rsidR="008B25F6">
        <w:t xml:space="preserve"> for each transcoding flavor </w:t>
      </w:r>
      <w:r w:rsidR="008B25F6" w:rsidRPr="00C17EEF">
        <w:t>specified in the error description</w:t>
      </w:r>
      <w:r w:rsidR="008B25F6">
        <w:t xml:space="preserve">, and click </w:t>
      </w:r>
      <w:r w:rsidR="008B25F6" w:rsidRPr="00E54D7D">
        <w:t>Save Changes</w:t>
      </w:r>
      <w:r w:rsidR="003214A4">
        <w:t>.</w:t>
      </w:r>
    </w:p>
    <w:p w:rsidR="008B25F6" w:rsidRPr="00E30C03" w:rsidRDefault="00E30C03">
      <w:pPr>
        <w:pStyle w:val="ListContinue"/>
      </w:pPr>
      <w:r>
        <w:rPr>
          <w:noProof/>
          <w:lang w:val="en-US" w:bidi="he-IL"/>
        </w:rPr>
        <w:drawing>
          <wp:inline distT="0" distB="0" distL="0" distR="0" wp14:anchorId="6E96F071" wp14:editId="2F9318E3">
            <wp:extent cx="5943600" cy="37642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nvert.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3764280"/>
                    </a:xfrm>
                    <a:prstGeom prst="rect">
                      <a:avLst/>
                    </a:prstGeom>
                  </pic:spPr>
                </pic:pic>
              </a:graphicData>
            </a:graphic>
          </wp:inline>
        </w:drawing>
      </w:r>
    </w:p>
    <w:p w:rsidR="008B25F6" w:rsidRDefault="008B25F6" w:rsidP="00123DCF">
      <w:pPr>
        <w:pStyle w:val="Subheading"/>
      </w:pPr>
      <w:r>
        <w:t>Metadata Error</w:t>
      </w:r>
      <w:bookmarkStart w:id="1077" w:name="Missing_Metadata"/>
      <w:bookmarkEnd w:id="1077"/>
    </w:p>
    <w:p w:rsidR="008B25F6" w:rsidRPr="00FD26C0" w:rsidRDefault="008B25F6" w:rsidP="008F01DA">
      <w:pPr>
        <w:pStyle w:val="Procedure"/>
      </w:pPr>
      <w:r>
        <w:t>To correct metadata:</w:t>
      </w:r>
    </w:p>
    <w:tbl>
      <w:tblPr>
        <w:tblW w:w="9570" w:type="dxa"/>
        <w:tblLayout w:type="fixed"/>
        <w:tblCellMar>
          <w:left w:w="62" w:type="dxa"/>
          <w:right w:w="62" w:type="dxa"/>
        </w:tblCellMar>
        <w:tblLook w:val="0000" w:firstRow="0" w:lastRow="0" w:firstColumn="0" w:lastColumn="0" w:noHBand="0" w:noVBand="0"/>
      </w:tblPr>
      <w:tblGrid>
        <w:gridCol w:w="1020"/>
        <w:gridCol w:w="8550"/>
      </w:tblGrid>
      <w:tr w:rsidR="008B25F6" w:rsidRPr="00FD26C0" w:rsidTr="008B25F6">
        <w:trPr>
          <w:cantSplit/>
        </w:trPr>
        <w:tc>
          <w:tcPr>
            <w:tcW w:w="1020" w:type="dxa"/>
            <w:tcBorders>
              <w:top w:val="nil"/>
              <w:left w:val="nil"/>
              <w:bottom w:val="nil"/>
              <w:right w:val="nil"/>
            </w:tcBorders>
            <w:tcMar>
              <w:top w:w="0" w:type="dxa"/>
              <w:left w:w="62" w:type="dxa"/>
              <w:bottom w:w="0" w:type="dxa"/>
              <w:right w:w="62" w:type="dxa"/>
            </w:tcMar>
          </w:tcPr>
          <w:p w:rsidR="008B25F6" w:rsidRPr="00FD26C0" w:rsidRDefault="008B25F6">
            <w:pPr>
              <w:pStyle w:val="Note"/>
            </w:pPr>
            <w:r w:rsidRPr="00E54D7D">
              <w:rPr>
                <w:noProof/>
                <w:lang w:val="en-US" w:bidi="he-IL"/>
              </w:rPr>
              <w:drawing>
                <wp:inline distT="0" distB="0" distL="0" distR="0" wp14:anchorId="392E7D47" wp14:editId="4788EB34">
                  <wp:extent cx="389890" cy="365521"/>
                  <wp:effectExtent l="0" t="0" r="0" b="0"/>
                  <wp:docPr id="112"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8B25F6" w:rsidRPr="00311B34" w:rsidRDefault="008B25F6">
            <w:pPr>
              <w:pStyle w:val="Note"/>
            </w:pPr>
            <w:r w:rsidRPr="00311B34">
              <w:rPr>
                <w:rStyle w:val="SpecialBold"/>
              </w:rPr>
              <w:t>NOTE:</w:t>
            </w:r>
            <w:r w:rsidRPr="00311B34">
              <w:t xml:space="preserve"> </w:t>
            </w:r>
            <w:r w:rsidRPr="00C51B99">
              <w:t xml:space="preserve">If you click "Go to </w:t>
            </w:r>
            <w:r w:rsidR="008608A9">
              <w:t>Metad</w:t>
            </w:r>
            <w:r>
              <w:t xml:space="preserve">ata </w:t>
            </w:r>
            <w:r w:rsidRPr="00C51B99">
              <w:t>Tab" in the error description, skip to step 4.</w:t>
            </w:r>
            <w:r w:rsidRPr="00311B34">
              <w:rPr>
                <w:rFonts w:ascii="Calibri" w:hAnsi="Calibri"/>
              </w:rPr>
              <w:t xml:space="preserve"> </w:t>
            </w:r>
          </w:p>
        </w:tc>
      </w:tr>
    </w:tbl>
    <w:p w:rsidR="008B25F6" w:rsidRPr="00014F5C" w:rsidRDefault="008B25F6" w:rsidP="00927D1E">
      <w:pPr>
        <w:pStyle w:val="ListNumber"/>
        <w:numPr>
          <w:ilvl w:val="0"/>
          <w:numId w:val="124"/>
        </w:numPr>
      </w:pPr>
      <w:r w:rsidRPr="00311B34">
        <w:t xml:space="preserve">Go to the </w:t>
      </w:r>
      <w:r w:rsidRPr="005C7B20">
        <w:t>Content</w:t>
      </w:r>
      <w:r w:rsidRPr="00311B34">
        <w:t xml:space="preserve"> tab and select </w:t>
      </w:r>
      <w:r w:rsidR="00EA0289">
        <w:t xml:space="preserve">the </w:t>
      </w:r>
      <w:r w:rsidRPr="005C7B20">
        <w:t>Manage</w:t>
      </w:r>
      <w:r w:rsidRPr="00311B34">
        <w:t xml:space="preserve"> menu.</w:t>
      </w:r>
    </w:p>
    <w:p w:rsidR="008B25F6" w:rsidRPr="009A0C98" w:rsidRDefault="008B25F6" w:rsidP="00123DCF">
      <w:pPr>
        <w:pStyle w:val="ListNumber"/>
      </w:pPr>
      <w:r w:rsidRPr="00690035">
        <w:t>In the Entries Table, click the name of the entry that has a metadata error.</w:t>
      </w:r>
    </w:p>
    <w:p w:rsidR="008B25F6" w:rsidRPr="009A0C98" w:rsidRDefault="0040568D" w:rsidP="00123DCF">
      <w:pPr>
        <w:pStyle w:val="ListNumber"/>
      </w:pPr>
      <w:r>
        <w:t xml:space="preserve">In the Edit Entry window, go to the </w:t>
      </w:r>
      <w:r w:rsidRPr="00E54D7D">
        <w:t>Metadata</w:t>
      </w:r>
      <w:r w:rsidR="008B25F6" w:rsidRPr="009A0C98">
        <w:t xml:space="preserve"> tab</w:t>
      </w:r>
      <w:r w:rsidR="008608A9">
        <w:t xml:space="preserve"> or the Custom Data tab</w:t>
      </w:r>
      <w:r w:rsidR="008B25F6" w:rsidRPr="009A0C98">
        <w:t>.</w:t>
      </w:r>
    </w:p>
    <w:p w:rsidR="008B25F6" w:rsidRPr="009A0C98" w:rsidRDefault="008608A9" w:rsidP="008608A9">
      <w:pPr>
        <w:pStyle w:val="ListNumber"/>
      </w:pPr>
      <w:r>
        <w:t xml:space="preserve">Modify the </w:t>
      </w:r>
      <w:r w:rsidR="008B25F6" w:rsidRPr="009A0C98">
        <w:t>information in the metadata field specified in the error description</w:t>
      </w:r>
      <w:r w:rsidR="008B25F6" w:rsidRPr="00311B34">
        <w:t xml:space="preserve">, and click </w:t>
      </w:r>
      <w:r w:rsidR="008B25F6" w:rsidRPr="00E54D7D">
        <w:t>Save</w:t>
      </w:r>
      <w:r>
        <w:t xml:space="preserve"> and Close</w:t>
      </w:r>
      <w:r w:rsidR="008B25F6" w:rsidRPr="009A0C98">
        <w:t>.</w:t>
      </w:r>
    </w:p>
    <w:p w:rsidR="008B25F6" w:rsidRPr="00B647F0" w:rsidRDefault="008B25F6">
      <w:pPr>
        <w:pStyle w:val="ListContinue"/>
      </w:pPr>
      <w:r w:rsidRPr="009A0C98">
        <w:t xml:space="preserve">If the submission status error </w:t>
      </w:r>
      <w:r w:rsidR="008608A9">
        <w:t xml:space="preserve">is still </w:t>
      </w:r>
      <w:r w:rsidRPr="009A0C98">
        <w:t xml:space="preserve">displayed in the </w:t>
      </w:r>
      <w:r w:rsidRPr="00311B34">
        <w:t>Edit Entry</w:t>
      </w:r>
      <w:r w:rsidR="0040568D">
        <w:t xml:space="preserve"> window's Distribution</w:t>
      </w:r>
      <w:r w:rsidRPr="009A0C98">
        <w:t xml:space="preserve"> tab:</w:t>
      </w:r>
      <w:r w:rsidR="008608A9">
        <w:t xml:space="preserve"> go back to </w:t>
      </w:r>
      <w:r w:rsidR="0040568D" w:rsidRPr="00161F3A">
        <w:t>the Edit Entry</w:t>
      </w:r>
      <w:r w:rsidRPr="00B647F0">
        <w:t xml:space="preserve"> window, </w:t>
      </w:r>
      <w:r w:rsidR="008608A9">
        <w:t xml:space="preserve">and select the </w:t>
      </w:r>
      <w:r w:rsidR="0040568D" w:rsidRPr="00B647F0">
        <w:t>Custom Data</w:t>
      </w:r>
      <w:r w:rsidRPr="00B647F0">
        <w:t xml:space="preserve"> tab.</w:t>
      </w:r>
    </w:p>
    <w:p w:rsidR="008B25F6" w:rsidRPr="005127A9" w:rsidRDefault="008B25F6" w:rsidP="008608A9">
      <w:pPr>
        <w:pStyle w:val="ListNumber"/>
      </w:pPr>
      <w:r w:rsidRPr="005127A9">
        <w:t xml:space="preserve">Add the missing information specified in the error description, and click </w:t>
      </w:r>
      <w:r w:rsidR="0040568D" w:rsidRPr="005127A9">
        <w:t>Save</w:t>
      </w:r>
      <w:r w:rsidR="008608A9">
        <w:t xml:space="preserve"> and Close</w:t>
      </w:r>
      <w:r w:rsidRPr="005127A9">
        <w:t>.</w:t>
      </w:r>
    </w:p>
    <w:p w:rsidR="008B25F6" w:rsidRDefault="008B25F6" w:rsidP="00123DCF">
      <w:pPr>
        <w:pStyle w:val="Subheading"/>
      </w:pPr>
      <w:r>
        <w:t>Missing Thumbnail</w:t>
      </w:r>
      <w:bookmarkStart w:id="1078" w:name="Missing_Thumbnail"/>
      <w:bookmarkEnd w:id="1078"/>
      <w:r>
        <w:t xml:space="preserve"> Error</w:t>
      </w:r>
    </w:p>
    <w:p w:rsidR="008B25F6" w:rsidRDefault="008B25F6" w:rsidP="008F01DA">
      <w:pPr>
        <w:pStyle w:val="Procedure"/>
      </w:pPr>
      <w:r>
        <w:t>To add a thumbnail</w:t>
      </w:r>
    </w:p>
    <w:tbl>
      <w:tblPr>
        <w:tblW w:w="9570" w:type="dxa"/>
        <w:tblLayout w:type="fixed"/>
        <w:tblCellMar>
          <w:left w:w="62" w:type="dxa"/>
          <w:right w:w="62" w:type="dxa"/>
        </w:tblCellMar>
        <w:tblLook w:val="0000" w:firstRow="0" w:lastRow="0" w:firstColumn="0" w:lastColumn="0" w:noHBand="0" w:noVBand="0"/>
      </w:tblPr>
      <w:tblGrid>
        <w:gridCol w:w="1020"/>
        <w:gridCol w:w="8550"/>
      </w:tblGrid>
      <w:tr w:rsidR="00EA0289" w:rsidRPr="00FD26C0" w:rsidTr="00EA0289">
        <w:trPr>
          <w:cantSplit/>
        </w:trPr>
        <w:tc>
          <w:tcPr>
            <w:tcW w:w="1020" w:type="dxa"/>
            <w:tcBorders>
              <w:top w:val="nil"/>
              <w:left w:val="nil"/>
              <w:bottom w:val="nil"/>
              <w:right w:val="nil"/>
            </w:tcBorders>
            <w:tcMar>
              <w:top w:w="0" w:type="dxa"/>
              <w:left w:w="62" w:type="dxa"/>
              <w:bottom w:w="0" w:type="dxa"/>
              <w:right w:w="62" w:type="dxa"/>
            </w:tcMar>
          </w:tcPr>
          <w:p w:rsidR="00EA0289" w:rsidRPr="00FD26C0" w:rsidRDefault="00EA0289">
            <w:pPr>
              <w:pStyle w:val="Note"/>
            </w:pPr>
            <w:r w:rsidRPr="00E54D7D">
              <w:rPr>
                <w:noProof/>
                <w:lang w:val="en-US" w:bidi="he-IL"/>
              </w:rPr>
              <w:drawing>
                <wp:inline distT="0" distB="0" distL="0" distR="0" wp14:anchorId="6AB3FEA2" wp14:editId="163C7767">
                  <wp:extent cx="389890" cy="365521"/>
                  <wp:effectExtent l="0" t="0" r="0" b="0"/>
                  <wp:docPr id="67"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EA0289" w:rsidRPr="00311B34" w:rsidRDefault="00EA0289">
            <w:pPr>
              <w:pStyle w:val="Note"/>
            </w:pPr>
            <w:r w:rsidRPr="00311B34">
              <w:rPr>
                <w:rStyle w:val="SpecialBold"/>
              </w:rPr>
              <w:t>NOTE:</w:t>
            </w:r>
            <w:r w:rsidRPr="00311B34">
              <w:t xml:space="preserve"> </w:t>
            </w:r>
            <w:r w:rsidR="005A3BF2">
              <w:t>If you click "</w:t>
            </w:r>
            <w:r w:rsidRPr="00C51B99">
              <w:t xml:space="preserve">Go to </w:t>
            </w:r>
            <w:r>
              <w:t xml:space="preserve">Thumbnails </w:t>
            </w:r>
            <w:r w:rsidRPr="00C51B99">
              <w:t>Tab" in the error description, skip to step 4.</w:t>
            </w:r>
            <w:r w:rsidRPr="00311B34">
              <w:rPr>
                <w:rFonts w:ascii="Calibri" w:hAnsi="Calibri"/>
              </w:rPr>
              <w:t xml:space="preserve"> </w:t>
            </w:r>
          </w:p>
        </w:tc>
      </w:tr>
    </w:tbl>
    <w:p w:rsidR="00EA0289" w:rsidRPr="00EA0289" w:rsidRDefault="00EA0289"/>
    <w:p w:rsidR="008B25F6" w:rsidRPr="00690035" w:rsidRDefault="008B25F6" w:rsidP="00927D1E">
      <w:pPr>
        <w:pStyle w:val="ListNumber"/>
        <w:numPr>
          <w:ilvl w:val="0"/>
          <w:numId w:val="51"/>
        </w:numPr>
      </w:pPr>
      <w:r>
        <w:t xml:space="preserve">Go to the </w:t>
      </w:r>
      <w:r w:rsidRPr="005C7B20">
        <w:t>Content</w:t>
      </w:r>
      <w:r>
        <w:t xml:space="preserve"> tab and select </w:t>
      </w:r>
      <w:r w:rsidR="00E40CC6">
        <w:t xml:space="preserve">the </w:t>
      </w:r>
      <w:r w:rsidRPr="005C7B20">
        <w:t xml:space="preserve">Manage </w:t>
      </w:r>
      <w:r>
        <w:t>menu.</w:t>
      </w:r>
    </w:p>
    <w:p w:rsidR="008B25F6" w:rsidRPr="008F0BB0" w:rsidRDefault="008B25F6" w:rsidP="00123DCF">
      <w:pPr>
        <w:pStyle w:val="ListNumber"/>
        <w:rPr>
          <w:rFonts w:ascii="Calibri" w:hAnsi="Calibri"/>
        </w:rPr>
      </w:pPr>
      <w:r w:rsidRPr="005C1564">
        <w:t>In the Entries Table</w:t>
      </w:r>
      <w:r>
        <w:t>, click the name of the entry that is missing a thumbnail.</w:t>
      </w:r>
    </w:p>
    <w:p w:rsidR="008B25F6" w:rsidRPr="009A0C98" w:rsidRDefault="0040568D" w:rsidP="00123DCF">
      <w:pPr>
        <w:pStyle w:val="ListNumber"/>
      </w:pPr>
      <w:r>
        <w:t xml:space="preserve">In the Edit Entry window, go to the </w:t>
      </w:r>
      <w:r w:rsidRPr="00E54D7D">
        <w:t>Thumbnails</w:t>
      </w:r>
      <w:r w:rsidR="008B25F6" w:rsidRPr="009A0C98">
        <w:t xml:space="preserve"> tab.</w:t>
      </w:r>
    </w:p>
    <w:p w:rsidR="008B25F6" w:rsidRPr="009A0C98" w:rsidRDefault="0040568D" w:rsidP="00123DCF">
      <w:pPr>
        <w:pStyle w:val="ListNumber"/>
      </w:pPr>
      <w:bookmarkStart w:id="1079" w:name="_Ref289594749"/>
      <w:r>
        <w:t xml:space="preserve">Click </w:t>
      </w:r>
      <w:r w:rsidRPr="00E54D7D">
        <w:t>Add Thumbnail</w:t>
      </w:r>
      <w:r w:rsidR="008B25F6" w:rsidRPr="009A0C98">
        <w:t xml:space="preserve"> and select</w:t>
      </w:r>
      <w:bookmarkEnd w:id="1079"/>
      <w:r>
        <w:t xml:space="preserve"> </w:t>
      </w:r>
      <w:r w:rsidRPr="00E54D7D">
        <w:t>Grab from Video</w:t>
      </w:r>
      <w:r w:rsidR="008B25F6" w:rsidRPr="009A0C98">
        <w:t>.</w:t>
      </w:r>
    </w:p>
    <w:p w:rsidR="008B25F6" w:rsidRPr="00121CFA" w:rsidRDefault="00E30C03">
      <w:pPr>
        <w:pStyle w:val="ListContinue"/>
      </w:pPr>
      <w:r w:rsidRPr="00E54D7D">
        <w:rPr>
          <w:noProof/>
          <w:lang w:val="en-US" w:bidi="he-IL"/>
        </w:rPr>
        <w:drawing>
          <wp:inline distT="0" distB="0" distL="0" distR="0" wp14:anchorId="28BD6922" wp14:editId="05771878">
            <wp:extent cx="5943600" cy="2180073"/>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humbnail.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2180073"/>
                    </a:xfrm>
                    <a:prstGeom prst="rect">
                      <a:avLst/>
                    </a:prstGeom>
                  </pic:spPr>
                </pic:pic>
              </a:graphicData>
            </a:graphic>
          </wp:inline>
        </w:drawing>
      </w:r>
    </w:p>
    <w:p w:rsidR="008B25F6" w:rsidRDefault="008B25F6" w:rsidP="008B25F6">
      <w:pPr>
        <w:rPr>
          <w:rFonts w:ascii="Calibri" w:hAnsi="Calibri"/>
        </w:rPr>
      </w:pPr>
    </w:p>
    <w:p w:rsidR="008B25F6" w:rsidRPr="00EE4365" w:rsidRDefault="008B25F6" w:rsidP="00123DCF">
      <w:pPr>
        <w:pStyle w:val="ListNumber"/>
      </w:pPr>
      <w:r>
        <w:t>If y</w:t>
      </w:r>
      <w:r w:rsidRPr="00033B4B">
        <w:t xml:space="preserve">ou </w:t>
      </w:r>
      <w:r w:rsidR="0040568D">
        <w:t xml:space="preserve">have a thumbnail file, select </w:t>
      </w:r>
      <w:r w:rsidR="0040568D" w:rsidRPr="00E54D7D">
        <w:t>Upload</w:t>
      </w:r>
      <w:r>
        <w:t>, specify the fil</w:t>
      </w:r>
      <w:r w:rsidR="0040568D">
        <w:t xml:space="preserve">e location and name, and click </w:t>
      </w:r>
      <w:r w:rsidR="0040568D" w:rsidRPr="00E54D7D">
        <w:t>Open</w:t>
      </w:r>
      <w:r>
        <w:t xml:space="preserve">. </w:t>
      </w:r>
    </w:p>
    <w:p w:rsidR="008B25F6" w:rsidRDefault="008B25F6" w:rsidP="00123DCF">
      <w:pPr>
        <w:pStyle w:val="ListNumber"/>
      </w:pPr>
      <w:r>
        <w:t xml:space="preserve">Play </w:t>
      </w:r>
      <w:r w:rsidRPr="000C21B3">
        <w:t>the video</w:t>
      </w:r>
      <w:r>
        <w:t xml:space="preserve">, </w:t>
      </w:r>
      <w:r w:rsidRPr="000C21B3">
        <w:t xml:space="preserve">pause </w:t>
      </w:r>
      <w:r>
        <w:t xml:space="preserve">on </w:t>
      </w:r>
      <w:r w:rsidRPr="000C21B3">
        <w:t>the frame</w:t>
      </w:r>
      <w:r>
        <w:t xml:space="preserve"> you want, and </w:t>
      </w:r>
      <w:r w:rsidRPr="000C21B3">
        <w:t>click the thumbnail capture button</w:t>
      </w:r>
      <w:r>
        <w:t>.</w:t>
      </w:r>
    </w:p>
    <w:p w:rsidR="008B25F6" w:rsidRPr="00AA0D10" w:rsidRDefault="008B25F6">
      <w:pPr>
        <w:pStyle w:val="ListContinue"/>
      </w:pPr>
      <w:r w:rsidRPr="00AA0D10">
        <w:t>A thumbnail will be captured from the highest quality video flavor.</w:t>
      </w:r>
    </w:p>
    <w:p w:rsidR="008B25F6" w:rsidRPr="00E30C03" w:rsidRDefault="00E30C03">
      <w:pPr>
        <w:pStyle w:val="ListContinue"/>
      </w:pPr>
      <w:r w:rsidRPr="00E54D7D">
        <w:rPr>
          <w:noProof/>
          <w:lang w:val="en-US" w:bidi="he-IL"/>
        </w:rPr>
        <w:drawing>
          <wp:inline distT="0" distB="0" distL="0" distR="0" wp14:anchorId="44F26246" wp14:editId="21B0F77D">
            <wp:extent cx="4763165" cy="3801006"/>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Thumbnail from Video.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763165" cy="3801006"/>
                    </a:xfrm>
                    <a:prstGeom prst="rect">
                      <a:avLst/>
                    </a:prstGeom>
                  </pic:spPr>
                </pic:pic>
              </a:graphicData>
            </a:graphic>
          </wp:inline>
        </w:drawing>
      </w:r>
    </w:p>
    <w:p w:rsidR="008B25F6" w:rsidRPr="00BD44D1" w:rsidRDefault="008B25F6" w:rsidP="00EA0289">
      <w:pPr>
        <w:pStyle w:val="ListNumber"/>
      </w:pPr>
      <w:r>
        <w:t>E</w:t>
      </w:r>
      <w:r w:rsidR="0040568D">
        <w:t xml:space="preserve">xit to return to the </w:t>
      </w:r>
      <w:r>
        <w:t>Thumbnails</w:t>
      </w:r>
      <w:r w:rsidRPr="00F45F5E">
        <w:t xml:space="preserve"> window.</w:t>
      </w:r>
    </w:p>
    <w:p w:rsidR="008B25F6" w:rsidRDefault="008B25F6" w:rsidP="008F01DA">
      <w:pPr>
        <w:pStyle w:val="Procedure"/>
      </w:pPr>
      <w:r>
        <w:t xml:space="preserve">To modify </w:t>
      </w:r>
      <w:r w:rsidRPr="005127A9">
        <w:rPr>
          <w:rStyle w:val="ProcedureChar"/>
        </w:rPr>
        <w:t>t</w:t>
      </w:r>
      <w:r>
        <w:t>he thumbnail dimensions</w:t>
      </w:r>
    </w:p>
    <w:p w:rsidR="008B25F6" w:rsidRPr="00014F5C" w:rsidRDefault="008B25F6" w:rsidP="00927D1E">
      <w:pPr>
        <w:pStyle w:val="ListNumber"/>
        <w:numPr>
          <w:ilvl w:val="0"/>
          <w:numId w:val="52"/>
        </w:numPr>
      </w:pPr>
      <w:r>
        <w:t>In the Edit Entry window, click</w:t>
      </w:r>
      <w:r w:rsidR="00693A41">
        <w:t xml:space="preserve"> </w:t>
      </w:r>
      <w:r w:rsidRPr="00D155E8">
        <w:rPr>
          <w:b/>
        </w:rPr>
        <w:t>Add</w:t>
      </w:r>
      <w:r w:rsidR="00693A41">
        <w:rPr>
          <w:b/>
        </w:rPr>
        <w:t xml:space="preserve"> </w:t>
      </w:r>
      <w:r w:rsidRPr="00D155E8">
        <w:rPr>
          <w:b/>
        </w:rPr>
        <w:t>Thumbnail</w:t>
      </w:r>
      <w:r w:rsidRPr="00E34ECB">
        <w:t xml:space="preserve"> and</w:t>
      </w:r>
      <w:r w:rsidRPr="00E34ECB">
        <w:rPr>
          <w:cs/>
        </w:rPr>
        <w:t>‎</w:t>
      </w:r>
      <w:r>
        <w:t xml:space="preserve"> select </w:t>
      </w:r>
      <w:r w:rsidRPr="002F0199">
        <w:t>New Crop</w:t>
      </w:r>
      <w:r w:rsidRPr="00E34ECB">
        <w:t>.</w:t>
      </w:r>
    </w:p>
    <w:p w:rsidR="008B25F6" w:rsidRPr="00E34ECB" w:rsidRDefault="008B25F6" w:rsidP="00B0724F">
      <w:pPr>
        <w:pStyle w:val="ListNumber"/>
      </w:pPr>
      <w:r>
        <w:t>Select the T</w:t>
      </w:r>
      <w:r w:rsidRPr="00E34ECB">
        <w:t>humbnail to modify.</w:t>
      </w:r>
    </w:p>
    <w:p w:rsidR="008B25F6" w:rsidRPr="00E34ECB" w:rsidRDefault="008B25F6">
      <w:pPr>
        <w:pStyle w:val="ListNumber"/>
      </w:pPr>
      <w:r>
        <w:t xml:space="preserve">Check the </w:t>
      </w:r>
      <w:r w:rsidRPr="00BD44D1">
        <w:t>Lock aspect ratio and scale to</w:t>
      </w:r>
      <w:r w:rsidRPr="00E34ECB">
        <w:t xml:space="preserve"> option and select the values specified in the error description.</w:t>
      </w:r>
    </w:p>
    <w:p w:rsidR="008B25F6" w:rsidRPr="00E34ECB" w:rsidRDefault="008B25F6">
      <w:pPr>
        <w:pStyle w:val="ListNumber"/>
      </w:pPr>
      <w:r w:rsidRPr="00E34ECB">
        <w:t xml:space="preserve">Adjust the display area with the handles on the image. </w:t>
      </w:r>
    </w:p>
    <w:p w:rsidR="00014F5C" w:rsidRPr="00E34ECB" w:rsidRDefault="008B25F6" w:rsidP="00927D1E">
      <w:pPr>
        <w:pStyle w:val="ListNumber"/>
        <w:numPr>
          <w:ilvl w:val="0"/>
          <w:numId w:val="4"/>
        </w:numPr>
      </w:pPr>
      <w:r>
        <w:t xml:space="preserve">Click </w:t>
      </w:r>
      <w:r w:rsidRPr="00BD44D1">
        <w:t>Generate Thumbnail</w:t>
      </w:r>
      <w:r>
        <w:t>, and exit to return to the Thumbnails</w:t>
      </w:r>
      <w:r w:rsidRPr="00E34ECB">
        <w:t xml:space="preserve"> window.</w:t>
      </w:r>
    </w:p>
    <w:p w:rsidR="008B25F6" w:rsidRPr="00E30C03" w:rsidRDefault="00E30C03">
      <w:pPr>
        <w:pStyle w:val="ListContinue"/>
      </w:pPr>
      <w:r w:rsidRPr="00E54D7D">
        <w:rPr>
          <w:noProof/>
          <w:lang w:val="en-US" w:bidi="he-IL"/>
        </w:rPr>
        <w:drawing>
          <wp:inline distT="0" distB="0" distL="0" distR="0" wp14:anchorId="1D134B02" wp14:editId="083141FA">
            <wp:extent cx="5943600" cy="3022180"/>
            <wp:effectExtent l="0" t="0" r="0" b="6985"/>
            <wp:docPr id="12288" name="Picture 1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humb.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3022180"/>
                    </a:xfrm>
                    <a:prstGeom prst="rect">
                      <a:avLst/>
                    </a:prstGeom>
                  </pic:spPr>
                </pic:pic>
              </a:graphicData>
            </a:graphic>
          </wp:inline>
        </w:drawing>
      </w:r>
    </w:p>
    <w:p w:rsidR="008B25F6" w:rsidRPr="005D2482" w:rsidRDefault="008B25F6" w:rsidP="00B0724F">
      <w:pPr>
        <w:pStyle w:val="ListNumber"/>
      </w:pPr>
      <w:r>
        <w:t xml:space="preserve">Click </w:t>
      </w:r>
      <w:r w:rsidRPr="009A0C98">
        <w:t>Save Changes</w:t>
      </w:r>
      <w:r w:rsidRPr="005D2482">
        <w:t xml:space="preserve"> </w:t>
      </w:r>
      <w:r>
        <w:t>to complete the process.</w:t>
      </w:r>
    </w:p>
    <w:p w:rsidR="008B25F6" w:rsidRDefault="008B25F6" w:rsidP="008F01DA">
      <w:pPr>
        <w:pStyle w:val="Heading4"/>
      </w:pPr>
      <w:r>
        <w:t>Filtering Distributed C</w:t>
      </w:r>
      <w:r w:rsidRPr="00AD7283">
        <w:t>ontent</w:t>
      </w:r>
      <w:bookmarkStart w:id="1080" w:name="Filtering_distributed_content"/>
      <w:bookmarkEnd w:id="1080"/>
    </w:p>
    <w:p w:rsidR="008B25F6" w:rsidRDefault="008B25F6" w:rsidP="008F01DA">
      <w:pPr>
        <w:pStyle w:val="Procedure"/>
      </w:pPr>
      <w:r>
        <w:t>To disp</w:t>
      </w:r>
      <w:r w:rsidRPr="005127A9">
        <w:rPr>
          <w:rStyle w:val="ProcedureChar"/>
        </w:rPr>
        <w:t>l</w:t>
      </w:r>
      <w:r>
        <w:t xml:space="preserve">ay </w:t>
      </w:r>
      <w:r w:rsidRPr="00B15772">
        <w:t xml:space="preserve">distributed </w:t>
      </w:r>
      <w:r>
        <w:t>content in the Entries Table</w:t>
      </w:r>
    </w:p>
    <w:p w:rsidR="008B25F6" w:rsidRPr="00690035" w:rsidRDefault="008B25F6" w:rsidP="00927D1E">
      <w:pPr>
        <w:pStyle w:val="ListNumber"/>
        <w:numPr>
          <w:ilvl w:val="0"/>
          <w:numId w:val="53"/>
        </w:numPr>
      </w:pPr>
      <w:r>
        <w:t xml:space="preserve">Go to the </w:t>
      </w:r>
      <w:r w:rsidRPr="00014F5C">
        <w:t>Content</w:t>
      </w:r>
      <w:r>
        <w:t xml:space="preserve"> tab and select </w:t>
      </w:r>
      <w:r w:rsidR="004B048A">
        <w:t xml:space="preserve">the </w:t>
      </w:r>
      <w:r w:rsidRPr="00014F5C">
        <w:t>Manage</w:t>
      </w:r>
      <w:r>
        <w:t xml:space="preserve"> menu.</w:t>
      </w:r>
    </w:p>
    <w:p w:rsidR="008B25F6" w:rsidRPr="009A0C98" w:rsidRDefault="008B25F6" w:rsidP="00B0724F">
      <w:pPr>
        <w:pStyle w:val="ListNumber"/>
      </w:pPr>
      <w:r w:rsidRPr="009A0C98">
        <w:t>Select the Distribution filter and click a destination you want to display.</w:t>
      </w:r>
    </w:p>
    <w:p w:rsidR="008B25F6" w:rsidRPr="00E30C03" w:rsidRDefault="00E30C03">
      <w:pPr>
        <w:pStyle w:val="ListContinue"/>
      </w:pPr>
      <w:r w:rsidRPr="00E54D7D">
        <w:rPr>
          <w:noProof/>
          <w:lang w:val="en-US" w:bidi="he-IL"/>
        </w:rPr>
        <w:drawing>
          <wp:inline distT="0" distB="0" distL="0" distR="0" wp14:anchorId="64BCDAC7" wp14:editId="3C21DEA8">
            <wp:extent cx="5943600" cy="3800167"/>
            <wp:effectExtent l="0" t="0" r="0" b="0"/>
            <wp:docPr id="12289" name="Picture 1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 filter selection.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3800167"/>
                    </a:xfrm>
                    <a:prstGeom prst="rect">
                      <a:avLst/>
                    </a:prstGeom>
                  </pic:spPr>
                </pic:pic>
              </a:graphicData>
            </a:graphic>
          </wp:inline>
        </w:drawing>
      </w:r>
    </w:p>
    <w:p w:rsidR="008B25F6" w:rsidRPr="00E54D7D" w:rsidRDefault="008B25F6">
      <w:pPr>
        <w:pStyle w:val="ListContinue"/>
      </w:pPr>
      <w:r>
        <w:t>Only entries that are active for the selected destination are displayed in the Entries Table.</w:t>
      </w:r>
    </w:p>
    <w:p w:rsidR="008B25F6" w:rsidRPr="00E30C03" w:rsidRDefault="00E30C03">
      <w:pPr>
        <w:pStyle w:val="ListContinue"/>
      </w:pPr>
      <w:r w:rsidRPr="00E54D7D">
        <w:rPr>
          <w:noProof/>
          <w:lang w:val="en-US" w:bidi="he-IL"/>
        </w:rPr>
        <w:drawing>
          <wp:inline distT="0" distB="0" distL="0" distR="0" wp14:anchorId="7A67AF1D" wp14:editId="76B5F4CD">
            <wp:extent cx="5943600" cy="2256406"/>
            <wp:effectExtent l="0" t="0" r="0" b="0"/>
            <wp:docPr id="12290" name="Picture 1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 filter active.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2256406"/>
                    </a:xfrm>
                    <a:prstGeom prst="rect">
                      <a:avLst/>
                    </a:prstGeom>
                  </pic:spPr>
                </pic:pic>
              </a:graphicData>
            </a:graphic>
          </wp:inline>
        </w:drawing>
      </w:r>
    </w:p>
    <w:p w:rsidR="008B25F6" w:rsidRDefault="008B25F6" w:rsidP="008F01DA">
      <w:pPr>
        <w:pStyle w:val="Procedure"/>
      </w:pPr>
      <w:r w:rsidRPr="00D85256">
        <w:t xml:space="preserve">To </w:t>
      </w:r>
      <w:r>
        <w:t>clear</w:t>
      </w:r>
      <w:r w:rsidRPr="00D85256">
        <w:t xml:space="preserve"> the</w:t>
      </w:r>
      <w:r>
        <w:t xml:space="preserve"> distribution</w:t>
      </w:r>
      <w:r w:rsidRPr="00D85256">
        <w:t xml:space="preserve"> filter</w:t>
      </w:r>
      <w:r>
        <w:t xml:space="preserve"> </w:t>
      </w:r>
    </w:p>
    <w:p w:rsidR="008B25F6" w:rsidRDefault="008B25F6" w:rsidP="008B25F6">
      <w:pPr>
        <w:pStyle w:val="ListBullet"/>
      </w:pPr>
      <w:r>
        <w:t>C</w:t>
      </w:r>
      <w:r w:rsidRPr="00CD73E9">
        <w:t xml:space="preserve">lick </w:t>
      </w:r>
      <w:r>
        <w:t>the destination name in the Distribution filter again.</w:t>
      </w:r>
    </w:p>
    <w:p w:rsidR="008B25F6" w:rsidRDefault="008B25F6" w:rsidP="008F01DA">
      <w:pPr>
        <w:pStyle w:val="Heading3"/>
      </w:pPr>
      <w:bookmarkStart w:id="1081" w:name="_Toc306628633"/>
      <w:bookmarkStart w:id="1082" w:name="_Toc313796679"/>
      <w:bookmarkStart w:id="1083" w:name="_Toc320796906"/>
      <w:r w:rsidRPr="00E34ECB">
        <w:t>Removing a Distributor from a Video Package</w:t>
      </w:r>
      <w:bookmarkStart w:id="1084" w:name="Removing_a_distributor"/>
      <w:bookmarkEnd w:id="1081"/>
      <w:bookmarkEnd w:id="1082"/>
      <w:bookmarkEnd w:id="1083"/>
      <w:bookmarkEnd w:id="1084"/>
    </w:p>
    <w:p w:rsidR="00DB179B" w:rsidRPr="00DB179B" w:rsidRDefault="00DB179B" w:rsidP="00086B43">
      <w:r>
        <w:t>You may want to change your distribution destinations for video packages.</w:t>
      </w:r>
    </w:p>
    <w:p w:rsidR="00DB179B" w:rsidRPr="00DB179B" w:rsidRDefault="00DB179B" w:rsidP="008F01DA">
      <w:pPr>
        <w:pStyle w:val="Procedure"/>
      </w:pPr>
      <w:r>
        <w:t>To remove a distributor from a video package</w:t>
      </w:r>
    </w:p>
    <w:p w:rsidR="008B25F6" w:rsidRPr="00014F5C" w:rsidRDefault="008B25F6" w:rsidP="00927D1E">
      <w:pPr>
        <w:pStyle w:val="ListNumber"/>
        <w:numPr>
          <w:ilvl w:val="0"/>
          <w:numId w:val="54"/>
        </w:numPr>
      </w:pPr>
      <w:r>
        <w:t xml:space="preserve">Go to the Content tab and select </w:t>
      </w:r>
      <w:r w:rsidR="00E40CC6">
        <w:t xml:space="preserve">the </w:t>
      </w:r>
      <w:r w:rsidRPr="007343BE">
        <w:t>Mana</w:t>
      </w:r>
      <w:r>
        <w:t>ge</w:t>
      </w:r>
      <w:r w:rsidRPr="007343BE">
        <w:t xml:space="preserve"> menu.</w:t>
      </w:r>
    </w:p>
    <w:p w:rsidR="008B25F6" w:rsidRPr="00BD44D1" w:rsidRDefault="008B25F6" w:rsidP="00B0724F">
      <w:pPr>
        <w:pStyle w:val="ListNumber"/>
      </w:pPr>
      <w:r w:rsidRPr="00690035">
        <w:t>In the Entries Table, click the name of the entry with a distributor that you want to remove.</w:t>
      </w:r>
    </w:p>
    <w:p w:rsidR="008B25F6" w:rsidRPr="00BD44D1" w:rsidRDefault="008B25F6">
      <w:pPr>
        <w:pStyle w:val="ListNumber"/>
      </w:pPr>
      <w:r w:rsidRPr="00BD44D1">
        <w:t xml:space="preserve">In the "Edit Entry" window, go to the "Distribution" tab and click "Add / Remove Distributors". </w:t>
      </w:r>
    </w:p>
    <w:p w:rsidR="008B25F6" w:rsidRPr="00E30C03" w:rsidRDefault="00E30C03">
      <w:pPr>
        <w:pStyle w:val="ListContinue"/>
      </w:pPr>
      <w:r w:rsidRPr="00E54D7D">
        <w:rPr>
          <w:noProof/>
          <w:lang w:val="en-US" w:bidi="he-IL"/>
        </w:rPr>
        <w:drawing>
          <wp:inline distT="0" distB="0" distL="0" distR="0" wp14:anchorId="3D7D53AF" wp14:editId="0C003A1E">
            <wp:extent cx="5943600" cy="1248199"/>
            <wp:effectExtent l="0" t="0" r="0"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Remove button with an existing distributor.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43600" cy="1248199"/>
                    </a:xfrm>
                    <a:prstGeom prst="rect">
                      <a:avLst/>
                    </a:prstGeom>
                  </pic:spPr>
                </pic:pic>
              </a:graphicData>
            </a:graphic>
          </wp:inline>
        </w:drawing>
      </w:r>
    </w:p>
    <w:p w:rsidR="008B25F6" w:rsidRDefault="008B25F6">
      <w:pPr>
        <w:pStyle w:val="ListNumber"/>
      </w:pPr>
      <w:r w:rsidRPr="005873DD">
        <w:t xml:space="preserve">In the "Add / Remove Distributors" window, </w:t>
      </w:r>
      <w:r>
        <w:t xml:space="preserve">clear </w:t>
      </w:r>
      <w:r w:rsidRPr="00D01F48">
        <w:t xml:space="preserve">a distributor </w:t>
      </w:r>
      <w:r>
        <w:t>checkbox.</w:t>
      </w:r>
    </w:p>
    <w:p w:rsidR="008B25F6" w:rsidRDefault="008B25F6">
      <w:pPr>
        <w:pStyle w:val="ListContinue"/>
      </w:pPr>
      <w:r w:rsidRPr="00C307AA">
        <w:t>To clear all items in a column, click "None" at the top of the column.</w:t>
      </w:r>
    </w:p>
    <w:p w:rsidR="008B25F6" w:rsidRPr="00F9090E" w:rsidRDefault="00E30C03">
      <w:pPr>
        <w:pStyle w:val="ListContinue"/>
      </w:pPr>
      <w:r w:rsidRPr="00E54D7D">
        <w:rPr>
          <w:noProof/>
          <w:lang w:val="en-US" w:bidi="he-IL"/>
        </w:rPr>
        <w:drawing>
          <wp:inline distT="0" distB="0" distL="0" distR="0" wp14:anchorId="7FC246B2" wp14:editId="5B1F0489">
            <wp:extent cx="5116993" cy="2258338"/>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Distributor Checkbox.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116993" cy="2258338"/>
                    </a:xfrm>
                    <a:prstGeom prst="rect">
                      <a:avLst/>
                    </a:prstGeom>
                  </pic:spPr>
                </pic:pic>
              </a:graphicData>
            </a:graphic>
          </wp:inline>
        </w:drawing>
      </w:r>
    </w:p>
    <w:p w:rsidR="008B25F6" w:rsidRDefault="008B25F6" w:rsidP="00E30C03">
      <w:pPr>
        <w:rPr>
          <w:rFonts w:ascii="Calibri" w:hAnsi="Calibri"/>
        </w:rPr>
      </w:pPr>
    </w:p>
    <w:p w:rsidR="008B25F6" w:rsidRDefault="008B25F6">
      <w:pPr>
        <w:pStyle w:val="ListNumber"/>
      </w:pPr>
      <w:r>
        <w:t xml:space="preserve">Click </w:t>
      </w:r>
      <w:r w:rsidRPr="009A0C98">
        <w:t>Apply</w:t>
      </w:r>
      <w:r>
        <w:t xml:space="preserve"> to save your changes and return to the Distribution</w:t>
      </w:r>
      <w:r w:rsidRPr="006225A8">
        <w:t xml:space="preserve"> tab</w:t>
      </w:r>
      <w:r>
        <w:t>.</w:t>
      </w:r>
    </w:p>
    <w:p w:rsidR="008B25F6" w:rsidRDefault="008B25F6">
      <w:pPr>
        <w:pStyle w:val="ListNumber"/>
      </w:pPr>
      <w:r>
        <w:t xml:space="preserve">Click </w:t>
      </w:r>
      <w:r w:rsidRPr="00E54D7D">
        <w:t>Save Changes</w:t>
      </w:r>
      <w:r w:rsidRPr="00AE0EED">
        <w:t xml:space="preserve"> to complete the process.</w:t>
      </w:r>
    </w:p>
    <w:p w:rsidR="00014F5C" w:rsidRDefault="00014F5C" w:rsidP="008F01DA">
      <w:pPr>
        <w:pStyle w:val="Heading3"/>
      </w:pPr>
      <w:bookmarkStart w:id="1085" w:name="_Toc313796680"/>
      <w:bookmarkStart w:id="1086" w:name="_Toc320796907"/>
      <w:bookmarkStart w:id="1087" w:name="_Toc306628635"/>
      <w:r>
        <w:t>Managin</w:t>
      </w:r>
      <w:r w:rsidR="00E81A51">
        <w:t xml:space="preserve">g </w:t>
      </w:r>
      <w:r>
        <w:t>Distributor</w:t>
      </w:r>
      <w:r w:rsidR="00E81A51">
        <w:t xml:space="preserve"> </w:t>
      </w:r>
      <w:r>
        <w:t>Details</w:t>
      </w:r>
      <w:bookmarkEnd w:id="1085"/>
      <w:bookmarkEnd w:id="1086"/>
    </w:p>
    <w:p w:rsidR="00014F5C" w:rsidRDefault="00014F5C" w:rsidP="008F01DA">
      <w:pPr>
        <w:pStyle w:val="Procedure"/>
      </w:pPr>
      <w:r>
        <w:t>To manage an entry's distributor details</w:t>
      </w:r>
    </w:p>
    <w:p w:rsidR="00014F5C" w:rsidRPr="00B0268F" w:rsidRDefault="00014F5C" w:rsidP="00927D1E">
      <w:pPr>
        <w:pStyle w:val="ListNumber"/>
        <w:numPr>
          <w:ilvl w:val="0"/>
          <w:numId w:val="106"/>
        </w:numPr>
      </w:pPr>
      <w:r w:rsidRPr="00B0268F">
        <w:t>Click the distributor's name on the "Distribution" tab.  </w:t>
      </w:r>
    </w:p>
    <w:p w:rsidR="00014F5C" w:rsidRPr="00FD6AC6" w:rsidRDefault="00014F5C">
      <w:pPr>
        <w:pStyle w:val="ListContinue"/>
      </w:pPr>
      <w:r w:rsidRPr="00FD6AC6">
        <w:t>In the "Distribution Details" window, you can see the distributor's distribution details (status, remote ID and schedule), the entry's metadata details, the available thumbnails and the video flavors.</w:t>
      </w:r>
    </w:p>
    <w:p w:rsidR="00014F5C" w:rsidRDefault="00014F5C" w:rsidP="00B0724F">
      <w:pPr>
        <w:pStyle w:val="ListNumber"/>
      </w:pPr>
      <w:r>
        <w:t>In the "Distribution Details" section:</w:t>
      </w:r>
    </w:p>
    <w:p w:rsidR="00DB179B" w:rsidRPr="00DB179B" w:rsidRDefault="00014F5C" w:rsidP="00927D1E">
      <w:pPr>
        <w:pStyle w:val="ListNumber20"/>
        <w:numPr>
          <w:ilvl w:val="0"/>
          <w:numId w:val="144"/>
        </w:numPr>
      </w:pPr>
      <w:r w:rsidRPr="00DB179B">
        <w:t>To fix an error, click the error name to display an error description and follow the instructions.</w:t>
      </w:r>
    </w:p>
    <w:p w:rsidR="00014F5C" w:rsidRDefault="00014F5C">
      <w:pPr>
        <w:pStyle w:val="ListNumber2"/>
      </w:pPr>
      <w:r>
        <w:t xml:space="preserve">To schedule when an entry is available at the distributor, set the start and end dates and times, and click "Save".  </w:t>
      </w:r>
    </w:p>
    <w:p w:rsidR="00014F5C" w:rsidRDefault="00014F5C" w:rsidP="00DB179B">
      <w:pPr>
        <w:pStyle w:val="ListContinue2"/>
      </w:pPr>
      <w:r>
        <w:t>You can set scheduling separately for each distribution so that the same content may have a different schedule depending on the distributor.</w:t>
      </w:r>
    </w:p>
    <w:p w:rsidR="00014F5C" w:rsidRPr="00FD6AC6" w:rsidRDefault="00014F5C">
      <w:pPr>
        <w:pStyle w:val="ListNumber2"/>
      </w:pPr>
      <w:r>
        <w:t xml:space="preserve">In the "Thumbnails" </w:t>
      </w:r>
      <w:r w:rsidRPr="00FD6AC6">
        <w:t>section</w:t>
      </w:r>
      <w:r>
        <w:t>,</w:t>
      </w:r>
      <w:r w:rsidRPr="00FD6AC6">
        <w:t xml:space="preserve"> Thumbnails are matched to the distribution point's required thumbnail size</w:t>
      </w:r>
      <w:r w:rsidRPr="008631B0">
        <w:rPr>
          <w:rFonts w:ascii="Georgia" w:hAnsi="Georgia"/>
          <w:color w:val="333333"/>
          <w:sz w:val="27"/>
          <w:szCs w:val="27"/>
        </w:rPr>
        <w:t xml:space="preserve">.  </w:t>
      </w:r>
      <w:r w:rsidRPr="00FD6AC6">
        <w:t>If you have multiple thumbnails of the same size, click "Swap" to manually select the one you want.</w:t>
      </w:r>
    </w:p>
    <w:p w:rsidR="00F57E57" w:rsidRDefault="00014F5C">
      <w:pPr>
        <w:pStyle w:val="ListNumber2"/>
      </w:pPr>
      <w:r>
        <w:t>In the "Video Flavors" section, to preview the entry in a specific flavor, click "Preview" and play the entry in the "Flavor Preview" window.</w:t>
      </w:r>
    </w:p>
    <w:p w:rsidR="008B25F6" w:rsidRPr="005235BB" w:rsidRDefault="008B25F6" w:rsidP="005127A9">
      <w:pPr>
        <w:pStyle w:val="Heading1"/>
      </w:pPr>
      <w:bookmarkStart w:id="1088" w:name="_Content_Syndication"/>
      <w:bookmarkEnd w:id="1088"/>
      <w:r w:rsidRPr="005235BB">
        <w:t>Content Syndication</w:t>
      </w:r>
      <w:bookmarkStart w:id="1089" w:name="Content_Syndication"/>
      <w:bookmarkEnd w:id="1087"/>
      <w:bookmarkEnd w:id="1089"/>
    </w:p>
    <w:p w:rsidR="00510DDF" w:rsidRPr="00E54D7D" w:rsidRDefault="000F79C7">
      <w:r w:rsidRPr="00FF2599">
        <w:t>Content syndication is a way of making your content available to multiple other sources. This creates a form of leverage that gives you the ability to create your content once while maximizing your exposure on the Internet by distributing your content in many places at the same time.</w:t>
      </w:r>
      <w:r w:rsidR="00E16B5A">
        <w:t xml:space="preserve"> </w:t>
      </w:r>
      <w:r w:rsidR="00510DDF" w:rsidRPr="00B32AE5">
        <w:t>Content</w:t>
      </w:r>
      <w:r w:rsidR="00510DDF" w:rsidRPr="009A0C98">
        <w:t xml:space="preserve"> syndication is a win-win</w:t>
      </w:r>
      <w:r w:rsidR="001D63E2">
        <w:t xml:space="preserve"> </w:t>
      </w:r>
      <w:r w:rsidR="00510DDF" w:rsidRPr="009A0C98">
        <w:t>for b</w:t>
      </w:r>
      <w:r w:rsidR="00510DDF" w:rsidRPr="00690035">
        <w:t>oth the publisher</w:t>
      </w:r>
      <w:r w:rsidR="00510DDF">
        <w:t xml:space="preserve"> </w:t>
      </w:r>
      <w:r w:rsidR="00510DDF" w:rsidRPr="009A0C98">
        <w:t>and the webmaster. As a result of this type of</w:t>
      </w:r>
      <w:r w:rsidR="00510DDF">
        <w:t xml:space="preserve"> distribution</w:t>
      </w:r>
      <w:r w:rsidR="00510DDF" w:rsidRPr="009A0C98">
        <w:t>, publishers receive increasingly more exposure for their content and webmasters receive new source for additional content.</w:t>
      </w:r>
    </w:p>
    <w:p w:rsidR="008B25F6" w:rsidRPr="00CF27A5" w:rsidRDefault="008B25F6" w:rsidP="00B84AA7">
      <w:r w:rsidRPr="002D29A4">
        <w:t>Kaltura allows you to create video feeds in multiple formats that are ready for submission to 3</w:t>
      </w:r>
      <w:r w:rsidRPr="002D29A4">
        <w:rPr>
          <w:vertAlign w:val="superscript"/>
        </w:rPr>
        <w:t>rd</w:t>
      </w:r>
      <w:r>
        <w:t xml:space="preserve"> party platforms such as Google, Yahoo!, iTunes and other video sharing sites and social networks.  Videos are distributed via playlist feeds (</w:t>
      </w:r>
      <w:r w:rsidR="00B84AA7">
        <w:t>such as MRSS</w:t>
      </w:r>
      <w:r>
        <w:t>) to the channels of your choice.</w:t>
      </w:r>
      <w:r w:rsidR="000F79C7">
        <w:t xml:space="preserve"> The content remains on the Kaltura host.</w:t>
      </w:r>
    </w:p>
    <w:p w:rsidR="008B25F6" w:rsidRDefault="008B25F6">
      <w:r>
        <w:t>RSS</w:t>
      </w:r>
      <w:r w:rsidRPr="009A0C98">
        <w:t xml:space="preserve"> syndicates your web content to other sites and builds inbound links, making RSS one of the most effective SEO strategies today.</w:t>
      </w:r>
      <w:r>
        <w:t xml:space="preserve"> </w:t>
      </w:r>
      <w:r w:rsidRPr="009A0C98">
        <w:t>Using RSS as part of your SEO strategy</w:t>
      </w:r>
      <w:r w:rsidR="00510DDF">
        <w:t xml:space="preserve"> is advantageous</w:t>
      </w:r>
      <w:r w:rsidRPr="009A0C98">
        <w:t>. If you need help with web content syndication</w:t>
      </w:r>
      <w:r w:rsidR="00510DDF">
        <w:t>,</w:t>
      </w:r>
      <w:r>
        <w:t xml:space="preserve"> contact </w:t>
      </w:r>
      <w:r w:rsidR="009D7AC9">
        <w:t>your account manager.</w:t>
      </w:r>
    </w:p>
    <w:p w:rsidR="003B69B7" w:rsidRDefault="002C2BE8" w:rsidP="002C2BE8">
      <w:r>
        <w:t>Syndicating to Google</w:t>
      </w:r>
      <w:r w:rsidR="003B69B7">
        <w:t xml:space="preserve"> in the KMC is used mainly </w:t>
      </w:r>
      <w:r>
        <w:t xml:space="preserve">to create </w:t>
      </w:r>
      <w:r w:rsidR="003B69B7">
        <w:t xml:space="preserve">video site maps </w:t>
      </w:r>
      <w:r>
        <w:t>to submit</w:t>
      </w:r>
      <w:r w:rsidR="003B69B7">
        <w:t xml:space="preserve"> into Google search engines for indexing.</w:t>
      </w:r>
    </w:p>
    <w:p w:rsidR="003B69B7" w:rsidRDefault="002C2BE8" w:rsidP="008608A9">
      <w:r>
        <w:t>iT</w:t>
      </w:r>
      <w:r w:rsidR="003B69B7">
        <w:t>unes syndication</w:t>
      </w:r>
      <w:r>
        <w:t xml:space="preserve"> in the KMC</w:t>
      </w:r>
      <w:r w:rsidR="003B69B7">
        <w:t xml:space="preserve"> is used to show content in </w:t>
      </w:r>
      <w:r w:rsidR="008608A9">
        <w:t xml:space="preserve">iTunes </w:t>
      </w:r>
      <w:r w:rsidR="003B69B7">
        <w:t xml:space="preserve">and </w:t>
      </w:r>
      <w:r w:rsidR="009C1079">
        <w:t>to create a feed for</w:t>
      </w:r>
      <w:r w:rsidR="008608A9" w:rsidRPr="008608A9">
        <w:t xml:space="preserve"> </w:t>
      </w:r>
      <w:r w:rsidR="008608A9">
        <w:t>iTunes</w:t>
      </w:r>
      <w:r w:rsidR="009C1079">
        <w:t>.</w:t>
      </w:r>
    </w:p>
    <w:p w:rsidR="002C2BE8" w:rsidRDefault="002C2BE8" w:rsidP="00A55F2C">
      <w:r>
        <w:t xml:space="preserve">Details on how to syndicate your content to specific </w:t>
      </w:r>
      <w:r w:rsidRPr="00786418">
        <w:t>destination</w:t>
      </w:r>
      <w:r>
        <w:t xml:space="preserve">s are included here. </w:t>
      </w:r>
      <w:r w:rsidRPr="00786418">
        <w:t xml:space="preserve"> </w:t>
      </w:r>
    </w:p>
    <w:p w:rsidR="00D0491F" w:rsidRDefault="00D0491F" w:rsidP="008F01DA">
      <w:pPr>
        <w:pStyle w:val="Heading2"/>
      </w:pPr>
      <w:bookmarkStart w:id="1090" w:name="_KMC_Publisher_"/>
      <w:bookmarkStart w:id="1091" w:name="_How_Does_Syndication"/>
      <w:bookmarkStart w:id="1092" w:name="_Toc313796681"/>
      <w:bookmarkStart w:id="1093" w:name="_Toc320796908"/>
      <w:bookmarkStart w:id="1094" w:name="_Toc306628636"/>
      <w:bookmarkEnd w:id="1090"/>
      <w:bookmarkEnd w:id="1091"/>
      <w:r>
        <w:t>H</w:t>
      </w:r>
      <w:r w:rsidRPr="003C62AA">
        <w:t xml:space="preserve">ow Does </w:t>
      </w:r>
      <w:r w:rsidRPr="00F57E57">
        <w:t>Syndication</w:t>
      </w:r>
      <w:r w:rsidRPr="003C62AA">
        <w:t xml:space="preserve"> Work?</w:t>
      </w:r>
      <w:bookmarkEnd w:id="1092"/>
      <w:bookmarkEnd w:id="1093"/>
    </w:p>
    <w:p w:rsidR="0083734C" w:rsidRDefault="0083734C" w:rsidP="0083734C">
      <w:pPr>
        <w:pStyle w:val="BodyText"/>
      </w:pPr>
      <w:r>
        <w:t>Kaltura provides syndication to the following out of the box formats:</w:t>
      </w:r>
    </w:p>
    <w:p w:rsidR="0083734C" w:rsidRDefault="009950C3" w:rsidP="0083734C">
      <w:pPr>
        <w:pStyle w:val="ListBullet"/>
      </w:pPr>
      <w:hyperlink w:anchor="_Syndicating_to_Google" w:history="1">
        <w:r w:rsidR="0083734C" w:rsidRPr="0083734C">
          <w:rPr>
            <w:rStyle w:val="Hyperlink"/>
            <w:rFonts w:cs="Arial"/>
          </w:rPr>
          <w:t>Google</w:t>
        </w:r>
      </w:hyperlink>
      <w:r w:rsidR="0083734C">
        <w:t xml:space="preserve"> </w:t>
      </w:r>
    </w:p>
    <w:p w:rsidR="0083734C" w:rsidRDefault="009950C3" w:rsidP="0083734C">
      <w:pPr>
        <w:pStyle w:val="ListBullet"/>
      </w:pPr>
      <w:hyperlink w:anchor="_KMC_Publisher__2" w:history="1">
        <w:r w:rsidR="0083734C" w:rsidRPr="0083734C">
          <w:rPr>
            <w:rStyle w:val="Hyperlink"/>
            <w:rFonts w:cs="Arial"/>
          </w:rPr>
          <w:t>Yahoo</w:t>
        </w:r>
      </w:hyperlink>
    </w:p>
    <w:p w:rsidR="0083734C" w:rsidRDefault="009950C3" w:rsidP="0083734C">
      <w:pPr>
        <w:pStyle w:val="ListBullet"/>
      </w:pPr>
      <w:hyperlink w:anchor="_Syndicating_to_iTunes" w:history="1">
        <w:r w:rsidR="0083734C" w:rsidRPr="00EC6BB6">
          <w:rPr>
            <w:rStyle w:val="Hyperlink"/>
            <w:rFonts w:cs="Arial"/>
          </w:rPr>
          <w:t>iTunes</w:t>
        </w:r>
      </w:hyperlink>
    </w:p>
    <w:p w:rsidR="0083734C" w:rsidRPr="0083734C" w:rsidRDefault="009950C3" w:rsidP="0083734C">
      <w:pPr>
        <w:pStyle w:val="ListBullet"/>
      </w:pPr>
      <w:hyperlink w:anchor="_Syndicating_to_TubeMogul" w:history="1">
        <w:r w:rsidR="0083734C" w:rsidRPr="00EC6BB6">
          <w:rPr>
            <w:rStyle w:val="Hyperlink"/>
            <w:rFonts w:cs="Arial"/>
          </w:rPr>
          <w:t xml:space="preserve">TubeMogul </w:t>
        </w:r>
      </w:hyperlink>
    </w:p>
    <w:p w:rsidR="00A132F9" w:rsidRDefault="00A132F9" w:rsidP="00A132F9">
      <w:pPr>
        <w:pStyle w:val="BodyText"/>
      </w:pPr>
      <w:r>
        <w:t xml:space="preserve">Partners and developers </w:t>
      </w:r>
      <w:r w:rsidR="00EC6BB6">
        <w:t>can also syndicate c</w:t>
      </w:r>
      <w:r>
        <w:t xml:space="preserve">ontent in Flexible Feed Format, or you can contact Professional Services to create a customize feed in XSLT or XML. See </w:t>
      </w:r>
      <w:hyperlink w:anchor="_Flexible_Feed_Format" w:history="1">
        <w:r w:rsidRPr="00A132F9">
          <w:rPr>
            <w:rStyle w:val="Hyperlink"/>
            <w:rFonts w:cs="Arial"/>
          </w:rPr>
          <w:t>Flexible Feed Format</w:t>
        </w:r>
      </w:hyperlink>
      <w:r>
        <w:t xml:space="preserve">. </w:t>
      </w:r>
    </w:p>
    <w:p w:rsidR="000324BF" w:rsidRPr="000324BF" w:rsidRDefault="000324BF" w:rsidP="000324BF">
      <w:pPr>
        <w:pStyle w:val="BodyText"/>
      </w:pPr>
      <w:r>
        <w:t>Kaltura’s MRSS Feeds and Syndication services allow publishers to syndicate and track their videos on a wide range of video sharing sites and social networks via playlist feeds managed through the Kaltura Management Console.  Publishers can then track their videos and tweak their programs and campaigns based on the results.</w:t>
      </w:r>
    </w:p>
    <w:p w:rsidR="00E675C5" w:rsidRDefault="000324BF" w:rsidP="00A55F2C">
      <w:r>
        <w:t>Publishers can set up MRSS feeds into major video search engines including Google, Yahoo! and iTunes</w:t>
      </w:r>
      <w:r w:rsidRPr="00AB631E">
        <w:rPr>
          <w:noProof/>
          <w:lang w:val="en-US" w:bidi="he-IL"/>
        </w:rPr>
        <w:t xml:space="preserve"> </w:t>
      </w:r>
      <w:r>
        <w:t>from within the KMC. You can create a feed based on all</w:t>
      </w:r>
      <w:r w:rsidR="00A55F2C">
        <w:t xml:space="preserve"> </w:t>
      </w:r>
      <w:r w:rsidR="007702A4">
        <w:t>of the</w:t>
      </w:r>
      <w:r>
        <w:t xml:space="preserve"> content in your KMC account, or a subset of the content that is determined by a specific playlist see </w:t>
      </w:r>
      <w:hyperlink w:anchor="_Customizing_Players_and" w:history="1">
        <w:r w:rsidRPr="00DB0FB1">
          <w:rPr>
            <w:rStyle w:val="Hyperlink"/>
            <w:rFonts w:cs="Arial"/>
          </w:rPr>
          <w:t>Creating and Customizing Playlists and Players</w:t>
        </w:r>
      </w:hyperlink>
      <w:r w:rsidR="00A55F2C">
        <w:t>. Y</w:t>
      </w:r>
      <w:r>
        <w:t>ou can then add</w:t>
      </w:r>
      <w:r w:rsidR="00A55F2C">
        <w:t xml:space="preserve"> the selected content</w:t>
      </w:r>
      <w:r>
        <w:t xml:space="preserve"> to a feed by selecting its destination site.</w:t>
      </w:r>
      <w:r w:rsidR="00DB0FB1">
        <w:t xml:space="preserve"> </w:t>
      </w:r>
      <w:r w:rsidR="00E675C5">
        <w:t>The content of a pl</w:t>
      </w:r>
      <w:r w:rsidR="00CE1A3F">
        <w:t>a</w:t>
      </w:r>
      <w:r w:rsidR="00E675C5">
        <w:t xml:space="preserve">ylist can change, </w:t>
      </w:r>
      <w:r w:rsidR="00DB0FB1">
        <w:t xml:space="preserve">for example a rule-based </w:t>
      </w:r>
      <w:r w:rsidR="00E675C5">
        <w:t xml:space="preserve">playlist </w:t>
      </w:r>
      <w:r w:rsidR="00DB0FB1">
        <w:t xml:space="preserve">can be modified by </w:t>
      </w:r>
      <w:r w:rsidR="00E675C5">
        <w:t>changing a rule</w:t>
      </w:r>
      <w:r w:rsidR="00A55F2C">
        <w:t>,</w:t>
      </w:r>
      <w:r>
        <w:t xml:space="preserve"> or</w:t>
      </w:r>
      <w:r w:rsidR="00DB0FB1">
        <w:t xml:space="preserve"> a manually created playlist may be modified by </w:t>
      </w:r>
      <w:r w:rsidR="00CE1A3F">
        <w:t>ma</w:t>
      </w:r>
      <w:r w:rsidR="00E675C5">
        <w:t>nually adding con</w:t>
      </w:r>
      <w:r w:rsidR="00CE1A3F">
        <w:t>tent to the pl</w:t>
      </w:r>
      <w:r w:rsidR="00DB0FB1">
        <w:t>aylis</w:t>
      </w:r>
      <w:r>
        <w:t>t. T</w:t>
      </w:r>
      <w:r w:rsidR="00DB0FB1">
        <w:t>he</w:t>
      </w:r>
      <w:r>
        <w:t xml:space="preserve"> </w:t>
      </w:r>
      <w:r w:rsidR="00E675C5">
        <w:t xml:space="preserve">feed will </w:t>
      </w:r>
      <w:r>
        <w:t xml:space="preserve">automatically </w:t>
      </w:r>
      <w:r w:rsidR="00E675C5">
        <w:t>change</w:t>
      </w:r>
      <w:r w:rsidR="00DB0FB1">
        <w:t xml:space="preserve"> according to the modifications</w:t>
      </w:r>
      <w:r>
        <w:t>.</w:t>
      </w:r>
      <w:r w:rsidR="00E675C5">
        <w:t xml:space="preserve"> </w:t>
      </w:r>
      <w:r w:rsidR="00DB0FB1">
        <w:t>F</w:t>
      </w:r>
      <w:r w:rsidR="00E675C5">
        <w:t>eeds are cached in the Kaltura server for 24 hours.</w:t>
      </w:r>
      <w:r w:rsidR="00DB0FB1">
        <w:t xml:space="preserve"> </w:t>
      </w:r>
      <w:r w:rsidR="00E675C5">
        <w:t>The feed refresh is automatic</w:t>
      </w:r>
      <w:r>
        <w:t>, and the changes are</w:t>
      </w:r>
      <w:r w:rsidR="00E675C5">
        <w:t xml:space="preserve"> available after that time.</w:t>
      </w:r>
    </w:p>
    <w:p w:rsidR="000324BF" w:rsidRDefault="000324BF" w:rsidP="000324BF">
      <w:r>
        <w:t xml:space="preserve">You can shorten the caching time by limiting the </w:t>
      </w:r>
      <w:r w:rsidR="00305B43">
        <w:t>feed size.</w:t>
      </w:r>
    </w:p>
    <w:p w:rsidR="00305B43" w:rsidRDefault="00305B43" w:rsidP="008F01DA">
      <w:pPr>
        <w:pStyle w:val="Procedure"/>
      </w:pPr>
      <w:r>
        <w:t>To shorten the caching time for a syndication feed</w:t>
      </w:r>
    </w:p>
    <w:p w:rsidR="00CE1A3F" w:rsidRDefault="00305B43" w:rsidP="00305B43">
      <w:pPr>
        <w:pStyle w:val="ListBullet"/>
      </w:pPr>
      <w:r>
        <w:t>M</w:t>
      </w:r>
      <w:r w:rsidR="00DB0FB1">
        <w:t xml:space="preserve">anually add the </w:t>
      </w:r>
      <w:r w:rsidR="00CE1A3F">
        <w:t>parameter</w:t>
      </w:r>
      <w:r w:rsidR="00DB0FB1">
        <w:t xml:space="preserve"> (</w:t>
      </w:r>
      <w:r w:rsidR="00DB0FB1" w:rsidRPr="00DB0FB1">
        <w:rPr>
          <w:rStyle w:val="Monospace"/>
        </w:rPr>
        <w:t>&amp;limit=50</w:t>
      </w:r>
      <w:r w:rsidR="00DB0FB1">
        <w:t>)</w:t>
      </w:r>
      <w:r>
        <w:t xml:space="preserve"> to the feed URL. </w:t>
      </w:r>
    </w:p>
    <w:p w:rsidR="000F79C7" w:rsidRPr="00BE63F1" w:rsidRDefault="00305B43">
      <w:pPr>
        <w:pStyle w:val="ListContinue"/>
      </w:pPr>
      <w:r>
        <w:t>Adding this parameter will l</w:t>
      </w:r>
      <w:r w:rsidR="00CE1A3F">
        <w:t>imit the feed</w:t>
      </w:r>
      <w:r w:rsidR="000324BF">
        <w:t xml:space="preserve"> </w:t>
      </w:r>
      <w:r w:rsidR="00CE1A3F">
        <w:t xml:space="preserve">size </w:t>
      </w:r>
      <w:r w:rsidR="003B69B7">
        <w:t xml:space="preserve">to </w:t>
      </w:r>
      <w:r>
        <w:t>up to 50 items and w</w:t>
      </w:r>
      <w:r w:rsidR="00CE1A3F">
        <w:t>ill reduce the caching time to 30 minutes</w:t>
      </w:r>
    </w:p>
    <w:p w:rsidR="003B69B7" w:rsidRPr="00F72216" w:rsidRDefault="003B69B7" w:rsidP="008F01DA">
      <w:pPr>
        <w:pStyle w:val="Heading3"/>
      </w:pPr>
      <w:bookmarkStart w:id="1095" w:name="_Toc313796682"/>
      <w:bookmarkStart w:id="1096" w:name="_Toc320796909"/>
      <w:r w:rsidRPr="00F72216">
        <w:t>Syndicating to</w:t>
      </w:r>
      <w:r>
        <w:t xml:space="preserve"> a Standard MRSS Feed (Yahoo)</w:t>
      </w:r>
      <w:bookmarkEnd w:id="1095"/>
      <w:bookmarkEnd w:id="1096"/>
    </w:p>
    <w:p w:rsidR="003B69B7" w:rsidRPr="00161F3A" w:rsidRDefault="003B69B7" w:rsidP="00BE63F1">
      <w:r>
        <w:t>Yahoo is the standard MRSS feed type which can be used by any MRSS reader for various use cases. Yahoo</w:t>
      </w:r>
      <w:r w:rsidR="00D42CFC">
        <w:t xml:space="preserve"> also</w:t>
      </w:r>
      <w:r>
        <w:t xml:space="preserve"> uses the standard MRSS feed to submit site maps. For example, if you create a</w:t>
      </w:r>
      <w:r w:rsidR="00D42CFC">
        <w:t>n</w:t>
      </w:r>
      <w:r>
        <w:t xml:space="preserve"> MRSS, you can place the link in your site and allow end users to subscribe to the feed, or use the feed for</w:t>
      </w:r>
      <w:r w:rsidR="00D42CFC">
        <w:t xml:space="preserve"> your own</w:t>
      </w:r>
      <w:r w:rsidR="00E87CD6">
        <w:t xml:space="preserve"> integration.</w:t>
      </w:r>
      <w:r w:rsidR="00BE63F1">
        <w:t xml:space="preserve"> You </w:t>
      </w:r>
      <w:r w:rsidR="00E87CD6">
        <w:t>can</w:t>
      </w:r>
      <w:r>
        <w:t xml:space="preserve"> create your o</w:t>
      </w:r>
      <w:r w:rsidR="00D42CFC">
        <w:t>wn video galleries that refresh</w:t>
      </w:r>
      <w:r>
        <w:t xml:space="preserve"> when you update</w:t>
      </w:r>
      <w:r w:rsidR="00E87CD6">
        <w:t xml:space="preserve"> the feed</w:t>
      </w:r>
      <w:r w:rsidR="00BE63F1">
        <w:t>, as well as</w:t>
      </w:r>
      <w:r w:rsidR="00E87CD6">
        <w:t xml:space="preserve"> integrate the feed to your site</w:t>
      </w:r>
      <w:r w:rsidR="0083734C">
        <w:t>,</w:t>
      </w:r>
      <w:r w:rsidR="00E87CD6">
        <w:t xml:space="preserve"> and extract</w:t>
      </w:r>
      <w:r>
        <w:t xml:space="preserve"> data from the feed </w:t>
      </w:r>
      <w:r w:rsidR="00E87CD6">
        <w:t>to display</w:t>
      </w:r>
      <w:r>
        <w:t xml:space="preserve"> the content, depending on fields you define.  </w:t>
      </w:r>
      <w:r w:rsidR="00E87CD6">
        <w:t>There are many clients (</w:t>
      </w:r>
      <w:r>
        <w:t>for example all browsers), and desktop applications, and site integra</w:t>
      </w:r>
      <w:r w:rsidR="00541C2F">
        <w:t>tions that know how to read</w:t>
      </w:r>
      <w:r>
        <w:t xml:space="preserve"> MRSS feeds. </w:t>
      </w:r>
    </w:p>
    <w:p w:rsidR="00161F3A" w:rsidRDefault="00161F3A" w:rsidP="008F01DA">
      <w:pPr>
        <w:pStyle w:val="Heading3"/>
      </w:pPr>
      <w:bookmarkStart w:id="1097" w:name="_Toc313796683"/>
      <w:bookmarkStart w:id="1098" w:name="_Toc320796910"/>
      <w:r>
        <w:t>Search Engine Optimization (SEO)</w:t>
      </w:r>
      <w:bookmarkEnd w:id="1097"/>
      <w:bookmarkEnd w:id="1098"/>
    </w:p>
    <w:p w:rsidR="00161F3A" w:rsidRPr="00AD73F2" w:rsidRDefault="00161F3A">
      <w:r>
        <w:t>Submitting</w:t>
      </w:r>
      <w:r w:rsidRPr="00515FAF">
        <w:t xml:space="preserve"> feed</w:t>
      </w:r>
      <w:r>
        <w:t>s to major search engines</w:t>
      </w:r>
      <w:r w:rsidRPr="00515FAF">
        <w:t xml:space="preserve"> helps to increase your</w:t>
      </w:r>
      <w:r>
        <w:t xml:space="preserve"> content’s</w:t>
      </w:r>
      <w:r w:rsidRPr="00515FAF">
        <w:t xml:space="preserve"> SEO, and ultimately direct more traffic to your website. </w:t>
      </w:r>
      <w:r w:rsidRPr="00E54D7D">
        <w:t xml:space="preserve">See </w:t>
      </w:r>
      <w:hyperlink r:id="rId177" w:history="1">
        <w:r w:rsidR="00E40CC6" w:rsidRPr="00E40CC6">
          <w:rPr>
            <w:rStyle w:val="Hyperlink"/>
            <w:rFonts w:cs="Arial"/>
          </w:rPr>
          <w:t>Maximizing Video SEO With Kaltura</w:t>
        </w:r>
      </w:hyperlink>
      <w:r w:rsidR="00E40CC6">
        <w:t>.</w:t>
      </w:r>
    </w:p>
    <w:p w:rsidR="00D0491F" w:rsidRDefault="00D0491F" w:rsidP="008F01DA">
      <w:pPr>
        <w:pStyle w:val="Heading3"/>
      </w:pPr>
      <w:bookmarkStart w:id="1099" w:name="_Toc313796684"/>
      <w:bookmarkStart w:id="1100" w:name="_Toc320796911"/>
      <w:r>
        <w:t>Key benefits</w:t>
      </w:r>
      <w:bookmarkEnd w:id="1099"/>
      <w:bookmarkEnd w:id="1100"/>
    </w:p>
    <w:p w:rsidR="00D0491F" w:rsidRPr="003C62AA" w:rsidRDefault="00D0491F" w:rsidP="00161F3A">
      <w:pPr>
        <w:pStyle w:val="ListBullet"/>
      </w:pPr>
      <w:r w:rsidRPr="003C62AA">
        <w:t xml:space="preserve">Setting up a new feed is simple and quick - easily set-up multiple playlists in the KMC to be distributed, videos within each playlist are automatically distributed to the relevant channels on the video sharing </w:t>
      </w:r>
      <w:r w:rsidRPr="005127A9">
        <w:rPr>
          <w:rStyle w:val="BodyTextChar"/>
        </w:rPr>
        <w:t>sites.</w:t>
      </w:r>
    </w:p>
    <w:p w:rsidR="004C435E" w:rsidRPr="008F01DA" w:rsidRDefault="00D0491F" w:rsidP="00927D1E">
      <w:pPr>
        <w:pStyle w:val="ListBullet"/>
      </w:pPr>
      <w:r w:rsidRPr="003C62AA">
        <w:t xml:space="preserve">Automatic updates – after a one-time set-up, any additional videos that are added to the selected playlist will automatically be syndicated accordingly based on the feed’s </w:t>
      </w:r>
      <w:r>
        <w:t>specific configuration. There is no</w:t>
      </w:r>
      <w:r w:rsidRPr="003C62AA">
        <w:t xml:space="preserve"> need for manual updates to the feed.</w:t>
      </w:r>
      <w:bookmarkStart w:id="1101" w:name="_Setting_Up_Syndication"/>
      <w:bookmarkStart w:id="1102" w:name="_Toc313796685"/>
      <w:bookmarkEnd w:id="1101"/>
    </w:p>
    <w:p w:rsidR="008B25F6" w:rsidRDefault="00161F3A" w:rsidP="008F01DA">
      <w:pPr>
        <w:pStyle w:val="Heading2"/>
        <w:rPr>
          <w:shd w:val="clear" w:color="auto" w:fill="FFFFFF"/>
        </w:rPr>
      </w:pPr>
      <w:bookmarkStart w:id="1103" w:name="_Setting_Up_Syndication_1"/>
      <w:bookmarkStart w:id="1104" w:name="_Toc320796912"/>
      <w:bookmarkEnd w:id="1103"/>
      <w:r>
        <w:rPr>
          <w:shd w:val="clear" w:color="auto" w:fill="FFFFFF"/>
        </w:rPr>
        <w:t>Setting</w:t>
      </w:r>
      <w:r w:rsidR="005A3BF2">
        <w:rPr>
          <w:shd w:val="clear" w:color="auto" w:fill="FFFFFF"/>
        </w:rPr>
        <w:t xml:space="preserve"> Up</w:t>
      </w:r>
      <w:r>
        <w:rPr>
          <w:shd w:val="clear" w:color="auto" w:fill="FFFFFF"/>
        </w:rPr>
        <w:t xml:space="preserve"> Syndication</w:t>
      </w:r>
      <w:bookmarkEnd w:id="1102"/>
      <w:bookmarkEnd w:id="1104"/>
      <w:r>
        <w:rPr>
          <w:shd w:val="clear" w:color="auto" w:fill="FFFFFF"/>
        </w:rPr>
        <w:t xml:space="preserve"> </w:t>
      </w:r>
      <w:bookmarkEnd w:id="1094"/>
    </w:p>
    <w:p w:rsidR="008B25F6" w:rsidRPr="005A3BF2" w:rsidRDefault="008B25F6" w:rsidP="008F01DA">
      <w:pPr>
        <w:pStyle w:val="Procedure"/>
      </w:pPr>
      <w:r w:rsidRPr="005A3BF2">
        <w:t>To configure syndicatio</w:t>
      </w:r>
      <w:r w:rsidRPr="005A3BF2">
        <w:rPr>
          <w:rStyle w:val="ProcedureChar"/>
          <w:b/>
        </w:rPr>
        <w:t>n</w:t>
      </w:r>
      <w:r w:rsidRPr="005A3BF2">
        <w:t xml:space="preserve"> settings</w:t>
      </w:r>
    </w:p>
    <w:p w:rsidR="008B25F6" w:rsidRDefault="008B25F6" w:rsidP="00927D1E">
      <w:pPr>
        <w:pStyle w:val="ListNumber"/>
        <w:numPr>
          <w:ilvl w:val="0"/>
          <w:numId w:val="58"/>
        </w:numPr>
      </w:pPr>
      <w:r w:rsidRPr="005235BB">
        <w:t xml:space="preserve">Go to the </w:t>
      </w:r>
      <w:r w:rsidRPr="005C7B20">
        <w:t>Content</w:t>
      </w:r>
      <w:r w:rsidRPr="005235BB">
        <w:t xml:space="preserve"> tab</w:t>
      </w:r>
      <w:r>
        <w:t xml:space="preserve"> and select the </w:t>
      </w:r>
      <w:r w:rsidRPr="00014F5C">
        <w:t>Syndicate</w:t>
      </w:r>
      <w:r w:rsidRPr="005235BB">
        <w:t xml:space="preserve"> </w:t>
      </w:r>
      <w:r>
        <w:t xml:space="preserve">menu. </w:t>
      </w:r>
    </w:p>
    <w:p w:rsidR="008B25F6" w:rsidRPr="005235BB" w:rsidRDefault="008B25F6" w:rsidP="00123DCF">
      <w:pPr>
        <w:pStyle w:val="ListNumber"/>
      </w:pPr>
      <w:r>
        <w:t xml:space="preserve">Click </w:t>
      </w:r>
      <w:r w:rsidRPr="005C7B20">
        <w:t>Create New Feed</w:t>
      </w:r>
      <w:r w:rsidRPr="005235BB">
        <w:t>.</w:t>
      </w:r>
    </w:p>
    <w:p w:rsidR="008B25F6" w:rsidRDefault="008B25F6" w:rsidP="00123DCF">
      <w:pPr>
        <w:pStyle w:val="ListNumber"/>
      </w:pPr>
      <w:r w:rsidRPr="005235BB">
        <w:t xml:space="preserve">Enter the </w:t>
      </w:r>
      <w:r w:rsidRPr="00C51B99">
        <w:t>Feed Name</w:t>
      </w:r>
      <w:r w:rsidRPr="005235BB">
        <w:t xml:space="preserve"> (required)</w:t>
      </w:r>
      <w:r>
        <w:t>.</w:t>
      </w:r>
    </w:p>
    <w:p w:rsidR="008B25F6" w:rsidRDefault="008B25F6" w:rsidP="00123DCF">
      <w:pPr>
        <w:pStyle w:val="ListNumber"/>
      </w:pPr>
      <w:r>
        <w:t>S</w:t>
      </w:r>
      <w:r w:rsidRPr="005235BB">
        <w:t xml:space="preserve">elect </w:t>
      </w:r>
      <w:r>
        <w:t>the content to syndicate.</w:t>
      </w:r>
    </w:p>
    <w:p w:rsidR="008B25F6" w:rsidRDefault="008B25F6" w:rsidP="0050202E">
      <w:pPr>
        <w:pStyle w:val="ListBullet2"/>
      </w:pPr>
      <w:r w:rsidRPr="009A0C98">
        <w:t>All Content</w:t>
      </w:r>
      <w:r>
        <w:t xml:space="preserve"> – syndicates all entries. </w:t>
      </w:r>
    </w:p>
    <w:p w:rsidR="00161F3A" w:rsidRDefault="008B25F6" w:rsidP="0050202E">
      <w:pPr>
        <w:pStyle w:val="ListBullet2"/>
      </w:pPr>
      <w:r w:rsidRPr="009A0C98">
        <w:t>Only content from this playlist</w:t>
      </w:r>
      <w:r>
        <w:t xml:space="preserve"> </w:t>
      </w:r>
      <w:r w:rsidR="00123DCF">
        <w:t>– syndicates</w:t>
      </w:r>
      <w:r>
        <w:t xml:space="preserve"> content from the playlist you select. </w:t>
      </w:r>
    </w:p>
    <w:p w:rsidR="008B25F6" w:rsidRDefault="008B25F6">
      <w:pPr>
        <w:pStyle w:val="ListNumber"/>
      </w:pPr>
      <w:r>
        <w:t xml:space="preserve">Select the </w:t>
      </w:r>
      <w:r w:rsidRPr="009A0C98">
        <w:t>Feed Type</w:t>
      </w:r>
      <w:r>
        <w:t>.</w:t>
      </w:r>
    </w:p>
    <w:p w:rsidR="008B25F6" w:rsidRPr="009A0C98" w:rsidRDefault="00161F3A">
      <w:pPr>
        <w:pStyle w:val="ListContinue"/>
      </w:pPr>
      <w:r>
        <w:rPr>
          <w:noProof/>
          <w:lang w:val="en-US" w:bidi="he-IL"/>
        </w:rPr>
        <w:drawing>
          <wp:inline distT="0" distB="0" distL="0" distR="0" wp14:anchorId="13E9840C" wp14:editId="007B6F7E">
            <wp:extent cx="5904762" cy="5428572"/>
            <wp:effectExtent l="0" t="0" r="127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d_types.png"/>
                    <pic:cNvPicPr/>
                  </pic:nvPicPr>
                  <pic:blipFill>
                    <a:blip r:embed="rId178">
                      <a:extLst>
                        <a:ext uri="{28A0092B-C50C-407E-A947-70E740481C1C}">
                          <a14:useLocalDpi xmlns:a14="http://schemas.microsoft.com/office/drawing/2010/main" val="0"/>
                        </a:ext>
                      </a:extLst>
                    </a:blip>
                    <a:stretch>
                      <a:fillRect/>
                    </a:stretch>
                  </pic:blipFill>
                  <pic:spPr>
                    <a:xfrm>
                      <a:off x="0" y="0"/>
                      <a:ext cx="5904762" cy="5428572"/>
                    </a:xfrm>
                    <a:prstGeom prst="rect">
                      <a:avLst/>
                    </a:prstGeom>
                  </pic:spPr>
                </pic:pic>
              </a:graphicData>
            </a:graphic>
          </wp:inline>
        </w:drawing>
      </w:r>
    </w:p>
    <w:p w:rsidR="008B25F6" w:rsidRPr="00786418" w:rsidRDefault="008B25F6" w:rsidP="008F01DA">
      <w:pPr>
        <w:pStyle w:val="Heading3"/>
        <w:rPr>
          <w:shd w:val="clear" w:color="auto" w:fill="FFFFFF"/>
        </w:rPr>
      </w:pPr>
      <w:bookmarkStart w:id="1105" w:name="_Toc302932167"/>
      <w:bookmarkStart w:id="1106" w:name="_Toc302930724"/>
      <w:bookmarkStart w:id="1107" w:name="_Toc302930408"/>
      <w:bookmarkStart w:id="1108" w:name="_Toc302914999"/>
      <w:bookmarkStart w:id="1109" w:name="_Toc302660600"/>
      <w:bookmarkStart w:id="1110" w:name="_Toc302310822"/>
      <w:bookmarkStart w:id="1111" w:name="_Toc302305037"/>
      <w:bookmarkStart w:id="1112" w:name="_Toc302304878"/>
      <w:bookmarkStart w:id="1113" w:name="_Syndicating_to_Google"/>
      <w:bookmarkStart w:id="1114" w:name="_Toc302304718"/>
      <w:bookmarkStart w:id="1115" w:name="_Toc306628637"/>
      <w:bookmarkStart w:id="1116" w:name="_Toc313796686"/>
      <w:bookmarkStart w:id="1117" w:name="_Toc320796913"/>
      <w:bookmarkEnd w:id="1105"/>
      <w:bookmarkEnd w:id="1106"/>
      <w:bookmarkEnd w:id="1107"/>
      <w:bookmarkEnd w:id="1108"/>
      <w:bookmarkEnd w:id="1109"/>
      <w:bookmarkEnd w:id="1110"/>
      <w:bookmarkEnd w:id="1111"/>
      <w:bookmarkEnd w:id="1112"/>
      <w:bookmarkEnd w:id="1113"/>
      <w:r>
        <w:rPr>
          <w:shd w:val="clear" w:color="auto" w:fill="FFFFFF"/>
        </w:rPr>
        <w:t xml:space="preserve">Syndicating to </w:t>
      </w:r>
      <w:r w:rsidRPr="00786418">
        <w:rPr>
          <w:shd w:val="clear" w:color="auto" w:fill="FFFFFF"/>
        </w:rPr>
        <w:t>Google</w:t>
      </w:r>
      <w:bookmarkEnd w:id="1114"/>
      <w:bookmarkEnd w:id="1115"/>
      <w:bookmarkEnd w:id="1116"/>
      <w:bookmarkEnd w:id="1117"/>
    </w:p>
    <w:p w:rsidR="008B25F6" w:rsidRDefault="008B25F6">
      <w:r>
        <w:t xml:space="preserve">You can submit </w:t>
      </w:r>
      <w:r w:rsidRPr="00786418">
        <w:t>your videos to the Google search engine</w:t>
      </w:r>
      <w:r>
        <w:t xml:space="preserve"> which will ultimately direct</w:t>
      </w:r>
      <w:r w:rsidRPr="00786418">
        <w:t xml:space="preserve"> more traffic from Google to your website.</w:t>
      </w:r>
      <w:r>
        <w:t xml:space="preserve"> </w:t>
      </w:r>
      <w:r w:rsidRPr="00786418">
        <w:t>Submission of video feeds to Google is free of charge, yet requires some technical knowledge. It is recommended that your website's webmaster be available for assistance.</w:t>
      </w:r>
      <w:r w:rsidR="00777ED5">
        <w:t xml:space="preserve"> Google syndication is used mainly for submitting your site map and being certain that your media is indexed by Google.</w:t>
      </w:r>
    </w:p>
    <w:p w:rsidR="008B25F6" w:rsidRDefault="008B25F6">
      <w:r>
        <w:t>The workflow for setting up Google syndication is divided into two tasks:</w:t>
      </w:r>
    </w:p>
    <w:p w:rsidR="008B25F6" w:rsidRDefault="008B25F6" w:rsidP="008B25F6">
      <w:pPr>
        <w:pStyle w:val="ListBullet"/>
      </w:pPr>
      <w:r>
        <w:t>Google Webmaster tasks</w:t>
      </w:r>
    </w:p>
    <w:p w:rsidR="008B25F6" w:rsidRDefault="008B25F6" w:rsidP="008B25F6">
      <w:pPr>
        <w:pStyle w:val="ListBullet"/>
      </w:pPr>
      <w:r>
        <w:t>KMC Publisher tasks</w:t>
      </w:r>
    </w:p>
    <w:p w:rsidR="008B25F6" w:rsidRPr="00786418" w:rsidRDefault="008B25F6" w:rsidP="008F01DA">
      <w:pPr>
        <w:pStyle w:val="Heading3"/>
        <w:rPr>
          <w:shd w:val="clear" w:color="auto" w:fill="FFFFFF"/>
        </w:rPr>
      </w:pPr>
      <w:bookmarkStart w:id="1118" w:name="_Toc306628638"/>
      <w:bookmarkStart w:id="1119" w:name="_Toc313796687"/>
      <w:bookmarkStart w:id="1120" w:name="_Toc320796914"/>
      <w:r>
        <w:rPr>
          <w:shd w:val="clear" w:color="auto" w:fill="FFFFFF"/>
        </w:rPr>
        <w:t xml:space="preserve">Google </w:t>
      </w:r>
      <w:r w:rsidRPr="005127A9">
        <w:t>Webmaster</w:t>
      </w:r>
      <w:r>
        <w:rPr>
          <w:shd w:val="clear" w:color="auto" w:fill="FFFFFF"/>
        </w:rPr>
        <w:t xml:space="preserve"> </w:t>
      </w:r>
      <w:r w:rsidR="00161F3A">
        <w:rPr>
          <w:shd w:val="clear" w:color="auto" w:fill="FFFFFF"/>
        </w:rPr>
        <w:t>T</w:t>
      </w:r>
      <w:r>
        <w:rPr>
          <w:shd w:val="clear" w:color="auto" w:fill="FFFFFF"/>
        </w:rPr>
        <w:t>asks</w:t>
      </w:r>
      <w:bookmarkEnd w:id="1118"/>
      <w:bookmarkEnd w:id="1119"/>
      <w:bookmarkEnd w:id="1120"/>
    </w:p>
    <w:p w:rsidR="008B25F6" w:rsidRPr="0045624E" w:rsidRDefault="008B25F6" w:rsidP="008F01DA">
      <w:pPr>
        <w:pStyle w:val="Procedure"/>
      </w:pPr>
      <w:r w:rsidRPr="0045624E">
        <w:t>To configure syndication settings for Google</w:t>
      </w:r>
    </w:p>
    <w:p w:rsidR="008B25F6" w:rsidRPr="005235BB" w:rsidRDefault="008B25F6" w:rsidP="00927D1E">
      <w:pPr>
        <w:pStyle w:val="ListNumber"/>
        <w:numPr>
          <w:ilvl w:val="0"/>
          <w:numId w:val="59"/>
        </w:numPr>
      </w:pPr>
      <w:r w:rsidRPr="005235BB">
        <w:t>Setup a </w:t>
      </w:r>
      <w:hyperlink r:id="rId179" w:history="1">
        <w:r w:rsidRPr="00123DCF">
          <w:rPr>
            <w:rStyle w:val="Hyperlink"/>
          </w:rPr>
          <w:t>Google Webmaster</w:t>
        </w:r>
      </w:hyperlink>
      <w:r w:rsidRPr="00123DCF">
        <w:rPr>
          <w:rStyle w:val="Hyperlink"/>
        </w:rPr>
        <w:t> </w:t>
      </w:r>
      <w:r w:rsidRPr="005235BB">
        <w:t>account for your website</w:t>
      </w:r>
      <w:r>
        <w:t>.</w:t>
      </w:r>
    </w:p>
    <w:p w:rsidR="008B25F6" w:rsidRDefault="008B25F6" w:rsidP="00B0724F">
      <w:pPr>
        <w:pStyle w:val="ListNumber"/>
      </w:pPr>
      <w:r w:rsidRPr="00786418">
        <w:t>Setup your websit</w:t>
      </w:r>
      <w:r>
        <w:t>e in the Google Webmaster Tool.</w:t>
      </w:r>
    </w:p>
    <w:p w:rsidR="008B25F6" w:rsidRPr="00786418" w:rsidRDefault="009950C3">
      <w:pPr>
        <w:pStyle w:val="ListContinue"/>
      </w:pPr>
      <w:hyperlink r:id="rId180" w:history="1">
        <w:r w:rsidR="008B25F6" w:rsidRPr="00123DCF">
          <w:rPr>
            <w:rStyle w:val="Hyperlink"/>
          </w:rPr>
          <w:t>Follow the directions he</w:t>
        </w:r>
        <w:r w:rsidR="008B25F6" w:rsidRPr="00161F3A">
          <w:rPr>
            <w:rStyle w:val="Hyperlink"/>
          </w:rPr>
          <w:t>r</w:t>
        </w:r>
        <w:r w:rsidR="008B25F6" w:rsidRPr="005127A9">
          <w:rPr>
            <w:rStyle w:val="Hyperlink"/>
          </w:rPr>
          <w:t>e</w:t>
        </w:r>
      </w:hyperlink>
      <w:r w:rsidR="008B25F6" w:rsidRPr="00786418">
        <w:t>. Make sure your site is valid based on the Google instructions.</w:t>
      </w:r>
    </w:p>
    <w:p w:rsidR="008B25F6" w:rsidRPr="00786418" w:rsidRDefault="008B25F6">
      <w:pPr>
        <w:pStyle w:val="ListNumber"/>
      </w:pPr>
      <w:r>
        <w:t>Submit the Feed to a URL.</w:t>
      </w:r>
    </w:p>
    <w:p w:rsidR="008B25F6" w:rsidRDefault="008B25F6">
      <w:pPr>
        <w:pStyle w:val="ListContinue"/>
      </w:pPr>
      <w:r w:rsidRPr="00786418">
        <w:t>Create a server page on your</w:t>
      </w:r>
      <w:r>
        <w:t xml:space="preserve"> website that redirects to this </w:t>
      </w:r>
      <w:r w:rsidRPr="00786418">
        <w:t xml:space="preserve">feed URL. </w:t>
      </w:r>
    </w:p>
    <w:p w:rsidR="008B25F6" w:rsidRDefault="008B25F6">
      <w:pPr>
        <w:pStyle w:val="ListContinue"/>
      </w:pPr>
      <w:r w:rsidRPr="00786418">
        <w:t>For example, for a php implementation</w:t>
      </w:r>
      <w:r w:rsidR="00BE63F1">
        <w:t>,</w:t>
      </w:r>
      <w:r w:rsidRPr="00786418">
        <w:t xml:space="preserve"> save a php file named redirect.php with the following content (replace the XXXX with your feed URL):</w:t>
      </w:r>
    </w:p>
    <w:p w:rsidR="00800F9D" w:rsidRPr="00BE63F1" w:rsidRDefault="00800F9D" w:rsidP="00BE63F1">
      <w:pPr>
        <w:pStyle w:val="Codebox"/>
      </w:pPr>
      <w:r w:rsidRPr="00BE63F1">
        <w:t>&lt;?php</w:t>
      </w:r>
      <w:r w:rsidRPr="00BE63F1">
        <w:br/>
        <w:t>Header( "HTTP/1.1 301 Moved Permanently" ); </w:t>
      </w:r>
      <w:r w:rsidRPr="00BE63F1">
        <w:br/>
        <w:t>Header( "Location : XXXX"); </w:t>
      </w:r>
      <w:r w:rsidRPr="00BE63F1">
        <w:br/>
        <w:t>?&gt;</w:t>
      </w:r>
    </w:p>
    <w:p w:rsidR="008B25F6" w:rsidRPr="005235BB" w:rsidRDefault="009950C3" w:rsidP="00123DCF">
      <w:pPr>
        <w:pStyle w:val="ListNumber"/>
      </w:pPr>
      <w:hyperlink r:id="rId181" w:history="1">
        <w:r w:rsidR="008B25F6" w:rsidRPr="00123DCF">
          <w:rPr>
            <w:rStyle w:val="Hyperlink"/>
          </w:rPr>
          <w:t>Login to the Google Webmaster Tool</w:t>
        </w:r>
      </w:hyperlink>
      <w:r w:rsidR="008B25F6" w:rsidRPr="005235BB">
        <w:t>.</w:t>
      </w:r>
    </w:p>
    <w:p w:rsidR="008B25F6" w:rsidRPr="009A0C98" w:rsidRDefault="008B25F6" w:rsidP="00123DCF">
      <w:pPr>
        <w:pStyle w:val="ListNumber"/>
      </w:pPr>
      <w:r>
        <w:t>In</w:t>
      </w:r>
      <w:r w:rsidRPr="00CC158A">
        <w:t xml:space="preserve"> the Google Webmaster Tool, go to </w:t>
      </w:r>
      <w:r w:rsidRPr="009A0C98">
        <w:t>Site configuration &gt; Sitemaps &gt; Submit a sitemap.</w:t>
      </w:r>
    </w:p>
    <w:p w:rsidR="008B25F6" w:rsidRPr="00CC158A" w:rsidRDefault="008B25F6" w:rsidP="00123DCF">
      <w:pPr>
        <w:pStyle w:val="ListNumber"/>
      </w:pPr>
      <w:r w:rsidRPr="00CC158A">
        <w:t>Submit the feed as your redirect page in your site, for example: </w:t>
      </w:r>
      <w:r w:rsidRPr="00CC158A">
        <w:br/>
      </w:r>
      <w:r w:rsidRPr="005127A9">
        <w:rPr>
          <w:rStyle w:val="Hyperlink"/>
        </w:rPr>
        <w:t>http://mysite.com/redirect.php</w:t>
      </w:r>
      <w:r w:rsidR="00BE63F1">
        <w:rPr>
          <w:rStyle w:val="Hyperlink"/>
        </w:rPr>
        <w:t>.</w:t>
      </w:r>
    </w:p>
    <w:p w:rsidR="008B25F6" w:rsidRDefault="008B25F6" w:rsidP="008F01DA">
      <w:pPr>
        <w:pStyle w:val="Heading3"/>
        <w:rPr>
          <w:shd w:val="clear" w:color="auto" w:fill="FFFFFF"/>
        </w:rPr>
      </w:pPr>
      <w:bookmarkStart w:id="1121" w:name="_Toc306628639"/>
      <w:bookmarkStart w:id="1122" w:name="_Toc313796688"/>
      <w:bookmarkStart w:id="1123" w:name="_Toc320796915"/>
      <w:r>
        <w:rPr>
          <w:shd w:val="clear" w:color="auto" w:fill="FFFFFF"/>
        </w:rPr>
        <w:t xml:space="preserve">KMC Publisher </w:t>
      </w:r>
      <w:r w:rsidRPr="005127A9">
        <w:t>Tasks</w:t>
      </w:r>
      <w:r>
        <w:rPr>
          <w:shd w:val="clear" w:color="auto" w:fill="FFFFFF"/>
        </w:rPr>
        <w:t xml:space="preserve"> for Google Syndication</w:t>
      </w:r>
      <w:bookmarkEnd w:id="1121"/>
      <w:bookmarkEnd w:id="1122"/>
      <w:bookmarkEnd w:id="1123"/>
    </w:p>
    <w:p w:rsidR="008B25F6" w:rsidRDefault="008B25F6" w:rsidP="008F01DA">
      <w:pPr>
        <w:pStyle w:val="Procedure"/>
      </w:pPr>
      <w:r w:rsidRPr="00C51B99">
        <w:t>To configure syndication settings</w:t>
      </w:r>
      <w:r>
        <w:t xml:space="preserve"> for Google</w:t>
      </w:r>
      <w:r w:rsidRPr="005235BB">
        <w:t xml:space="preserve"> </w:t>
      </w:r>
    </w:p>
    <w:p w:rsidR="006929EA" w:rsidRPr="0050202E" w:rsidRDefault="006929EA" w:rsidP="0050202E">
      <w:pPr>
        <w:pStyle w:val="ListNumber"/>
        <w:numPr>
          <w:ilvl w:val="0"/>
          <w:numId w:val="206"/>
        </w:numPr>
        <w:rPr>
          <w:rFonts w:cs="Times New Roman"/>
        </w:rPr>
      </w:pPr>
      <w:r w:rsidRPr="001C04DE">
        <w:t>Configure the Syndication Settings.</w:t>
      </w:r>
      <w:r>
        <w:t xml:space="preserve"> </w:t>
      </w:r>
      <w:r w:rsidR="008B25F6" w:rsidRPr="006929EA">
        <w:t xml:space="preserve">See </w:t>
      </w:r>
      <w:hyperlink w:anchor="_Setting_Up_Syndication_1" w:history="1">
        <w:r w:rsidRPr="006929EA">
          <w:rPr>
            <w:rStyle w:val="Hyperlink"/>
            <w:rFonts w:cs="Arial"/>
          </w:rPr>
          <w:t>Setting Up Syndication</w:t>
        </w:r>
      </w:hyperlink>
      <w:r w:rsidRPr="0050202E">
        <w:t>.</w:t>
      </w:r>
    </w:p>
    <w:p w:rsidR="008B25F6" w:rsidRDefault="008B25F6">
      <w:pPr>
        <w:pStyle w:val="ListNumber"/>
      </w:pPr>
      <w:r w:rsidRPr="006929EA">
        <w:t>Select Google fro</w:t>
      </w:r>
      <w:r w:rsidRPr="005235BB">
        <w:t xml:space="preserve">m the </w:t>
      </w:r>
      <w:r w:rsidRPr="005C7B20">
        <w:t>Feed Type</w:t>
      </w:r>
      <w:r>
        <w:t xml:space="preserve"> drop-down menu.</w:t>
      </w:r>
    </w:p>
    <w:p w:rsidR="008B25F6" w:rsidRDefault="008B25F6">
      <w:pPr>
        <w:pStyle w:val="ListContinue"/>
      </w:pPr>
      <w:r>
        <w:t>The Google parameters are displayed.</w:t>
      </w:r>
    </w:p>
    <w:p w:rsidR="008B25F6" w:rsidRPr="005235BB" w:rsidRDefault="008B25F6" w:rsidP="00123DCF">
      <w:pPr>
        <w:pStyle w:val="ListNumber"/>
      </w:pPr>
      <w:r>
        <w:t xml:space="preserve">Enter the Google Parameters, see </w:t>
      </w:r>
      <w:hyperlink w:anchor="_Google:_Feed_Parameters" w:history="1">
        <w:r w:rsidRPr="005235BB">
          <w:rPr>
            <w:rStyle w:val="Hyperlink"/>
          </w:rPr>
          <w:t>Google: Feed Parameters</w:t>
        </w:r>
      </w:hyperlink>
      <w:r>
        <w:t xml:space="preserve"> </w:t>
      </w:r>
      <w:r w:rsidRPr="005235BB">
        <w:t xml:space="preserve">and click </w:t>
      </w:r>
      <w:r w:rsidRPr="009A0C98">
        <w:t>Add Feed</w:t>
      </w:r>
      <w:r>
        <w:t>.</w:t>
      </w:r>
    </w:p>
    <w:p w:rsidR="008B25F6" w:rsidRDefault="00E30C03">
      <w:pPr>
        <w:pStyle w:val="ListContinue"/>
      </w:pPr>
      <w:r w:rsidRPr="00E54D7D">
        <w:rPr>
          <w:noProof/>
          <w:lang w:val="en-US" w:bidi="he-IL"/>
        </w:rPr>
        <mc:AlternateContent>
          <mc:Choice Requires="wps">
            <w:drawing>
              <wp:anchor distT="0" distB="0" distL="114300" distR="114300" simplePos="0" relativeHeight="251798528" behindDoc="0" locked="0" layoutInCell="1" allowOverlap="1" wp14:anchorId="7D7CA71D" wp14:editId="3223F92C">
                <wp:simplePos x="0" y="0"/>
                <wp:positionH relativeFrom="column">
                  <wp:posOffset>2228850</wp:posOffset>
                </wp:positionH>
                <wp:positionV relativeFrom="paragraph">
                  <wp:posOffset>3828415</wp:posOffset>
                </wp:positionV>
                <wp:extent cx="975360" cy="342900"/>
                <wp:effectExtent l="19050" t="19050" r="15240" b="19050"/>
                <wp:wrapNone/>
                <wp:docPr id="90" name="Oval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5360" cy="342900"/>
                        </a:xfrm>
                        <a:prstGeom prst="ellipse">
                          <a:avLst/>
                        </a:prstGeom>
                        <a:noFill/>
                        <a:ln w="28575">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0" o:spid="_x0000_s1026" style="position:absolute;margin-left:175.5pt;margin-top:301.45pt;width:76.8pt;height:27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" filled="f" strokecolor="#ffc000" strokeweight="2.25pt"/>
            </w:pict>
          </mc:Fallback>
        </mc:AlternateContent>
      </w:r>
      <w:r w:rsidRPr="00E54D7D">
        <w:rPr>
          <w:noProof/>
          <w:lang w:val="en-US" w:bidi="he-IL"/>
        </w:rPr>
        <mc:AlternateContent>
          <mc:Choice Requires="wps">
            <w:drawing>
              <wp:anchor distT="4294967295" distB="4294967295" distL="114300" distR="114300" simplePos="0" relativeHeight="251773952" behindDoc="0" locked="0" layoutInCell="1" allowOverlap="1" wp14:anchorId="291AED92" wp14:editId="0918B2B0">
                <wp:simplePos x="0" y="0"/>
                <wp:positionH relativeFrom="column">
                  <wp:posOffset>1381125</wp:posOffset>
                </wp:positionH>
                <wp:positionV relativeFrom="paragraph">
                  <wp:posOffset>1379855</wp:posOffset>
                </wp:positionV>
                <wp:extent cx="466725" cy="0"/>
                <wp:effectExtent l="0" t="95250" r="0" b="95250"/>
                <wp:wrapNone/>
                <wp:docPr id="93" name="Straight Arrow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0"/>
                        </a:xfrm>
                        <a:prstGeom prst="straightConnector1">
                          <a:avLst/>
                        </a:prstGeom>
                        <a:noFill/>
                        <a:ln w="28575">
                          <a:solidFill>
                            <a:srgbClr val="FFC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3" o:spid="_x0000_s1026" type="#_x0000_t32" style="position:absolute;margin-left:108.75pt;margin-top:108.65pt;width:36.75pt;height:0;z-index:2517739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" strokecolor="#ffc000" strokeweight="2.25pt">
                <v:stroke endarrow="block"/>
              </v:shape>
            </w:pict>
          </mc:Fallback>
        </mc:AlternateContent>
      </w:r>
      <w:r w:rsidRPr="00E54D7D">
        <w:rPr>
          <w:noProof/>
          <w:lang w:val="en-US" w:bidi="he-IL"/>
        </w:rPr>
        <mc:AlternateContent>
          <mc:Choice Requires="wps">
            <w:drawing>
              <wp:anchor distT="4294967295" distB="4294967295" distL="114300" distR="114300" simplePos="0" relativeHeight="251589632" behindDoc="0" locked="0" layoutInCell="1" allowOverlap="1" wp14:anchorId="138BC9B4" wp14:editId="74C5C7F8">
                <wp:simplePos x="0" y="0"/>
                <wp:positionH relativeFrom="column">
                  <wp:posOffset>1457325</wp:posOffset>
                </wp:positionH>
                <wp:positionV relativeFrom="paragraph">
                  <wp:posOffset>478790</wp:posOffset>
                </wp:positionV>
                <wp:extent cx="466725" cy="0"/>
                <wp:effectExtent l="0" t="95250" r="0" b="95250"/>
                <wp:wrapNone/>
                <wp:docPr id="95" name="Straight Arrow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0"/>
                        </a:xfrm>
                        <a:prstGeom prst="straightConnector1">
                          <a:avLst/>
                        </a:prstGeom>
                        <a:noFill/>
                        <a:ln w="28575">
                          <a:solidFill>
                            <a:srgbClr val="FFC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5" o:spid="_x0000_s1026" type="#_x0000_t32" style="position:absolute;margin-left:114.75pt;margin-top:37.7pt;width:36.75pt;height:0;z-index:251589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" strokecolor="#ffc000" strokeweight="2.25pt">
                <v:stroke endarrow="block"/>
              </v:shape>
            </w:pict>
          </mc:Fallback>
        </mc:AlternateContent>
      </w:r>
      <w:r w:rsidRPr="00E54D7D">
        <w:rPr>
          <w:rFonts w:ascii="Calibri" w:hAnsi="Calibri"/>
          <w:b/>
          <w:bCs/>
          <w:noProof/>
          <w:sz w:val="24"/>
          <w:szCs w:val="24"/>
          <w:lang w:val="en-US" w:bidi="he-IL"/>
        </w:rPr>
        <w:drawing>
          <wp:inline distT="0" distB="0" distL="0" distR="0" wp14:anchorId="62955D2B" wp14:editId="17242000">
            <wp:extent cx="4526280" cy="4168942"/>
            <wp:effectExtent l="19050" t="0" r="7620" b="0"/>
            <wp:docPr id="1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2" cstate="print"/>
                    <a:srcRect/>
                    <a:stretch>
                      <a:fillRect/>
                    </a:stretch>
                  </pic:blipFill>
                  <pic:spPr bwMode="auto">
                    <a:xfrm>
                      <a:off x="0" y="0"/>
                      <a:ext cx="4526280" cy="4168942"/>
                    </a:xfrm>
                    <a:prstGeom prst="rect">
                      <a:avLst/>
                    </a:prstGeom>
                    <a:noFill/>
                    <a:ln w="9525">
                      <a:noFill/>
                      <a:miter lim="800000"/>
                      <a:headEnd/>
                      <a:tailEnd/>
                    </a:ln>
                  </pic:spPr>
                </pic:pic>
              </a:graphicData>
            </a:graphic>
          </wp:inline>
        </w:drawing>
      </w:r>
    </w:p>
    <w:p w:rsidR="008B25F6" w:rsidRDefault="008B25F6" w:rsidP="008B25F6">
      <w:pPr>
        <w:rPr>
          <w:rFonts w:ascii="Calibri" w:hAnsi="Calibri"/>
          <w:b/>
          <w:bCs/>
          <w:sz w:val="24"/>
          <w:szCs w:val="24"/>
        </w:rPr>
      </w:pPr>
    </w:p>
    <w:p w:rsidR="008B25F6" w:rsidRDefault="008B25F6" w:rsidP="008B25F6">
      <w:pPr>
        <w:rPr>
          <w:rFonts w:ascii="Calibri" w:hAnsi="Calibri"/>
          <w:b/>
          <w:bCs/>
          <w:sz w:val="24"/>
          <w:szCs w:val="24"/>
        </w:rPr>
      </w:pPr>
    </w:p>
    <w:p w:rsidR="008B25F6" w:rsidRDefault="00E30C03">
      <w:pPr>
        <w:pStyle w:val="ListContinue"/>
      </w:pPr>
      <w:r w:rsidRPr="00E54D7D">
        <w:rPr>
          <w:noProof/>
          <w:lang w:val="en-US" w:bidi="he-IL"/>
        </w:rPr>
        <w:drawing>
          <wp:inline distT="0" distB="0" distL="0" distR="0" wp14:anchorId="5FEC709F" wp14:editId="0CA96EB0">
            <wp:extent cx="4526280" cy="2914015"/>
            <wp:effectExtent l="19050" t="19050" r="26670" b="19685"/>
            <wp:docPr id="11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stretch>
                      <a:fillRect/>
                    </a:stretch>
                  </pic:blipFill>
                  <pic:spPr bwMode="auto">
                    <a:xfrm>
                      <a:off x="0" y="0"/>
                      <a:ext cx="4526280" cy="2914015"/>
                    </a:xfrm>
                    <a:prstGeom prst="rect">
                      <a:avLst/>
                    </a:prstGeom>
                    <a:noFill/>
                    <a:ln w="3175">
                      <a:solidFill>
                        <a:schemeClr val="bg1">
                          <a:lumMod val="85000"/>
                        </a:schemeClr>
                      </a:solidFill>
                    </a:ln>
                  </pic:spPr>
                </pic:pic>
              </a:graphicData>
            </a:graphic>
          </wp:inline>
        </w:drawing>
      </w:r>
    </w:p>
    <w:p w:rsidR="008B25F6" w:rsidRDefault="008B25F6">
      <w:pPr>
        <w:pStyle w:val="ListContinue"/>
      </w:pPr>
    </w:p>
    <w:p w:rsidR="00E30C03" w:rsidRPr="00786418" w:rsidRDefault="00E30C03">
      <w:pPr>
        <w:pStyle w:val="ListContinue"/>
      </w:pPr>
      <w:r w:rsidRPr="00E54D7D">
        <w:rPr>
          <w:noProof/>
          <w:lang w:val="en-US" w:bidi="he-IL"/>
        </w:rPr>
        <w:drawing>
          <wp:inline distT="0" distB="0" distL="0" distR="0" wp14:anchorId="5B081121" wp14:editId="5F860BDC">
            <wp:extent cx="4526280" cy="2170011"/>
            <wp:effectExtent l="19050" t="19050" r="26670" b="20739"/>
            <wp:docPr id="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cstate="print"/>
                    <a:stretch>
                      <a:fillRect/>
                    </a:stretch>
                  </pic:blipFill>
                  <pic:spPr bwMode="auto">
                    <a:xfrm>
                      <a:off x="0" y="0"/>
                      <a:ext cx="4526280" cy="2170011"/>
                    </a:xfrm>
                    <a:prstGeom prst="rect">
                      <a:avLst/>
                    </a:prstGeom>
                    <a:noFill/>
                    <a:ln>
                      <a:solidFill>
                        <a:schemeClr val="bg1">
                          <a:lumMod val="85000"/>
                        </a:schemeClr>
                      </a:solidFill>
                    </a:ln>
                  </pic:spPr>
                </pic:pic>
              </a:graphicData>
            </a:graphic>
          </wp:inline>
        </w:drawing>
      </w:r>
    </w:p>
    <w:p w:rsidR="008B25F6" w:rsidRDefault="008B25F6" w:rsidP="008F01DA">
      <w:pPr>
        <w:pStyle w:val="Heading4"/>
      </w:pPr>
      <w:bookmarkStart w:id="1124" w:name="_Toc302930725"/>
      <w:bookmarkStart w:id="1125" w:name="_Toc302930409"/>
      <w:bookmarkStart w:id="1126" w:name="_Toc302915000"/>
      <w:bookmarkStart w:id="1127" w:name="_Toc302660601"/>
      <w:bookmarkStart w:id="1128" w:name="_Toc302310823"/>
      <w:bookmarkStart w:id="1129" w:name="_Toc302305038"/>
      <w:bookmarkStart w:id="1130" w:name="_Toc302304879"/>
      <w:bookmarkStart w:id="1131" w:name="_Google:_Feed_Parameters"/>
      <w:bookmarkStart w:id="1132" w:name="_Toc302304719"/>
      <w:bookmarkStart w:id="1133" w:name="_Toc306628640"/>
      <w:bookmarkEnd w:id="1124"/>
      <w:bookmarkEnd w:id="1125"/>
      <w:bookmarkEnd w:id="1126"/>
      <w:bookmarkEnd w:id="1127"/>
      <w:bookmarkEnd w:id="1128"/>
      <w:bookmarkEnd w:id="1129"/>
      <w:bookmarkEnd w:id="1130"/>
      <w:bookmarkEnd w:id="1131"/>
      <w:r w:rsidRPr="009A0C98">
        <w:t>Google</w:t>
      </w:r>
      <w:r w:rsidRPr="00786418">
        <w:t>: Feed Parameters</w:t>
      </w:r>
      <w:bookmarkEnd w:id="1132"/>
      <w:bookmarkEnd w:id="1133"/>
    </w:p>
    <w:tbl>
      <w:tblPr>
        <w:tblW w:w="9498"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ook w:val="04A0" w:firstRow="1" w:lastRow="0" w:firstColumn="1" w:lastColumn="0" w:noHBand="0" w:noVBand="1"/>
      </w:tblPr>
      <w:tblGrid>
        <w:gridCol w:w="2977"/>
        <w:gridCol w:w="6521"/>
      </w:tblGrid>
      <w:tr w:rsidR="00E420E9" w:rsidRPr="00A75990" w:rsidTr="00E420E9">
        <w:trPr>
          <w:cantSplit/>
          <w:tblHeader/>
        </w:trPr>
        <w:tc>
          <w:tcPr>
            <w:tcW w:w="2977"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E420E9" w:rsidRPr="00A75990" w:rsidRDefault="00E420E9" w:rsidP="00E420E9">
            <w:pPr>
              <w:pStyle w:val="TableHeading"/>
            </w:pPr>
            <w:r w:rsidRPr="00E30C03">
              <w:t>Field</w:t>
            </w:r>
          </w:p>
        </w:tc>
        <w:tc>
          <w:tcPr>
            <w:tcW w:w="6521"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E420E9" w:rsidRPr="00525FF6" w:rsidRDefault="00E420E9" w:rsidP="00E420E9">
            <w:pPr>
              <w:pStyle w:val="TableHeading"/>
            </w:pPr>
            <w:r w:rsidRPr="00E30C03">
              <w:t>Description</w:t>
            </w:r>
          </w:p>
        </w:tc>
      </w:tr>
      <w:tr w:rsidR="00E420E9" w:rsidRPr="00A75990" w:rsidTr="00E420E9">
        <w:tc>
          <w:tcPr>
            <w:tcW w:w="2977" w:type="dxa"/>
            <w:tcBorders>
              <w:top w:val="single" w:sz="4" w:space="0" w:color="C5C5C5"/>
              <w:bottom w:val="single" w:sz="4" w:space="0" w:color="C5C5C5"/>
            </w:tcBorders>
          </w:tcPr>
          <w:p w:rsidR="00E420E9" w:rsidRPr="00A75990" w:rsidRDefault="00E420E9" w:rsidP="00E420E9">
            <w:pPr>
              <w:pStyle w:val="TableBodyText"/>
            </w:pPr>
            <w:r>
              <w:t>Content F</w:t>
            </w:r>
            <w:r w:rsidRPr="00786418">
              <w:t>lavor</w:t>
            </w:r>
          </w:p>
        </w:tc>
        <w:tc>
          <w:tcPr>
            <w:tcW w:w="6521" w:type="dxa"/>
            <w:tcBorders>
              <w:top w:val="single" w:sz="4" w:space="0" w:color="C5C5C5"/>
              <w:bottom w:val="single" w:sz="4" w:space="0" w:color="C5C5C5"/>
            </w:tcBorders>
          </w:tcPr>
          <w:p w:rsidR="00E420E9" w:rsidRPr="00A75990" w:rsidRDefault="00E420E9" w:rsidP="00E420E9">
            <w:pPr>
              <w:pStyle w:val="TableBodyText"/>
            </w:pPr>
            <w:r w:rsidRPr="00786418">
              <w:t>The format and quality of the content to be syndicated</w:t>
            </w:r>
          </w:p>
        </w:tc>
      </w:tr>
      <w:tr w:rsidR="00E420E9" w:rsidRPr="00A75990" w:rsidTr="00E420E9">
        <w:tc>
          <w:tcPr>
            <w:tcW w:w="2977" w:type="dxa"/>
            <w:tcBorders>
              <w:top w:val="single" w:sz="4" w:space="0" w:color="C5C5C5"/>
            </w:tcBorders>
          </w:tcPr>
          <w:p w:rsidR="00E420E9" w:rsidRPr="00A75990" w:rsidRDefault="00E420E9" w:rsidP="00E420E9">
            <w:pPr>
              <w:pStyle w:val="TableBodyText"/>
            </w:pPr>
            <w:r w:rsidRPr="00786418">
              <w:t>Landing page</w:t>
            </w:r>
          </w:p>
        </w:tc>
        <w:tc>
          <w:tcPr>
            <w:tcW w:w="6521" w:type="dxa"/>
            <w:tcBorders>
              <w:top w:val="single" w:sz="4" w:space="0" w:color="C5C5C5"/>
            </w:tcBorders>
          </w:tcPr>
          <w:p w:rsidR="00E420E9" w:rsidRPr="00A75990" w:rsidRDefault="00E420E9" w:rsidP="00E420E9">
            <w:pPr>
              <w:pStyle w:val="TableBodyText"/>
            </w:pPr>
            <w:r w:rsidRPr="00786418">
              <w:t>The URL template that you would like to appear in the Google search results for each video in this feed. The system will append the specific entry ID for each entry. See feed example below.</w:t>
            </w:r>
          </w:p>
        </w:tc>
      </w:tr>
      <w:tr w:rsidR="00E420E9" w:rsidRPr="00A75990" w:rsidTr="00E420E9">
        <w:tc>
          <w:tcPr>
            <w:tcW w:w="2977" w:type="dxa"/>
            <w:tcBorders>
              <w:top w:val="single" w:sz="4" w:space="0" w:color="C5C5C5"/>
            </w:tcBorders>
          </w:tcPr>
          <w:p w:rsidR="00E420E9" w:rsidRPr="00786418" w:rsidRDefault="00E420E9" w:rsidP="00E420E9">
            <w:pPr>
              <w:pStyle w:val="TableBodyText"/>
            </w:pPr>
            <w:r w:rsidRPr="009A0C98">
              <w:t xml:space="preserve">Add to default transcoding </w:t>
            </w:r>
            <w:r>
              <w:t>p</w:t>
            </w:r>
            <w:r w:rsidRPr="009A0C98">
              <w:t>rofile</w:t>
            </w:r>
          </w:p>
        </w:tc>
        <w:tc>
          <w:tcPr>
            <w:tcW w:w="6521" w:type="dxa"/>
            <w:tcBorders>
              <w:top w:val="single" w:sz="4" w:space="0" w:color="C5C5C5"/>
            </w:tcBorders>
          </w:tcPr>
          <w:p w:rsidR="00E420E9" w:rsidRPr="00786418" w:rsidRDefault="00E420E9" w:rsidP="00E420E9">
            <w:pPr>
              <w:pStyle w:val="TableBodyText"/>
            </w:pPr>
            <w:r w:rsidRPr="005127A9">
              <w:t>Check to add the chosen Content flavor to content that will be uploaded subsequently, using the default transcoding profile</w:t>
            </w:r>
          </w:p>
        </w:tc>
      </w:tr>
      <w:tr w:rsidR="00E420E9" w:rsidRPr="00A75990" w:rsidTr="00E420E9">
        <w:tc>
          <w:tcPr>
            <w:tcW w:w="2977" w:type="dxa"/>
            <w:tcBorders>
              <w:top w:val="single" w:sz="4" w:space="0" w:color="C5C5C5"/>
            </w:tcBorders>
          </w:tcPr>
          <w:p w:rsidR="00E420E9" w:rsidRPr="009A0C98" w:rsidRDefault="00E420E9" w:rsidP="00E420E9">
            <w:pPr>
              <w:pStyle w:val="TableBodyText"/>
            </w:pPr>
            <w:r>
              <w:t xml:space="preserve">Playback </w:t>
            </w:r>
            <w:r w:rsidRPr="00786418">
              <w:t>directly from Google -</w:t>
            </w:r>
          </w:p>
        </w:tc>
        <w:tc>
          <w:tcPr>
            <w:tcW w:w="6521" w:type="dxa"/>
            <w:tcBorders>
              <w:top w:val="single" w:sz="4" w:space="0" w:color="C5C5C5"/>
            </w:tcBorders>
          </w:tcPr>
          <w:p w:rsidR="00E420E9" w:rsidRPr="005127A9" w:rsidRDefault="00E420E9" w:rsidP="00E420E9">
            <w:pPr>
              <w:pStyle w:val="TableBodyText"/>
            </w:pPr>
            <w:r w:rsidRPr="00786418">
              <w:t xml:space="preserve">Select if you prefer for Google to display a link to your website only or if you'd like Google to display the actual video directly within the search results page (see screenshot below). If you allow Google to playback </w:t>
            </w:r>
            <w:r>
              <w:t xml:space="preserve">the videos </w:t>
            </w:r>
            <w:r w:rsidRPr="00786418">
              <w:t>directly from the search results page, you can select the player that</w:t>
            </w:r>
            <w:r>
              <w:t xml:space="preserve"> will be used for playback. The</w:t>
            </w:r>
            <w:r w:rsidRPr="00786418">
              <w:t xml:space="preserve"> player may include</w:t>
            </w:r>
            <w:r>
              <w:t xml:space="preserve"> your branding, watermark, etc.</w:t>
            </w:r>
          </w:p>
        </w:tc>
      </w:tr>
      <w:tr w:rsidR="00E420E9" w:rsidRPr="00A75990" w:rsidTr="00E420E9">
        <w:tc>
          <w:tcPr>
            <w:tcW w:w="2977" w:type="dxa"/>
            <w:tcBorders>
              <w:top w:val="single" w:sz="4" w:space="0" w:color="C5C5C5"/>
            </w:tcBorders>
          </w:tcPr>
          <w:p w:rsidR="00E420E9" w:rsidRDefault="00E420E9" w:rsidP="00E420E9">
            <w:pPr>
              <w:pStyle w:val="TableBodyText"/>
            </w:pPr>
            <w:r w:rsidRPr="00786418">
              <w:t>Adult content</w:t>
            </w:r>
          </w:p>
        </w:tc>
        <w:tc>
          <w:tcPr>
            <w:tcW w:w="6521" w:type="dxa"/>
            <w:tcBorders>
              <w:top w:val="single" w:sz="4" w:space="0" w:color="C5C5C5"/>
            </w:tcBorders>
          </w:tcPr>
          <w:p w:rsidR="00E420E9" w:rsidRPr="00786418" w:rsidRDefault="00E420E9" w:rsidP="00E420E9">
            <w:pPr>
              <w:pStyle w:val="TableBodyText"/>
            </w:pPr>
            <w:r w:rsidRPr="00786418">
              <w:t>If selected, videos in this feed should be available only to users with SafeSearch turned off</w:t>
            </w:r>
            <w:r>
              <w:t>.</w:t>
            </w:r>
          </w:p>
        </w:tc>
      </w:tr>
    </w:tbl>
    <w:p w:rsidR="008B25F6" w:rsidRDefault="00161F3A" w:rsidP="008F01DA">
      <w:pPr>
        <w:pStyle w:val="Heading3"/>
      </w:pPr>
      <w:bookmarkStart w:id="1134" w:name="_Toc302930726"/>
      <w:bookmarkStart w:id="1135" w:name="_Toc302930410"/>
      <w:bookmarkStart w:id="1136" w:name="_Toc302915001"/>
      <w:bookmarkStart w:id="1137" w:name="_Toc302660602"/>
      <w:bookmarkStart w:id="1138" w:name="_Toc302310824"/>
      <w:bookmarkStart w:id="1139" w:name="_Toc302305039"/>
      <w:bookmarkStart w:id="1140" w:name="_Toc302304880"/>
      <w:bookmarkStart w:id="1141" w:name="_TubeMogul"/>
      <w:bookmarkStart w:id="1142" w:name="_Syndicating_to_TubeMogul"/>
      <w:bookmarkStart w:id="1143" w:name="TubeMogul"/>
      <w:bookmarkStart w:id="1144" w:name="_Toc306628641"/>
      <w:bookmarkStart w:id="1145" w:name="_Toc313796689"/>
      <w:bookmarkStart w:id="1146" w:name="_Toc320796916"/>
      <w:bookmarkEnd w:id="1134"/>
      <w:bookmarkEnd w:id="1135"/>
      <w:bookmarkEnd w:id="1136"/>
      <w:bookmarkEnd w:id="1137"/>
      <w:bookmarkEnd w:id="1138"/>
      <w:bookmarkEnd w:id="1139"/>
      <w:bookmarkEnd w:id="1140"/>
      <w:bookmarkEnd w:id="1141"/>
      <w:bookmarkEnd w:id="1142"/>
      <w:r>
        <w:rPr>
          <w:shd w:val="clear" w:color="auto" w:fill="FFFFFF"/>
        </w:rPr>
        <w:t xml:space="preserve">Syndicating to </w:t>
      </w:r>
      <w:r w:rsidR="008B25F6" w:rsidRPr="00161F3A">
        <w:t>TubeMogul</w:t>
      </w:r>
      <w:bookmarkStart w:id="1147" w:name="KMC_Content_Section"/>
      <w:bookmarkEnd w:id="1143"/>
      <w:bookmarkEnd w:id="1144"/>
      <w:bookmarkEnd w:id="1145"/>
      <w:bookmarkEnd w:id="1146"/>
      <w:bookmarkEnd w:id="1147"/>
    </w:p>
    <w:p w:rsidR="00816DC6" w:rsidRDefault="00816DC6">
      <w:r>
        <w:t>Kaltura and TubeMogul have partnered to provide a premium syndication service at the most attractive pricing available.</w:t>
      </w:r>
    </w:p>
    <w:p w:rsidR="00816DC6" w:rsidRDefault="00816DC6">
      <w:r>
        <w:t xml:space="preserve">This service </w:t>
      </w:r>
      <w:r w:rsidR="00356DE8">
        <w:t xml:space="preserve">allows </w:t>
      </w:r>
      <w:r>
        <w:t>you to seamlessly syndicate your content to over 20 video portals including YouTube, Daily Motion, Metacafe, etc. and to receive aggregated analytics across video portals.</w:t>
      </w:r>
    </w:p>
    <w:p w:rsidR="00816DC6" w:rsidRDefault="00816DC6">
      <w:r>
        <w:t>Each time you add a video to your syndicated content, it will be automatically distributed to your channel in the video portal you selected.</w:t>
      </w:r>
    </w:p>
    <w:p w:rsidR="008B25F6" w:rsidRDefault="00816DC6" w:rsidP="00A55F2C">
      <w:r>
        <w:t>To learn more about this feature and pricing information</w:t>
      </w:r>
      <w:r>
        <w:rPr>
          <w:rStyle w:val="apple-converted-space"/>
          <w:rFonts w:ascii="Georgia" w:hAnsi="Georgia"/>
          <w:color w:val="000000"/>
          <w:sz w:val="27"/>
          <w:szCs w:val="27"/>
        </w:rPr>
        <w:t> </w:t>
      </w:r>
      <w:hyperlink r:id="rId185" w:tgtFrame="_blank" w:history="1">
        <w:r w:rsidRPr="00123DCF">
          <w:rPr>
            <w:rStyle w:val="Hyperlink"/>
          </w:rPr>
          <w:t>contact us</w:t>
        </w:r>
      </w:hyperlink>
      <w:r>
        <w:rPr>
          <w:rStyle w:val="apple-converted-space"/>
          <w:rFonts w:ascii="Georgia" w:hAnsi="Georgia"/>
          <w:color w:val="000000"/>
          <w:sz w:val="27"/>
          <w:szCs w:val="27"/>
        </w:rPr>
        <w:t> </w:t>
      </w:r>
      <w:r>
        <w:t xml:space="preserve">or </w:t>
      </w:r>
      <w:r w:rsidRPr="00356DE8">
        <w:t>call</w:t>
      </w:r>
      <w:r w:rsidRPr="00123DCF">
        <w:t> </w:t>
      </w:r>
      <w:r w:rsidRPr="00123DCF">
        <w:rPr>
          <w:rFonts w:eastAsiaTheme="majorEastAsia"/>
        </w:rPr>
        <w:t>+1-800-871-5224</w:t>
      </w:r>
      <w:r w:rsidR="00356DE8">
        <w:rPr>
          <w:rFonts w:eastAsiaTheme="majorEastAsia"/>
        </w:rPr>
        <w:t>.</w:t>
      </w:r>
      <w:r>
        <w:rPr>
          <w:rFonts w:ascii="Georgia" w:hAnsi="Georgia"/>
          <w:color w:val="000000"/>
          <w:sz w:val="27"/>
          <w:szCs w:val="27"/>
        </w:rPr>
        <w:t>  </w:t>
      </w:r>
    </w:p>
    <w:p w:rsidR="008B25F6" w:rsidRDefault="008B25F6" w:rsidP="008F01DA">
      <w:pPr>
        <w:pStyle w:val="Heading3"/>
        <w:rPr>
          <w:shd w:val="clear" w:color="auto" w:fill="FFFFFF"/>
        </w:rPr>
      </w:pPr>
      <w:bookmarkStart w:id="1148" w:name="_KMC_Publisher__1"/>
      <w:bookmarkStart w:id="1149" w:name="_Toc306628642"/>
      <w:bookmarkStart w:id="1150" w:name="_Toc313796690"/>
      <w:bookmarkStart w:id="1151" w:name="_Toc320796917"/>
      <w:bookmarkEnd w:id="1148"/>
      <w:r>
        <w:rPr>
          <w:shd w:val="clear" w:color="auto" w:fill="FFFFFF"/>
        </w:rPr>
        <w:t>KMC Publisher Tasks for TubeMogul Syndication</w:t>
      </w:r>
      <w:bookmarkEnd w:id="1149"/>
      <w:bookmarkEnd w:id="1150"/>
      <w:bookmarkEnd w:id="1151"/>
    </w:p>
    <w:p w:rsidR="008B25F6" w:rsidRPr="00E30C03" w:rsidRDefault="008B25F6" w:rsidP="008F01DA">
      <w:pPr>
        <w:pStyle w:val="Procedure"/>
      </w:pPr>
      <w:r w:rsidRPr="00E30C03">
        <w:rPr>
          <w:rStyle w:val="ProcedureChar"/>
          <w:b/>
        </w:rPr>
        <w:t>T</w:t>
      </w:r>
      <w:r w:rsidRPr="00E30C03">
        <w:t>o configure syndication settings for TubeMogul</w:t>
      </w:r>
    </w:p>
    <w:p w:rsidR="008B25F6" w:rsidRDefault="008B25F6" w:rsidP="00927D1E">
      <w:pPr>
        <w:pStyle w:val="ListNumber"/>
        <w:numPr>
          <w:ilvl w:val="0"/>
          <w:numId w:val="107"/>
        </w:numPr>
      </w:pPr>
      <w:r>
        <w:t xml:space="preserve">Configure the Syndication Settings. See </w:t>
      </w:r>
      <w:hyperlink w:anchor="_Setting_Up_Syndication" w:history="1">
        <w:r w:rsidR="00161F3A">
          <w:rPr>
            <w:rStyle w:val="Hyperlink"/>
          </w:rPr>
          <w:t>Setting Up Syndication.</w:t>
        </w:r>
      </w:hyperlink>
    </w:p>
    <w:p w:rsidR="008B25F6" w:rsidRDefault="008B25F6" w:rsidP="00123DCF">
      <w:pPr>
        <w:pStyle w:val="ListNumber"/>
      </w:pPr>
      <w:r>
        <w:t xml:space="preserve">Select </w:t>
      </w:r>
      <w:r w:rsidRPr="00BD44D1">
        <w:t>TubeMogul</w:t>
      </w:r>
      <w:r>
        <w:t xml:space="preserve"> </w:t>
      </w:r>
      <w:r w:rsidRPr="005235BB">
        <w:t xml:space="preserve">from the </w:t>
      </w:r>
      <w:r w:rsidRPr="00BD44D1">
        <w:t>Feed Type</w:t>
      </w:r>
      <w:r>
        <w:t xml:space="preserve"> drop-down menu.</w:t>
      </w:r>
    </w:p>
    <w:p w:rsidR="008B25F6" w:rsidRDefault="008B25F6">
      <w:pPr>
        <w:pStyle w:val="ListContinue"/>
      </w:pPr>
      <w:r>
        <w:t>The TubeMogul parameters are displayed.</w:t>
      </w:r>
    </w:p>
    <w:p w:rsidR="008B25F6" w:rsidRDefault="008B25F6" w:rsidP="00123DCF">
      <w:pPr>
        <w:pStyle w:val="ListNumber"/>
      </w:pPr>
      <w:r>
        <w:t xml:space="preserve">Enter the TubeMogul Parameters, see </w:t>
      </w:r>
      <w:hyperlink w:anchor="_TubeMogul" w:history="1">
        <w:r>
          <w:rPr>
            <w:rStyle w:val="Hyperlink"/>
          </w:rPr>
          <w:t>TubeMogul</w:t>
        </w:r>
        <w:r w:rsidRPr="005235BB">
          <w:rPr>
            <w:rStyle w:val="Hyperlink"/>
          </w:rPr>
          <w:t>: Feed Parameters</w:t>
        </w:r>
      </w:hyperlink>
      <w:r>
        <w:t xml:space="preserve"> </w:t>
      </w:r>
      <w:r w:rsidRPr="005235BB">
        <w:t xml:space="preserve">and click </w:t>
      </w:r>
      <w:r w:rsidRPr="00137B42">
        <w:t>Add Feed</w:t>
      </w:r>
      <w:r>
        <w:t>.</w:t>
      </w:r>
    </w:p>
    <w:p w:rsidR="00161F3A" w:rsidRDefault="00161F3A">
      <w:pPr>
        <w:pStyle w:val="ListContinue"/>
      </w:pPr>
      <w:r>
        <w:t>The URL for the feed is generated.</w:t>
      </w:r>
    </w:p>
    <w:p w:rsidR="008B25F6" w:rsidRDefault="00E420E9">
      <w:pPr>
        <w:pStyle w:val="ListContinue"/>
      </w:pPr>
      <w:r>
        <w:rPr>
          <w:noProof/>
          <w:lang w:val="en-US" w:bidi="he-IL"/>
        </w:rPr>
        <w:drawing>
          <wp:inline distT="0" distB="0" distL="0" distR="0" wp14:anchorId="3481CDD7" wp14:editId="72C27F8D">
            <wp:extent cx="5732780" cy="5295900"/>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bemogul1.png"/>
                    <pic:cNvPicPr/>
                  </pic:nvPicPr>
                  <pic:blipFill>
                    <a:blip r:embed="rId186">
                      <a:extLst>
                        <a:ext uri="{28A0092B-C50C-407E-A947-70E740481C1C}">
                          <a14:useLocalDpi xmlns:a14="http://schemas.microsoft.com/office/drawing/2010/main" val="0"/>
                        </a:ext>
                      </a:extLst>
                    </a:blip>
                    <a:stretch>
                      <a:fillRect/>
                    </a:stretch>
                  </pic:blipFill>
                  <pic:spPr>
                    <a:xfrm>
                      <a:off x="0" y="0"/>
                      <a:ext cx="5732780" cy="5295900"/>
                    </a:xfrm>
                    <a:prstGeom prst="rect">
                      <a:avLst/>
                    </a:prstGeom>
                  </pic:spPr>
                </pic:pic>
              </a:graphicData>
            </a:graphic>
          </wp:inline>
        </w:drawing>
      </w:r>
    </w:p>
    <w:p w:rsidR="008B25F6" w:rsidRDefault="00816DC6" w:rsidP="008F01DA">
      <w:pPr>
        <w:pStyle w:val="Heading4"/>
      </w:pPr>
      <w:r>
        <w:t>TubeMogul: Feed Parameters</w:t>
      </w:r>
    </w:p>
    <w:tbl>
      <w:tblPr>
        <w:tblW w:w="9498"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ook w:val="04A0" w:firstRow="1" w:lastRow="0" w:firstColumn="1" w:lastColumn="0" w:noHBand="0" w:noVBand="1"/>
      </w:tblPr>
      <w:tblGrid>
        <w:gridCol w:w="2977"/>
        <w:gridCol w:w="6521"/>
      </w:tblGrid>
      <w:tr w:rsidR="00E420E9" w:rsidRPr="00A75990" w:rsidTr="00E420E9">
        <w:trPr>
          <w:cantSplit/>
          <w:tblHeader/>
        </w:trPr>
        <w:tc>
          <w:tcPr>
            <w:tcW w:w="2977"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E420E9" w:rsidRPr="00A75990" w:rsidRDefault="00E420E9" w:rsidP="00E420E9">
            <w:pPr>
              <w:pStyle w:val="TableHeading"/>
            </w:pPr>
            <w:r>
              <w:t>Field</w:t>
            </w:r>
          </w:p>
        </w:tc>
        <w:tc>
          <w:tcPr>
            <w:tcW w:w="6521"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E420E9" w:rsidRPr="00525FF6" w:rsidRDefault="00E420E9" w:rsidP="00E420E9">
            <w:pPr>
              <w:pStyle w:val="TableHeading"/>
            </w:pPr>
            <w:r>
              <w:t>Description</w:t>
            </w:r>
          </w:p>
        </w:tc>
      </w:tr>
      <w:tr w:rsidR="00E420E9" w:rsidRPr="00A75990" w:rsidTr="00E420E9">
        <w:tc>
          <w:tcPr>
            <w:tcW w:w="2977" w:type="dxa"/>
            <w:tcBorders>
              <w:top w:val="single" w:sz="4" w:space="0" w:color="C5C5C5"/>
              <w:bottom w:val="single" w:sz="4" w:space="0" w:color="C5C5C5"/>
            </w:tcBorders>
          </w:tcPr>
          <w:p w:rsidR="00E420E9" w:rsidRPr="00A75990" w:rsidRDefault="00E420E9" w:rsidP="00E420E9">
            <w:pPr>
              <w:pStyle w:val="TableBodyText"/>
            </w:pPr>
            <w:r w:rsidRPr="00546342">
              <w:t>Content flavor</w:t>
            </w:r>
          </w:p>
        </w:tc>
        <w:tc>
          <w:tcPr>
            <w:tcW w:w="6521" w:type="dxa"/>
            <w:tcBorders>
              <w:top w:val="single" w:sz="4" w:space="0" w:color="C5C5C5"/>
              <w:bottom w:val="single" w:sz="4" w:space="0" w:color="C5C5C5"/>
            </w:tcBorders>
          </w:tcPr>
          <w:p w:rsidR="00E420E9" w:rsidRPr="008631B0" w:rsidRDefault="00E420E9" w:rsidP="00E420E9">
            <w:r w:rsidRPr="00546342">
              <w:t xml:space="preserve">The </w:t>
            </w:r>
            <w:r w:rsidRPr="00E23F8A">
              <w:t>format and quality of the content to be syndicated.</w:t>
            </w:r>
          </w:p>
          <w:p w:rsidR="00E420E9" w:rsidRPr="00A75990" w:rsidRDefault="00E420E9" w:rsidP="00E420E9">
            <w:pPr>
              <w:pStyle w:val="TableBodyText"/>
            </w:pPr>
          </w:p>
        </w:tc>
      </w:tr>
      <w:tr w:rsidR="00E420E9" w:rsidRPr="00A75990" w:rsidTr="00E420E9">
        <w:tc>
          <w:tcPr>
            <w:tcW w:w="2977" w:type="dxa"/>
            <w:tcBorders>
              <w:top w:val="single" w:sz="4" w:space="0" w:color="C5C5C5"/>
            </w:tcBorders>
          </w:tcPr>
          <w:p w:rsidR="00E420E9" w:rsidRPr="00A75990" w:rsidRDefault="00E420E9" w:rsidP="00E420E9">
            <w:pPr>
              <w:pStyle w:val="TableBodyText"/>
            </w:pPr>
            <w:r w:rsidRPr="009A0C98">
              <w:t xml:space="preserve">Add to default transcoding </w:t>
            </w:r>
            <w:r>
              <w:t>p</w:t>
            </w:r>
            <w:r w:rsidRPr="009A0C98">
              <w:t>rofile</w:t>
            </w:r>
          </w:p>
        </w:tc>
        <w:tc>
          <w:tcPr>
            <w:tcW w:w="6521" w:type="dxa"/>
            <w:tcBorders>
              <w:top w:val="single" w:sz="4" w:space="0" w:color="C5C5C5"/>
            </w:tcBorders>
          </w:tcPr>
          <w:p w:rsidR="00E420E9" w:rsidRPr="00A75990" w:rsidRDefault="00E420E9" w:rsidP="00E420E9">
            <w:pPr>
              <w:pStyle w:val="TableBodyText"/>
            </w:pPr>
            <w:r w:rsidRPr="00F435BB">
              <w:t>Check to add the chosen Content flavor to content that will be uploaded subsequently, using the default transcoding profile</w:t>
            </w:r>
            <w:r>
              <w:t>.</w:t>
            </w:r>
          </w:p>
        </w:tc>
      </w:tr>
      <w:tr w:rsidR="00E420E9" w:rsidRPr="00A75990" w:rsidTr="00E420E9">
        <w:tc>
          <w:tcPr>
            <w:tcW w:w="2977" w:type="dxa"/>
            <w:tcBorders>
              <w:top w:val="single" w:sz="4" w:space="0" w:color="C5C5C5"/>
            </w:tcBorders>
          </w:tcPr>
          <w:p w:rsidR="00E420E9" w:rsidRPr="009A0C98" w:rsidRDefault="00E420E9" w:rsidP="00E420E9">
            <w:pPr>
              <w:pStyle w:val="TableBodyText"/>
            </w:pPr>
            <w:r w:rsidRPr="00546342">
              <w:t>Feed categories</w:t>
            </w:r>
          </w:p>
        </w:tc>
        <w:tc>
          <w:tcPr>
            <w:tcW w:w="6521" w:type="dxa"/>
            <w:tcBorders>
              <w:top w:val="single" w:sz="4" w:space="0" w:color="C5C5C5"/>
            </w:tcBorders>
          </w:tcPr>
          <w:p w:rsidR="00E420E9" w:rsidRPr="00F435BB" w:rsidRDefault="00E420E9" w:rsidP="00E420E9">
            <w:pPr>
              <w:pStyle w:val="TableBodyText"/>
            </w:pPr>
            <w:r w:rsidRPr="00546342">
              <w:t>These categories will be used when pushing your content to the various sharing websites</w:t>
            </w:r>
          </w:p>
        </w:tc>
      </w:tr>
    </w:tbl>
    <w:p w:rsidR="00161F3A" w:rsidRPr="00786418" w:rsidRDefault="00161F3A" w:rsidP="008F01DA">
      <w:pPr>
        <w:pStyle w:val="Heading3"/>
        <w:rPr>
          <w:shd w:val="clear" w:color="auto" w:fill="FFFFFF"/>
        </w:rPr>
      </w:pPr>
      <w:bookmarkStart w:id="1152" w:name="_Toc313796691"/>
      <w:bookmarkStart w:id="1153" w:name="_Toc320796918"/>
      <w:bookmarkStart w:id="1154" w:name="_Toc302304729"/>
      <w:r>
        <w:t>TubeMogul</w:t>
      </w:r>
      <w:r>
        <w:rPr>
          <w:shd w:val="clear" w:color="auto" w:fill="FFFFFF"/>
        </w:rPr>
        <w:t xml:space="preserve"> </w:t>
      </w:r>
      <w:r w:rsidRPr="00F435BB">
        <w:t>Webmaster</w:t>
      </w:r>
      <w:r>
        <w:rPr>
          <w:shd w:val="clear" w:color="auto" w:fill="FFFFFF"/>
        </w:rPr>
        <w:t xml:space="preserve"> Tasks</w:t>
      </w:r>
      <w:bookmarkEnd w:id="1152"/>
      <w:bookmarkEnd w:id="1153"/>
    </w:p>
    <w:p w:rsidR="00161F3A" w:rsidRPr="00161F3A" w:rsidRDefault="00161F3A" w:rsidP="008F01DA">
      <w:pPr>
        <w:pStyle w:val="Procedure"/>
      </w:pPr>
      <w:r>
        <w:t>To s</w:t>
      </w:r>
      <w:r w:rsidR="00816DC6">
        <w:t xml:space="preserve">ubmit the </w:t>
      </w:r>
      <w:r>
        <w:t>v</w:t>
      </w:r>
      <w:r w:rsidR="00816DC6">
        <w:t xml:space="preserve">ideo </w:t>
      </w:r>
      <w:r>
        <w:t>f</w:t>
      </w:r>
      <w:r w:rsidR="00816DC6">
        <w:t>eed</w:t>
      </w:r>
      <w:bookmarkEnd w:id="1154"/>
      <w:r w:rsidR="00800F9D">
        <w:t xml:space="preserve"> to </w:t>
      </w:r>
      <w:r>
        <w:t>TubeMogul</w:t>
      </w:r>
    </w:p>
    <w:p w:rsidR="008B25F6" w:rsidRPr="00800F9D" w:rsidRDefault="008B25F6" w:rsidP="00927D1E">
      <w:pPr>
        <w:pStyle w:val="ListNumber"/>
        <w:numPr>
          <w:ilvl w:val="0"/>
          <w:numId w:val="108"/>
        </w:numPr>
        <w:rPr>
          <w:rStyle w:val="Hyperlink"/>
          <w:rFonts w:cs="Arial"/>
          <w:color w:val="666560"/>
          <w:szCs w:val="20"/>
        </w:rPr>
      </w:pPr>
      <w:r>
        <w:t xml:space="preserve">Copy the </w:t>
      </w:r>
      <w:r w:rsidR="00161F3A">
        <w:t>f</w:t>
      </w:r>
      <w:r>
        <w:t xml:space="preserve">eed URL </w:t>
      </w:r>
      <w:r w:rsidR="00161F3A">
        <w:t xml:space="preserve">you obtained after you added the feed. See </w:t>
      </w:r>
      <w:hyperlink w:anchor="_KMC_Publisher__1" w:history="1">
        <w:r w:rsidR="00161F3A">
          <w:rPr>
            <w:rStyle w:val="Hyperlink"/>
            <w:rFonts w:cs="Arial"/>
          </w:rPr>
          <w:t xml:space="preserve">KMC Publisher </w:t>
        </w:r>
        <w:r w:rsidR="00161F3A" w:rsidRPr="00161F3A">
          <w:rPr>
            <w:rStyle w:val="Hyperlink"/>
            <w:rFonts w:cs="Arial"/>
          </w:rPr>
          <w:t>Tasks for TubeMogul Syndication</w:t>
        </w:r>
      </w:hyperlink>
      <w:r w:rsidR="00800F9D">
        <w:rPr>
          <w:rStyle w:val="Hyperlink"/>
          <w:rFonts w:cs="Arial"/>
        </w:rPr>
        <w:t>.</w:t>
      </w:r>
    </w:p>
    <w:p w:rsidR="008B25F6" w:rsidRPr="00800F9D" w:rsidRDefault="00800F9D">
      <w:pPr>
        <w:pStyle w:val="ListContinue"/>
      </w:pPr>
      <w:r w:rsidRPr="00E54D7D">
        <w:rPr>
          <w:noProof/>
          <w:lang w:val="en-US" w:bidi="he-IL"/>
        </w:rPr>
        <w:drawing>
          <wp:inline distT="0" distB="0" distL="0" distR="0" wp14:anchorId="00DBDDB1" wp14:editId="0DD47FA2">
            <wp:extent cx="4981575" cy="900827"/>
            <wp:effectExtent l="19050" t="19050" r="9525" b="13970"/>
            <wp:docPr id="1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4981575" cy="900827"/>
                    </a:xfrm>
                    <a:prstGeom prst="rect">
                      <a:avLst/>
                    </a:prstGeom>
                    <a:noFill/>
                    <a:ln w="3175">
                      <a:solidFill>
                        <a:schemeClr val="tx1"/>
                      </a:solidFill>
                      <a:miter lim="800000"/>
                      <a:headEnd/>
                      <a:tailEnd/>
                    </a:ln>
                  </pic:spPr>
                </pic:pic>
              </a:graphicData>
            </a:graphic>
          </wp:inline>
        </w:drawing>
      </w:r>
    </w:p>
    <w:p w:rsidR="00816DC6" w:rsidRDefault="008B25F6" w:rsidP="00123DCF">
      <w:pPr>
        <w:pStyle w:val="ListNumber"/>
      </w:pPr>
      <w:r w:rsidRPr="00B850D4">
        <w:t xml:space="preserve">Login to your </w:t>
      </w:r>
      <w:hyperlink r:id="rId188" w:history="1">
        <w:r w:rsidRPr="00123DCF">
          <w:rPr>
            <w:rStyle w:val="Hyperlink"/>
          </w:rPr>
          <w:t>Kaltura–TubeMogul account</w:t>
        </w:r>
      </w:hyperlink>
      <w:r w:rsidR="00816DC6">
        <w:t>.</w:t>
      </w:r>
    </w:p>
    <w:p w:rsidR="00816DC6" w:rsidRDefault="00816DC6" w:rsidP="00123DCF">
      <w:pPr>
        <w:pStyle w:val="ListNumber"/>
      </w:pPr>
      <w:r>
        <w:t>G</w:t>
      </w:r>
      <w:r w:rsidR="008B25F6">
        <w:t xml:space="preserve">o to </w:t>
      </w:r>
      <w:r w:rsidR="008B25F6" w:rsidRPr="00B22EB3">
        <w:t>Advanced Tools</w:t>
      </w:r>
      <w:r w:rsidR="00E81A51">
        <w:t>, select</w:t>
      </w:r>
      <w:r w:rsidR="008B25F6" w:rsidRPr="00B22EB3">
        <w:t xml:space="preserve"> More Tools</w:t>
      </w:r>
      <w:r w:rsidR="00161F3A">
        <w:t xml:space="preserve">, </w:t>
      </w:r>
      <w:r w:rsidR="00E81A51">
        <w:t>and then</w:t>
      </w:r>
      <w:r w:rsidR="008B25F6" w:rsidRPr="00B22EB3">
        <w:t xml:space="preserve"> select MRSS Feed Manager</w:t>
      </w:r>
      <w:r w:rsidR="00E81A51">
        <w:t>.</w:t>
      </w:r>
    </w:p>
    <w:p w:rsidR="00F72216" w:rsidRDefault="00816DC6" w:rsidP="00F72216">
      <w:pPr>
        <w:pStyle w:val="ListNumber"/>
      </w:pPr>
      <w:r>
        <w:t>S</w:t>
      </w:r>
      <w:r w:rsidR="008B25F6" w:rsidRPr="00B22EB3">
        <w:t>ubmit your feed</w:t>
      </w:r>
      <w:r w:rsidR="00014F5C">
        <w:t>.</w:t>
      </w:r>
    </w:p>
    <w:p w:rsidR="00161F3A" w:rsidRPr="00F72216" w:rsidRDefault="00F72216" w:rsidP="008F01DA">
      <w:pPr>
        <w:pStyle w:val="Heading3"/>
      </w:pPr>
      <w:bookmarkStart w:id="1155" w:name="_Syndicating_to_iTunes"/>
      <w:bookmarkStart w:id="1156" w:name="_Toc313796692"/>
      <w:bookmarkStart w:id="1157" w:name="_Toc320796919"/>
      <w:bookmarkEnd w:id="1155"/>
      <w:r w:rsidRPr="00F72216">
        <w:t>Syndicating to iTunes</w:t>
      </w:r>
      <w:bookmarkEnd w:id="1156"/>
      <w:bookmarkEnd w:id="1157"/>
    </w:p>
    <w:p w:rsidR="00161F3A" w:rsidRPr="00161F3A" w:rsidRDefault="00161F3A" w:rsidP="009C1079">
      <w:r>
        <w:t>You can submit your content to the iTunes</w:t>
      </w:r>
      <w:r w:rsidR="00800F9D">
        <w:t xml:space="preserve"> </w:t>
      </w:r>
      <w:r>
        <w:t>Store as a podcast.</w:t>
      </w:r>
      <w:r>
        <w:rPr>
          <w:rStyle w:val="BodyTextChar"/>
        </w:rPr>
        <w:t xml:space="preserve"> Y</w:t>
      </w:r>
      <w:r w:rsidRPr="008631B0">
        <w:rPr>
          <w:rStyle w:val="BodyTextChar"/>
        </w:rPr>
        <w:t>ou will need an active Apple ID and the iTunes application installed</w:t>
      </w:r>
      <w:r>
        <w:t>.</w:t>
      </w:r>
      <w:r w:rsidR="00BE63F1">
        <w:t xml:space="preserve"> The flavors for feeds for iT</w:t>
      </w:r>
      <w:r w:rsidR="009C1079">
        <w:t>unes must eith</w:t>
      </w:r>
      <w:r w:rsidR="00D42CFC">
        <w:t>er</w:t>
      </w:r>
      <w:r w:rsidR="009C1079">
        <w:t xml:space="preserve"> be MP4, or a flavor </w:t>
      </w:r>
      <w:r w:rsidR="00BE63F1">
        <w:t>that is compatible with Apple iT</w:t>
      </w:r>
      <w:r w:rsidR="009C1079">
        <w:t xml:space="preserve">unes. </w:t>
      </w:r>
    </w:p>
    <w:p w:rsidR="00693A41" w:rsidRPr="005127A9" w:rsidRDefault="00014F5C" w:rsidP="008F01DA">
      <w:pPr>
        <w:pStyle w:val="Heading3"/>
      </w:pPr>
      <w:bookmarkStart w:id="1158" w:name="_Toc313796693"/>
      <w:bookmarkStart w:id="1159" w:name="_Toc320796920"/>
      <w:r>
        <w:rPr>
          <w:shd w:val="clear" w:color="auto" w:fill="FFFFFF"/>
        </w:rPr>
        <w:t>KMC Publisher Tasks for iTunes Syndication</w:t>
      </w:r>
      <w:bookmarkEnd w:id="1158"/>
      <w:bookmarkEnd w:id="1159"/>
    </w:p>
    <w:p w:rsidR="00014F5C" w:rsidRPr="005235BB" w:rsidRDefault="00014F5C" w:rsidP="008F01DA">
      <w:pPr>
        <w:pStyle w:val="Procedure"/>
      </w:pPr>
      <w:r w:rsidRPr="00C51B99">
        <w:t>To configure syndication settings</w:t>
      </w:r>
      <w:r>
        <w:t xml:space="preserve"> for iTunes</w:t>
      </w:r>
    </w:p>
    <w:p w:rsidR="00014F5C" w:rsidRDefault="00014F5C" w:rsidP="00927D1E">
      <w:pPr>
        <w:pStyle w:val="ListNumber"/>
        <w:numPr>
          <w:ilvl w:val="0"/>
          <w:numId w:val="109"/>
        </w:numPr>
      </w:pPr>
      <w:r>
        <w:t xml:space="preserve">Configure the Syndication Settings. See </w:t>
      </w:r>
      <w:hyperlink w:anchor="_Setting_Up_Syndication" w:history="1">
        <w:r w:rsidR="00161F3A" w:rsidRPr="00161F3A">
          <w:rPr>
            <w:rStyle w:val="Hyperlink"/>
            <w:rFonts w:cs="Arial"/>
          </w:rPr>
          <w:t>Setting Up Syndication</w:t>
        </w:r>
      </w:hyperlink>
      <w:r w:rsidR="00161F3A">
        <w:t>.</w:t>
      </w:r>
    </w:p>
    <w:p w:rsidR="00014F5C" w:rsidRDefault="00014F5C" w:rsidP="00B0724F">
      <w:pPr>
        <w:pStyle w:val="ListNumber"/>
      </w:pPr>
      <w:r>
        <w:t xml:space="preserve">Select iTunes </w:t>
      </w:r>
      <w:r w:rsidRPr="005235BB">
        <w:t xml:space="preserve">from the </w:t>
      </w:r>
      <w:r w:rsidRPr="00BD44D1">
        <w:t>Feed Type</w:t>
      </w:r>
      <w:r>
        <w:t xml:space="preserve"> drop-down menu.</w:t>
      </w:r>
    </w:p>
    <w:p w:rsidR="00014F5C" w:rsidRDefault="00014F5C">
      <w:pPr>
        <w:pStyle w:val="ListContinue"/>
      </w:pPr>
      <w:r>
        <w:t>The iTunes parameters are displayed.</w:t>
      </w:r>
    </w:p>
    <w:p w:rsidR="00014F5C" w:rsidRDefault="003A13BC">
      <w:pPr>
        <w:pStyle w:val="ListNumber"/>
      </w:pPr>
      <w:r>
        <w:t>Enter the iT</w:t>
      </w:r>
      <w:r w:rsidR="00014F5C">
        <w:t xml:space="preserve">unes Parameters, see </w:t>
      </w:r>
      <w:hyperlink w:anchor="_iTunes:_Feed_Parameters" w:history="1">
        <w:r w:rsidR="00010B39">
          <w:rPr>
            <w:rStyle w:val="Hyperlink"/>
          </w:rPr>
          <w:t>iTunes</w:t>
        </w:r>
        <w:r w:rsidR="00014F5C" w:rsidRPr="005235BB">
          <w:rPr>
            <w:rStyle w:val="Hyperlink"/>
          </w:rPr>
          <w:t>: Feed Parameters</w:t>
        </w:r>
      </w:hyperlink>
      <w:r w:rsidR="00014F5C">
        <w:t xml:space="preserve"> </w:t>
      </w:r>
      <w:r w:rsidR="00014F5C" w:rsidRPr="005235BB">
        <w:t xml:space="preserve">and click </w:t>
      </w:r>
      <w:r w:rsidR="00014F5C" w:rsidRPr="00137B42">
        <w:t>Add Feed</w:t>
      </w:r>
      <w:r w:rsidR="00014F5C">
        <w:t>.</w:t>
      </w:r>
    </w:p>
    <w:p w:rsidR="000965F6" w:rsidRDefault="00F72216">
      <w:pPr>
        <w:pStyle w:val="ListContinue"/>
      </w:pPr>
      <w:r w:rsidRPr="00FF2599">
        <w:rPr>
          <w:rStyle w:val="Hyperlink"/>
          <w:rFonts w:ascii="Calibri" w:hAnsi="Calibri"/>
          <w:b/>
          <w:bCs/>
          <w:noProof/>
          <w:sz w:val="24"/>
          <w:szCs w:val="24"/>
          <w:lang w:val="en-US" w:bidi="he-IL"/>
        </w:rPr>
        <w:drawing>
          <wp:inline distT="0" distB="0" distL="0" distR="0" wp14:anchorId="2C312366" wp14:editId="7427D236">
            <wp:extent cx="4526280" cy="4565725"/>
            <wp:effectExtent l="19050" t="0" r="7620" b="0"/>
            <wp:docPr id="12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9" cstate="print"/>
                    <a:srcRect/>
                    <a:stretch>
                      <a:fillRect/>
                    </a:stretch>
                  </pic:blipFill>
                  <pic:spPr bwMode="auto">
                    <a:xfrm>
                      <a:off x="0" y="0"/>
                      <a:ext cx="4526280" cy="4565725"/>
                    </a:xfrm>
                    <a:prstGeom prst="rect">
                      <a:avLst/>
                    </a:prstGeom>
                    <a:noFill/>
                    <a:ln w="9525">
                      <a:noFill/>
                      <a:miter lim="800000"/>
                      <a:headEnd/>
                      <a:tailEnd/>
                    </a:ln>
                  </pic:spPr>
                </pic:pic>
              </a:graphicData>
            </a:graphic>
          </wp:inline>
        </w:drawing>
      </w:r>
    </w:p>
    <w:p w:rsidR="00014F5C" w:rsidRDefault="008B25F6" w:rsidP="008F01DA">
      <w:pPr>
        <w:pStyle w:val="Heading4"/>
      </w:pPr>
      <w:bookmarkStart w:id="1160" w:name="_iTunes:_Feed_Parameters"/>
      <w:bookmarkEnd w:id="1160"/>
      <w:r>
        <w:t>iTunes</w:t>
      </w:r>
      <w:r w:rsidR="00014F5C">
        <w:t xml:space="preserve">: </w:t>
      </w:r>
      <w:r w:rsidR="00014F5C" w:rsidRPr="00786418">
        <w:t>Feed Parameters</w:t>
      </w:r>
    </w:p>
    <w:tbl>
      <w:tblPr>
        <w:tblW w:w="9498"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ook w:val="04A0" w:firstRow="1" w:lastRow="0" w:firstColumn="1" w:lastColumn="0" w:noHBand="0" w:noVBand="1"/>
      </w:tblPr>
      <w:tblGrid>
        <w:gridCol w:w="2977"/>
        <w:gridCol w:w="6521"/>
      </w:tblGrid>
      <w:tr w:rsidR="000825CD" w:rsidRPr="00A75990" w:rsidTr="00FA37D0">
        <w:trPr>
          <w:cantSplit/>
          <w:tblHeader/>
        </w:trPr>
        <w:tc>
          <w:tcPr>
            <w:tcW w:w="2977"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0825CD" w:rsidRPr="00A75990" w:rsidRDefault="000825CD" w:rsidP="00FA37D0">
            <w:pPr>
              <w:pStyle w:val="TableHeading"/>
            </w:pPr>
            <w:r>
              <w:t>Field</w:t>
            </w:r>
          </w:p>
        </w:tc>
        <w:tc>
          <w:tcPr>
            <w:tcW w:w="6521"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0825CD" w:rsidRPr="00525FF6" w:rsidRDefault="000825CD" w:rsidP="00FA37D0">
            <w:pPr>
              <w:pStyle w:val="TableHeading"/>
            </w:pPr>
            <w:r>
              <w:t>Description</w:t>
            </w:r>
          </w:p>
        </w:tc>
      </w:tr>
      <w:tr w:rsidR="000825CD" w:rsidRPr="00A75990" w:rsidTr="00FA37D0">
        <w:tc>
          <w:tcPr>
            <w:tcW w:w="2977" w:type="dxa"/>
            <w:tcBorders>
              <w:top w:val="single" w:sz="4" w:space="0" w:color="C5C5C5"/>
              <w:bottom w:val="single" w:sz="4" w:space="0" w:color="C5C5C5"/>
            </w:tcBorders>
          </w:tcPr>
          <w:p w:rsidR="000825CD" w:rsidRPr="00A75990" w:rsidRDefault="000825CD" w:rsidP="00FA37D0">
            <w:pPr>
              <w:pStyle w:val="TableBodyText"/>
            </w:pPr>
            <w:r w:rsidRPr="00B32AE5">
              <w:t>Name</w:t>
            </w:r>
          </w:p>
        </w:tc>
        <w:tc>
          <w:tcPr>
            <w:tcW w:w="6521" w:type="dxa"/>
            <w:tcBorders>
              <w:top w:val="single" w:sz="4" w:space="0" w:color="C5C5C5"/>
              <w:bottom w:val="single" w:sz="4" w:space="0" w:color="C5C5C5"/>
            </w:tcBorders>
          </w:tcPr>
          <w:p w:rsidR="000825CD" w:rsidRPr="00A75990" w:rsidRDefault="000825CD" w:rsidP="00FA37D0">
            <w:pPr>
              <w:pStyle w:val="TableBodyText"/>
            </w:pPr>
            <w:r>
              <w:t>Name of the feed.</w:t>
            </w:r>
          </w:p>
        </w:tc>
      </w:tr>
      <w:tr w:rsidR="000825CD" w:rsidRPr="00A75990" w:rsidTr="00FA37D0">
        <w:tc>
          <w:tcPr>
            <w:tcW w:w="2977" w:type="dxa"/>
            <w:tcBorders>
              <w:top w:val="single" w:sz="4" w:space="0" w:color="C5C5C5"/>
            </w:tcBorders>
          </w:tcPr>
          <w:p w:rsidR="000825CD" w:rsidRPr="00A75990" w:rsidRDefault="000825CD" w:rsidP="00FA37D0">
            <w:pPr>
              <w:pStyle w:val="TableBodyText"/>
            </w:pPr>
            <w:r w:rsidRPr="00B32AE5">
              <w:t>Content selection</w:t>
            </w:r>
          </w:p>
        </w:tc>
        <w:tc>
          <w:tcPr>
            <w:tcW w:w="6521" w:type="dxa"/>
            <w:tcBorders>
              <w:top w:val="single" w:sz="4" w:space="0" w:color="C5C5C5"/>
            </w:tcBorders>
          </w:tcPr>
          <w:p w:rsidR="000825CD" w:rsidRPr="00A75990" w:rsidRDefault="000825CD" w:rsidP="00FA37D0">
            <w:pPr>
              <w:pStyle w:val="TableBodyText"/>
            </w:pPr>
            <w:r>
              <w:t>You can either select all content, or create a feed of a specific playlist only.</w:t>
            </w:r>
          </w:p>
        </w:tc>
      </w:tr>
      <w:tr w:rsidR="000825CD" w:rsidRPr="00A75990" w:rsidTr="00FA37D0">
        <w:tc>
          <w:tcPr>
            <w:tcW w:w="2977" w:type="dxa"/>
            <w:tcBorders>
              <w:top w:val="single" w:sz="4" w:space="0" w:color="C5C5C5"/>
            </w:tcBorders>
          </w:tcPr>
          <w:p w:rsidR="000825CD" w:rsidRPr="00B32AE5" w:rsidRDefault="000825CD" w:rsidP="00FA37D0">
            <w:pPr>
              <w:pStyle w:val="TableBodyText"/>
            </w:pPr>
            <w:r w:rsidRPr="00B32AE5">
              <w:t>Cont</w:t>
            </w:r>
            <w:r w:rsidRPr="00C83B68">
              <w:t>ent flavor</w:t>
            </w:r>
          </w:p>
        </w:tc>
        <w:tc>
          <w:tcPr>
            <w:tcW w:w="6521" w:type="dxa"/>
            <w:tcBorders>
              <w:top w:val="single" w:sz="4" w:space="0" w:color="C5C5C5"/>
            </w:tcBorders>
          </w:tcPr>
          <w:p w:rsidR="000825CD" w:rsidRDefault="000825CD" w:rsidP="00FA37D0">
            <w:pPr>
              <w:pStyle w:val="TableBodyText"/>
            </w:pPr>
            <w:r>
              <w:t>The format and quality of the content to be syndicated. iTunes supports these formats: .m4a, .mp3, .mov, .mp4, and .m4v. Refer to</w:t>
            </w:r>
            <w:r>
              <w:rPr>
                <w:rStyle w:val="apple-converted-space"/>
              </w:rPr>
              <w:t> </w:t>
            </w:r>
            <w:hyperlink r:id="rId190" w:anchor="submitandfeeback" w:history="1">
              <w:r>
                <w:rPr>
                  <w:rStyle w:val="Hyperlink"/>
                </w:rPr>
                <w:t>here</w:t>
              </w:r>
            </w:hyperlink>
            <w:r>
              <w:rPr>
                <w:rStyle w:val="Hyperlink"/>
              </w:rPr>
              <w:t xml:space="preserve"> </w:t>
            </w:r>
            <w:r w:rsidRPr="005127A9">
              <w:rPr>
                <w:rStyle w:val="BodyTextChar"/>
              </w:rPr>
              <w:t>for more information.</w:t>
            </w:r>
          </w:p>
        </w:tc>
      </w:tr>
      <w:tr w:rsidR="000825CD" w:rsidRPr="00A75990" w:rsidTr="00FA37D0">
        <w:tc>
          <w:tcPr>
            <w:tcW w:w="2977" w:type="dxa"/>
            <w:tcBorders>
              <w:top w:val="single" w:sz="4" w:space="0" w:color="C5C5C5"/>
            </w:tcBorders>
          </w:tcPr>
          <w:p w:rsidR="000825CD" w:rsidRPr="00B32AE5" w:rsidRDefault="000825CD" w:rsidP="00FA37D0">
            <w:pPr>
              <w:pStyle w:val="TableBodyText"/>
            </w:pPr>
            <w:r w:rsidRPr="00B32AE5">
              <w:t>A</w:t>
            </w:r>
            <w:r w:rsidRPr="00C83B68">
              <w:t>dd  to Default Transcoding Profile</w:t>
            </w:r>
          </w:p>
        </w:tc>
        <w:tc>
          <w:tcPr>
            <w:tcW w:w="6521" w:type="dxa"/>
            <w:tcBorders>
              <w:top w:val="single" w:sz="4" w:space="0" w:color="C5C5C5"/>
            </w:tcBorders>
          </w:tcPr>
          <w:p w:rsidR="000825CD" w:rsidRDefault="000825CD" w:rsidP="00FA37D0">
            <w:pPr>
              <w:pStyle w:val="TableBodyText"/>
            </w:pPr>
            <w:r w:rsidRPr="00F435BB">
              <w:t>Check to add the chosen Content flavor to content that will be uploaded subsequently, using the default transcoding profile</w:t>
            </w:r>
            <w:r>
              <w:t>.</w:t>
            </w:r>
          </w:p>
        </w:tc>
      </w:tr>
      <w:tr w:rsidR="000825CD" w:rsidRPr="00A75990" w:rsidTr="00FA37D0">
        <w:tc>
          <w:tcPr>
            <w:tcW w:w="2977" w:type="dxa"/>
            <w:tcBorders>
              <w:top w:val="single" w:sz="4" w:space="0" w:color="C5C5C5"/>
            </w:tcBorders>
          </w:tcPr>
          <w:p w:rsidR="000825CD" w:rsidRPr="00B32AE5" w:rsidRDefault="000825CD" w:rsidP="00FA37D0">
            <w:pPr>
              <w:pStyle w:val="TableBodyText"/>
            </w:pPr>
            <w:r w:rsidRPr="00B32AE5">
              <w:t>Landing page</w:t>
            </w:r>
          </w:p>
        </w:tc>
        <w:tc>
          <w:tcPr>
            <w:tcW w:w="6521" w:type="dxa"/>
            <w:tcBorders>
              <w:top w:val="single" w:sz="4" w:space="0" w:color="C5C5C5"/>
            </w:tcBorders>
          </w:tcPr>
          <w:p w:rsidR="000825CD" w:rsidRDefault="000825CD" w:rsidP="00FA37D0">
            <w:pPr>
              <w:pStyle w:val="TableBodyText"/>
              <w:rPr>
                <w:b/>
                <w:color w:val="08215C"/>
              </w:rPr>
            </w:pPr>
            <w:r>
              <w:t>The URL template that you would like to appear in the iTunes Store for each video in this feed. The system will append the specific entry ID for each entry. The following parameters will be presented in the iTunes store, as demonstrated in the illustration below:</w:t>
            </w:r>
          </w:p>
          <w:p w:rsidR="000825CD" w:rsidRPr="00FF2599" w:rsidRDefault="000825CD" w:rsidP="00FA37D0">
            <w:pPr>
              <w:pStyle w:val="TableBodyText"/>
              <w:rPr>
                <w:b/>
              </w:rPr>
            </w:pPr>
            <w:r w:rsidRPr="00B32AE5">
              <w:t>Feed Author</w:t>
            </w:r>
          </w:p>
          <w:p w:rsidR="000825CD" w:rsidRPr="00FF2599" w:rsidRDefault="000825CD" w:rsidP="00FA37D0">
            <w:pPr>
              <w:pStyle w:val="TableBodyText"/>
              <w:rPr>
                <w:b/>
              </w:rPr>
            </w:pPr>
            <w:r w:rsidRPr="00B32AE5">
              <w:t>Feed Landing Page (link back to your website)</w:t>
            </w:r>
          </w:p>
          <w:p w:rsidR="000825CD" w:rsidRPr="00FF2599" w:rsidRDefault="000825CD" w:rsidP="00FA37D0">
            <w:pPr>
              <w:pStyle w:val="TableBodyText"/>
              <w:rPr>
                <w:b/>
              </w:rPr>
            </w:pPr>
            <w:r w:rsidRPr="00B32AE5">
              <w:t xml:space="preserve">Feed Category </w:t>
            </w:r>
            <w:r w:rsidRPr="00C83B68">
              <w:t>(will direct iTunes store how to categorize your feed)</w:t>
            </w:r>
          </w:p>
          <w:p w:rsidR="000825CD" w:rsidRPr="00FF2599" w:rsidRDefault="000825CD" w:rsidP="00FA37D0">
            <w:pPr>
              <w:pStyle w:val="TableBodyText"/>
              <w:rPr>
                <w:b/>
              </w:rPr>
            </w:pPr>
            <w:r w:rsidRPr="00B32AE5">
              <w:t>Feed Description</w:t>
            </w:r>
          </w:p>
          <w:p w:rsidR="000825CD" w:rsidRPr="00FF2599" w:rsidRDefault="000825CD" w:rsidP="00FA37D0">
            <w:pPr>
              <w:pStyle w:val="TableBodyText"/>
              <w:rPr>
                <w:b/>
              </w:rPr>
            </w:pPr>
            <w:r w:rsidRPr="00B32AE5">
              <w:t>Feed Image URL (should be 600x600)</w:t>
            </w:r>
          </w:p>
          <w:p w:rsidR="000825CD" w:rsidRPr="00F435BB" w:rsidRDefault="000825CD" w:rsidP="00FA37D0">
            <w:pPr>
              <w:pStyle w:val="TableBodyText"/>
            </w:pPr>
            <w:r>
              <w:t>In addition, the system will add the following relevant information for every entry: Name, Duration, Create date, Description.</w:t>
            </w:r>
          </w:p>
        </w:tc>
      </w:tr>
      <w:tr w:rsidR="000825CD" w:rsidRPr="00A75990" w:rsidTr="00FA37D0">
        <w:tc>
          <w:tcPr>
            <w:tcW w:w="2977" w:type="dxa"/>
            <w:tcBorders>
              <w:top w:val="single" w:sz="4" w:space="0" w:color="C5C5C5"/>
            </w:tcBorders>
          </w:tcPr>
          <w:p w:rsidR="000825CD" w:rsidRPr="00B32AE5" w:rsidRDefault="000825CD" w:rsidP="00FA37D0">
            <w:pPr>
              <w:pStyle w:val="TableBodyText"/>
            </w:pPr>
            <w:r>
              <w:t>Contact information</w:t>
            </w:r>
          </w:p>
        </w:tc>
        <w:tc>
          <w:tcPr>
            <w:tcW w:w="6521" w:type="dxa"/>
            <w:tcBorders>
              <w:top w:val="single" w:sz="4" w:space="0" w:color="C5C5C5"/>
            </w:tcBorders>
          </w:tcPr>
          <w:p w:rsidR="000825CD" w:rsidRDefault="000825CD" w:rsidP="00FA37D0">
            <w:pPr>
              <w:pStyle w:val="TableBodyText"/>
            </w:pPr>
            <w:r>
              <w:t>The name and email you enter for the feed will be used for iTunes Store to contact you if necessary. This information will not be presented in the iTunes Store.</w:t>
            </w:r>
          </w:p>
        </w:tc>
      </w:tr>
      <w:tr w:rsidR="000825CD" w:rsidRPr="00A75990" w:rsidTr="00FA37D0">
        <w:tc>
          <w:tcPr>
            <w:tcW w:w="2977" w:type="dxa"/>
            <w:tcBorders>
              <w:top w:val="single" w:sz="4" w:space="0" w:color="C5C5C5"/>
            </w:tcBorders>
          </w:tcPr>
          <w:p w:rsidR="000825CD" w:rsidRDefault="000825CD" w:rsidP="00FA37D0">
            <w:pPr>
              <w:pStyle w:val="TableBodyText"/>
            </w:pPr>
            <w:r>
              <w:rPr>
                <w:rStyle w:val="apple-converted-space"/>
                <w:sz w:val="14"/>
                <w:szCs w:val="14"/>
              </w:rPr>
              <w:t> </w:t>
            </w:r>
            <w:r>
              <w:t>Language</w:t>
            </w:r>
          </w:p>
        </w:tc>
        <w:tc>
          <w:tcPr>
            <w:tcW w:w="6521" w:type="dxa"/>
            <w:tcBorders>
              <w:top w:val="single" w:sz="4" w:space="0" w:color="C5C5C5"/>
            </w:tcBorders>
          </w:tcPr>
          <w:p w:rsidR="000825CD" w:rsidRDefault="000825CD" w:rsidP="00FA37D0">
            <w:pPr>
              <w:pStyle w:val="TableBodyText"/>
            </w:pPr>
            <w:r>
              <w:t>The language of the videos/ audio files in this feed.</w:t>
            </w:r>
          </w:p>
        </w:tc>
      </w:tr>
      <w:tr w:rsidR="000825CD" w:rsidRPr="00A75990" w:rsidTr="00FA37D0">
        <w:tc>
          <w:tcPr>
            <w:tcW w:w="2977" w:type="dxa"/>
            <w:tcBorders>
              <w:top w:val="single" w:sz="4" w:space="0" w:color="C5C5C5"/>
            </w:tcBorders>
          </w:tcPr>
          <w:p w:rsidR="000825CD" w:rsidRDefault="000825CD" w:rsidP="00FA37D0">
            <w:pPr>
              <w:pStyle w:val="TableBodyText"/>
              <w:rPr>
                <w:rStyle w:val="apple-converted-space"/>
                <w:sz w:val="14"/>
                <w:szCs w:val="14"/>
              </w:rPr>
            </w:pPr>
            <w:r w:rsidRPr="00786418">
              <w:t>Adult content</w:t>
            </w:r>
          </w:p>
        </w:tc>
        <w:tc>
          <w:tcPr>
            <w:tcW w:w="6521" w:type="dxa"/>
            <w:tcBorders>
              <w:top w:val="single" w:sz="4" w:space="0" w:color="C5C5C5"/>
            </w:tcBorders>
          </w:tcPr>
          <w:p w:rsidR="000825CD" w:rsidRDefault="000825CD" w:rsidP="00FA37D0">
            <w:pPr>
              <w:pStyle w:val="TableBodyText"/>
            </w:pPr>
            <w:r>
              <w:t>If you select this, an "explicit" parental advisory graphic will appear next to your podcast artwork on the iTunes Store, and in the Name column in iTunes.</w:t>
            </w:r>
          </w:p>
        </w:tc>
      </w:tr>
    </w:tbl>
    <w:p w:rsidR="00014F5C" w:rsidRPr="009A0C98" w:rsidRDefault="00014F5C"/>
    <w:p w:rsidR="00014F5C" w:rsidRDefault="00F72216">
      <w:pPr>
        <w:pStyle w:val="ListContinue"/>
      </w:pPr>
      <w:r w:rsidRPr="008631B0">
        <w:rPr>
          <w:noProof/>
          <w:lang w:val="en-US" w:bidi="he-IL"/>
        </w:rPr>
        <w:drawing>
          <wp:inline distT="0" distB="0" distL="0" distR="0" wp14:anchorId="36B8551F" wp14:editId="58A64CEB">
            <wp:extent cx="5943600" cy="2166620"/>
            <wp:effectExtent l="0" t="0" r="0" b="5080"/>
            <wp:docPr id="192" name="Picture 192" descr="Description: iTunes feed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iTunes feed parameter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166620"/>
                    </a:xfrm>
                    <a:prstGeom prst="rect">
                      <a:avLst/>
                    </a:prstGeom>
                    <a:noFill/>
                    <a:ln>
                      <a:noFill/>
                    </a:ln>
                  </pic:spPr>
                </pic:pic>
              </a:graphicData>
            </a:graphic>
          </wp:inline>
        </w:drawing>
      </w:r>
    </w:p>
    <w:p w:rsidR="008B25F6" w:rsidRPr="004C3E7A" w:rsidRDefault="008B25F6" w:rsidP="008F01DA">
      <w:pPr>
        <w:pStyle w:val="Procedure"/>
      </w:pPr>
      <w:r w:rsidRPr="004C3E7A">
        <w:t xml:space="preserve">To test the feed </w:t>
      </w:r>
      <w:r w:rsidRPr="00B850D4">
        <w:t>before</w:t>
      </w:r>
      <w:r>
        <w:t xml:space="preserve"> submitting to the iTunes Store</w:t>
      </w:r>
    </w:p>
    <w:p w:rsidR="008B25F6" w:rsidRPr="004C3E7A" w:rsidRDefault="00014F5C" w:rsidP="00927D1E">
      <w:pPr>
        <w:pStyle w:val="ListNumber"/>
        <w:numPr>
          <w:ilvl w:val="0"/>
          <w:numId w:val="112"/>
        </w:numPr>
      </w:pPr>
      <w:r>
        <w:t>C</w:t>
      </w:r>
      <w:r w:rsidR="008B25F6" w:rsidRPr="004C3E7A">
        <w:t>opy the URL</w:t>
      </w:r>
      <w:r w:rsidR="00161F3A">
        <w:t xml:space="preserve"> you obtained after adding the feed.</w:t>
      </w:r>
    </w:p>
    <w:p w:rsidR="008B25F6" w:rsidRPr="004C3E7A" w:rsidRDefault="008B25F6" w:rsidP="00123DCF">
      <w:pPr>
        <w:pStyle w:val="ListNumber"/>
      </w:pPr>
      <w:r w:rsidRPr="004C3E7A">
        <w:t>Launch the iTunes application installed on your desktop</w:t>
      </w:r>
      <w:r w:rsidR="00876948">
        <w:t>.</w:t>
      </w:r>
    </w:p>
    <w:p w:rsidR="008B25F6" w:rsidRPr="004C3E7A" w:rsidRDefault="008B25F6" w:rsidP="00123DCF">
      <w:pPr>
        <w:pStyle w:val="ListNumber"/>
      </w:pPr>
      <w:r w:rsidRPr="004C3E7A">
        <w:t>Go to Advance &gt; Subscribe to podcast and submit the feed URL</w:t>
      </w:r>
      <w:r w:rsidR="00876948">
        <w:t>.</w:t>
      </w:r>
    </w:p>
    <w:p w:rsidR="001865F2" w:rsidRDefault="008B25F6" w:rsidP="008F01DA">
      <w:pPr>
        <w:pStyle w:val="Procedure"/>
      </w:pPr>
      <w:r w:rsidRPr="00876948">
        <w:t xml:space="preserve">To </w:t>
      </w:r>
      <w:r w:rsidRPr="008631B0">
        <w:t>submit th</w:t>
      </w:r>
      <w:r w:rsidR="00BE63F1">
        <w:t>e</w:t>
      </w:r>
      <w:r w:rsidRPr="008631B0">
        <w:t xml:space="preserve"> feed</w:t>
      </w:r>
      <w:r w:rsidRPr="00876948">
        <w:t xml:space="preserve"> to the iTunes Store as a podcast/ video podcast:</w:t>
      </w:r>
    </w:p>
    <w:p w:rsidR="008B25F6" w:rsidRPr="001865F2" w:rsidRDefault="008B25F6" w:rsidP="00927D1E">
      <w:pPr>
        <w:pStyle w:val="ListNumber"/>
        <w:numPr>
          <w:ilvl w:val="0"/>
          <w:numId w:val="128"/>
        </w:numPr>
      </w:pPr>
      <w:r w:rsidRPr="001865F2">
        <w:t>Copy the feed URL</w:t>
      </w:r>
      <w:r w:rsidR="00014F5C" w:rsidRPr="001865F2">
        <w:t>.</w:t>
      </w:r>
      <w:r w:rsidRPr="001865F2">
        <w:t xml:space="preserve"> </w:t>
      </w:r>
    </w:p>
    <w:p w:rsidR="008B25F6" w:rsidRPr="001865F2" w:rsidRDefault="008B25F6" w:rsidP="00123DCF">
      <w:pPr>
        <w:pStyle w:val="ListNumber"/>
      </w:pPr>
      <w:r w:rsidRPr="001865F2">
        <w:t>Go</w:t>
      </w:r>
      <w:r w:rsidRPr="00123DCF">
        <w:rPr>
          <w:rStyle w:val="BodyTextChar"/>
        </w:rPr>
        <w:t xml:space="preserve"> to </w:t>
      </w:r>
      <w:r w:rsidRPr="00123DCF">
        <w:rPr>
          <w:rStyle w:val="Hyperlink"/>
        </w:rPr>
        <w:t xml:space="preserve"> </w:t>
      </w:r>
      <w:hyperlink r:id="rId192" w:history="1">
        <w:r w:rsidRPr="00123DCF">
          <w:rPr>
            <w:rStyle w:val="Hyperlink"/>
          </w:rPr>
          <w:t>https://phobos.apple.com/WebObjects/MZFinance.woa/wa/publishPodcast</w:t>
        </w:r>
      </w:hyperlink>
      <w:r w:rsidRPr="001865F2">
        <w:t>(launches iTunes application in the right page)</w:t>
      </w:r>
    </w:p>
    <w:p w:rsidR="008B25F6" w:rsidRPr="001865F2" w:rsidRDefault="008B25F6">
      <w:pPr>
        <w:pStyle w:val="ListNumber"/>
      </w:pPr>
      <w:r w:rsidRPr="001865F2">
        <w:t>Submit your feed</w:t>
      </w:r>
      <w:r w:rsidR="00014F5C" w:rsidRPr="001865F2">
        <w:t>.</w:t>
      </w:r>
    </w:p>
    <w:p w:rsidR="0083734C" w:rsidRDefault="0083734C" w:rsidP="008F01DA">
      <w:pPr>
        <w:pStyle w:val="Heading3"/>
      </w:pPr>
      <w:bookmarkStart w:id="1161" w:name="_KMC_Publisher__2"/>
      <w:bookmarkStart w:id="1162" w:name="_Toc320796921"/>
      <w:bookmarkStart w:id="1163" w:name="_Toc313796694"/>
      <w:bookmarkEnd w:id="1161"/>
      <w:r w:rsidRPr="00F72216">
        <w:t xml:space="preserve">Syndicating to </w:t>
      </w:r>
      <w:r>
        <w:t>Yahoo</w:t>
      </w:r>
      <w:bookmarkEnd w:id="1162"/>
    </w:p>
    <w:p w:rsidR="00EC6BB6" w:rsidRPr="00EC6BB6" w:rsidRDefault="00EC6BB6" w:rsidP="00EC6BB6">
      <w:r>
        <w:t xml:space="preserve">Syndicating to Yahoo in the KMC is used mainly to create standard MRSS feeds. Yahoo syndication can also be used to create site maps to submit into Yahoo search engines for indexing. </w:t>
      </w:r>
    </w:p>
    <w:p w:rsidR="00161F3A" w:rsidRPr="005127A9" w:rsidRDefault="00161F3A" w:rsidP="008F01DA">
      <w:pPr>
        <w:pStyle w:val="Heading3"/>
      </w:pPr>
      <w:bookmarkStart w:id="1164" w:name="_Toc320796922"/>
      <w:r>
        <w:rPr>
          <w:shd w:val="clear" w:color="auto" w:fill="FFFFFF"/>
        </w:rPr>
        <w:t>KMC Publisher Tasks for Yahoo Syndication</w:t>
      </w:r>
      <w:bookmarkEnd w:id="1163"/>
      <w:bookmarkEnd w:id="1164"/>
    </w:p>
    <w:p w:rsidR="00161F3A" w:rsidRPr="005235BB" w:rsidRDefault="00161F3A" w:rsidP="008F01DA">
      <w:pPr>
        <w:pStyle w:val="Procedure"/>
      </w:pPr>
      <w:r w:rsidRPr="00C51B99">
        <w:t>To configure syndication settings</w:t>
      </w:r>
      <w:r>
        <w:t xml:space="preserve"> for Yahoo</w:t>
      </w:r>
    </w:p>
    <w:p w:rsidR="00161F3A" w:rsidRDefault="00161F3A" w:rsidP="00927D1E">
      <w:pPr>
        <w:pStyle w:val="ListNumber"/>
        <w:numPr>
          <w:ilvl w:val="0"/>
          <w:numId w:val="138"/>
        </w:numPr>
      </w:pPr>
      <w:r>
        <w:t xml:space="preserve">Configure the Syndication Settings. See </w:t>
      </w:r>
      <w:hyperlink w:anchor="_Setting_Up_Syndication" w:history="1">
        <w:r w:rsidRPr="00161F3A">
          <w:rPr>
            <w:rStyle w:val="Hyperlink"/>
            <w:rFonts w:cs="Arial"/>
          </w:rPr>
          <w:t>Setting Up Syndication</w:t>
        </w:r>
      </w:hyperlink>
      <w:r>
        <w:t>.</w:t>
      </w:r>
    </w:p>
    <w:p w:rsidR="00161F3A" w:rsidRDefault="00161F3A" w:rsidP="00927D1E">
      <w:pPr>
        <w:pStyle w:val="ListNumber"/>
        <w:numPr>
          <w:ilvl w:val="0"/>
          <w:numId w:val="138"/>
        </w:numPr>
      </w:pPr>
      <w:r>
        <w:t xml:space="preserve">Select Yahoo </w:t>
      </w:r>
      <w:r w:rsidRPr="005235BB">
        <w:t xml:space="preserve">from the </w:t>
      </w:r>
      <w:r w:rsidRPr="00BD44D1">
        <w:t>Feed Type</w:t>
      </w:r>
      <w:r>
        <w:t xml:space="preserve"> drop-down menu.</w:t>
      </w:r>
    </w:p>
    <w:p w:rsidR="00161F3A" w:rsidRDefault="00161F3A">
      <w:pPr>
        <w:pStyle w:val="ListContinue"/>
      </w:pPr>
      <w:r>
        <w:t>The Yahoo parameters are displayed.</w:t>
      </w:r>
    </w:p>
    <w:p w:rsidR="00161F3A" w:rsidRDefault="00161F3A" w:rsidP="00927D1E">
      <w:pPr>
        <w:pStyle w:val="ListNumber"/>
        <w:numPr>
          <w:ilvl w:val="0"/>
          <w:numId w:val="138"/>
        </w:numPr>
      </w:pPr>
      <w:r>
        <w:t>Enter the Yahoo Parameters, see</w:t>
      </w:r>
      <w:hyperlink w:anchor="_iTunes:_Feed_Parameters" w:history="1">
        <w:r w:rsidR="00B16A5F" w:rsidRPr="00B16A5F">
          <w:rPr>
            <w:rStyle w:val="Hyperlink"/>
            <w:rFonts w:cs="Arial"/>
            <w:szCs w:val="20"/>
          </w:rPr>
          <w:t>_iTunes:_Feed_Parameters</w:t>
        </w:r>
      </w:hyperlink>
      <w:r>
        <w:t xml:space="preserve"> </w:t>
      </w:r>
      <w:hyperlink w:anchor="_Yahoo:_Feed_Parameters" w:history="1">
        <w:r w:rsidRPr="00161F3A">
          <w:rPr>
            <w:rStyle w:val="Hyperlink"/>
            <w:rFonts w:cs="Arial"/>
          </w:rPr>
          <w:t>Yahoo: Feed Parameters</w:t>
        </w:r>
      </w:hyperlink>
      <w:r>
        <w:t xml:space="preserve"> </w:t>
      </w:r>
      <w:r w:rsidRPr="005235BB">
        <w:t xml:space="preserve">and click </w:t>
      </w:r>
      <w:r w:rsidRPr="00137B42">
        <w:t>Add Feed</w:t>
      </w:r>
      <w:r>
        <w:t>.</w:t>
      </w:r>
    </w:p>
    <w:p w:rsidR="008B25F6" w:rsidRPr="00F72216" w:rsidRDefault="00F72216">
      <w:pPr>
        <w:pStyle w:val="ListContinue"/>
      </w:pPr>
      <w:r w:rsidRPr="00E54D7D">
        <w:rPr>
          <w:noProof/>
          <w:lang w:val="en-US" w:bidi="he-IL"/>
        </w:rPr>
        <w:drawing>
          <wp:inline distT="0" distB="0" distL="0" distR="0" wp14:anchorId="7EE1B839" wp14:editId="34654F47">
            <wp:extent cx="4526280" cy="4240568"/>
            <wp:effectExtent l="19050" t="0" r="7620" b="0"/>
            <wp:docPr id="12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3" cstate="print"/>
                    <a:srcRect/>
                    <a:stretch>
                      <a:fillRect/>
                    </a:stretch>
                  </pic:blipFill>
                  <pic:spPr bwMode="auto">
                    <a:xfrm>
                      <a:off x="0" y="0"/>
                      <a:ext cx="4526280" cy="4240568"/>
                    </a:xfrm>
                    <a:prstGeom prst="rect">
                      <a:avLst/>
                    </a:prstGeom>
                    <a:noFill/>
                    <a:ln w="9525">
                      <a:noFill/>
                      <a:miter lim="800000"/>
                      <a:headEnd/>
                      <a:tailEnd/>
                    </a:ln>
                  </pic:spPr>
                </pic:pic>
              </a:graphicData>
            </a:graphic>
          </wp:inline>
        </w:drawing>
      </w:r>
    </w:p>
    <w:p w:rsidR="00161F3A" w:rsidRPr="00786418" w:rsidRDefault="00161F3A" w:rsidP="008F01DA">
      <w:pPr>
        <w:pStyle w:val="Heading3"/>
        <w:rPr>
          <w:shd w:val="clear" w:color="auto" w:fill="FFFFFF"/>
        </w:rPr>
      </w:pPr>
      <w:bookmarkStart w:id="1165" w:name="_Toc313796695"/>
      <w:bookmarkStart w:id="1166" w:name="_Toc320796923"/>
      <w:r>
        <w:t>Yahoo</w:t>
      </w:r>
      <w:r>
        <w:rPr>
          <w:shd w:val="clear" w:color="auto" w:fill="FFFFFF"/>
        </w:rPr>
        <w:t xml:space="preserve"> </w:t>
      </w:r>
      <w:r w:rsidRPr="00F435BB">
        <w:t>Webmaster</w:t>
      </w:r>
      <w:r>
        <w:rPr>
          <w:shd w:val="clear" w:color="auto" w:fill="FFFFFF"/>
        </w:rPr>
        <w:t xml:space="preserve"> Tasks</w:t>
      </w:r>
      <w:bookmarkEnd w:id="1165"/>
      <w:bookmarkEnd w:id="1166"/>
    </w:p>
    <w:p w:rsidR="00161F3A" w:rsidRPr="00F435BB" w:rsidRDefault="00161F3A" w:rsidP="008F01DA">
      <w:pPr>
        <w:pStyle w:val="Procedure"/>
      </w:pPr>
      <w:r>
        <w:t>To submit the video feed to Yahoo</w:t>
      </w:r>
    </w:p>
    <w:p w:rsidR="00161F3A" w:rsidRDefault="00161F3A" w:rsidP="00927D1E">
      <w:pPr>
        <w:pStyle w:val="ListNumber"/>
        <w:numPr>
          <w:ilvl w:val="0"/>
          <w:numId w:val="168"/>
        </w:numPr>
      </w:pPr>
      <w:r>
        <w:t xml:space="preserve">Copy the feed URL you obtained after you added the feed. See </w:t>
      </w:r>
      <w:hyperlink w:anchor="_KMC_Publisher__2" w:history="1">
        <w:r w:rsidRPr="00BE63F1">
          <w:rPr>
            <w:rStyle w:val="Hyperlink"/>
            <w:rFonts w:cs="Arial"/>
          </w:rPr>
          <w:t>KMC Publisher Tasks for Yahoo Syndication</w:t>
        </w:r>
      </w:hyperlink>
      <w:r w:rsidR="00F72216" w:rsidRPr="00BE63F1">
        <w:rPr>
          <w:rStyle w:val="Hyperlink"/>
          <w:rFonts w:cs="Arial"/>
        </w:rPr>
        <w:t>.</w:t>
      </w:r>
    </w:p>
    <w:p w:rsidR="008B25F6" w:rsidRPr="005127A9" w:rsidRDefault="008B25F6" w:rsidP="00F72216">
      <w:pPr>
        <w:pStyle w:val="ListNumber"/>
        <w:rPr>
          <w:rStyle w:val="Hyperlink"/>
        </w:rPr>
      </w:pPr>
      <w:r w:rsidRPr="00AC6F2B">
        <w:t xml:space="preserve">Go to </w:t>
      </w:r>
      <w:hyperlink r:id="rId194" w:history="1">
        <w:r w:rsidRPr="005127A9">
          <w:rPr>
            <w:rStyle w:val="Hyperlink"/>
          </w:rPr>
          <w:t>http://video.search.yahoo.com/mrss/submit</w:t>
        </w:r>
      </w:hyperlink>
      <w:r w:rsidR="005339B6" w:rsidRPr="005127A9">
        <w:rPr>
          <w:rStyle w:val="Hyperlink"/>
        </w:rPr>
        <w:t>.</w:t>
      </w:r>
    </w:p>
    <w:p w:rsidR="00010B39" w:rsidRPr="00AC6F2B" w:rsidRDefault="008B25F6">
      <w:pPr>
        <w:pStyle w:val="ListNumber"/>
      </w:pPr>
      <w:r w:rsidRPr="00AC6F2B">
        <w:t>Fill in the form and submit your feed as a “Full feed”</w:t>
      </w:r>
      <w:r w:rsidR="005339B6">
        <w:t>.</w:t>
      </w:r>
    </w:p>
    <w:p w:rsidR="00157C67" w:rsidRDefault="00157C67" w:rsidP="008F01DA">
      <w:pPr>
        <w:pStyle w:val="Heading4"/>
      </w:pPr>
      <w:bookmarkStart w:id="1167" w:name="_Yahoo:_Feed_Parameters"/>
      <w:bookmarkEnd w:id="1167"/>
      <w:r>
        <w:t xml:space="preserve">Yahoo: </w:t>
      </w:r>
      <w:r w:rsidRPr="00786418">
        <w:t>Feed Parameters</w:t>
      </w:r>
    </w:p>
    <w:tbl>
      <w:tblPr>
        <w:tblW w:w="9498"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ook w:val="04A0" w:firstRow="1" w:lastRow="0" w:firstColumn="1" w:lastColumn="0" w:noHBand="0" w:noVBand="1"/>
      </w:tblPr>
      <w:tblGrid>
        <w:gridCol w:w="2977"/>
        <w:gridCol w:w="6521"/>
      </w:tblGrid>
      <w:tr w:rsidR="000825CD" w:rsidRPr="00A75990" w:rsidTr="00FA37D0">
        <w:trPr>
          <w:cantSplit/>
          <w:tblHeader/>
        </w:trPr>
        <w:tc>
          <w:tcPr>
            <w:tcW w:w="2977"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0825CD" w:rsidRPr="00A75990" w:rsidRDefault="000825CD" w:rsidP="00FA37D0">
            <w:pPr>
              <w:pStyle w:val="TableHeading"/>
            </w:pPr>
            <w:r w:rsidRPr="00010B39">
              <w:t>Field</w:t>
            </w:r>
          </w:p>
        </w:tc>
        <w:tc>
          <w:tcPr>
            <w:tcW w:w="6521"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0825CD" w:rsidRPr="00525FF6" w:rsidRDefault="000825CD" w:rsidP="00FA37D0">
            <w:pPr>
              <w:pStyle w:val="TableHeading"/>
            </w:pPr>
            <w:r w:rsidRPr="00010B39">
              <w:t>Description</w:t>
            </w:r>
          </w:p>
        </w:tc>
      </w:tr>
      <w:tr w:rsidR="000825CD" w:rsidRPr="00A75990" w:rsidTr="00FA37D0">
        <w:tc>
          <w:tcPr>
            <w:tcW w:w="2977" w:type="dxa"/>
            <w:tcBorders>
              <w:top w:val="single" w:sz="4" w:space="0" w:color="C5C5C5"/>
              <w:bottom w:val="single" w:sz="4" w:space="0" w:color="C5C5C5"/>
            </w:tcBorders>
          </w:tcPr>
          <w:p w:rsidR="000825CD" w:rsidRPr="00A75990" w:rsidRDefault="000825CD" w:rsidP="00FA37D0">
            <w:pPr>
              <w:pStyle w:val="TableBodyText"/>
            </w:pPr>
            <w:r w:rsidRPr="00786418">
              <w:rPr>
                <w:sz w:val="14"/>
                <w:szCs w:val="14"/>
              </w:rPr>
              <w:t> </w:t>
            </w:r>
            <w:r>
              <w:t>Name</w:t>
            </w:r>
          </w:p>
        </w:tc>
        <w:tc>
          <w:tcPr>
            <w:tcW w:w="6521" w:type="dxa"/>
            <w:tcBorders>
              <w:top w:val="single" w:sz="4" w:space="0" w:color="C5C5C5"/>
              <w:bottom w:val="single" w:sz="4" w:space="0" w:color="C5C5C5"/>
            </w:tcBorders>
          </w:tcPr>
          <w:p w:rsidR="000825CD" w:rsidRPr="00A75990" w:rsidRDefault="000825CD" w:rsidP="00FA37D0">
            <w:pPr>
              <w:pStyle w:val="TableBodyText"/>
            </w:pPr>
            <w:r>
              <w:t>Name of the feed.</w:t>
            </w:r>
            <w:r>
              <w:rPr>
                <w:rStyle w:val="apple-converted-space"/>
                <w:sz w:val="14"/>
                <w:szCs w:val="14"/>
              </w:rPr>
              <w:t> </w:t>
            </w:r>
            <w:r>
              <w:t xml:space="preserve"> </w:t>
            </w:r>
          </w:p>
        </w:tc>
      </w:tr>
      <w:tr w:rsidR="000825CD" w:rsidRPr="00A75990" w:rsidTr="00FA37D0">
        <w:tc>
          <w:tcPr>
            <w:tcW w:w="2977" w:type="dxa"/>
            <w:tcBorders>
              <w:top w:val="single" w:sz="4" w:space="0" w:color="C5C5C5"/>
            </w:tcBorders>
          </w:tcPr>
          <w:p w:rsidR="000825CD" w:rsidRPr="00A75990" w:rsidRDefault="000825CD" w:rsidP="00FA37D0">
            <w:pPr>
              <w:pStyle w:val="TableBodyText"/>
            </w:pPr>
            <w:r>
              <w:t>Content selection -</w:t>
            </w:r>
          </w:p>
        </w:tc>
        <w:tc>
          <w:tcPr>
            <w:tcW w:w="6521" w:type="dxa"/>
            <w:tcBorders>
              <w:top w:val="single" w:sz="4" w:space="0" w:color="C5C5C5"/>
            </w:tcBorders>
          </w:tcPr>
          <w:p w:rsidR="000825CD" w:rsidRPr="00A75990" w:rsidRDefault="000825CD" w:rsidP="00FA37D0">
            <w:pPr>
              <w:pStyle w:val="TableBodyText"/>
            </w:pPr>
            <w:r>
              <w:t>You can either select all content, or create a feed of a specific playlist only.</w:t>
            </w:r>
          </w:p>
        </w:tc>
      </w:tr>
      <w:tr w:rsidR="000825CD" w:rsidRPr="00A75990" w:rsidTr="00FA37D0">
        <w:tc>
          <w:tcPr>
            <w:tcW w:w="2977" w:type="dxa"/>
            <w:tcBorders>
              <w:top w:val="single" w:sz="4" w:space="0" w:color="C5C5C5"/>
            </w:tcBorders>
          </w:tcPr>
          <w:p w:rsidR="000825CD" w:rsidRDefault="000825CD" w:rsidP="00FA37D0">
            <w:pPr>
              <w:pStyle w:val="TableBodyText"/>
            </w:pPr>
            <w:r>
              <w:t>Content flavor</w:t>
            </w:r>
          </w:p>
        </w:tc>
        <w:tc>
          <w:tcPr>
            <w:tcW w:w="6521" w:type="dxa"/>
            <w:tcBorders>
              <w:top w:val="single" w:sz="4" w:space="0" w:color="C5C5C5"/>
            </w:tcBorders>
          </w:tcPr>
          <w:p w:rsidR="000825CD" w:rsidRDefault="000825CD" w:rsidP="00FA37D0">
            <w:pPr>
              <w:pStyle w:val="TableBodyText"/>
            </w:pPr>
            <w:r>
              <w:t>The format and quality of the content to be syndicated</w:t>
            </w:r>
          </w:p>
        </w:tc>
      </w:tr>
      <w:tr w:rsidR="000825CD" w:rsidRPr="00A75990" w:rsidTr="00FA37D0">
        <w:tc>
          <w:tcPr>
            <w:tcW w:w="2977" w:type="dxa"/>
            <w:tcBorders>
              <w:top w:val="single" w:sz="4" w:space="0" w:color="C5C5C5"/>
            </w:tcBorders>
          </w:tcPr>
          <w:p w:rsidR="000825CD" w:rsidRDefault="000825CD" w:rsidP="00FA37D0">
            <w:pPr>
              <w:pStyle w:val="TableBodyText"/>
            </w:pPr>
            <w:r>
              <w:t>Add  to Default Transcoding Profile</w:t>
            </w:r>
          </w:p>
        </w:tc>
        <w:tc>
          <w:tcPr>
            <w:tcW w:w="6521" w:type="dxa"/>
            <w:tcBorders>
              <w:top w:val="single" w:sz="4" w:space="0" w:color="C5C5C5"/>
            </w:tcBorders>
          </w:tcPr>
          <w:p w:rsidR="000825CD" w:rsidRDefault="000825CD" w:rsidP="00FA37D0">
            <w:pPr>
              <w:pStyle w:val="TableBodyText"/>
            </w:pPr>
            <w:r w:rsidRPr="00F435BB">
              <w:t>Check to add the chosen Content flavor to content that will be uploaded subsequently, using the default transcoding profile</w:t>
            </w:r>
            <w:r>
              <w:t>.</w:t>
            </w:r>
          </w:p>
        </w:tc>
      </w:tr>
      <w:tr w:rsidR="000825CD" w:rsidRPr="00A75990" w:rsidTr="00FA37D0">
        <w:tc>
          <w:tcPr>
            <w:tcW w:w="2977" w:type="dxa"/>
            <w:tcBorders>
              <w:top w:val="single" w:sz="4" w:space="0" w:color="C5C5C5"/>
            </w:tcBorders>
          </w:tcPr>
          <w:p w:rsidR="000825CD" w:rsidRDefault="000825CD" w:rsidP="00FA37D0">
            <w:pPr>
              <w:pStyle w:val="TableBodyText"/>
            </w:pPr>
            <w:r>
              <w:t>Landing page</w:t>
            </w:r>
          </w:p>
        </w:tc>
        <w:tc>
          <w:tcPr>
            <w:tcW w:w="6521" w:type="dxa"/>
            <w:tcBorders>
              <w:top w:val="single" w:sz="4" w:space="0" w:color="C5C5C5"/>
            </w:tcBorders>
          </w:tcPr>
          <w:p w:rsidR="000825CD" w:rsidRDefault="000825CD" w:rsidP="00FA37D0">
            <w:pPr>
              <w:rPr>
                <w:b/>
                <w:color w:val="08215C"/>
              </w:rPr>
            </w:pPr>
            <w:r>
              <w:t>The URL template that you would like to appear in the Yahoo search results for each video in this feed. The system will append the specific entry ID for each entry.</w:t>
            </w:r>
          </w:p>
          <w:p w:rsidR="000825CD" w:rsidRPr="00F435BB" w:rsidRDefault="000825CD" w:rsidP="00FA37D0">
            <w:pPr>
              <w:pStyle w:val="TableBodyText"/>
            </w:pPr>
          </w:p>
        </w:tc>
      </w:tr>
      <w:tr w:rsidR="000825CD" w:rsidRPr="00A75990" w:rsidTr="00FA37D0">
        <w:tc>
          <w:tcPr>
            <w:tcW w:w="2977" w:type="dxa"/>
            <w:tcBorders>
              <w:top w:val="single" w:sz="4" w:space="0" w:color="C5C5C5"/>
            </w:tcBorders>
          </w:tcPr>
          <w:p w:rsidR="000825CD" w:rsidRDefault="000825CD" w:rsidP="00FA37D0">
            <w:pPr>
              <w:pStyle w:val="TableBodyText"/>
            </w:pPr>
            <w:r>
              <w:t>Playbacks directly from Yahoo</w:t>
            </w:r>
          </w:p>
        </w:tc>
        <w:tc>
          <w:tcPr>
            <w:tcW w:w="6521" w:type="dxa"/>
            <w:tcBorders>
              <w:top w:val="single" w:sz="4" w:space="0" w:color="C5C5C5"/>
            </w:tcBorders>
          </w:tcPr>
          <w:p w:rsidR="000825CD" w:rsidRDefault="000825CD" w:rsidP="00FA37D0">
            <w:r>
              <w:t>Select if you prefer for Yahoo to display a link to your website only or also if you'd like Yahoo to display the actual video directly within the search results page. If you allow Yahoo to playback directly from within the search results page, you can select the player that will be used for playback. This player may include your branding, watermark, etc.</w:t>
            </w:r>
          </w:p>
        </w:tc>
      </w:tr>
      <w:tr w:rsidR="000825CD" w:rsidRPr="00A75990" w:rsidTr="00FA37D0">
        <w:tc>
          <w:tcPr>
            <w:tcW w:w="2977" w:type="dxa"/>
            <w:tcBorders>
              <w:top w:val="single" w:sz="4" w:space="0" w:color="C5C5C5"/>
            </w:tcBorders>
          </w:tcPr>
          <w:p w:rsidR="000825CD" w:rsidRDefault="000825CD" w:rsidP="00FA37D0">
            <w:pPr>
              <w:pStyle w:val="TableBodyText"/>
            </w:pPr>
            <w:r>
              <w:t>Adult content</w:t>
            </w:r>
          </w:p>
        </w:tc>
        <w:tc>
          <w:tcPr>
            <w:tcW w:w="6521" w:type="dxa"/>
            <w:tcBorders>
              <w:top w:val="single" w:sz="4" w:space="0" w:color="C5C5C5"/>
            </w:tcBorders>
          </w:tcPr>
          <w:p w:rsidR="000825CD" w:rsidRPr="008F01DA" w:rsidRDefault="000825CD" w:rsidP="008F01DA">
            <w:pPr>
              <w:rPr>
                <w:b/>
                <w:color w:val="08215C"/>
              </w:rPr>
            </w:pPr>
            <w:r>
              <w:t>If selected, videos in this feed should be available only to users with SafeSearch turned off.</w:t>
            </w:r>
          </w:p>
        </w:tc>
      </w:tr>
    </w:tbl>
    <w:p w:rsidR="000825CD" w:rsidRPr="00FA37D0" w:rsidRDefault="000825CD" w:rsidP="008F01DA">
      <w:pPr>
        <w:pStyle w:val="BodyText"/>
      </w:pPr>
    </w:p>
    <w:p w:rsidR="000825CD" w:rsidRDefault="00F72216">
      <w:pPr>
        <w:rPr>
          <w:rStyle w:val="BodyTextChar"/>
        </w:rPr>
      </w:pPr>
      <w:bookmarkStart w:id="1168" w:name="_Toc302932168"/>
      <w:bookmarkStart w:id="1169" w:name="_Toc302930727"/>
      <w:bookmarkStart w:id="1170" w:name="_Toc302930411"/>
      <w:bookmarkStart w:id="1171" w:name="_Toc302915002"/>
      <w:bookmarkStart w:id="1172" w:name="_Toc302660603"/>
      <w:bookmarkStart w:id="1173" w:name="_Toc302310825"/>
      <w:bookmarkStart w:id="1174" w:name="_Toc302305040"/>
      <w:bookmarkStart w:id="1175" w:name="_Toc302304881"/>
      <w:bookmarkStart w:id="1176" w:name="_Toc302930728"/>
      <w:bookmarkStart w:id="1177" w:name="_Toc302930412"/>
      <w:bookmarkStart w:id="1178" w:name="_Toc302915003"/>
      <w:bookmarkStart w:id="1179" w:name="_Toc302660604"/>
      <w:bookmarkStart w:id="1180" w:name="_Toc302310826"/>
      <w:bookmarkStart w:id="1181" w:name="_Toc302305041"/>
      <w:bookmarkStart w:id="1182" w:name="_Toc302304882"/>
      <w:bookmarkStart w:id="1183" w:name="_Toc302930729"/>
      <w:bookmarkStart w:id="1184" w:name="_Toc302930413"/>
      <w:bookmarkStart w:id="1185" w:name="_Toc302915004"/>
      <w:bookmarkStart w:id="1186" w:name="_Toc302660605"/>
      <w:bookmarkStart w:id="1187" w:name="_Toc302310827"/>
      <w:bookmarkStart w:id="1188" w:name="_Toc302305042"/>
      <w:bookmarkStart w:id="1189" w:name="_Toc302304883"/>
      <w:bookmarkStart w:id="1190" w:name="_Toc302932169"/>
      <w:bookmarkStart w:id="1191" w:name="_Toc302930730"/>
      <w:bookmarkStart w:id="1192" w:name="_Toc302930414"/>
      <w:bookmarkStart w:id="1193" w:name="_Toc302915005"/>
      <w:bookmarkStart w:id="1194" w:name="_Toc302660606"/>
      <w:bookmarkStart w:id="1195" w:name="_Toc302310828"/>
      <w:bookmarkStart w:id="1196" w:name="_Toc302305043"/>
      <w:bookmarkStart w:id="1197" w:name="_Toc302304884"/>
      <w:bookmarkStart w:id="1198" w:name="_Toc302930731"/>
      <w:bookmarkStart w:id="1199" w:name="_Toc302930415"/>
      <w:bookmarkStart w:id="1200" w:name="_Toc302915006"/>
      <w:bookmarkStart w:id="1201" w:name="_Toc302660607"/>
      <w:bookmarkStart w:id="1202" w:name="_Toc302310829"/>
      <w:bookmarkStart w:id="1203" w:name="_Toc302305044"/>
      <w:bookmarkStart w:id="1204" w:name="_Toc302304885"/>
      <w:bookmarkStart w:id="1205" w:name="_Toc302930732"/>
      <w:bookmarkStart w:id="1206" w:name="_Toc302930416"/>
      <w:bookmarkStart w:id="1207" w:name="_Toc302915007"/>
      <w:bookmarkStart w:id="1208" w:name="_Toc302932170"/>
      <w:bookmarkStart w:id="1209" w:name="_Toc302930733"/>
      <w:bookmarkStart w:id="1210" w:name="_Toc302930417"/>
      <w:bookmarkStart w:id="1211" w:name="_Toc302915008"/>
      <w:bookmarkStart w:id="1212" w:name="_Toc302660609"/>
      <w:bookmarkStart w:id="1213" w:name="_Toc302310831"/>
      <w:bookmarkStart w:id="1214" w:name="_Toc302305046"/>
      <w:bookmarkStart w:id="1215" w:name="_Toc302304887"/>
      <w:bookmarkStart w:id="1216" w:name="_Toc302930734"/>
      <w:bookmarkStart w:id="1217" w:name="_Toc302930418"/>
      <w:bookmarkStart w:id="1218" w:name="_Toc302915009"/>
      <w:bookmarkStart w:id="1219" w:name="_Toc302660610"/>
      <w:bookmarkStart w:id="1220" w:name="_Toc302310832"/>
      <w:bookmarkStart w:id="1221" w:name="_Toc302305047"/>
      <w:bookmarkStart w:id="1222" w:name="_Toc302304888"/>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r>
        <w:rPr>
          <w:rStyle w:val="BodyTextChar"/>
        </w:rPr>
        <w:t>The table</w:t>
      </w:r>
      <w:r w:rsidR="00157C67" w:rsidRPr="008631B0">
        <w:rPr>
          <w:rStyle w:val="BodyTextChar"/>
        </w:rPr>
        <w:t xml:space="preserve"> below map</w:t>
      </w:r>
      <w:r>
        <w:rPr>
          <w:rStyle w:val="BodyTextChar"/>
        </w:rPr>
        <w:t>s</w:t>
      </w:r>
      <w:r w:rsidR="00157C67" w:rsidRPr="008631B0">
        <w:rPr>
          <w:rStyle w:val="BodyTextChar"/>
        </w:rPr>
        <w:t xml:space="preserve"> categories between the different websites</w:t>
      </w:r>
      <w:r w:rsidR="000825CD">
        <w:rPr>
          <w:rStyle w:val="BodyTextChar"/>
        </w:rPr>
        <w:t>.</w:t>
      </w:r>
    </w:p>
    <w:tbl>
      <w:tblPr>
        <w:tblW w:w="9450"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ayout w:type="fixed"/>
        <w:tblLook w:val="04A0" w:firstRow="1" w:lastRow="0" w:firstColumn="1" w:lastColumn="0" w:noHBand="0" w:noVBand="1"/>
      </w:tblPr>
      <w:tblGrid>
        <w:gridCol w:w="1260"/>
        <w:gridCol w:w="840"/>
        <w:gridCol w:w="1050"/>
        <w:gridCol w:w="1050"/>
        <w:gridCol w:w="1050"/>
        <w:gridCol w:w="1050"/>
        <w:gridCol w:w="1050"/>
        <w:gridCol w:w="1050"/>
        <w:gridCol w:w="1050"/>
      </w:tblGrid>
      <w:tr w:rsidR="00ED2EF1" w:rsidRPr="00A75990" w:rsidTr="00ED2EF1">
        <w:trPr>
          <w:cantSplit/>
          <w:tblHeader/>
        </w:trPr>
        <w:tc>
          <w:tcPr>
            <w:tcW w:w="126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vAlign w:val="center"/>
          </w:tcPr>
          <w:p w:rsidR="002D7F20" w:rsidRPr="008F01DA" w:rsidRDefault="002D7F20">
            <w:pPr>
              <w:pStyle w:val="TableHeading"/>
              <w:rPr>
                <w:sz w:val="16"/>
                <w:szCs w:val="16"/>
              </w:rPr>
            </w:pPr>
            <w:r w:rsidRPr="008F01DA">
              <w:rPr>
                <w:sz w:val="16"/>
                <w:szCs w:val="16"/>
              </w:rPr>
              <w:t>TubeMogul</w:t>
            </w:r>
          </w:p>
        </w:tc>
        <w:tc>
          <w:tcPr>
            <w:tcW w:w="84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vAlign w:val="center"/>
          </w:tcPr>
          <w:p w:rsidR="002D7F20" w:rsidRPr="008F01DA" w:rsidRDefault="002D7F20">
            <w:pPr>
              <w:pStyle w:val="TableHeading"/>
              <w:rPr>
                <w:sz w:val="16"/>
                <w:szCs w:val="16"/>
              </w:rPr>
            </w:pPr>
            <w:r w:rsidRPr="008F01DA">
              <w:rPr>
                <w:sz w:val="16"/>
                <w:szCs w:val="16"/>
              </w:rPr>
              <w:t>Arts &amp; Animation</w:t>
            </w:r>
          </w:p>
        </w:tc>
        <w:tc>
          <w:tcPr>
            <w:tcW w:w="105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vAlign w:val="center"/>
          </w:tcPr>
          <w:p w:rsidR="002D7F20" w:rsidRPr="008F01DA" w:rsidRDefault="002D7F20">
            <w:pPr>
              <w:pStyle w:val="TableHeading"/>
              <w:rPr>
                <w:sz w:val="16"/>
                <w:szCs w:val="16"/>
              </w:rPr>
            </w:pPr>
            <w:r w:rsidRPr="008F01DA">
              <w:rPr>
                <w:sz w:val="16"/>
                <w:szCs w:val="16"/>
              </w:rPr>
              <w:t>Comedy</w:t>
            </w:r>
          </w:p>
        </w:tc>
        <w:tc>
          <w:tcPr>
            <w:tcW w:w="105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vAlign w:val="center"/>
          </w:tcPr>
          <w:p w:rsidR="002D7F20" w:rsidRPr="008F01DA" w:rsidRDefault="002D7F20">
            <w:pPr>
              <w:pStyle w:val="TableHeading"/>
              <w:rPr>
                <w:sz w:val="16"/>
                <w:szCs w:val="16"/>
              </w:rPr>
            </w:pPr>
            <w:r w:rsidRPr="008F01DA">
              <w:rPr>
                <w:sz w:val="16"/>
                <w:szCs w:val="16"/>
              </w:rPr>
              <w:t>Entertainment</w:t>
            </w:r>
          </w:p>
        </w:tc>
        <w:tc>
          <w:tcPr>
            <w:tcW w:w="105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vAlign w:val="center"/>
          </w:tcPr>
          <w:p w:rsidR="002D7F20" w:rsidRPr="008F01DA" w:rsidRDefault="002D7F20">
            <w:pPr>
              <w:pStyle w:val="TableHeading"/>
              <w:rPr>
                <w:sz w:val="16"/>
                <w:szCs w:val="16"/>
              </w:rPr>
            </w:pPr>
            <w:r w:rsidRPr="008F01DA">
              <w:rPr>
                <w:sz w:val="16"/>
                <w:szCs w:val="16"/>
              </w:rPr>
              <w:t>Music</w:t>
            </w:r>
          </w:p>
        </w:tc>
        <w:tc>
          <w:tcPr>
            <w:tcW w:w="105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vAlign w:val="center"/>
          </w:tcPr>
          <w:p w:rsidR="002D7F20" w:rsidRPr="008F01DA" w:rsidRDefault="002D7F20">
            <w:pPr>
              <w:pStyle w:val="TableHeading"/>
              <w:rPr>
                <w:sz w:val="16"/>
                <w:szCs w:val="16"/>
              </w:rPr>
            </w:pPr>
            <w:r w:rsidRPr="008F01DA">
              <w:rPr>
                <w:sz w:val="16"/>
                <w:szCs w:val="16"/>
              </w:rPr>
              <w:t>News &amp; Blogs</w:t>
            </w:r>
          </w:p>
        </w:tc>
        <w:tc>
          <w:tcPr>
            <w:tcW w:w="105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vAlign w:val="center"/>
          </w:tcPr>
          <w:p w:rsidR="002D7F20" w:rsidRPr="008F01DA" w:rsidRDefault="002D7F20">
            <w:pPr>
              <w:pStyle w:val="TableHeading"/>
              <w:rPr>
                <w:sz w:val="16"/>
                <w:szCs w:val="16"/>
              </w:rPr>
            </w:pPr>
            <w:r w:rsidRPr="008F01DA">
              <w:rPr>
                <w:sz w:val="16"/>
                <w:szCs w:val="16"/>
              </w:rPr>
              <w:t>Science &amp; Technology</w:t>
            </w:r>
          </w:p>
        </w:tc>
        <w:tc>
          <w:tcPr>
            <w:tcW w:w="105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vAlign w:val="center"/>
          </w:tcPr>
          <w:p w:rsidR="002D7F20" w:rsidRPr="008F01DA" w:rsidRDefault="002D7F20">
            <w:pPr>
              <w:pStyle w:val="TableHeading"/>
              <w:rPr>
                <w:sz w:val="16"/>
                <w:szCs w:val="16"/>
              </w:rPr>
            </w:pPr>
            <w:r w:rsidRPr="008F01DA">
              <w:rPr>
                <w:sz w:val="16"/>
                <w:szCs w:val="16"/>
              </w:rPr>
              <w:t>Sports</w:t>
            </w:r>
          </w:p>
        </w:tc>
        <w:tc>
          <w:tcPr>
            <w:tcW w:w="105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vAlign w:val="center"/>
          </w:tcPr>
          <w:p w:rsidR="002D7F20" w:rsidRPr="008F01DA" w:rsidRDefault="002D7F20">
            <w:pPr>
              <w:pStyle w:val="TableHeading"/>
              <w:rPr>
                <w:sz w:val="16"/>
                <w:szCs w:val="16"/>
              </w:rPr>
            </w:pPr>
            <w:r w:rsidRPr="008F01DA">
              <w:rPr>
                <w:sz w:val="16"/>
                <w:szCs w:val="16"/>
              </w:rPr>
              <w:t>Travel &amp; Places</w:t>
            </w:r>
          </w:p>
        </w:tc>
      </w:tr>
      <w:tr w:rsidR="0005363A" w:rsidRPr="00A75990" w:rsidTr="008F01DA">
        <w:tc>
          <w:tcPr>
            <w:tcW w:w="1260" w:type="dxa"/>
            <w:tcBorders>
              <w:top w:val="single" w:sz="4" w:space="0" w:color="C5C5C5"/>
              <w:bottom w:val="single" w:sz="4" w:space="0" w:color="C5C5C5"/>
            </w:tcBorders>
            <w:vAlign w:val="center"/>
          </w:tcPr>
          <w:p w:rsidR="000D7B9D" w:rsidRPr="008F01DA" w:rsidRDefault="000D7B9D">
            <w:pPr>
              <w:pStyle w:val="TableBodyText"/>
              <w:rPr>
                <w:sz w:val="16"/>
                <w:szCs w:val="16"/>
              </w:rPr>
            </w:pPr>
            <w:r w:rsidRPr="008F01DA">
              <w:rPr>
                <w:sz w:val="16"/>
                <w:szCs w:val="16"/>
              </w:rPr>
              <w:t>5min</w:t>
            </w:r>
          </w:p>
        </w:tc>
        <w:tc>
          <w:tcPr>
            <w:tcW w:w="840" w:type="dxa"/>
            <w:tcBorders>
              <w:top w:val="single" w:sz="4" w:space="0" w:color="C5C5C5"/>
              <w:bottom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Arts/Others</w:t>
            </w:r>
          </w:p>
        </w:tc>
        <w:tc>
          <w:tcPr>
            <w:tcW w:w="1050" w:type="dxa"/>
            <w:tcBorders>
              <w:top w:val="single" w:sz="4" w:space="0" w:color="C5C5C5"/>
              <w:bottom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People/Others</w:t>
            </w:r>
          </w:p>
        </w:tc>
        <w:tc>
          <w:tcPr>
            <w:tcW w:w="1050" w:type="dxa"/>
            <w:tcBorders>
              <w:top w:val="single" w:sz="4" w:space="0" w:color="C5C5C5"/>
              <w:bottom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Home/Entertaining</w:t>
            </w:r>
          </w:p>
        </w:tc>
        <w:tc>
          <w:tcPr>
            <w:tcW w:w="1050" w:type="dxa"/>
            <w:tcBorders>
              <w:top w:val="single" w:sz="4" w:space="0" w:color="C5C5C5"/>
              <w:bottom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Music/Others</w:t>
            </w:r>
          </w:p>
        </w:tc>
        <w:tc>
          <w:tcPr>
            <w:tcW w:w="1050" w:type="dxa"/>
            <w:tcBorders>
              <w:top w:val="single" w:sz="4" w:space="0" w:color="C5C5C5"/>
              <w:bottom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Business/Others</w:t>
            </w:r>
          </w:p>
        </w:tc>
        <w:tc>
          <w:tcPr>
            <w:tcW w:w="1050" w:type="dxa"/>
            <w:tcBorders>
              <w:top w:val="single" w:sz="4" w:space="0" w:color="C5C5C5"/>
              <w:bottom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Tech/Others</w:t>
            </w:r>
          </w:p>
        </w:tc>
        <w:tc>
          <w:tcPr>
            <w:tcW w:w="1050" w:type="dxa"/>
            <w:tcBorders>
              <w:top w:val="single" w:sz="4" w:space="0" w:color="C5C5C5"/>
              <w:bottom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Sports/Others</w:t>
            </w:r>
          </w:p>
        </w:tc>
        <w:tc>
          <w:tcPr>
            <w:tcW w:w="1050" w:type="dxa"/>
            <w:tcBorders>
              <w:top w:val="single" w:sz="4" w:space="0" w:color="C5C5C5"/>
              <w:bottom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Wheels/Others</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Blip.tv</w:t>
            </w:r>
          </w:p>
        </w:tc>
        <w:tc>
          <w:tcPr>
            <w:tcW w:w="840" w:type="dxa"/>
            <w:tcBorders>
              <w:top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Art</w:t>
            </w:r>
          </w:p>
        </w:tc>
        <w:tc>
          <w:tcPr>
            <w:tcW w:w="1050" w:type="dxa"/>
            <w:tcBorders>
              <w:top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Comedy</w:t>
            </w:r>
          </w:p>
        </w:tc>
        <w:tc>
          <w:tcPr>
            <w:tcW w:w="1050" w:type="dxa"/>
            <w:tcBorders>
              <w:top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Movies and Television</w:t>
            </w:r>
          </w:p>
        </w:tc>
        <w:tc>
          <w:tcPr>
            <w:tcW w:w="1050" w:type="dxa"/>
            <w:tcBorders>
              <w:top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Music and Entertainment</w:t>
            </w:r>
          </w:p>
        </w:tc>
        <w:tc>
          <w:tcPr>
            <w:tcW w:w="1050" w:type="dxa"/>
            <w:tcBorders>
              <w:top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The Mainstream Media</w:t>
            </w:r>
          </w:p>
        </w:tc>
        <w:tc>
          <w:tcPr>
            <w:tcW w:w="1050" w:type="dxa"/>
            <w:tcBorders>
              <w:top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Technology</w:t>
            </w:r>
          </w:p>
        </w:tc>
        <w:tc>
          <w:tcPr>
            <w:tcW w:w="1050" w:type="dxa"/>
            <w:tcBorders>
              <w:top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Sports</w:t>
            </w:r>
          </w:p>
        </w:tc>
        <w:tc>
          <w:tcPr>
            <w:tcW w:w="1050" w:type="dxa"/>
            <w:tcBorders>
              <w:top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Travel</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Break</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Animation</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Funny Videos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News Videos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 Videos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DailyMotion</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Arts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Funny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Film &amp; TV</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News &amp; Politics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Science &amp; Technology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 &amp; Extreme</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Travel</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eBaums World</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Arts Animation</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Comedy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News Blogs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Science Tech</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Travel Places</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Graspr</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Arts &amp; Crafts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Other</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Other</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Other</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Computers &amp; Internet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 &amp; Recreation</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Travel</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GrindTV</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Howcast</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Animation Techniques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Humor &amp; Comedy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General Performing Arts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Making Music Videos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Politics &amp; Citizenship</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General Technology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General Sports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General Travel</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i2TV</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Arts, Film, Animation</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Comedy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News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Technology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 &amp; Games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Travel &amp; Places</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Metacafe</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Art &amp; Animation</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Comedy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 &amp; Dance</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News &amp; Events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Science &amp; Tech</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Travel &amp; Outdoors</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MSN Video</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Movies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Movies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TV</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News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Web</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Events</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MySpace</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Animation/CGI</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Comedy and Humor</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News and Politics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Science and Technology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Travel and Vacations</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Sclipo</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Arts / Design</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Other</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Other</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Other</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Science / Technology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Hobby / Games</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StreetFire</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StupidVideos</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Just Plain Stupid: Laugh Out Loud</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Just Plain Stupid: Laugh Out Loud</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Just Plain Stupid: Laugh Out Loud</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Just Plain Stupid: Laugh Out Loud</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Just Plain Stupid: Office/Workplace</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Just Plain Stupid: Laugh Out Loud</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 Other</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Just Plain Stupid: Laugh Out Loud</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Veoh</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Animation</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Comedy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News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Tech &amp; Gaming</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Travel &amp; Culture</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VideoJug</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Creative &amp; Culture</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Humour &amp; Bizarre</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Current Affairs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Technology &amp; Cars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 &amp; Outdoors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Travel</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Yahoo</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Art &amp; Animation</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Funny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News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Technology &amp; Products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 &amp; Games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Travel</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YouTube</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Film &amp; Animation</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Comedy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News &amp; Politics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Science &amp; Technology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Travel &amp; Events</w:t>
            </w:r>
          </w:p>
        </w:tc>
      </w:tr>
    </w:tbl>
    <w:p w:rsidR="005A3100" w:rsidRDefault="005A3100" w:rsidP="008F01DA">
      <w:pPr>
        <w:pStyle w:val="Heading3"/>
      </w:pPr>
      <w:bookmarkStart w:id="1223" w:name="_Toc302930735"/>
      <w:bookmarkStart w:id="1224" w:name="_Toc302930419"/>
      <w:bookmarkStart w:id="1225" w:name="_Toc302915010"/>
      <w:bookmarkStart w:id="1226" w:name="_Toc302660611"/>
      <w:bookmarkStart w:id="1227" w:name="_Toc302310833"/>
      <w:bookmarkStart w:id="1228" w:name="_Toc302305048"/>
      <w:bookmarkStart w:id="1229" w:name="_Toc302304889"/>
      <w:bookmarkStart w:id="1230" w:name="_Flexible_Feed_Format"/>
      <w:bookmarkStart w:id="1231" w:name="_Toc313796696"/>
      <w:bookmarkStart w:id="1232" w:name="_Toc320796924"/>
      <w:bookmarkEnd w:id="1223"/>
      <w:bookmarkEnd w:id="1224"/>
      <w:bookmarkEnd w:id="1225"/>
      <w:bookmarkEnd w:id="1226"/>
      <w:bookmarkEnd w:id="1227"/>
      <w:bookmarkEnd w:id="1228"/>
      <w:bookmarkEnd w:id="1229"/>
      <w:bookmarkEnd w:id="1230"/>
      <w:r>
        <w:t>Flexible Feed Format</w:t>
      </w:r>
      <w:bookmarkEnd w:id="1231"/>
      <w:bookmarkEnd w:id="1232"/>
    </w:p>
    <w:p w:rsidR="00FC3B94" w:rsidRDefault="00FC3B94" w:rsidP="00FC3B94">
      <w:r>
        <w:t xml:space="preserve">Developers may to create custom syndication feeds. You can customize syndication feeds by creating an XSLT. </w:t>
      </w:r>
    </w:p>
    <w:p w:rsidR="00FC3B94" w:rsidRDefault="00FC3B94" w:rsidP="00FC3B94">
      <w:r>
        <w:t>Flexible feed format allows for greater flexibility for creating syndication feeds. You can transform your feed into any format programmatically and include additional data such as custom data fields, system data fields, and other fields. For example, you may want to re-format a standard MRSS field, to move a media item’s description place, or, for example, add the entry duration.</w:t>
      </w:r>
    </w:p>
    <w:p w:rsidR="00FC3B94" w:rsidRDefault="00FC3B94" w:rsidP="00FC3B94">
      <w:r>
        <w:t>Flexible feed format allows you to determine what content goes into the feed field and the location of the field. You can change the structure and the content of the feed.</w:t>
      </w:r>
    </w:p>
    <w:p w:rsidR="00FC3B94" w:rsidRPr="00A55F2C" w:rsidRDefault="00FC3B94" w:rsidP="00007A13"/>
    <w:p w:rsidR="005339B6" w:rsidRDefault="005339B6" w:rsidP="005127A9">
      <w:pPr>
        <w:shd w:val="clear" w:color="auto" w:fill="FFFFFF"/>
        <w:rPr>
          <w:color w:val="08215C"/>
          <w:spacing w:val="40"/>
          <w:sz w:val="32"/>
        </w:rPr>
      </w:pPr>
      <w:r>
        <w:br w:type="page"/>
      </w:r>
    </w:p>
    <w:p w:rsidR="00253EFB" w:rsidRPr="00FD26C0" w:rsidRDefault="00253EFB" w:rsidP="00253EFB">
      <w:pPr>
        <w:pStyle w:val="SuperHeading"/>
      </w:pPr>
      <w:r w:rsidRPr="00FD26C0">
        <w:t xml:space="preserve">Chapter </w:t>
      </w:r>
      <w:r w:rsidR="009950C3">
        <w:fldChar w:fldCharType="begin"/>
      </w:r>
      <w:r w:rsidR="009950C3">
        <w:instrText>SEQ "CHAPTER"  \N \* MERGEFORMAT</w:instrText>
      </w:r>
      <w:r w:rsidR="009950C3">
        <w:fldChar w:fldCharType="separate"/>
      </w:r>
      <w:r w:rsidR="005A4EFF">
        <w:rPr>
          <w:noProof/>
        </w:rPr>
        <w:t>15</w:t>
      </w:r>
      <w:r w:rsidR="009950C3">
        <w:rPr>
          <w:noProof/>
        </w:rPr>
        <w:fldChar w:fldCharType="end"/>
      </w:r>
    </w:p>
    <w:p w:rsidR="00253EFB" w:rsidRDefault="00253EFB" w:rsidP="005127A9">
      <w:pPr>
        <w:pStyle w:val="Heading1"/>
      </w:pPr>
      <w:bookmarkStart w:id="1233" w:name="_Advertising"/>
      <w:bookmarkStart w:id="1234" w:name="_Advertising_and_Ad"/>
      <w:bookmarkEnd w:id="1233"/>
      <w:bookmarkEnd w:id="1234"/>
      <w:r>
        <w:t>Advertising</w:t>
      </w:r>
      <w:r w:rsidR="003023CA">
        <w:t xml:space="preserve"> and Ad Networks</w:t>
      </w:r>
      <w:r>
        <w:t xml:space="preserve"> </w:t>
      </w:r>
    </w:p>
    <w:p w:rsidR="00253EFB" w:rsidRDefault="00253EFB">
      <w:r>
        <w:fldChar w:fldCharType="begin"/>
      </w:r>
      <w:r>
        <w:instrText xml:space="preserve"> TC "</w:instrText>
      </w:r>
      <w:r w:rsidR="009950C3">
        <w:fldChar w:fldCharType="begin"/>
      </w:r>
      <w:r w:rsidR="009950C3">
        <w:instrText xml:space="preserve"> STYLEREF  Super</w:instrText>
      </w:r>
      <w:r w:rsidR="009950C3">
        <w:instrText xml:space="preserve">Heading  \* MERGEFORMAT </w:instrText>
      </w:r>
      <w:r w:rsidR="009950C3">
        <w:fldChar w:fldCharType="separate"/>
      </w:r>
      <w:bookmarkStart w:id="1235" w:name="_Toc306628645"/>
      <w:bookmarkStart w:id="1236" w:name="_Toc313796698"/>
      <w:bookmarkStart w:id="1237" w:name="_Toc320796925"/>
      <w:r w:rsidR="005A4EFF" w:rsidRPr="005A4EFF">
        <w:rPr>
          <w:noProof/>
          <w:lang w:val="en-GB"/>
        </w:rPr>
        <w:instrText>Chapter 15</w:instrText>
      </w:r>
      <w:r w:rsidR="009950C3">
        <w:rPr>
          <w:noProof/>
          <w:lang w:val="en-GB"/>
        </w:rPr>
        <w:fldChar w:fldCharType="end"/>
      </w:r>
      <w:r>
        <w:rPr>
          <w:lang w:val="en-GB"/>
        </w:rPr>
        <w:instrText xml:space="preserve"> </w:instrText>
      </w:r>
      <w:r>
        <w:rPr>
          <w:lang w:val="en-GB"/>
        </w:rPr>
        <w:fldChar w:fldCharType="begin"/>
      </w:r>
      <w:r>
        <w:rPr>
          <w:lang w:val="en-GB"/>
        </w:rPr>
        <w:instrText xml:space="preserve"> STYLEREF  "Heading 1" </w:instrText>
      </w:r>
      <w:r>
        <w:rPr>
          <w:lang w:val="en-GB"/>
        </w:rPr>
        <w:fldChar w:fldCharType="separate"/>
      </w:r>
      <w:r w:rsidR="005A4EFF">
        <w:rPr>
          <w:noProof/>
          <w:lang w:val="en-GB"/>
        </w:rPr>
        <w:instrText>Advertising and Ad Networks</w:instrText>
      </w:r>
      <w:bookmarkEnd w:id="1235"/>
      <w:bookmarkEnd w:id="1236"/>
      <w:bookmarkEnd w:id="1237"/>
      <w:r>
        <w:rPr>
          <w:lang w:val="en-GB"/>
        </w:rPr>
        <w:fldChar w:fldCharType="end"/>
      </w:r>
      <w:r>
        <w:instrText xml:space="preserve">" \f C \l "1" </w:instrText>
      </w:r>
      <w:r>
        <w:fldChar w:fldCharType="end"/>
      </w:r>
      <w:r>
        <w:t xml:space="preserve">This section </w:t>
      </w:r>
      <w:r w:rsidR="008B3483">
        <w:t xml:space="preserve">contains </w:t>
      </w:r>
      <w:r>
        <w:t>the following topics:</w:t>
      </w:r>
    </w:p>
    <w:p w:rsidR="008B3483" w:rsidRDefault="009950C3" w:rsidP="00F53261">
      <w:pPr>
        <w:pStyle w:val="ListBullet"/>
      </w:pPr>
      <w:hyperlink w:anchor="_Overview_of_Advertising" w:history="1">
        <w:r w:rsidR="008B3483" w:rsidRPr="008B3483">
          <w:rPr>
            <w:rStyle w:val="Hyperlink"/>
            <w:rFonts w:cs="Arial"/>
          </w:rPr>
          <w:t>Overview of Advertising with Kaltura</w:t>
        </w:r>
      </w:hyperlink>
    </w:p>
    <w:p w:rsidR="00C16A2A" w:rsidRDefault="009950C3" w:rsidP="00F53261">
      <w:pPr>
        <w:pStyle w:val="ListBullet"/>
      </w:pPr>
      <w:hyperlink w:anchor="_Connecting_with_an" w:history="1">
        <w:r w:rsidR="00C16A2A" w:rsidRPr="00C16A2A">
          <w:rPr>
            <w:rStyle w:val="Hyperlink"/>
            <w:rFonts w:cs="Arial"/>
          </w:rPr>
          <w:t>Connecting with an Ad Server</w:t>
        </w:r>
      </w:hyperlink>
    </w:p>
    <w:p w:rsidR="00C16A2A" w:rsidRDefault="009950C3" w:rsidP="00F53261">
      <w:pPr>
        <w:pStyle w:val="ListBullet"/>
      </w:pPr>
      <w:hyperlink w:anchor="_Creating_Kaltura_Video" w:history="1">
        <w:r w:rsidR="00C16A2A" w:rsidRPr="00C16A2A">
          <w:rPr>
            <w:rStyle w:val="Hyperlink"/>
            <w:rFonts w:cs="Arial"/>
          </w:rPr>
          <w:t>Creating Kaltura Video Ads</w:t>
        </w:r>
      </w:hyperlink>
    </w:p>
    <w:p w:rsidR="00F07386" w:rsidRDefault="009950C3" w:rsidP="00F53261">
      <w:pPr>
        <w:pStyle w:val="ListBullet"/>
      </w:pPr>
      <w:hyperlink w:anchor="_Adding_the_VAST" w:history="1">
        <w:r w:rsidR="00C16A2A" w:rsidRPr="00C16A2A">
          <w:rPr>
            <w:rStyle w:val="Hyperlink"/>
            <w:rFonts w:cs="Arial"/>
          </w:rPr>
          <w:t>Adding the VAST Ad Server</w:t>
        </w:r>
      </w:hyperlink>
    </w:p>
    <w:p w:rsidR="008B3483" w:rsidRDefault="009950C3" w:rsidP="00F53261">
      <w:pPr>
        <w:pStyle w:val="ListBullet"/>
      </w:pPr>
      <w:hyperlink w:anchor="_Configuring_VAST_Ads" w:history="1">
        <w:r w:rsidR="00C16A2A" w:rsidRPr="00C16A2A">
          <w:rPr>
            <w:rStyle w:val="Hyperlink"/>
            <w:rFonts w:cs="Arial"/>
          </w:rPr>
          <w:t>Configuring VAST Ads</w:t>
        </w:r>
      </w:hyperlink>
    </w:p>
    <w:p w:rsidR="00F53261" w:rsidRDefault="009950C3" w:rsidP="00F53261">
      <w:pPr>
        <w:pStyle w:val="ListBullet"/>
      </w:pPr>
      <w:hyperlink w:anchor="_Creating_Bumper_Ads" w:history="1">
        <w:r w:rsidR="00F53261" w:rsidRPr="00F53261">
          <w:rPr>
            <w:rStyle w:val="Hyperlink"/>
            <w:rFonts w:cs="Arial"/>
          </w:rPr>
          <w:t>Creating Bumper Ads</w:t>
        </w:r>
      </w:hyperlink>
    </w:p>
    <w:p w:rsidR="00F53261" w:rsidRDefault="009950C3" w:rsidP="00F53261">
      <w:pPr>
        <w:pStyle w:val="ListBullet"/>
      </w:pPr>
      <w:hyperlink w:anchor="_Configuring_Third_Party" w:history="1">
        <w:r w:rsidR="00F53261" w:rsidRPr="00F53261">
          <w:rPr>
            <w:rStyle w:val="Hyperlink"/>
            <w:rFonts w:cs="Arial"/>
          </w:rPr>
          <w:t>Configuring Third Party Ad Plugins</w:t>
        </w:r>
      </w:hyperlink>
    </w:p>
    <w:p w:rsidR="00F53261" w:rsidRDefault="009950C3" w:rsidP="00F53261">
      <w:pPr>
        <w:pStyle w:val="ListBullet"/>
      </w:pPr>
      <w:hyperlink w:anchor="_Configuring_Companion_Ads" w:history="1">
        <w:r w:rsidR="00F53261" w:rsidRPr="00F53261">
          <w:rPr>
            <w:rStyle w:val="Hyperlink"/>
            <w:rFonts w:cs="Arial"/>
          </w:rPr>
          <w:t>Configuring Companion Ads</w:t>
        </w:r>
      </w:hyperlink>
    </w:p>
    <w:p w:rsidR="00E52AAC" w:rsidRDefault="0080423F" w:rsidP="008F01DA">
      <w:pPr>
        <w:pStyle w:val="Heading2"/>
      </w:pPr>
      <w:bookmarkStart w:id="1238" w:name="_Overview_of_Advertising"/>
      <w:bookmarkStart w:id="1239" w:name="_Toc313796699"/>
      <w:bookmarkStart w:id="1240" w:name="_Toc320796926"/>
      <w:bookmarkEnd w:id="1238"/>
      <w:r>
        <w:t xml:space="preserve">Overview of Advertising </w:t>
      </w:r>
      <w:r w:rsidRPr="00123DCF">
        <w:rPr>
          <w:rStyle w:val="Heading2Char"/>
        </w:rPr>
        <w:t>w</w:t>
      </w:r>
      <w:r>
        <w:t>ith Kaltura</w:t>
      </w:r>
      <w:bookmarkEnd w:id="1239"/>
      <w:bookmarkEnd w:id="1240"/>
    </w:p>
    <w:p w:rsidR="003023CA" w:rsidRDefault="003023CA">
      <w:r>
        <w:t>Kaltura’s monetization features contain a comprehensive set of advertising tools, pay-per–view, subscription models, and built-in reports that let you optimize your strategy based on viewer behavior.</w:t>
      </w:r>
    </w:p>
    <w:p w:rsidR="003023CA" w:rsidRDefault="003023CA">
      <w:r>
        <w:t xml:space="preserve">You can target viewers with ads on live videos or VOD, and across multiple devices such </w:t>
      </w:r>
      <w:r w:rsidR="003041AF">
        <w:t>as mobile, PC and set-top-box. </w:t>
      </w:r>
      <w:r>
        <w:t>With support for a wide range of video ad formats (including all major IAB standards), and integrated plugins for video ad networks, such as Google DoubleClick DART, FreeWheel, Ad Tech, Eye Wonder, AdapTV, Tremor</w:t>
      </w:r>
      <w:r w:rsidR="003041AF">
        <w:t xml:space="preserve"> Video and others, managing you can  optimize your monetization</w:t>
      </w:r>
      <w:r>
        <w:t>.</w:t>
      </w:r>
    </w:p>
    <w:p w:rsidR="0080423F" w:rsidRDefault="0080423F">
      <w:r>
        <w:t>The K</w:t>
      </w:r>
      <w:r w:rsidR="00B850D4">
        <w:t xml:space="preserve">altura Player </w:t>
      </w:r>
      <w:r>
        <w:t>supports pre-rolls, mid-roll post-rolls, Flash companion ads and HTML companion ads. The K</w:t>
      </w:r>
      <w:r w:rsidR="00B850D4">
        <w:t>altura Player</w:t>
      </w:r>
      <w:r>
        <w:t xml:space="preserve"> is VAST-compliant, supports custom SWFs, bumper videos, and has plugins for AdapTV, Tremor, and Eyewonder. </w:t>
      </w:r>
    </w:p>
    <w:p w:rsidR="003023CA" w:rsidRPr="00E54D7D" w:rsidRDefault="003023CA" w:rsidP="008F01DA">
      <w:pPr>
        <w:pStyle w:val="Heading3"/>
        <w:rPr>
          <w:szCs w:val="24"/>
        </w:rPr>
      </w:pPr>
      <w:bookmarkStart w:id="1241" w:name="_Toc313796700"/>
      <w:bookmarkStart w:id="1242" w:name="_Toc320796927"/>
      <w:r w:rsidRPr="00E54D7D">
        <w:t>Player Branding</w:t>
      </w:r>
      <w:bookmarkEnd w:id="1241"/>
      <w:bookmarkEnd w:id="1242"/>
    </w:p>
    <w:p w:rsidR="003023CA" w:rsidRDefault="003023CA">
      <w:r>
        <w:t>Players can be designed a</w:t>
      </w:r>
      <w:r w:rsidR="00985631">
        <w:t xml:space="preserve">nd skinned to match any brand and </w:t>
      </w:r>
      <w:r>
        <w:t>use</w:t>
      </w:r>
      <w:r w:rsidR="00985631">
        <w:t>d</w:t>
      </w:r>
      <w:r>
        <w:t xml:space="preserve"> for your own brand or for advertisers on your site.</w:t>
      </w:r>
      <w:r w:rsidR="0080423F">
        <w:t xml:space="preserve"> See </w:t>
      </w:r>
      <w:hyperlink w:anchor="_Configure_the_Player_1" w:history="1">
        <w:r w:rsidR="0080423F" w:rsidRPr="0080423F">
          <w:rPr>
            <w:rStyle w:val="Hyperlink"/>
          </w:rPr>
          <w:t>Configure the Player Features</w:t>
        </w:r>
      </w:hyperlink>
      <w:r w:rsidR="0080423F">
        <w:t>.</w:t>
      </w:r>
    </w:p>
    <w:p w:rsidR="00253EFB" w:rsidRPr="00BE1C5D" w:rsidRDefault="00253EFB" w:rsidP="008F01DA">
      <w:pPr>
        <w:pStyle w:val="Heading2"/>
      </w:pPr>
      <w:bookmarkStart w:id="1243" w:name="_Connecting_with_an"/>
      <w:bookmarkStart w:id="1244" w:name="_Toc306628646"/>
      <w:bookmarkStart w:id="1245" w:name="_Toc313796701"/>
      <w:bookmarkStart w:id="1246" w:name="_Toc320796928"/>
      <w:bookmarkEnd w:id="1243"/>
      <w:r w:rsidRPr="00374F70">
        <w:t>Connecting with an</w:t>
      </w:r>
      <w:r>
        <w:t xml:space="preserve"> Ad Server</w:t>
      </w:r>
      <w:bookmarkEnd w:id="1244"/>
      <w:bookmarkEnd w:id="1245"/>
      <w:bookmarkEnd w:id="1246"/>
    </w:p>
    <w:p w:rsidR="001A55A2" w:rsidRPr="001A55A2" w:rsidRDefault="001A55A2">
      <w:r w:rsidRPr="001A55A2">
        <w:t xml:space="preserve">Integrating your Ad Server with </w:t>
      </w:r>
      <w:r>
        <w:t xml:space="preserve">the KMC </w:t>
      </w:r>
      <w:r w:rsidRPr="001A55A2">
        <w:t xml:space="preserve">is a one-time activity performed when you initially set </w:t>
      </w:r>
      <w:r>
        <w:t>up video advertising</w:t>
      </w:r>
      <w:r w:rsidRPr="001A55A2">
        <w:t>.</w:t>
      </w:r>
      <w:r w:rsidR="00660FA6">
        <w:t xml:space="preserve"> The ad server has to be VAST compliant or available as a Kaltura </w:t>
      </w:r>
      <w:r w:rsidR="007702A4">
        <w:t xml:space="preserve">plugin. </w:t>
      </w:r>
      <w:r w:rsidR="00660FA6">
        <w:t>You may also create a custom swf for the Kaltura Player to support.</w:t>
      </w:r>
    </w:p>
    <w:p w:rsidR="001A55A2" w:rsidRDefault="001A55A2">
      <w:r w:rsidRPr="001A55A2">
        <w:t xml:space="preserve">After you have selected an ad server and set up an account with that ad server, you integrate the ad server with </w:t>
      </w:r>
      <w:r>
        <w:t xml:space="preserve">the KMC </w:t>
      </w:r>
      <w:r w:rsidRPr="001A55A2">
        <w:t>by establishing a connection between that ad server and</w:t>
      </w:r>
      <w:r>
        <w:t xml:space="preserve"> KMC</w:t>
      </w:r>
      <w:r w:rsidRPr="001A55A2">
        <w:t xml:space="preserve">. Once the connection is established, all ad requests generated by the </w:t>
      </w:r>
      <w:r>
        <w:t>Kaltura Dynamic P</w:t>
      </w:r>
      <w:r w:rsidRPr="001A55A2">
        <w:t xml:space="preserve">layer are in a format which the ad server expects, allowing seamless communication between the </w:t>
      </w:r>
      <w:r>
        <w:t>K</w:t>
      </w:r>
      <w:r w:rsidR="00B850D4">
        <w:t>altura Player</w:t>
      </w:r>
      <w:r>
        <w:t xml:space="preserve"> </w:t>
      </w:r>
      <w:r w:rsidRPr="001A55A2">
        <w:t>and the ad server.</w:t>
      </w:r>
    </w:p>
    <w:p w:rsidR="00253EFB" w:rsidRDefault="00E52AAC">
      <w:r w:rsidRPr="008631B0">
        <w:rPr>
          <w:rStyle w:val="apple-style-span"/>
        </w:rPr>
        <w:t>The Digital Video Ad Serving Template (VAST) is an industry standard for the</w:t>
      </w:r>
      <w:r w:rsidRPr="00E52AAC">
        <w:rPr>
          <w:rStyle w:val="apple-style-span"/>
        </w:rPr>
        <w:t xml:space="preserve"> XML response from an ad serve</w:t>
      </w:r>
      <w:r>
        <w:rPr>
          <w:rStyle w:val="apple-style-span"/>
        </w:rPr>
        <w:t>r</w:t>
      </w:r>
      <w:r w:rsidRPr="008631B0">
        <w:rPr>
          <w:rStyle w:val="apple-style-span"/>
        </w:rPr>
        <w:t>.</w:t>
      </w:r>
      <w:r w:rsidR="00A4550C">
        <w:rPr>
          <w:rStyle w:val="apple-style-span"/>
        </w:rPr>
        <w:t xml:space="preserve"> </w:t>
      </w:r>
      <w:r w:rsidR="00253EFB" w:rsidRPr="00BE1C5D">
        <w:t xml:space="preserve">Most of the leading </w:t>
      </w:r>
      <w:r w:rsidR="00253EFB">
        <w:t xml:space="preserve">Ad Servers and Ad Networks are </w:t>
      </w:r>
      <w:r w:rsidR="00253EFB" w:rsidRPr="00BE1C5D">
        <w:t>VAST compliant,</w:t>
      </w:r>
      <w:r w:rsidR="00253EFB">
        <w:t xml:space="preserve"> and support</w:t>
      </w:r>
      <w:r w:rsidR="00253EFB" w:rsidRPr="00BE1C5D">
        <w:t xml:space="preserve"> </w:t>
      </w:r>
      <w:r w:rsidR="00253EFB" w:rsidRPr="00A32929">
        <w:t>IAB standard (VAST</w:t>
      </w:r>
      <w:r w:rsidR="00253EFB" w:rsidRPr="00BE1C5D">
        <w:rPr>
          <w:szCs w:val="24"/>
        </w:rPr>
        <w:t xml:space="preserve"> 1.0 / VAST 2.0)</w:t>
      </w:r>
      <w:r w:rsidR="00253EFB" w:rsidRPr="00BE1C5D">
        <w:t>.</w:t>
      </w:r>
      <w:r w:rsidR="003023CA">
        <w:t xml:space="preserve"> </w:t>
      </w:r>
    </w:p>
    <w:p w:rsidR="00253EFB" w:rsidRDefault="00253EFB">
      <w:r>
        <w:t>Popular ad servers include DoubleClick, Dart For P</w:t>
      </w:r>
      <w:r w:rsidRPr="00BE1C5D">
        <w:t>ublisher (DFP), Microsoft Atlas, OpenX, ScanScout.  To see the full list of servers and networks that comply with VAST, refer to the IAB website:</w:t>
      </w:r>
      <w:r>
        <w:t xml:space="preserve"> </w:t>
      </w:r>
    </w:p>
    <w:p w:rsidR="00E52AAC" w:rsidRPr="00123DCF" w:rsidRDefault="009950C3">
      <w:pPr>
        <w:rPr>
          <w:rStyle w:val="Hyperlink"/>
        </w:rPr>
      </w:pPr>
      <w:hyperlink r:id="rId195" w:history="1">
        <w:r w:rsidR="00253EFB" w:rsidRPr="00123DCF">
          <w:rPr>
            <w:rStyle w:val="Hyperlink"/>
          </w:rPr>
          <w:t>http://www.iab.net/iab_products_and_industry_services/508676/compliance/679253</w:t>
        </w:r>
      </w:hyperlink>
    </w:p>
    <w:p w:rsidR="00CF3078" w:rsidRDefault="00253EFB">
      <w:r>
        <w:t>In general, ads, tracking, scheduling, and other parameters, are configured on the ad server side. With VAST, other parameters need to be configured through the KMC or K</w:t>
      </w:r>
      <w:r w:rsidR="00B850D4">
        <w:t>altura Player</w:t>
      </w:r>
      <w:r>
        <w:t xml:space="preserve">. Ad parameters are configured through the Studio tab in the KMC.  </w:t>
      </w:r>
      <w:bookmarkStart w:id="1247" w:name="_Toc306628647"/>
    </w:p>
    <w:p w:rsidR="00253EFB" w:rsidRDefault="00A727ED" w:rsidP="008F01DA">
      <w:pPr>
        <w:pStyle w:val="Heading3"/>
      </w:pPr>
      <w:bookmarkStart w:id="1248" w:name="_Toc313796702"/>
      <w:bookmarkStart w:id="1249" w:name="_Toc320796929"/>
      <w:r>
        <w:t xml:space="preserve">Kaltura </w:t>
      </w:r>
      <w:r w:rsidRPr="00F07386">
        <w:t>Player</w:t>
      </w:r>
      <w:r w:rsidR="00253EFB" w:rsidRPr="007E19A0">
        <w:t xml:space="preserve"> and</w:t>
      </w:r>
      <w:r w:rsidR="00253EFB">
        <w:t xml:space="preserve"> Ad</w:t>
      </w:r>
      <w:r w:rsidR="00253EFB" w:rsidRPr="007E19A0">
        <w:t xml:space="preserve"> </w:t>
      </w:r>
      <w:r w:rsidR="00253EFB">
        <w:t>Plugins</w:t>
      </w:r>
      <w:bookmarkEnd w:id="1247"/>
      <w:bookmarkEnd w:id="1248"/>
      <w:bookmarkEnd w:id="1249"/>
      <w:r w:rsidR="00253EFB">
        <w:t xml:space="preserve"> </w:t>
      </w:r>
    </w:p>
    <w:p w:rsidR="00253EFB" w:rsidRDefault="00253EFB" w:rsidP="008F01DA">
      <w:r w:rsidRPr="007E19A0">
        <w:t xml:space="preserve">Kaltura partners have the ability to create a custom .swf file to stream ads from their own ad server to the </w:t>
      </w:r>
      <w:r w:rsidR="00A727ED">
        <w:t>K</w:t>
      </w:r>
      <w:r w:rsidR="004C435E">
        <w:t>altura Player</w:t>
      </w:r>
      <w:r w:rsidRPr="007E19A0">
        <w:t>. The.swf file acts as an ad plugin. The configured key-value pairs must be defined to play the relevant ads.</w:t>
      </w:r>
    </w:p>
    <w:p w:rsidR="00660FA6" w:rsidRDefault="00660FA6">
      <w:r>
        <w:t xml:space="preserve">You have to subscribe to an ad server and configure the ads on the ad server side. </w:t>
      </w:r>
    </w:p>
    <w:p w:rsidR="00253EFB" w:rsidRDefault="00253EFB" w:rsidP="008F01DA">
      <w:pPr>
        <w:pStyle w:val="Heading3"/>
      </w:pPr>
      <w:bookmarkStart w:id="1250" w:name="_Toc306628650"/>
      <w:bookmarkStart w:id="1251" w:name="_Toc313796703"/>
      <w:bookmarkStart w:id="1252" w:name="_Toc320796930"/>
      <w:r w:rsidRPr="00F07386">
        <w:t>Supported</w:t>
      </w:r>
      <w:r>
        <w:t xml:space="preserve"> Ad Servers</w:t>
      </w:r>
      <w:bookmarkEnd w:id="1250"/>
      <w:bookmarkEnd w:id="1251"/>
      <w:bookmarkEnd w:id="1252"/>
    </w:p>
    <w:p w:rsidR="00265939" w:rsidRPr="00265939" w:rsidRDefault="00265939" w:rsidP="008F01DA">
      <w:r>
        <w:t>All VAST compliant ad servers</w:t>
      </w:r>
      <w:r w:rsidR="004C435E">
        <w:t xml:space="preserve"> are supported</w:t>
      </w:r>
      <w:r>
        <w:t>.</w:t>
      </w:r>
      <w:r w:rsidR="00CF3078">
        <w:t xml:space="preserve"> </w:t>
      </w:r>
      <w:r w:rsidR="004C435E">
        <w:t xml:space="preserve">For more information see </w:t>
      </w:r>
      <w:hyperlink r:id="rId196" w:history="1">
        <w:r w:rsidR="00CC6C78" w:rsidRPr="00CC6C78">
          <w:rPr>
            <w:rStyle w:val="Hyperlink"/>
            <w:rFonts w:cs="Arial"/>
          </w:rPr>
          <w:t>Kaltura’s Generic Ads Player Plugin for VAST</w:t>
        </w:r>
      </w:hyperlink>
      <w:r w:rsidR="00CC6C78">
        <w:t>.</w:t>
      </w:r>
    </w:p>
    <w:p w:rsidR="00253EFB" w:rsidRDefault="00253EFB" w:rsidP="005127A9">
      <w:r>
        <w:t>The K</w:t>
      </w:r>
      <w:r w:rsidR="00A727ED">
        <w:t xml:space="preserve">altura Player </w:t>
      </w:r>
      <w:r w:rsidR="00514215">
        <w:t xml:space="preserve">all VAST compliant ad servers and </w:t>
      </w:r>
      <w:r>
        <w:t>supports the following ad plugins:</w:t>
      </w:r>
    </w:p>
    <w:p w:rsidR="00253EFB" w:rsidRDefault="009950C3" w:rsidP="00253EFB">
      <w:pPr>
        <w:pStyle w:val="ListBullet"/>
      </w:pPr>
      <w:hyperlink w:anchor="_AdapTV" w:history="1">
        <w:r w:rsidR="00253EFB" w:rsidRPr="00FA6E32">
          <w:rPr>
            <w:rStyle w:val="Hyperlink"/>
          </w:rPr>
          <w:t>AdapTV</w:t>
        </w:r>
      </w:hyperlink>
    </w:p>
    <w:p w:rsidR="00253EFB" w:rsidRDefault="009950C3" w:rsidP="00253EFB">
      <w:pPr>
        <w:pStyle w:val="ListBullet"/>
      </w:pPr>
      <w:hyperlink w:anchor="_Tremor_Media" w:history="1">
        <w:r w:rsidR="00253EFB" w:rsidRPr="00FA6E32">
          <w:rPr>
            <w:rStyle w:val="Hyperlink"/>
          </w:rPr>
          <w:t>Tremor</w:t>
        </w:r>
      </w:hyperlink>
    </w:p>
    <w:p w:rsidR="00253EFB" w:rsidRPr="00FF2599" w:rsidRDefault="00253EFB" w:rsidP="00123DCF">
      <w:pPr>
        <w:pStyle w:val="ListBullet"/>
        <w:rPr>
          <w:rFonts w:ascii="Calibri" w:hAnsi="Calibri"/>
        </w:rPr>
      </w:pPr>
      <w:r w:rsidRPr="00B801BA">
        <w:t>Eyewonder</w:t>
      </w:r>
      <w:bookmarkStart w:id="1253" w:name="_AdapTV"/>
      <w:bookmarkStart w:id="1254" w:name="_Tremor_Media"/>
      <w:bookmarkEnd w:id="1253"/>
      <w:bookmarkEnd w:id="1254"/>
    </w:p>
    <w:p w:rsidR="00265832" w:rsidRPr="00FF2599" w:rsidRDefault="00265832" w:rsidP="00123DCF">
      <w:pPr>
        <w:pStyle w:val="ListBullet"/>
      </w:pPr>
      <w:r w:rsidRPr="00FF2599">
        <w:t>DoubleClick</w:t>
      </w:r>
    </w:p>
    <w:p w:rsidR="00265832" w:rsidRPr="00FF2599" w:rsidRDefault="00265832" w:rsidP="00123DCF">
      <w:pPr>
        <w:pStyle w:val="ListBullet"/>
      </w:pPr>
      <w:r w:rsidRPr="00FF2599">
        <w:t>FreeWheel</w:t>
      </w:r>
    </w:p>
    <w:p w:rsidR="00253EFB" w:rsidRDefault="00253EFB">
      <w:r>
        <w:t xml:space="preserve">For </w:t>
      </w:r>
      <w:r w:rsidRPr="00AA358D">
        <w:t>more</w:t>
      </w:r>
      <w:r>
        <w:t xml:space="preserve"> information see </w:t>
      </w:r>
      <w:hyperlink w:anchor="_Configuring_Third_Party_1" w:history="1">
        <w:r w:rsidRPr="001831C6">
          <w:rPr>
            <w:rStyle w:val="Hyperlink"/>
          </w:rPr>
          <w:t>Configuring Third Party Ad Plugins</w:t>
        </w:r>
      </w:hyperlink>
      <w:r w:rsidR="00C5483E">
        <w:t>.</w:t>
      </w:r>
      <w:r w:rsidR="0080423F">
        <w:t xml:space="preserve"> </w:t>
      </w:r>
    </w:p>
    <w:p w:rsidR="00C5483E" w:rsidRDefault="00C5483E" w:rsidP="008F01DA">
      <w:pPr>
        <w:pStyle w:val="Heading3"/>
      </w:pPr>
      <w:bookmarkStart w:id="1255" w:name="_Toc313796704"/>
      <w:bookmarkStart w:id="1256" w:name="_Toc320796931"/>
      <w:r>
        <w:t>Ad Terminology</w:t>
      </w:r>
      <w:bookmarkEnd w:id="1255"/>
      <w:bookmarkEnd w:id="1256"/>
    </w:p>
    <w:p w:rsidR="00253EFB" w:rsidRDefault="00253EFB">
      <w:r w:rsidRPr="007A1E13">
        <w:rPr>
          <w:b/>
          <w:bCs/>
        </w:rPr>
        <w:t>Ad tracking</w:t>
      </w:r>
      <w:r>
        <w:t xml:space="preserve"> – the ability to define which/if ads play based on specific metadata.</w:t>
      </w:r>
    </w:p>
    <w:p w:rsidR="00253EFB" w:rsidRDefault="00253EFB">
      <w:r w:rsidRPr="007A1E13">
        <w:rPr>
          <w:b/>
          <w:bCs/>
        </w:rPr>
        <w:t>Overlay</w:t>
      </w:r>
      <w:r>
        <w:t xml:space="preserve"> – an ad that appears as an image (usually with text) over a video, while the video is playing.</w:t>
      </w:r>
    </w:p>
    <w:p w:rsidR="00253EFB" w:rsidRDefault="00253EFB">
      <w:r w:rsidRPr="007A1E13">
        <w:rPr>
          <w:b/>
          <w:bCs/>
        </w:rPr>
        <w:t>Companion ad</w:t>
      </w:r>
      <w:r>
        <w:t>– a banner ad that accompanies the ad that plays over the video player – this can either be located in the list area of the playlist or somewhere else on the HTML page.</w:t>
      </w:r>
    </w:p>
    <w:p w:rsidR="00253EFB" w:rsidRDefault="00253EFB">
      <w:r w:rsidRPr="007A1E13">
        <w:rPr>
          <w:b/>
          <w:bCs/>
        </w:rPr>
        <w:t>Ad Tag URL</w:t>
      </w:r>
      <w:r>
        <w:t xml:space="preserve"> – a URL that is XML that contains all the information about the ad(s) that should be displayed. VAST works with an ad tag URL system. The XML needs to conform to VAST standard in order to be considered “VAST-compatible”. That means that it needs to have the proper tags. </w:t>
      </w:r>
    </w:p>
    <w:p w:rsidR="00253EFB" w:rsidRDefault="00C5483E">
      <w:r w:rsidRPr="00E54D7D">
        <w:rPr>
          <w:rStyle w:val="Strong"/>
          <w:b w:val="0"/>
          <w:sz w:val="18"/>
        </w:rPr>
        <w:t>The following is an e</w:t>
      </w:r>
      <w:r w:rsidR="00253EFB" w:rsidRPr="00E54D7D">
        <w:rPr>
          <w:rStyle w:val="Strong"/>
          <w:b w:val="0"/>
          <w:sz w:val="18"/>
        </w:rPr>
        <w:t xml:space="preserve">xample </w:t>
      </w:r>
      <w:r w:rsidRPr="00E54D7D">
        <w:rPr>
          <w:rStyle w:val="Strong"/>
          <w:b w:val="0"/>
          <w:sz w:val="18"/>
        </w:rPr>
        <w:t xml:space="preserve">of a </w:t>
      </w:r>
      <w:r w:rsidR="00253EFB" w:rsidRPr="00E54D7D">
        <w:rPr>
          <w:rStyle w:val="Strong"/>
          <w:b w:val="0"/>
          <w:sz w:val="18"/>
        </w:rPr>
        <w:t>VAST ad tag URL:</w:t>
      </w:r>
      <w:r w:rsidR="00253EFB" w:rsidRPr="00E54D7D">
        <w:rPr>
          <w:sz w:val="18"/>
        </w:rPr>
        <w:t xml:space="preserve"> </w:t>
      </w:r>
      <w:hyperlink r:id="rId197" w:history="1">
        <w:r w:rsidR="00253EFB" w:rsidRPr="00CA0666">
          <w:rPr>
            <w:rStyle w:val="Hyperlink"/>
          </w:rPr>
          <w:t>http://ad3.liverail.com/?LR_PUBLISHER_ID=1331&amp;LR_CAMPAIGN_ID=229&amp;LR_SCHEMA=vast2</w:t>
        </w:r>
      </w:hyperlink>
      <w:r w:rsidR="00253EFB">
        <w:t xml:space="preserve"> </w:t>
      </w:r>
    </w:p>
    <w:p w:rsidR="00253EFB" w:rsidRDefault="00C5483E">
      <w:r>
        <w:t xml:space="preserve">To see the example, </w:t>
      </w:r>
      <w:r w:rsidR="00253EFB">
        <w:t>insert this URL into your browser</w:t>
      </w:r>
      <w:r>
        <w:t>.</w:t>
      </w:r>
    </w:p>
    <w:p w:rsidR="001A6D3D" w:rsidRPr="003E2BC9" w:rsidRDefault="001A6D3D">
      <w:r w:rsidRPr="00630CCF">
        <w:rPr>
          <w:b/>
          <w:bCs/>
        </w:rPr>
        <w:t>Ad Cue Points</w:t>
      </w:r>
      <w:r>
        <w:t xml:space="preserve"> – time based </w:t>
      </w:r>
      <w:r w:rsidR="00630CCF">
        <w:t>points on an entry that can be used to view mid- roll advertisements.</w:t>
      </w:r>
    </w:p>
    <w:p w:rsidR="00AA3199" w:rsidRDefault="003D41CB" w:rsidP="008F01DA">
      <w:pPr>
        <w:pStyle w:val="Heading2"/>
      </w:pPr>
      <w:bookmarkStart w:id="1257" w:name="_Creating_Kaltura_Video"/>
      <w:bookmarkStart w:id="1258" w:name="_Toc313796705"/>
      <w:bookmarkStart w:id="1259" w:name="_Toc320796932"/>
      <w:bookmarkStart w:id="1260" w:name="_Toc306628651"/>
      <w:bookmarkEnd w:id="1257"/>
      <w:r>
        <w:t xml:space="preserve">Creating </w:t>
      </w:r>
      <w:r w:rsidRPr="00F07386">
        <w:rPr>
          <w:rStyle w:val="Heading1Char"/>
          <w:b/>
          <w:sz w:val="36"/>
          <w:szCs w:val="36"/>
        </w:rPr>
        <w:t>K</w:t>
      </w:r>
      <w:r w:rsidRPr="00F07386">
        <w:t>altura</w:t>
      </w:r>
      <w:r>
        <w:t xml:space="preserve"> </w:t>
      </w:r>
      <w:r w:rsidR="00AA3199">
        <w:t>Video Ads</w:t>
      </w:r>
      <w:bookmarkEnd w:id="1258"/>
      <w:bookmarkEnd w:id="1259"/>
    </w:p>
    <w:p w:rsidR="00693A41" w:rsidRDefault="00693A41">
      <w:r>
        <w:t>The following is the workflow for configuring a KMC</w:t>
      </w:r>
      <w:r w:rsidR="006E3084">
        <w:t xml:space="preserve"> VAST compliant ad.</w:t>
      </w:r>
    </w:p>
    <w:p w:rsidR="006E3084" w:rsidRDefault="009950C3" w:rsidP="005127A9">
      <w:pPr>
        <w:pStyle w:val="ListBullet"/>
      </w:pPr>
      <w:hyperlink w:anchor="_Add_the_VAST" w:history="1">
        <w:r w:rsidR="006E3084" w:rsidRPr="006E3084">
          <w:rPr>
            <w:rStyle w:val="Hyperlink"/>
            <w:rFonts w:cs="Arial"/>
          </w:rPr>
          <w:t>Add</w:t>
        </w:r>
        <w:r w:rsidR="00F07386">
          <w:rPr>
            <w:rStyle w:val="Hyperlink"/>
            <w:rFonts w:cs="Arial"/>
          </w:rPr>
          <w:t>ing</w:t>
        </w:r>
        <w:r w:rsidR="006E3084" w:rsidRPr="006E3084">
          <w:rPr>
            <w:rStyle w:val="Hyperlink"/>
            <w:rFonts w:cs="Arial"/>
          </w:rPr>
          <w:t xml:space="preserve"> the VAST Ad Server</w:t>
        </w:r>
      </w:hyperlink>
    </w:p>
    <w:p w:rsidR="00693A41" w:rsidRPr="005127A9" w:rsidRDefault="009950C3" w:rsidP="005127A9">
      <w:pPr>
        <w:pStyle w:val="ListBullet"/>
      </w:pPr>
      <w:hyperlink w:anchor="_Configure_VAST_Ads" w:history="1">
        <w:r w:rsidR="006E3084" w:rsidRPr="006E3084">
          <w:rPr>
            <w:rStyle w:val="Hyperlink"/>
            <w:rFonts w:cs="Arial"/>
          </w:rPr>
          <w:t>Configur</w:t>
        </w:r>
        <w:r w:rsidR="00F07386">
          <w:rPr>
            <w:rStyle w:val="Hyperlink"/>
            <w:rFonts w:cs="Arial"/>
          </w:rPr>
          <w:t>ing</w:t>
        </w:r>
        <w:r w:rsidR="006E3084" w:rsidRPr="006E3084">
          <w:rPr>
            <w:rStyle w:val="Hyperlink"/>
            <w:rFonts w:cs="Arial"/>
          </w:rPr>
          <w:t xml:space="preserve"> VAST Ads</w:t>
        </w:r>
      </w:hyperlink>
      <w:r w:rsidR="006E3084">
        <w:t xml:space="preserve"> </w:t>
      </w:r>
    </w:p>
    <w:p w:rsidR="00265939" w:rsidRDefault="00514215" w:rsidP="008F01DA">
      <w:pPr>
        <w:pStyle w:val="Heading2"/>
      </w:pPr>
      <w:bookmarkStart w:id="1261" w:name="_Add_the_VAST"/>
      <w:bookmarkStart w:id="1262" w:name="_Adding_the_VAST"/>
      <w:bookmarkStart w:id="1263" w:name="_Toc313796706"/>
      <w:bookmarkStart w:id="1264" w:name="_Toc320796933"/>
      <w:bookmarkEnd w:id="1261"/>
      <w:bookmarkEnd w:id="1262"/>
      <w:r>
        <w:t>Add</w:t>
      </w:r>
      <w:r w:rsidR="00F07386">
        <w:t>ing</w:t>
      </w:r>
      <w:r>
        <w:t xml:space="preserve"> </w:t>
      </w:r>
      <w:r w:rsidRPr="00F817F3">
        <w:t>the</w:t>
      </w:r>
      <w:r>
        <w:t xml:space="preserve"> VAST </w:t>
      </w:r>
      <w:r w:rsidR="00265939">
        <w:t>Ad Server</w:t>
      </w:r>
      <w:bookmarkEnd w:id="1263"/>
      <w:bookmarkEnd w:id="1264"/>
    </w:p>
    <w:p w:rsidR="00265939" w:rsidRPr="00BE1C5D" w:rsidRDefault="00265939" w:rsidP="008F01DA">
      <w:pPr>
        <w:pStyle w:val="Procedure"/>
      </w:pPr>
      <w:r w:rsidRPr="00175EB0">
        <w:t>To add an ad server that supports the VAST standard</w:t>
      </w:r>
    </w:p>
    <w:p w:rsidR="00265939" w:rsidRPr="005127A9" w:rsidRDefault="00265939">
      <w:pPr>
        <w:pStyle w:val="ListBullet"/>
        <w:rPr>
          <w:rStyle w:val="Hyperlink"/>
          <w:rFonts w:cs="Arial"/>
          <w:color w:val="666560"/>
        </w:rPr>
      </w:pPr>
      <w:r w:rsidRPr="00870AED">
        <w:t xml:space="preserve">Obtain an Ad tag URL from your ad server.  See </w:t>
      </w:r>
      <w:hyperlink w:anchor="_How_to_Locate" w:history="1">
        <w:r w:rsidRPr="0050202E">
          <w:rPr>
            <w:rStyle w:val="Hyperlink"/>
          </w:rPr>
          <w:t>How to Locate the Ad Tag URL.</w:t>
        </w:r>
      </w:hyperlink>
    </w:p>
    <w:p w:rsidR="00913648" w:rsidRPr="005127A9" w:rsidRDefault="00AA3199" w:rsidP="008F01DA">
      <w:pPr>
        <w:pStyle w:val="Heading2"/>
      </w:pPr>
      <w:bookmarkStart w:id="1265" w:name="_Configure_VAST_Ads"/>
      <w:bookmarkStart w:id="1266" w:name="_Configuring_VAST_Ads"/>
      <w:bookmarkStart w:id="1267" w:name="_Toc313796707"/>
      <w:bookmarkStart w:id="1268" w:name="_Toc320796934"/>
      <w:bookmarkEnd w:id="1265"/>
      <w:bookmarkEnd w:id="1266"/>
      <w:r>
        <w:t>Configu</w:t>
      </w:r>
      <w:r w:rsidR="00BE7191">
        <w:t xml:space="preserve">ring </w:t>
      </w:r>
      <w:r w:rsidR="00514215">
        <w:t xml:space="preserve">VAST </w:t>
      </w:r>
      <w:r w:rsidR="00913648">
        <w:t>Ads</w:t>
      </w:r>
      <w:bookmarkEnd w:id="1267"/>
      <w:bookmarkEnd w:id="1268"/>
      <w:r w:rsidR="00913648">
        <w:t xml:space="preserve"> </w:t>
      </w:r>
    </w:p>
    <w:p w:rsidR="003D41CB" w:rsidRPr="005127A9" w:rsidRDefault="003D41CB" w:rsidP="008F01DA">
      <w:pPr>
        <w:pStyle w:val="Procedure"/>
      </w:pPr>
      <w:r>
        <w:rPr>
          <w:rStyle w:val="ProcedureChar"/>
        </w:rPr>
        <w:t xml:space="preserve">To configure </w:t>
      </w:r>
      <w:r w:rsidR="00913648">
        <w:rPr>
          <w:rStyle w:val="ProcedureChar"/>
        </w:rPr>
        <w:t>VAST Ads</w:t>
      </w:r>
    </w:p>
    <w:p w:rsidR="00265939" w:rsidRPr="00870AED" w:rsidRDefault="00265939" w:rsidP="00927D1E">
      <w:pPr>
        <w:pStyle w:val="ListNumber"/>
        <w:numPr>
          <w:ilvl w:val="0"/>
          <w:numId w:val="140"/>
        </w:numPr>
      </w:pPr>
      <w:r w:rsidRPr="00870AED">
        <w:t xml:space="preserve">Select the </w:t>
      </w:r>
      <w:r w:rsidRPr="00D932F2">
        <w:t>Studio</w:t>
      </w:r>
      <w:r w:rsidRPr="00870AED">
        <w:t xml:space="preserve"> tab and </w:t>
      </w:r>
      <w:r w:rsidR="00682EBB">
        <w:t xml:space="preserve">select </w:t>
      </w:r>
      <w:r w:rsidRPr="00870AED">
        <w:t>an existing player or create a new one.</w:t>
      </w:r>
      <w:r w:rsidR="00EB4E75">
        <w:t xml:space="preserve"> See </w:t>
      </w:r>
      <w:hyperlink w:anchor="_Designing_and_Configuring" w:history="1">
        <w:r w:rsidR="00EB4E75" w:rsidRPr="00EB4E75">
          <w:rPr>
            <w:rStyle w:val="Hyperlink"/>
            <w:rFonts w:cs="Arial"/>
          </w:rPr>
          <w:t>Designing and Configuring a Player</w:t>
        </w:r>
      </w:hyperlink>
      <w:r w:rsidR="00EB4E75">
        <w:t xml:space="preserve">. The player is configured to display VAST ads only. </w:t>
      </w:r>
    </w:p>
    <w:p w:rsidR="00265939" w:rsidRDefault="00265939">
      <w:pPr>
        <w:pStyle w:val="ListNumber"/>
      </w:pPr>
      <w:r w:rsidRPr="005127A9">
        <w:rPr>
          <w:i/>
          <w:iCs/>
        </w:rPr>
        <w:t>S</w:t>
      </w:r>
      <w:r w:rsidRPr="00A530E3">
        <w:t xml:space="preserve">elect </w:t>
      </w:r>
      <w:r w:rsidRPr="005127A9">
        <w:rPr>
          <w:i/>
          <w:iCs/>
        </w:rPr>
        <w:t>t</w:t>
      </w:r>
      <w:r w:rsidRPr="00870AED">
        <w:t>he Advertising tab.</w:t>
      </w:r>
    </w:p>
    <w:p w:rsidR="00A530E3" w:rsidRPr="00870AED" w:rsidRDefault="00A530E3">
      <w:pPr>
        <w:pStyle w:val="ListContinue"/>
      </w:pPr>
      <w:r w:rsidRPr="00AB631E">
        <w:rPr>
          <w:noProof/>
          <w:lang w:val="en-US" w:bidi="he-IL"/>
        </w:rPr>
        <w:drawing>
          <wp:inline distT="0" distB="0" distL="0" distR="0" wp14:anchorId="2548EF2B" wp14:editId="7A0BFB04">
            <wp:extent cx="5943600" cy="2549525"/>
            <wp:effectExtent l="0" t="0" r="0" b="317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source.png"/>
                    <pic:cNvPicPr/>
                  </pic:nvPicPr>
                  <pic:blipFill>
                    <a:blip r:embed="rId198">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rsidR="00265939" w:rsidRDefault="00265939" w:rsidP="00265939"/>
    <w:p w:rsidR="00265939" w:rsidRDefault="00265939" w:rsidP="00265939">
      <w:pPr>
        <w:pStyle w:val="ListNumber"/>
      </w:pPr>
      <w:r w:rsidRPr="00FA3240">
        <w:t>Enable</w:t>
      </w:r>
      <w:r>
        <w:t xml:space="preserve"> </w:t>
      </w:r>
      <w:r w:rsidRPr="00E54D7D">
        <w:t>Request ads for this player</w:t>
      </w:r>
      <w:r>
        <w:t>.</w:t>
      </w:r>
    </w:p>
    <w:p w:rsidR="00682EBB" w:rsidRDefault="00265939">
      <w:pPr>
        <w:pStyle w:val="ListNumber"/>
      </w:pPr>
      <w:r w:rsidRPr="00682EBB">
        <w:t>Configure</w:t>
      </w:r>
      <w:r>
        <w:t xml:space="preserve"> the </w:t>
      </w:r>
      <w:r w:rsidRPr="00D7314C">
        <w:t>Ad Source</w:t>
      </w:r>
      <w:r w:rsidR="000F48D5">
        <w:t xml:space="preserve"> as VAST Ad server.</w:t>
      </w:r>
      <w:r w:rsidR="00682EBB" w:rsidDel="00682EBB">
        <w:t xml:space="preserve"> </w:t>
      </w:r>
    </w:p>
    <w:p w:rsidR="00265939" w:rsidRDefault="00F07386" w:rsidP="008F01DA">
      <w:pPr>
        <w:pStyle w:val="Heading3"/>
      </w:pPr>
      <w:bookmarkStart w:id="1269" w:name="_Toc313796708"/>
      <w:bookmarkStart w:id="1270" w:name="_Toc320796935"/>
      <w:r>
        <w:t>Configuring</w:t>
      </w:r>
      <w:r w:rsidR="00913648">
        <w:t xml:space="preserve"> VAST</w:t>
      </w:r>
      <w:r w:rsidR="00265939">
        <w:t xml:space="preserve"> Pre-roll Ads</w:t>
      </w:r>
      <w:bookmarkEnd w:id="1269"/>
      <w:bookmarkEnd w:id="1270"/>
    </w:p>
    <w:p w:rsidR="00265939" w:rsidRDefault="00265939">
      <w:r w:rsidRPr="007E19A0">
        <w:t>Pre-roll ads are ads that appear prior to an online video.</w:t>
      </w:r>
    </w:p>
    <w:p w:rsidR="00265939" w:rsidRPr="005127A9" w:rsidRDefault="00265939" w:rsidP="008F01DA">
      <w:pPr>
        <w:pStyle w:val="Procedure"/>
      </w:pPr>
      <w:r w:rsidRPr="005127A9">
        <w:t>To configure pre-roll ads</w:t>
      </w:r>
    </w:p>
    <w:p w:rsidR="00AA5021" w:rsidRDefault="009950C3" w:rsidP="00927D1E">
      <w:pPr>
        <w:pStyle w:val="ListNumber"/>
        <w:numPr>
          <w:ilvl w:val="0"/>
          <w:numId w:val="153"/>
        </w:numPr>
      </w:pPr>
      <w:hyperlink w:anchor="_Configure_the_Player" w:history="1">
        <w:r w:rsidR="00AA5021" w:rsidRPr="00A727ED">
          <w:rPr>
            <w:rStyle w:val="Hyperlink"/>
          </w:rPr>
          <w:t>Configure the Player Advertising Settings</w:t>
        </w:r>
      </w:hyperlink>
      <w:r w:rsidR="00AA5021" w:rsidRPr="00A727ED">
        <w:t>.</w:t>
      </w:r>
    </w:p>
    <w:p w:rsidR="00BE7191" w:rsidRDefault="00BE7191" w:rsidP="00927D1E">
      <w:pPr>
        <w:pStyle w:val="ListNumber"/>
        <w:numPr>
          <w:ilvl w:val="0"/>
          <w:numId w:val="153"/>
        </w:numPr>
      </w:pPr>
      <w:r>
        <w:t xml:space="preserve">Click on </w:t>
      </w:r>
      <w:r w:rsidRPr="00E54D7D">
        <w:t>Pre-Roll Ads</w:t>
      </w:r>
      <w:r>
        <w:t>.</w:t>
      </w:r>
    </w:p>
    <w:p w:rsidR="00BE7191" w:rsidRPr="00A727ED" w:rsidRDefault="00BE7191" w:rsidP="00927D1E">
      <w:pPr>
        <w:pStyle w:val="ListNumber"/>
        <w:numPr>
          <w:ilvl w:val="0"/>
          <w:numId w:val="153"/>
        </w:numPr>
      </w:pPr>
      <w:r>
        <w:t xml:space="preserve">Toggle on Request PreRoll Ads </w:t>
      </w:r>
      <w:r w:rsidRPr="00E54D7D">
        <w:t>Enabled</w:t>
      </w:r>
      <w:r>
        <w:t>.</w:t>
      </w:r>
    </w:p>
    <w:p w:rsidR="00BE7191" w:rsidRDefault="00BE7191" w:rsidP="00BE7191">
      <w:pPr>
        <w:pStyle w:val="ListNumber"/>
      </w:pPr>
      <w:r>
        <w:t xml:space="preserve">Paste the </w:t>
      </w:r>
      <w:r w:rsidRPr="007E19A0">
        <w:t>Ad Tag URL</w:t>
      </w:r>
      <w:r>
        <w:t xml:space="preserve"> received from the ad server. See </w:t>
      </w:r>
      <w:hyperlink w:anchor="_How_to_Locate" w:history="1">
        <w:r w:rsidRPr="00781EDA">
          <w:rPr>
            <w:rStyle w:val="Hyperlink"/>
          </w:rPr>
          <w:t>How to Locate the Ad Tag URL</w:t>
        </w:r>
      </w:hyperlink>
      <w:r>
        <w:t>.</w:t>
      </w:r>
    </w:p>
    <w:p w:rsidR="00BE7191" w:rsidRDefault="00BE7191" w:rsidP="00BE7191">
      <w:pPr>
        <w:pStyle w:val="ListNumber"/>
      </w:pPr>
      <w:r>
        <w:t xml:space="preserve">Select the </w:t>
      </w:r>
      <w:r w:rsidRPr="007E19A0">
        <w:t>Display</w:t>
      </w:r>
      <w:r>
        <w:t xml:space="preserve"> options.</w:t>
      </w:r>
    </w:p>
    <w:p w:rsidR="00265939" w:rsidRPr="00BE7191" w:rsidRDefault="00BE7191">
      <w:pPr>
        <w:pStyle w:val="ListNumber"/>
      </w:pPr>
      <w:r>
        <w:rPr>
          <w:rFonts w:eastAsiaTheme="minorHAnsi"/>
          <w:lang w:val="en-US" w:bidi="he-IL"/>
        </w:rPr>
        <w:t>Display X ads assumes that there is more than one ad configured in the ad tag URL.</w:t>
      </w:r>
    </w:p>
    <w:p w:rsidR="00EB4E75" w:rsidRPr="00BE7191" w:rsidRDefault="00BE7191" w:rsidP="00BE7191">
      <w:pPr>
        <w:pStyle w:val="ListNumber"/>
        <w:rPr>
          <w:rFonts w:eastAsiaTheme="minorHAnsi"/>
          <w:color w:val="auto"/>
          <w:lang w:val="en-US" w:bidi="he-IL"/>
        </w:rPr>
      </w:pPr>
      <w:r>
        <w:rPr>
          <w:rFonts w:eastAsiaTheme="minorHAnsi"/>
          <w:lang w:val="en-US" w:bidi="he-IL"/>
        </w:rPr>
        <w:t>Before every X video starting with the X video assumes that there is either a playlist on the page or a gallery. This functionality works with galleries as well as playlists.</w:t>
      </w:r>
    </w:p>
    <w:p w:rsidR="00265939" w:rsidRPr="00123DCF" w:rsidRDefault="00704DE4" w:rsidP="005127A9">
      <w:pPr>
        <w:spacing w:before="100" w:beforeAutospacing="1" w:after="100" w:afterAutospacing="1"/>
        <w:rPr>
          <w:highlight w:val="yellow"/>
        </w:rPr>
      </w:pPr>
      <w:r>
        <w:rPr>
          <w:noProof/>
          <w:lang w:val="en-US" w:bidi="he-IL"/>
        </w:rPr>
        <w:drawing>
          <wp:inline distT="0" distB="0" distL="0" distR="0" wp14:anchorId="38A9C3B6" wp14:editId="63C5EF50">
            <wp:extent cx="5943600" cy="3464560"/>
            <wp:effectExtent l="0" t="0" r="0" b="254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roll.png"/>
                    <pic:cNvPicPr/>
                  </pic:nvPicPr>
                  <pic:blipFill>
                    <a:blip r:embed="rId199">
                      <a:extLst>
                        <a:ext uri="{28A0092B-C50C-407E-A947-70E740481C1C}">
                          <a14:useLocalDpi xmlns:a14="http://schemas.microsoft.com/office/drawing/2010/main" val="0"/>
                        </a:ext>
                      </a:extLst>
                    </a:blip>
                    <a:stretch>
                      <a:fillRect/>
                    </a:stretch>
                  </pic:blipFill>
                  <pic:spPr>
                    <a:xfrm>
                      <a:off x="0" y="0"/>
                      <a:ext cx="5943600" cy="3464560"/>
                    </a:xfrm>
                    <a:prstGeom prst="rect">
                      <a:avLst/>
                    </a:prstGeom>
                  </pic:spPr>
                </pic:pic>
              </a:graphicData>
            </a:graphic>
          </wp:inline>
        </w:drawing>
      </w:r>
    </w:p>
    <w:p w:rsidR="00F03C6C" w:rsidRPr="003D5C4B" w:rsidRDefault="00F07386" w:rsidP="008F01DA">
      <w:pPr>
        <w:pStyle w:val="Heading3"/>
      </w:pPr>
      <w:bookmarkStart w:id="1271" w:name="_Toc313796709"/>
      <w:bookmarkStart w:id="1272" w:name="_Toc320796936"/>
      <w:r>
        <w:t>Configuring</w:t>
      </w:r>
      <w:r w:rsidR="00F03C6C">
        <w:t xml:space="preserve"> VAST Post Rolls</w:t>
      </w:r>
      <w:bookmarkEnd w:id="1271"/>
      <w:bookmarkEnd w:id="1272"/>
      <w:r w:rsidR="00F03C6C">
        <w:t xml:space="preserve"> </w:t>
      </w:r>
    </w:p>
    <w:p w:rsidR="00704DE4" w:rsidRDefault="00783299">
      <w:r>
        <w:t>Post</w:t>
      </w:r>
      <w:r w:rsidR="00AA5021">
        <w:t>R</w:t>
      </w:r>
      <w:r w:rsidR="00704DE4" w:rsidRPr="007E19A0">
        <w:t>oll ads are ads that appear</w:t>
      </w:r>
      <w:r>
        <w:t xml:space="preserve"> after</w:t>
      </w:r>
      <w:r w:rsidR="00704DE4" w:rsidRPr="007E19A0">
        <w:t xml:space="preserve"> an online video.</w:t>
      </w:r>
    </w:p>
    <w:p w:rsidR="00F817F3" w:rsidRPr="005127A9" w:rsidRDefault="00783299" w:rsidP="008F01DA">
      <w:pPr>
        <w:pStyle w:val="Procedure"/>
      </w:pPr>
      <w:r>
        <w:t>T</w:t>
      </w:r>
      <w:r w:rsidRPr="005127A9">
        <w:t xml:space="preserve">o configure </w:t>
      </w:r>
      <w:r w:rsidR="00AA5021">
        <w:t>P</w:t>
      </w:r>
      <w:r w:rsidRPr="005127A9">
        <w:t>ost</w:t>
      </w:r>
      <w:r w:rsidR="00AA5021">
        <w:t>R</w:t>
      </w:r>
      <w:r w:rsidR="00704DE4" w:rsidRPr="005127A9">
        <w:t>oll ads</w:t>
      </w:r>
    </w:p>
    <w:p w:rsidR="00AA5021" w:rsidRPr="00A727ED" w:rsidRDefault="009950C3" w:rsidP="00927D1E">
      <w:pPr>
        <w:pStyle w:val="ListNumber"/>
        <w:numPr>
          <w:ilvl w:val="0"/>
          <w:numId w:val="152"/>
        </w:numPr>
      </w:pPr>
      <w:hyperlink w:anchor="_Configure_the_Player" w:history="1">
        <w:r w:rsidR="00AA5021" w:rsidRPr="00A727ED">
          <w:rPr>
            <w:rStyle w:val="Hyperlink"/>
          </w:rPr>
          <w:t>Configure the Player Advertising Settings</w:t>
        </w:r>
      </w:hyperlink>
      <w:r w:rsidR="00AA5021" w:rsidRPr="00A727ED">
        <w:t>.</w:t>
      </w:r>
    </w:p>
    <w:p w:rsidR="00704DE4" w:rsidRDefault="00704DE4" w:rsidP="00927D1E">
      <w:pPr>
        <w:pStyle w:val="ListNumber"/>
        <w:numPr>
          <w:ilvl w:val="0"/>
          <w:numId w:val="151"/>
        </w:numPr>
      </w:pPr>
      <w:r>
        <w:t xml:space="preserve">Click on </w:t>
      </w:r>
      <w:r w:rsidR="00783299">
        <w:t>Post</w:t>
      </w:r>
      <w:r w:rsidRPr="00E54D7D">
        <w:t>Roll Ads</w:t>
      </w:r>
      <w:r>
        <w:t>.</w:t>
      </w:r>
    </w:p>
    <w:p w:rsidR="00704DE4" w:rsidRDefault="00783299" w:rsidP="00704DE4">
      <w:pPr>
        <w:pStyle w:val="ListNumber"/>
      </w:pPr>
      <w:r>
        <w:t>Toggle on Request Post</w:t>
      </w:r>
      <w:r w:rsidR="00704DE4">
        <w:t xml:space="preserve">Roll Ads </w:t>
      </w:r>
      <w:r w:rsidR="00704DE4" w:rsidRPr="00E54D7D">
        <w:t>Enabled</w:t>
      </w:r>
      <w:r w:rsidR="00704DE4">
        <w:t xml:space="preserve">. </w:t>
      </w:r>
    </w:p>
    <w:p w:rsidR="00704DE4" w:rsidRDefault="00704DE4" w:rsidP="00704DE4">
      <w:pPr>
        <w:pStyle w:val="ListNumber"/>
      </w:pPr>
      <w:r>
        <w:t xml:space="preserve">Paste the </w:t>
      </w:r>
      <w:r w:rsidRPr="007E19A0">
        <w:t>Ad Tag URL</w:t>
      </w:r>
      <w:r>
        <w:t xml:space="preserve"> received from the ad server. See </w:t>
      </w:r>
      <w:hyperlink w:anchor="_How_to_Locate" w:history="1">
        <w:r w:rsidRPr="00781EDA">
          <w:rPr>
            <w:rStyle w:val="Hyperlink"/>
          </w:rPr>
          <w:t>How to Locate the Ad Tag URL</w:t>
        </w:r>
      </w:hyperlink>
      <w:r>
        <w:t>.</w:t>
      </w:r>
    </w:p>
    <w:p w:rsidR="00783299" w:rsidRDefault="00704DE4">
      <w:pPr>
        <w:pStyle w:val="ListNumber"/>
      </w:pPr>
      <w:r>
        <w:t xml:space="preserve">Select the </w:t>
      </w:r>
      <w:r w:rsidRPr="007E19A0">
        <w:t>Display</w:t>
      </w:r>
      <w:r w:rsidR="00783299">
        <w:t xml:space="preserve"> options.</w:t>
      </w:r>
    </w:p>
    <w:p w:rsidR="00265939" w:rsidRDefault="00783299">
      <w:pPr>
        <w:pStyle w:val="ListContinue"/>
      </w:pPr>
      <w:r>
        <w:rPr>
          <w:noProof/>
          <w:lang w:val="en-US" w:bidi="he-IL"/>
        </w:rPr>
        <w:drawing>
          <wp:inline distT="0" distB="0" distL="0" distR="0" wp14:anchorId="3B7AB3DE" wp14:editId="6D532363">
            <wp:extent cx="5526468" cy="331470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roll.png"/>
                    <pic:cNvPicPr/>
                  </pic:nvPicPr>
                  <pic:blipFill>
                    <a:blip r:embed="rId200">
                      <a:extLst>
                        <a:ext uri="{28A0092B-C50C-407E-A947-70E740481C1C}">
                          <a14:useLocalDpi xmlns:a14="http://schemas.microsoft.com/office/drawing/2010/main" val="0"/>
                        </a:ext>
                      </a:extLst>
                    </a:blip>
                    <a:stretch>
                      <a:fillRect/>
                    </a:stretch>
                  </pic:blipFill>
                  <pic:spPr>
                    <a:xfrm>
                      <a:off x="0" y="0"/>
                      <a:ext cx="5530408" cy="3317063"/>
                    </a:xfrm>
                    <a:prstGeom prst="rect">
                      <a:avLst/>
                    </a:prstGeom>
                  </pic:spPr>
                </pic:pic>
              </a:graphicData>
            </a:graphic>
          </wp:inline>
        </w:drawing>
      </w:r>
    </w:p>
    <w:p w:rsidR="00783299" w:rsidRDefault="00693A41" w:rsidP="008F01DA">
      <w:pPr>
        <w:pStyle w:val="Heading3"/>
      </w:pPr>
      <w:bookmarkStart w:id="1273" w:name="_Adding_a_Midroll"/>
      <w:bookmarkStart w:id="1274" w:name="_Toc313796710"/>
      <w:bookmarkStart w:id="1275" w:name="_Toc320796937"/>
      <w:bookmarkEnd w:id="1273"/>
      <w:r>
        <w:t>Add</w:t>
      </w:r>
      <w:r w:rsidR="00FF3F79">
        <w:t>ing</w:t>
      </w:r>
      <w:r w:rsidR="00783299" w:rsidRPr="00B850D4">
        <w:t xml:space="preserve"> a </w:t>
      </w:r>
      <w:r w:rsidR="00783299">
        <w:t>Midroll</w:t>
      </w:r>
      <w:bookmarkEnd w:id="1274"/>
      <w:bookmarkEnd w:id="1275"/>
      <w:r w:rsidR="00783299">
        <w:t xml:space="preserve"> </w:t>
      </w:r>
    </w:p>
    <w:p w:rsidR="00EC1FC6" w:rsidRDefault="00783299">
      <w:r>
        <w:t>Midrolls and overlays are cue</w:t>
      </w:r>
      <w:r w:rsidR="00E33B7D">
        <w:t xml:space="preserve"> </w:t>
      </w:r>
      <w:r>
        <w:t>points that are defined on an entry level</w:t>
      </w:r>
      <w:r w:rsidR="00EC1FC6">
        <w:t xml:space="preserve"> in the player configuration section of the Studio Advertising tab. </w:t>
      </w:r>
    </w:p>
    <w:p w:rsidR="00783299" w:rsidRPr="00B850D4" w:rsidRDefault="00783299" w:rsidP="008F01DA">
      <w:pPr>
        <w:pStyle w:val="Procedure"/>
      </w:pPr>
      <w:r w:rsidRPr="00B850D4">
        <w:t xml:space="preserve">To add a </w:t>
      </w:r>
      <w:r>
        <w:t>midroll</w:t>
      </w:r>
      <w:r w:rsidRPr="00B850D4">
        <w:t xml:space="preserve"> </w:t>
      </w:r>
    </w:p>
    <w:p w:rsidR="00783299" w:rsidRPr="00A727ED" w:rsidRDefault="009950C3" w:rsidP="00927D1E">
      <w:pPr>
        <w:pStyle w:val="ListNumber"/>
        <w:numPr>
          <w:ilvl w:val="0"/>
          <w:numId w:val="47"/>
        </w:numPr>
      </w:pPr>
      <w:hyperlink w:anchor="_Configure_the_Player" w:history="1">
        <w:r w:rsidR="00783299" w:rsidRPr="00A727ED">
          <w:rPr>
            <w:rStyle w:val="Hyperlink"/>
          </w:rPr>
          <w:t>Configure the Player Advertising Settings</w:t>
        </w:r>
      </w:hyperlink>
      <w:r w:rsidR="00783299" w:rsidRPr="00A727ED">
        <w:t>.</w:t>
      </w:r>
    </w:p>
    <w:p w:rsidR="00783299" w:rsidRPr="00A727ED" w:rsidRDefault="00783299" w:rsidP="00927D1E">
      <w:pPr>
        <w:pStyle w:val="ListNumber"/>
        <w:numPr>
          <w:ilvl w:val="0"/>
          <w:numId w:val="47"/>
        </w:numPr>
      </w:pPr>
      <w:r w:rsidRPr="00A727ED">
        <w:t>Select the Content Tab and select an entry.</w:t>
      </w:r>
    </w:p>
    <w:p w:rsidR="00783299" w:rsidRPr="00A727ED" w:rsidRDefault="00783299" w:rsidP="00927D1E">
      <w:pPr>
        <w:pStyle w:val="ListNumber"/>
        <w:numPr>
          <w:ilvl w:val="0"/>
          <w:numId w:val="47"/>
        </w:numPr>
      </w:pPr>
      <w:r w:rsidRPr="00A727ED">
        <w:t>Select the Advertisements tab.</w:t>
      </w:r>
    </w:p>
    <w:p w:rsidR="00175313" w:rsidRPr="00A727ED" w:rsidRDefault="00175313">
      <w:pPr>
        <w:pStyle w:val="ListContinue"/>
      </w:pPr>
      <w:r>
        <w:rPr>
          <w:noProof/>
          <w:lang w:val="en-US" w:bidi="he-IL"/>
        </w:rPr>
        <w:drawing>
          <wp:inline distT="0" distB="0" distL="0" distR="0" wp14:anchorId="298181B4" wp14:editId="6859B014">
            <wp:extent cx="5540220" cy="3514725"/>
            <wp:effectExtent l="0" t="0" r="381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droll.png"/>
                    <pic:cNvPicPr/>
                  </pic:nvPicPr>
                  <pic:blipFill>
                    <a:blip r:embed="rId201">
                      <a:extLst>
                        <a:ext uri="{28A0092B-C50C-407E-A947-70E740481C1C}">
                          <a14:useLocalDpi xmlns:a14="http://schemas.microsoft.com/office/drawing/2010/main" val="0"/>
                        </a:ext>
                      </a:extLst>
                    </a:blip>
                    <a:stretch>
                      <a:fillRect/>
                    </a:stretch>
                  </pic:blipFill>
                  <pic:spPr>
                    <a:xfrm>
                      <a:off x="0" y="0"/>
                      <a:ext cx="5540220" cy="3514725"/>
                    </a:xfrm>
                    <a:prstGeom prst="rect">
                      <a:avLst/>
                    </a:prstGeom>
                  </pic:spPr>
                </pic:pic>
              </a:graphicData>
            </a:graphic>
          </wp:inline>
        </w:drawing>
      </w:r>
    </w:p>
    <w:p w:rsidR="00913648" w:rsidRDefault="00913648" w:rsidP="00F72216">
      <w:pPr>
        <w:pStyle w:val="ListNumber"/>
      </w:pPr>
      <w:r>
        <w:t>Select the method to obtain the midroll add from the File Actions drop down menu.</w:t>
      </w:r>
    </w:p>
    <w:p w:rsidR="002A3C20" w:rsidRDefault="002A3C20" w:rsidP="002A3C20">
      <w:pPr>
        <w:pStyle w:val="ListNumber"/>
      </w:pPr>
      <w:r w:rsidRPr="0018599F">
        <w:t>Choose the granularity level f</w:t>
      </w:r>
      <w:r>
        <w:t xml:space="preserve">or the time-based display. The choices are: </w:t>
      </w:r>
    </w:p>
    <w:p w:rsidR="002A3C20" w:rsidRPr="00022FE9" w:rsidRDefault="002A3C20">
      <w:pPr>
        <w:pStyle w:val="ListBullet"/>
      </w:pPr>
      <w:r w:rsidRPr="00022FE9">
        <w:t>100%</w:t>
      </w:r>
    </w:p>
    <w:p w:rsidR="002A3C20" w:rsidRPr="00022FE9" w:rsidRDefault="002A3C20">
      <w:pPr>
        <w:pStyle w:val="ListBullet"/>
      </w:pPr>
      <w:r w:rsidRPr="00022FE9">
        <w:t>5 sec</w:t>
      </w:r>
    </w:p>
    <w:p w:rsidR="002A3C20" w:rsidRPr="00022FE9" w:rsidRDefault="002A3C20">
      <w:pPr>
        <w:pStyle w:val="ListBullet"/>
      </w:pPr>
      <w:r w:rsidRPr="00022FE9">
        <w:t>1 sec</w:t>
      </w:r>
    </w:p>
    <w:p w:rsidR="002A3C20" w:rsidRPr="00022FE9" w:rsidRDefault="002A3C20">
      <w:pPr>
        <w:pStyle w:val="ListBullet"/>
      </w:pPr>
      <w:r w:rsidRPr="00022FE9">
        <w:t>Frames.</w:t>
      </w:r>
    </w:p>
    <w:p w:rsidR="002A3C20" w:rsidRDefault="002A3C20">
      <w:pPr>
        <w:pStyle w:val="ListContinue"/>
      </w:pPr>
      <w:r w:rsidRPr="008631B0">
        <w:rPr>
          <w:noProof/>
          <w:lang w:val="en-US" w:bidi="he-IL"/>
        </w:rPr>
        <w:drawing>
          <wp:inline distT="0" distB="0" distL="0" distR="0" wp14:anchorId="53C4D95D" wp14:editId="41D3A66B">
            <wp:extent cx="2181225" cy="2032505"/>
            <wp:effectExtent l="0" t="0" r="0" b="6350"/>
            <wp:docPr id="20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181225" cy="2032505"/>
                    </a:xfrm>
                    <a:prstGeom prst="rect">
                      <a:avLst/>
                    </a:prstGeom>
                  </pic:spPr>
                </pic:pic>
              </a:graphicData>
            </a:graphic>
          </wp:inline>
        </w:drawing>
      </w:r>
    </w:p>
    <w:p w:rsidR="002A3C20" w:rsidRDefault="002A3C20" w:rsidP="00F72216">
      <w:pPr>
        <w:pStyle w:val="ListNumber"/>
      </w:pPr>
      <w:r w:rsidRPr="0018599F">
        <w:t>Identify the exact scene or frame to display the advertisement and insert a cue</w:t>
      </w:r>
      <w:r>
        <w:t>.</w:t>
      </w:r>
    </w:p>
    <w:p w:rsidR="002A3C20" w:rsidRDefault="002A3C20">
      <w:pPr>
        <w:pStyle w:val="ListContinue"/>
      </w:pPr>
      <w:r>
        <w:t xml:space="preserve">This can be done on the timeline: </w:t>
      </w:r>
      <w:r w:rsidRPr="00E54D7D">
        <w:rPr>
          <w:noProof/>
          <w:lang w:val="en-US" w:bidi="he-IL"/>
        </w:rPr>
        <w:drawing>
          <wp:inline distT="0" distB="0" distL="0" distR="0" wp14:anchorId="6FA42458" wp14:editId="07133D22">
            <wp:extent cx="5943600" cy="791845"/>
            <wp:effectExtent l="0" t="0" r="0" b="8255"/>
            <wp:docPr id="20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943600" cy="791845"/>
                    </a:xfrm>
                    <a:prstGeom prst="rect">
                      <a:avLst/>
                    </a:prstGeom>
                  </pic:spPr>
                </pic:pic>
              </a:graphicData>
            </a:graphic>
          </wp:inline>
        </w:drawing>
      </w:r>
    </w:p>
    <w:p w:rsidR="002A3C20" w:rsidRDefault="002A3C20">
      <w:pPr>
        <w:pStyle w:val="ListContinue"/>
      </w:pPr>
    </w:p>
    <w:p w:rsidR="002A3C20" w:rsidRDefault="002A3C20" w:rsidP="00F72216">
      <w:pPr>
        <w:pStyle w:val="ListNumber"/>
      </w:pPr>
      <w:r w:rsidRPr="0018599F">
        <w:t xml:space="preserve">To edit a cue point, select whether the advertisement will be a video or an overlay. </w:t>
      </w:r>
    </w:p>
    <w:p w:rsidR="002A3C20" w:rsidRDefault="002A3C20" w:rsidP="00927D1E">
      <w:pPr>
        <w:pStyle w:val="ListNumber20"/>
        <w:numPr>
          <w:ilvl w:val="0"/>
          <w:numId w:val="125"/>
        </w:numPr>
      </w:pPr>
      <w:r>
        <w:t>For a video - the entry will stop playing, the ad will play, and then the entry will resume.</w:t>
      </w:r>
    </w:p>
    <w:p w:rsidR="002A3C20" w:rsidRDefault="002A3C20" w:rsidP="002A3C20">
      <w:pPr>
        <w:pStyle w:val="ListNumber20"/>
      </w:pPr>
      <w:r>
        <w:t>For an overlay - while the entry is playing, a banner will appear on the screen. The entry never stops playing.</w:t>
      </w:r>
    </w:p>
    <w:p w:rsidR="002A3C20" w:rsidRDefault="002A3C20" w:rsidP="00F72216">
      <w:pPr>
        <w:pStyle w:val="ListNumber"/>
      </w:pPr>
      <w:r>
        <w:t>For both video and overlay, there are 2 options in the provider section:  VAST and OTHER. VAST allows a user to insert a VAST ad tag URL. OTHER is for customers who have created a custom plugin that allows for creating cue points Other, does NOT refer to existing ad plugins such as Tremor, Adap.tv, etc.</w:t>
      </w:r>
    </w:p>
    <w:p w:rsidR="002A3C20" w:rsidRDefault="002A3C20" w:rsidP="00F72216">
      <w:pPr>
        <w:pStyle w:val="ListNumber"/>
      </w:pPr>
      <w:r>
        <w:t xml:space="preserve">If you select overlay, the display time will be indicated next to the Overlay option: </w:t>
      </w:r>
      <w:r w:rsidRPr="00E54D7D">
        <w:rPr>
          <w:noProof/>
          <w:lang w:val="en-US" w:bidi="he-IL"/>
        </w:rPr>
        <w:drawing>
          <wp:inline distT="0" distB="0" distL="0" distR="0" wp14:anchorId="081CE9E4" wp14:editId="58458D91">
            <wp:extent cx="4457700" cy="428625"/>
            <wp:effectExtent l="0" t="0" r="0" b="9525"/>
            <wp:docPr id="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457700" cy="428625"/>
                    </a:xfrm>
                    <a:prstGeom prst="rect">
                      <a:avLst/>
                    </a:prstGeom>
                  </pic:spPr>
                </pic:pic>
              </a:graphicData>
            </a:graphic>
          </wp:inline>
        </w:drawing>
      </w:r>
      <w:r>
        <w:t xml:space="preserve"> </w:t>
      </w:r>
    </w:p>
    <w:p w:rsidR="002A3C20" w:rsidRDefault="002A3C20">
      <w:pPr>
        <w:pStyle w:val="ListContinue"/>
      </w:pPr>
      <w:r>
        <w:t>You can modify the amount of time you want the overlay to appear on the video using the up and down arrows.</w:t>
      </w:r>
    </w:p>
    <w:p w:rsidR="002A3C20" w:rsidRDefault="002A3C20" w:rsidP="00927D1E">
      <w:pPr>
        <w:pStyle w:val="ListNumber"/>
        <w:numPr>
          <w:ilvl w:val="0"/>
          <w:numId w:val="185"/>
        </w:numPr>
      </w:pPr>
      <w:r>
        <w:t xml:space="preserve">To </w:t>
      </w:r>
      <w:r w:rsidRPr="0018599F">
        <w:t>apply the selected cue points to the player, create a new player or edit an existing one under the “Studio” tab. Within the advertisement portion of the player, make sure that the “Request Ads From Entry’s Cu</w:t>
      </w:r>
      <w:r>
        <w:t>e</w:t>
      </w:r>
      <w:r w:rsidR="00E33B7D">
        <w:t xml:space="preserve"> </w:t>
      </w:r>
      <w:r>
        <w:t>points” is set to “Yes”.</w:t>
      </w:r>
    </w:p>
    <w:p w:rsidR="00EC1FC6" w:rsidRDefault="00693A41" w:rsidP="008F01DA">
      <w:pPr>
        <w:pStyle w:val="Heading3"/>
      </w:pPr>
      <w:bookmarkStart w:id="1276" w:name="_Toc313796711"/>
      <w:bookmarkStart w:id="1277" w:name="_Toc320796938"/>
      <w:r>
        <w:t>Add</w:t>
      </w:r>
      <w:r w:rsidR="00FF3F79">
        <w:t>ing</w:t>
      </w:r>
      <w:r w:rsidR="00EC1FC6">
        <w:t xml:space="preserve"> an Overlay</w:t>
      </w:r>
      <w:bookmarkEnd w:id="1276"/>
      <w:bookmarkEnd w:id="1277"/>
    </w:p>
    <w:p w:rsidR="00EC1FC6" w:rsidRPr="005127A9" w:rsidRDefault="00EC1FC6">
      <w:r>
        <w:t>An overlay ad is an ad banner that is displayed over the video.</w:t>
      </w:r>
    </w:p>
    <w:p w:rsidR="00EC1FC6" w:rsidRDefault="00EC1FC6" w:rsidP="008F01DA">
      <w:pPr>
        <w:pStyle w:val="Procedure"/>
      </w:pPr>
      <w:r w:rsidRPr="00B850D4">
        <w:t xml:space="preserve">To add </w:t>
      </w:r>
      <w:r>
        <w:t xml:space="preserve">an </w:t>
      </w:r>
      <w:r w:rsidRPr="00B850D4">
        <w:t>overlay</w:t>
      </w:r>
      <w:r>
        <w:t xml:space="preserve"> at the </w:t>
      </w:r>
      <w:r w:rsidR="00F817F3">
        <w:t>entry</w:t>
      </w:r>
      <w:r w:rsidR="00A659B7">
        <w:t xml:space="preserve"> </w:t>
      </w:r>
      <w:r>
        <w:t>level</w:t>
      </w:r>
    </w:p>
    <w:p w:rsidR="00AA5021" w:rsidRPr="00A727ED" w:rsidRDefault="009950C3" w:rsidP="00927D1E">
      <w:pPr>
        <w:pStyle w:val="ListNumber"/>
        <w:numPr>
          <w:ilvl w:val="0"/>
          <w:numId w:val="154"/>
        </w:numPr>
      </w:pPr>
      <w:hyperlink w:anchor="_Configure_the_Player" w:history="1">
        <w:r w:rsidR="00AA5021" w:rsidRPr="00A727ED">
          <w:rPr>
            <w:rStyle w:val="Hyperlink"/>
          </w:rPr>
          <w:t>Configure the Player Advertising Settings</w:t>
        </w:r>
      </w:hyperlink>
      <w:r w:rsidR="00AA5021" w:rsidRPr="00A727ED">
        <w:t>.</w:t>
      </w:r>
    </w:p>
    <w:p w:rsidR="00EC1FC6" w:rsidRPr="00A727ED" w:rsidRDefault="00EC1FC6" w:rsidP="00927D1E">
      <w:pPr>
        <w:pStyle w:val="ListNumber"/>
        <w:numPr>
          <w:ilvl w:val="0"/>
          <w:numId w:val="151"/>
        </w:numPr>
      </w:pPr>
      <w:r w:rsidRPr="00A727ED">
        <w:t>Select the Content Tab and select an entry.</w:t>
      </w:r>
    </w:p>
    <w:p w:rsidR="00EC1FC6" w:rsidRPr="00A727ED" w:rsidRDefault="00EC1FC6" w:rsidP="00927D1E">
      <w:pPr>
        <w:pStyle w:val="ListNumber"/>
        <w:numPr>
          <w:ilvl w:val="0"/>
          <w:numId w:val="151"/>
        </w:numPr>
      </w:pPr>
      <w:r w:rsidRPr="00A727ED">
        <w:t>Select the Advertisements tab.</w:t>
      </w:r>
    </w:p>
    <w:p w:rsidR="00EC1FC6" w:rsidRDefault="00EC1FC6" w:rsidP="00927D1E">
      <w:pPr>
        <w:pStyle w:val="ListNumber"/>
        <w:numPr>
          <w:ilvl w:val="0"/>
          <w:numId w:val="151"/>
        </w:numPr>
      </w:pPr>
      <w:r w:rsidRPr="00A727ED">
        <w:t xml:space="preserve">Click </w:t>
      </w:r>
      <w:r>
        <w:t>on the + icon to add a</w:t>
      </w:r>
      <w:r w:rsidR="00A659B7">
        <w:t>n overlay</w:t>
      </w:r>
      <w:r>
        <w:t>.</w:t>
      </w:r>
    </w:p>
    <w:p w:rsidR="00BC46DD" w:rsidRDefault="00BC46DD" w:rsidP="00927D1E">
      <w:pPr>
        <w:pStyle w:val="ListNumber"/>
        <w:numPr>
          <w:ilvl w:val="0"/>
          <w:numId w:val="151"/>
        </w:numPr>
      </w:pPr>
      <w:r>
        <w:t xml:space="preserve">Select the method to obtain the </w:t>
      </w:r>
      <w:r w:rsidR="00A659B7">
        <w:t xml:space="preserve">overlay </w:t>
      </w:r>
      <w:r>
        <w:t>add from the File Actions drop down menu.</w:t>
      </w:r>
    </w:p>
    <w:p w:rsidR="00BC46DD" w:rsidRDefault="00BC46DD" w:rsidP="00927D1E">
      <w:pPr>
        <w:pStyle w:val="ListNumber"/>
        <w:numPr>
          <w:ilvl w:val="0"/>
          <w:numId w:val="151"/>
        </w:numPr>
      </w:pPr>
      <w:r w:rsidRPr="00A727ED">
        <w:t>(Required) Select the Ad Type (video/overlay)</w:t>
      </w:r>
      <w:r>
        <w:t>.</w:t>
      </w:r>
    </w:p>
    <w:p w:rsidR="00BC46DD" w:rsidRDefault="00BC46DD">
      <w:pPr>
        <w:pStyle w:val="ListContinue"/>
      </w:pPr>
      <w:r>
        <w:t>For Video the Duration is the length of the video and the field will be greyed out.</w:t>
      </w:r>
    </w:p>
    <w:p w:rsidR="00BC46DD" w:rsidRPr="00A727ED" w:rsidRDefault="00BC46DD">
      <w:pPr>
        <w:pStyle w:val="ListContinue"/>
      </w:pPr>
      <w:r>
        <w:t>For Overlay – enter the amount of time to display in the Duration field.</w:t>
      </w:r>
    </w:p>
    <w:p w:rsidR="00BC46DD" w:rsidRDefault="00BC46DD">
      <w:pPr>
        <w:pStyle w:val="ListNumber"/>
      </w:pPr>
      <w:r w:rsidRPr="008C51FD">
        <w:t>Enter the provider name</w:t>
      </w:r>
      <w:r w:rsidR="00BE7191">
        <w:t>:</w:t>
      </w:r>
      <w:r w:rsidRPr="008C51FD">
        <w:t xml:space="preserve"> VAST</w:t>
      </w:r>
      <w:r>
        <w:t xml:space="preserve"> </w:t>
      </w:r>
      <w:r w:rsidRPr="008C51FD">
        <w:t xml:space="preserve">or </w:t>
      </w:r>
      <w:r>
        <w:t xml:space="preserve">Other and optional values. </w:t>
      </w:r>
    </w:p>
    <w:p w:rsidR="00BC46DD" w:rsidRDefault="00BC46DD">
      <w:pPr>
        <w:pStyle w:val="ListNumber"/>
      </w:pPr>
      <w:r>
        <w:t xml:space="preserve">For </w:t>
      </w:r>
      <w:r w:rsidRPr="008C51FD">
        <w:t xml:space="preserve">VAST enter </w:t>
      </w:r>
      <w:r w:rsidR="00BE7191">
        <w:t xml:space="preserve">the </w:t>
      </w:r>
      <w:r w:rsidRPr="008C51FD">
        <w:t>Tag</w:t>
      </w:r>
      <w:r w:rsidR="00BE7191">
        <w:t xml:space="preserve"> </w:t>
      </w:r>
      <w:r w:rsidRPr="008C51FD">
        <w:t>URL</w:t>
      </w:r>
      <w:r w:rsidR="00BE7191">
        <w:t xml:space="preserve"> </w:t>
      </w:r>
      <w:r>
        <w:t>and a descriptive name for the Midroll or Overlay</w:t>
      </w:r>
      <w:r w:rsidRPr="008C51FD">
        <w:t xml:space="preserve">, </w:t>
      </w:r>
      <w:r>
        <w:t>F</w:t>
      </w:r>
      <w:r w:rsidRPr="008C51FD">
        <w:t xml:space="preserve">or other providers enter values that you want to pass to the player. </w:t>
      </w:r>
    </w:p>
    <w:p w:rsidR="00BC46DD" w:rsidRDefault="00A659B7" w:rsidP="00927D1E">
      <w:pPr>
        <w:pStyle w:val="ListNumber"/>
        <w:numPr>
          <w:ilvl w:val="0"/>
          <w:numId w:val="151"/>
        </w:numPr>
      </w:pPr>
      <w:r>
        <w:t>Click Save.</w:t>
      </w:r>
    </w:p>
    <w:p w:rsidR="00784F1B" w:rsidRPr="003D5C4B" w:rsidRDefault="00783299" w:rsidP="008F01DA">
      <w:pPr>
        <w:pStyle w:val="Procedure"/>
      </w:pPr>
      <w:r>
        <w:t xml:space="preserve"> </w:t>
      </w:r>
      <w:r w:rsidR="00784F1B">
        <w:t>T</w:t>
      </w:r>
      <w:r w:rsidR="00784F1B" w:rsidRPr="003D5C4B">
        <w:t xml:space="preserve">o configure </w:t>
      </w:r>
      <w:r w:rsidR="00784F1B">
        <w:t>an overlay on the player level</w:t>
      </w:r>
    </w:p>
    <w:p w:rsidR="002473A6" w:rsidRPr="00FF2599" w:rsidRDefault="009950C3" w:rsidP="00927D1E">
      <w:pPr>
        <w:pStyle w:val="ListNumber"/>
        <w:numPr>
          <w:ilvl w:val="0"/>
          <w:numId w:val="141"/>
        </w:numPr>
        <w:rPr>
          <w:rStyle w:val="Hyperlink"/>
          <w:rFonts w:cs="Arial"/>
          <w:color w:val="666560"/>
        </w:rPr>
      </w:pPr>
      <w:hyperlink w:anchor="_Configure_the_Player" w:history="1">
        <w:r w:rsidR="002473A6" w:rsidRPr="00A727ED">
          <w:rPr>
            <w:rStyle w:val="Hyperlink"/>
          </w:rPr>
          <w:t>Configure the Player Advertising Settings</w:t>
        </w:r>
      </w:hyperlink>
      <w:r w:rsidR="00A01EE9">
        <w:rPr>
          <w:rStyle w:val="Hyperlink"/>
        </w:rPr>
        <w:t>.</w:t>
      </w:r>
    </w:p>
    <w:p w:rsidR="002473A6" w:rsidRDefault="002473A6">
      <w:pPr>
        <w:pStyle w:val="ListContinue"/>
      </w:pPr>
      <w:r w:rsidRPr="0018599F">
        <w:t>Within the advertisement portion of the player, make sure that the “Request Ads From Entry’s Cu</w:t>
      </w:r>
      <w:r>
        <w:t>e</w:t>
      </w:r>
      <w:r w:rsidR="00E33B7D">
        <w:t xml:space="preserve"> </w:t>
      </w:r>
      <w:r>
        <w:t>points” is set to “Yes”.</w:t>
      </w:r>
    </w:p>
    <w:p w:rsidR="00784F1B" w:rsidRDefault="00784F1B" w:rsidP="00927D1E">
      <w:pPr>
        <w:pStyle w:val="ListNumber"/>
        <w:numPr>
          <w:ilvl w:val="0"/>
          <w:numId w:val="141"/>
        </w:numPr>
      </w:pPr>
      <w:r>
        <w:t xml:space="preserve">Click on </w:t>
      </w:r>
      <w:r w:rsidRPr="00E54D7D">
        <w:t>Ads</w:t>
      </w:r>
      <w:r>
        <w:t>.</w:t>
      </w:r>
    </w:p>
    <w:p w:rsidR="00784F1B" w:rsidRDefault="00784F1B">
      <w:pPr>
        <w:pStyle w:val="ListNumber"/>
      </w:pPr>
      <w:r>
        <w:t xml:space="preserve">Toggle on Request Overlay Ads </w:t>
      </w:r>
      <w:r w:rsidRPr="00E54D7D">
        <w:t>Enabled</w:t>
      </w:r>
      <w:r>
        <w:t xml:space="preserve">. </w:t>
      </w:r>
    </w:p>
    <w:p w:rsidR="00784F1B" w:rsidRDefault="00784F1B" w:rsidP="00784F1B">
      <w:pPr>
        <w:pStyle w:val="ListNumber"/>
      </w:pPr>
      <w:r>
        <w:t xml:space="preserve">Paste the </w:t>
      </w:r>
      <w:r w:rsidRPr="007E19A0">
        <w:t>Ad Tag URL</w:t>
      </w:r>
      <w:r>
        <w:t xml:space="preserve"> received from the ad server. See </w:t>
      </w:r>
      <w:hyperlink w:anchor="_How_to_Locate" w:history="1">
        <w:r w:rsidRPr="00781EDA">
          <w:rPr>
            <w:rStyle w:val="Hyperlink"/>
          </w:rPr>
          <w:t>How to Locate the Ad Tag URL</w:t>
        </w:r>
      </w:hyperlink>
      <w:r>
        <w:t>.</w:t>
      </w:r>
    </w:p>
    <w:p w:rsidR="00784F1B" w:rsidRDefault="00784F1B" w:rsidP="00784F1B">
      <w:pPr>
        <w:pStyle w:val="ListNumber"/>
      </w:pPr>
      <w:r>
        <w:t xml:space="preserve">Select the </w:t>
      </w:r>
      <w:r w:rsidRPr="007E19A0">
        <w:t>Display</w:t>
      </w:r>
      <w:r>
        <w:t xml:space="preserve"> options.</w:t>
      </w:r>
    </w:p>
    <w:p w:rsidR="00784F1B" w:rsidRDefault="00784F1B">
      <w:pPr>
        <w:pStyle w:val="ListContinue"/>
      </w:pPr>
      <w:r>
        <w:rPr>
          <w:noProof/>
          <w:lang w:val="en-US" w:bidi="he-IL"/>
        </w:rPr>
        <w:drawing>
          <wp:inline distT="0" distB="0" distL="0" distR="0" wp14:anchorId="7F54E749" wp14:editId="7739E622">
            <wp:extent cx="5943600" cy="3616960"/>
            <wp:effectExtent l="0" t="0" r="0" b="254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lays.png"/>
                    <pic:cNvPicPr/>
                  </pic:nvPicPr>
                  <pic:blipFill>
                    <a:blip r:embed="rId205">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rsidR="000F48D5" w:rsidRDefault="000F48D5" w:rsidP="000F48D5">
      <w:pPr>
        <w:rPr>
          <w:rFonts w:ascii="Calibri" w:hAnsi="Calibri"/>
        </w:rPr>
      </w:pPr>
    </w:p>
    <w:p w:rsidR="000F48D5" w:rsidRDefault="000F48D5" w:rsidP="008F01DA">
      <w:pPr>
        <w:pStyle w:val="Heading2"/>
      </w:pPr>
      <w:bookmarkStart w:id="1278" w:name="_Creating_Bumper_Ads"/>
      <w:bookmarkStart w:id="1279" w:name="_Toc313796712"/>
      <w:bookmarkStart w:id="1280" w:name="_Toc320796939"/>
      <w:bookmarkEnd w:id="1278"/>
      <w:r>
        <w:t>Creating Bumper Ads</w:t>
      </w:r>
      <w:bookmarkEnd w:id="1279"/>
      <w:bookmarkEnd w:id="1280"/>
    </w:p>
    <w:p w:rsidR="00675D1C" w:rsidRDefault="00675D1C">
      <w:pPr>
        <w:pStyle w:val="BodyText"/>
        <w:pPrChange w:id="1281" w:author="Debbie Zioni" w:date="2012-05-09T15:07:00Z">
          <w:pPr/>
        </w:pPrChange>
      </w:pPr>
      <w:r w:rsidRPr="00651420">
        <w:t>Bumper</w:t>
      </w:r>
      <w:r>
        <w:t>s</w:t>
      </w:r>
      <w:r w:rsidRPr="00651420">
        <w:t xml:space="preserve"> are videos that act </w:t>
      </w:r>
      <w:r>
        <w:t>as</w:t>
      </w:r>
      <w:r w:rsidRPr="00651420">
        <w:t xml:space="preserve"> ads</w:t>
      </w:r>
      <w:r>
        <w:t xml:space="preserve"> and do not us</w:t>
      </w:r>
      <w:r w:rsidRPr="00A07470">
        <w:rPr>
          <w:rStyle w:val="BodyTextChar"/>
          <w:rPrChange w:id="1282" w:author="Debbie Zioni" w:date="2012-05-09T15:07:00Z">
            <w:rPr/>
          </w:rPrChange>
        </w:rPr>
        <w:t>e an</w:t>
      </w:r>
      <w:r>
        <w:t xml:space="preserve"> ad server</w:t>
      </w:r>
      <w:r w:rsidRPr="00651420">
        <w:t xml:space="preserve">. </w:t>
      </w:r>
      <w:r>
        <w:t>Bumper v</w:t>
      </w:r>
      <w:r w:rsidRPr="00651420">
        <w:t>ideos uploaded to Kaltura can</w:t>
      </w:r>
      <w:r>
        <w:t xml:space="preserve"> </w:t>
      </w:r>
      <w:r w:rsidRPr="00651420">
        <w:t xml:space="preserve">be inserted before or after </w:t>
      </w:r>
      <w:r>
        <w:t xml:space="preserve">a </w:t>
      </w:r>
      <w:r w:rsidRPr="00651420">
        <w:t>video</w:t>
      </w:r>
      <w:r>
        <w:t>,</w:t>
      </w:r>
      <w:r w:rsidRPr="00651420">
        <w:t xml:space="preserve"> to </w:t>
      </w:r>
      <w:r>
        <w:t>function</w:t>
      </w:r>
      <w:r w:rsidRPr="00651420">
        <w:t xml:space="preserve"> as pre-rolls or post-rolls.</w:t>
      </w:r>
      <w:ins w:id="1283" w:author="Debbie Zioni" w:date="2012-05-09T14:40:00Z">
        <w:r w:rsidR="00AA63EC" w:rsidRPr="00AA63EC">
          <w:rPr>
            <w:rFonts w:ascii="Verdana" w:hAnsi="Verdana"/>
            <w:color w:val="000000"/>
            <w:shd w:val="clear" w:color="auto" w:fill="FFFFFF"/>
          </w:rPr>
          <w:t xml:space="preserve"> </w:t>
        </w:r>
        <w:r w:rsidR="00AA63EC" w:rsidRPr="00A07470">
          <w:rPr>
            <w:rPrChange w:id="1284" w:author="Debbie Zioni" w:date="2012-05-09T15:06:00Z">
              <w:rPr>
                <w:rFonts w:ascii="Verdana" w:hAnsi="Verdana"/>
                <w:color w:val="000000"/>
                <w:shd w:val="clear" w:color="auto" w:fill="FFFFFF"/>
              </w:rPr>
            </w:rPrChange>
          </w:rPr>
          <w:t xml:space="preserve">Bumper videos are associated with a player, and </w:t>
        </w:r>
      </w:ins>
      <w:ins w:id="1285" w:author="Debbie Zioni" w:date="2012-05-09T15:05:00Z">
        <w:r w:rsidR="00A07470" w:rsidRPr="00A07470">
          <w:rPr>
            <w:rPrChange w:id="1286" w:author="Debbie Zioni" w:date="2012-05-09T15:06:00Z">
              <w:rPr>
                <w:rStyle w:val="BodyTextChar"/>
              </w:rPr>
            </w:rPrChange>
          </w:rPr>
          <w:t xml:space="preserve">are </w:t>
        </w:r>
      </w:ins>
      <w:ins w:id="1287" w:author="Debbie Zioni" w:date="2012-05-09T14:40:00Z">
        <w:r w:rsidR="00AA63EC" w:rsidRPr="00A07470">
          <w:rPr>
            <w:rPrChange w:id="1288" w:author="Debbie Zioni" w:date="2012-05-09T15:06:00Z">
              <w:rPr>
                <w:rFonts w:ascii="Verdana" w:hAnsi="Verdana"/>
                <w:color w:val="000000"/>
                <w:shd w:val="clear" w:color="auto" w:fill="FFFFFF"/>
              </w:rPr>
            </w:rPrChange>
          </w:rPr>
          <w:t>not associated with a specific video.</w:t>
        </w:r>
      </w:ins>
      <w:r w:rsidRPr="00651420">
        <w:t xml:space="preserve"> Bumper videos </w:t>
      </w:r>
      <w:r>
        <w:t>are independent of actual pre/post-rolls and can be played in addition to ads. Bumper videos are helpful for Kaltura partners that would like to advertise their logo, or other information, before or after a video, and for smaller partners that would like to advertise, but do not expect to monetize from their ads.</w:t>
      </w:r>
    </w:p>
    <w:p w:rsidR="000F48D5" w:rsidRDefault="000F48D5">
      <w:pPr>
        <w:pStyle w:val="BodyText"/>
        <w:pPrChange w:id="1289" w:author="Debbie Zioni" w:date="2012-05-09T15:07:00Z">
          <w:pPr/>
        </w:pPrChange>
      </w:pPr>
      <w:r>
        <w:t>Bumper videos can be configured in addition to any other ads that are configured. On the bottom of the Advertising</w:t>
      </w:r>
      <w:ins w:id="1290" w:author="Debbie Zioni" w:date="2012-05-09T15:06:00Z">
        <w:r w:rsidR="00A07470">
          <w:t xml:space="preserve"> </w:t>
        </w:r>
      </w:ins>
      <w:del w:id="1291" w:author="Debbie Zioni" w:date="2012-05-09T15:06:00Z">
        <w:r w:rsidDel="00A07470">
          <w:delText xml:space="preserve"> </w:delText>
        </w:r>
      </w:del>
      <w:ins w:id="1292" w:author="Debbie Zioni" w:date="2012-05-09T15:06:00Z">
        <w:r w:rsidR="00A07470">
          <w:t>tab</w:t>
        </w:r>
      </w:ins>
      <w:del w:id="1293" w:author="Debbie Zioni" w:date="2012-05-09T15:06:00Z">
        <w:r w:rsidDel="00A07470">
          <w:delText>section</w:delText>
        </w:r>
      </w:del>
      <w:r>
        <w:t>, the option to add bumper videos only is available.</w:t>
      </w:r>
    </w:p>
    <w:p w:rsidR="000F48D5" w:rsidRDefault="000F48D5" w:rsidP="008F01DA">
      <w:pPr>
        <w:pStyle w:val="Procedure"/>
      </w:pPr>
      <w:r>
        <w:t xml:space="preserve">To configure </w:t>
      </w:r>
      <w:ins w:id="1294" w:author="Debbie Zioni" w:date="2012-05-09T14:51:00Z">
        <w:r w:rsidR="0044018B">
          <w:t xml:space="preserve">a </w:t>
        </w:r>
      </w:ins>
      <w:r>
        <w:t>Bumper ads</w:t>
      </w:r>
    </w:p>
    <w:p w:rsidR="00AA63EC" w:rsidRPr="00AA63EC" w:rsidRDefault="00AA63EC">
      <w:pPr>
        <w:pStyle w:val="ListNumber"/>
        <w:numPr>
          <w:ilvl w:val="0"/>
          <w:numId w:val="132"/>
        </w:numPr>
        <w:rPr>
          <w:ins w:id="1295" w:author="Debbie Zioni" w:date="2012-05-09T14:41:00Z"/>
          <w:rPrChange w:id="1296" w:author="Debbie Zioni" w:date="2012-05-09T14:41:00Z">
            <w:rPr>
              <w:ins w:id="1297" w:author="Debbie Zioni" w:date="2012-05-09T14:41:00Z"/>
              <w:rFonts w:ascii="Verdana" w:hAnsi="Verdana"/>
              <w:color w:val="000000"/>
              <w:shd w:val="clear" w:color="auto" w:fill="FFFFFF"/>
            </w:rPr>
          </w:rPrChange>
        </w:rPr>
      </w:pPr>
      <w:ins w:id="1298" w:author="Debbie Zioni" w:date="2012-05-09T14:41:00Z">
        <w:r w:rsidRPr="00AA63EC">
          <w:rPr>
            <w:rPrChange w:id="1299" w:author="Debbie Zioni" w:date="2012-05-09T14:41:00Z">
              <w:rPr>
                <w:rFonts w:ascii="Verdana" w:hAnsi="Verdana"/>
                <w:color w:val="000000"/>
                <w:shd w:val="clear" w:color="auto" w:fill="FFFFFF"/>
              </w:rPr>
            </w:rPrChange>
          </w:rPr>
          <w:t xml:space="preserve">Go to the Studio tab and then select the Advertising </w:t>
        </w:r>
        <w:r>
          <w:t>tab</w:t>
        </w:r>
        <w:r w:rsidRPr="00AA63EC">
          <w:rPr>
            <w:rPrChange w:id="1300" w:author="Debbie Zioni" w:date="2012-05-09T14:41:00Z">
              <w:rPr>
                <w:rFonts w:ascii="Verdana" w:hAnsi="Verdana"/>
                <w:color w:val="000000"/>
                <w:shd w:val="clear" w:color="auto" w:fill="FFFFFF"/>
              </w:rPr>
            </w:rPrChange>
          </w:rPr>
          <w:t>.</w:t>
        </w:r>
      </w:ins>
    </w:p>
    <w:p w:rsidR="000F48D5" w:rsidRDefault="006354B2" w:rsidP="00927D1E">
      <w:pPr>
        <w:pStyle w:val="ListNumber"/>
        <w:numPr>
          <w:ilvl w:val="0"/>
          <w:numId w:val="132"/>
        </w:numPr>
      </w:pPr>
      <w:r>
        <w:t xml:space="preserve">In the Ad Timeline </w:t>
      </w:r>
      <w:r w:rsidRPr="005127A9">
        <w:rPr>
          <w:i/>
          <w:iCs/>
        </w:rPr>
        <w:t>se</w:t>
      </w:r>
      <w:r>
        <w:t>ction, c</w:t>
      </w:r>
      <w:r w:rsidR="000F48D5">
        <w:t xml:space="preserve">lick on </w:t>
      </w:r>
      <w:r w:rsidR="000F48D5" w:rsidRPr="00E54D7D">
        <w:t>Bumper Video</w:t>
      </w:r>
      <w:r w:rsidR="000F48D5">
        <w:t>.</w:t>
      </w:r>
    </w:p>
    <w:p w:rsidR="000F48D5" w:rsidRDefault="000F48D5" w:rsidP="000F48D5">
      <w:pPr>
        <w:pStyle w:val="ListNumber"/>
      </w:pPr>
      <w:r>
        <w:t xml:space="preserve">Toggle on Bumper Video </w:t>
      </w:r>
      <w:r w:rsidRPr="00781EDA">
        <w:t>Enabled</w:t>
      </w:r>
      <w:r>
        <w:t xml:space="preserve">. </w:t>
      </w:r>
    </w:p>
    <w:p w:rsidR="000F48D5" w:rsidRDefault="000F48D5" w:rsidP="000F48D5">
      <w:pPr>
        <w:pStyle w:val="ListNumber"/>
      </w:pPr>
      <w:r>
        <w:t xml:space="preserve">Paste the Kaltura Entry ID </w:t>
      </w:r>
      <w:r w:rsidRPr="007E19A0">
        <w:t>that will be used as the bumper</w:t>
      </w:r>
      <w:r>
        <w:t>.</w:t>
      </w:r>
    </w:p>
    <w:p w:rsidR="000F48D5" w:rsidRDefault="000F48D5" w:rsidP="000F48D5">
      <w:pPr>
        <w:pStyle w:val="ListNumber"/>
      </w:pPr>
      <w:r>
        <w:t xml:space="preserve">Enter the URL in the </w:t>
      </w:r>
      <w:r w:rsidRPr="00690035">
        <w:t>Click U</w:t>
      </w:r>
      <w:r>
        <w:t>RL field.</w:t>
      </w:r>
    </w:p>
    <w:p w:rsidR="000F48D5" w:rsidRPr="005127A9" w:rsidRDefault="00056F79">
      <w:pPr>
        <w:pStyle w:val="ListContinue"/>
      </w:pPr>
      <w:r w:rsidRPr="005127A9">
        <w:rPr>
          <w:noProof/>
          <w:lang w:val="en-US" w:bidi="he-IL"/>
        </w:rPr>
        <w:drawing>
          <wp:inline distT="0" distB="0" distL="0" distR="0" wp14:anchorId="033EA7E8" wp14:editId="15BC2502">
            <wp:extent cx="5572125" cy="2819400"/>
            <wp:effectExtent l="0" t="0" r="9525"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mper.png"/>
                    <pic:cNvPicPr/>
                  </pic:nvPicPr>
                  <pic:blipFill>
                    <a:blip r:embed="rId206">
                      <a:extLst>
                        <a:ext uri="{28A0092B-C50C-407E-A947-70E740481C1C}">
                          <a14:useLocalDpi xmlns:a14="http://schemas.microsoft.com/office/drawing/2010/main" val="0"/>
                        </a:ext>
                      </a:extLst>
                    </a:blip>
                    <a:stretch>
                      <a:fillRect/>
                    </a:stretch>
                  </pic:blipFill>
                  <pic:spPr>
                    <a:xfrm>
                      <a:off x="0" y="0"/>
                      <a:ext cx="5572125" cy="2819400"/>
                    </a:xfrm>
                    <a:prstGeom prst="rect">
                      <a:avLst/>
                    </a:prstGeom>
                  </pic:spPr>
                </pic:pic>
              </a:graphicData>
            </a:graphic>
          </wp:inline>
        </w:drawing>
      </w:r>
    </w:p>
    <w:p w:rsidR="000F48D5" w:rsidRDefault="000F48D5" w:rsidP="000F48D5">
      <w:pPr>
        <w:rPr>
          <w:color w:val="000000" w:themeColor="text1"/>
        </w:rPr>
      </w:pPr>
    </w:p>
    <w:p w:rsidR="000F48D5" w:rsidRDefault="000F48D5">
      <w:r>
        <w:t>A Kaltura partner also has the ability to enable ONLY bumper ads by choosing Bumper Only as the Ad Source:</w:t>
      </w:r>
    </w:p>
    <w:p w:rsidR="000F48D5" w:rsidRDefault="000F48D5" w:rsidP="000F48D5">
      <w:pPr>
        <w:rPr>
          <w:color w:val="000000" w:themeColor="text1"/>
        </w:rPr>
      </w:pPr>
    </w:p>
    <w:p w:rsidR="000F48D5" w:rsidRDefault="000F48D5" w:rsidP="000F48D5">
      <w:pPr>
        <w:rPr>
          <w:color w:val="000000" w:themeColor="text1"/>
        </w:rPr>
      </w:pPr>
      <w:r w:rsidRPr="005127A9">
        <w:rPr>
          <w:noProof/>
          <w:color w:val="000000" w:themeColor="text1"/>
          <w:lang w:val="en-US" w:bidi="he-IL"/>
        </w:rPr>
        <w:drawing>
          <wp:inline distT="0" distB="0" distL="0" distR="0" wp14:anchorId="6DE47A45" wp14:editId="713390EA">
            <wp:extent cx="5943600" cy="1935686"/>
            <wp:effectExtent l="19050" t="0" r="0" b="0"/>
            <wp:docPr id="2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7" cstate="print"/>
                    <a:srcRect/>
                    <a:stretch>
                      <a:fillRect/>
                    </a:stretch>
                  </pic:blipFill>
                  <pic:spPr bwMode="auto">
                    <a:xfrm>
                      <a:off x="0" y="0"/>
                      <a:ext cx="5943600" cy="1935686"/>
                    </a:xfrm>
                    <a:prstGeom prst="rect">
                      <a:avLst/>
                    </a:prstGeom>
                    <a:noFill/>
                    <a:ln w="9525">
                      <a:noFill/>
                      <a:miter lim="800000"/>
                      <a:headEnd/>
                      <a:tailEnd/>
                    </a:ln>
                  </pic:spPr>
                </pic:pic>
              </a:graphicData>
            </a:graphic>
          </wp:inline>
        </w:drawing>
      </w:r>
    </w:p>
    <w:p w:rsidR="000F48D5" w:rsidRDefault="000F48D5">
      <w:r>
        <w:t>While in the Advertising</w:t>
      </w:r>
      <w:r w:rsidR="0031164D">
        <w:t xml:space="preserve"> </w:t>
      </w:r>
      <w:r w:rsidR="00A530E3">
        <w:t>tab</w:t>
      </w:r>
      <w:r>
        <w:t>, you can also configure bumper pre-rolls, and or bumper post-rolls.</w:t>
      </w:r>
    </w:p>
    <w:p w:rsidR="000F48D5" w:rsidRDefault="000F48D5">
      <w:pPr>
        <w:pStyle w:val="Procedure"/>
      </w:pPr>
      <w:r>
        <w:t xml:space="preserve">To configure </w:t>
      </w:r>
      <w:del w:id="1301" w:author="Debbie Zioni" w:date="2012-05-09T14:48:00Z">
        <w:r w:rsidDel="0044018B">
          <w:delText xml:space="preserve">bumper pre-rolls, and or </w:delText>
        </w:r>
      </w:del>
      <w:r>
        <w:t>bumper post-rolls</w:t>
      </w:r>
    </w:p>
    <w:p w:rsidR="000F48D5" w:rsidRPr="00C77D26" w:rsidRDefault="000F48D5" w:rsidP="00927D1E">
      <w:pPr>
        <w:pStyle w:val="ListNumber"/>
        <w:numPr>
          <w:ilvl w:val="0"/>
          <w:numId w:val="115"/>
        </w:numPr>
      </w:pPr>
      <w:r>
        <w:t xml:space="preserve">Create a bumper video. See </w:t>
      </w:r>
      <w:ins w:id="1302" w:author="Debbie Zioni" w:date="2012-05-09T14:52:00Z">
        <w:r w:rsidR="00E00849">
          <w:rPr>
            <w:rFonts w:cs="Times New Roman"/>
          </w:rPr>
          <w:fldChar w:fldCharType="begin"/>
        </w:r>
        <w:r w:rsidR="00E00849">
          <w:rPr>
            <w:rFonts w:cs="Times New Roman"/>
          </w:rPr>
          <w:instrText xml:space="preserve"> HYPERLINK  \l "_Creating_Bumper_Ads" </w:instrText>
        </w:r>
        <w:r w:rsidR="00E00849">
          <w:rPr>
            <w:rFonts w:cs="Times New Roman"/>
          </w:rPr>
          <w:fldChar w:fldCharType="separate"/>
        </w:r>
        <w:r w:rsidRPr="00E00849">
          <w:rPr>
            <w:rStyle w:val="Hyperlink"/>
          </w:rPr>
          <w:t>Creating Bumper Ads</w:t>
        </w:r>
        <w:r w:rsidRPr="00E00849">
          <w:rPr>
            <w:rStyle w:val="Hyperlink"/>
            <w:rFonts w:cs="Arial"/>
          </w:rPr>
          <w:t>.</w:t>
        </w:r>
        <w:r w:rsidR="00E00849">
          <w:rPr>
            <w:rFonts w:cs="Times New Roman"/>
          </w:rPr>
          <w:fldChar w:fldCharType="end"/>
        </w:r>
      </w:ins>
    </w:p>
    <w:p w:rsidR="00A01EE9" w:rsidRDefault="000F48D5">
      <w:pPr>
        <w:pStyle w:val="ListNumber"/>
      </w:pPr>
      <w:r w:rsidRPr="008631B0">
        <w:t xml:space="preserve">In the </w:t>
      </w:r>
      <w:r w:rsidRPr="00FD6AC6">
        <w:t>Features tab on the left</w:t>
      </w:r>
      <w:r w:rsidR="00A01EE9">
        <w:t xml:space="preserve">, select </w:t>
      </w:r>
      <w:r w:rsidRPr="00FD6AC6">
        <w:t xml:space="preserve">the </w:t>
      </w:r>
      <w:hyperlink w:anchor="_Additional_Parameters_and" w:history="1">
        <w:r w:rsidR="002D4479" w:rsidRPr="00F86BA6">
          <w:rPr>
            <w:rStyle w:val="Hyperlink"/>
            <w:rFonts w:cs="Arial"/>
          </w:rPr>
          <w:t>A</w:t>
        </w:r>
        <w:r w:rsidRPr="00F86BA6">
          <w:rPr>
            <w:rStyle w:val="Hyperlink"/>
            <w:rFonts w:cs="Arial"/>
          </w:rPr>
          <w:t>dditional Parameters and Plugins</w:t>
        </w:r>
      </w:hyperlink>
      <w:r w:rsidRPr="00FD6AC6">
        <w:t xml:space="preserve"> section</w:t>
      </w:r>
      <w:r w:rsidR="00A01EE9">
        <w:t>.</w:t>
      </w:r>
      <w:r w:rsidR="004F010B">
        <w:t xml:space="preserve"> </w:t>
      </w:r>
    </w:p>
    <w:p w:rsidR="0044018B" w:rsidRDefault="0044018B">
      <w:pPr>
        <w:pStyle w:val="ListContinue"/>
        <w:rPr>
          <w:ins w:id="1303" w:author="Debbie Zioni" w:date="2012-05-09T14:47:00Z"/>
        </w:rPr>
      </w:pPr>
      <w:ins w:id="1304" w:author="Debbie Zioni" w:date="2012-05-09T14:48:00Z">
        <w:r>
          <w:t>E</w:t>
        </w:r>
      </w:ins>
      <w:del w:id="1305" w:author="Debbie Zioni" w:date="2012-05-09T14:48:00Z">
        <w:r w:rsidR="00A01EE9" w:rsidDel="0044018B">
          <w:delText>For example e</w:delText>
        </w:r>
      </w:del>
      <w:r w:rsidR="000F48D5" w:rsidRPr="00FD6AC6">
        <w:t>nter</w:t>
      </w:r>
      <w:ins w:id="1306" w:author="Debbie Zioni" w:date="2012-05-09T14:48:00Z">
        <w:r>
          <w:t xml:space="preserve"> the following</w:t>
        </w:r>
      </w:ins>
      <w:ins w:id="1307" w:author="Debbie Zioni" w:date="2012-05-09T14:50:00Z">
        <w:r>
          <w:t>:</w:t>
        </w:r>
      </w:ins>
      <w:del w:id="1308" w:author="Debbie Zioni" w:date="2012-05-09T14:48:00Z">
        <w:r w:rsidR="000F48D5" w:rsidRPr="00FD6AC6" w:rsidDel="0044018B">
          <w:delText>:</w:delText>
        </w:r>
      </w:del>
    </w:p>
    <w:p w:rsidR="0044018B" w:rsidRPr="0044018B" w:rsidRDefault="0044018B">
      <w:pPr>
        <w:pStyle w:val="CodeBlock"/>
        <w:rPr>
          <w:ins w:id="1309" w:author="Debbie Zioni" w:date="2012-05-09T14:47:00Z"/>
          <w:rFonts w:ascii="Verdana" w:hAnsi="Verdana"/>
          <w:lang w:val="en-US" w:bidi="he-IL"/>
        </w:rPr>
        <w:pPrChange w:id="1310" w:author="Debbie Zioni" w:date="2012-05-09T14:55:00Z">
          <w:pPr>
            <w:widowControl/>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pPrChange>
      </w:pPr>
      <w:ins w:id="1311" w:author="Debbie Zioni" w:date="2012-05-09T14:47:00Z">
        <w:r w:rsidRPr="0044018B">
          <w:rPr>
            <w:lang w:val="en-US" w:bidi="he-IL"/>
          </w:rPr>
          <w:t>postbumper.plugin=true&amp;postbumper.width=0&amp;postbumper.height=0&amp;postbumper.lockUI=false&amp;postbumper.playOnce=false&amp;postbumper.path=bumperPlugin.swf&amp;postbumper.relativeTo=video&amp;postbumper.position=before&amp;postbumper.includeInLayout=false&amp;postbumper.preSequence=false</w:t>
        </w:r>
        <w:r w:rsidRPr="0044018B">
          <w:rPr>
            <w:rFonts w:ascii="Verdana" w:hAnsi="Verdana"/>
            <w:lang w:val="en-US" w:bidi="he-IL"/>
          </w:rPr>
          <w:t> </w:t>
        </w:r>
      </w:ins>
    </w:p>
    <w:p w:rsidR="0044018B" w:rsidRPr="0044018B" w:rsidRDefault="00A07470">
      <w:pPr>
        <w:pStyle w:val="ListNumber"/>
        <w:rPr>
          <w:ins w:id="1312" w:author="Debbie Zioni" w:date="2012-05-09T14:47:00Z"/>
          <w:lang w:val="en-US"/>
          <w:rPrChange w:id="1313" w:author="Debbie Zioni" w:date="2012-05-09T14:47:00Z">
            <w:rPr>
              <w:ins w:id="1314" w:author="Debbie Zioni" w:date="2012-05-09T14:47:00Z"/>
            </w:rPr>
          </w:rPrChange>
        </w:rPr>
        <w:pPrChange w:id="1315" w:author="Debbie Zioni" w:date="2012-05-09T15:04:00Z">
          <w:pPr>
            <w:pStyle w:val="ListContinue"/>
          </w:pPr>
        </w:pPrChange>
      </w:pPr>
      <w:ins w:id="1316" w:author="Debbie Zioni" w:date="2012-05-09T15:04:00Z">
        <w:r>
          <w:rPr>
            <w:lang w:val="en-US"/>
          </w:rPr>
          <w:t>Click Go.</w:t>
        </w:r>
      </w:ins>
    </w:p>
    <w:p w:rsidR="000F48D5" w:rsidRPr="007F3A55" w:rsidDel="00E00849" w:rsidRDefault="000F48D5">
      <w:pPr>
        <w:pStyle w:val="ListContinue"/>
        <w:rPr>
          <w:del w:id="1317" w:author="Debbie Zioni" w:date="2012-05-09T14:54:00Z"/>
        </w:rPr>
      </w:pPr>
      <w:del w:id="1318" w:author="Debbie Zioni" w:date="2012-05-09T14:47:00Z">
        <w:r w:rsidRPr="007021D3" w:rsidDel="0044018B">
          <w:rPr>
            <w:rFonts w:asciiTheme="minorHAnsi" w:hAnsiTheme="minorHAnsi" w:cstheme="minorHAnsi"/>
          </w:rPr>
          <w:delText xml:space="preserve"> </w:delText>
        </w:r>
        <w:r w:rsidRPr="008631B0" w:rsidDel="0044018B">
          <w:rPr>
            <w:rStyle w:val="ListCodeChar"/>
          </w:rPr>
          <w:delText xml:space="preserve">bumper.preSequence=0&amp;bumper.postSequence=1 </w:delText>
        </w:r>
      </w:del>
      <w:del w:id="1319" w:author="Debbie Zioni" w:date="2012-05-09T14:54:00Z">
        <w:r w:rsidR="00A01EE9" w:rsidDel="00E00849">
          <w:rPr>
            <w:rFonts w:ascii="Tahoma" w:eastAsiaTheme="minorHAnsi" w:hAnsi="Tahoma" w:cs="Tahoma"/>
            <w:color w:val="000000"/>
            <w:lang w:val="en-US" w:bidi="he-IL"/>
          </w:rPr>
          <w:delText xml:space="preserve"> </w:delText>
        </w:r>
        <w:r w:rsidR="00A01EE9" w:rsidRPr="00FF2599" w:rsidDel="00E00849">
          <w:delText>to create a post-roll</w:delText>
        </w:r>
        <w:r w:rsidR="00A01EE9" w:rsidDel="00E00849">
          <w:delText xml:space="preserve"> bumper.</w:delText>
        </w:r>
      </w:del>
    </w:p>
    <w:p w:rsidR="00A01EE9" w:rsidRDefault="000F48D5" w:rsidP="00A01EE9">
      <w:pPr>
        <w:autoSpaceDE w:val="0"/>
        <w:autoSpaceDN w:val="0"/>
        <w:adjustRightInd w:val="0"/>
        <w:spacing w:before="0"/>
        <w:rPr>
          <w:rFonts w:ascii="Tahoma" w:eastAsiaTheme="minorHAnsi" w:hAnsi="Tahoma" w:cs="Tahoma"/>
          <w:color w:val="auto"/>
          <w:lang w:val="en-US" w:bidi="he-IL"/>
        </w:rPr>
      </w:pPr>
      <w:r>
        <w:t xml:space="preserve">Whenever both pre-rolls and bumper videos are enabled, pre-rolls will always play before the bumper video. This is because </w:t>
      </w:r>
      <w:r w:rsidR="00A530E3">
        <w:t xml:space="preserve">the pre-roll is configured as, </w:t>
      </w:r>
      <w:r>
        <w:t xml:space="preserve">preSequence=1, and the bumper video is, preSequence=2. You can change the play order via the uiconf.  </w:t>
      </w:r>
      <w:r w:rsidR="00A01EE9" w:rsidRPr="00FF2599">
        <w:rPr>
          <w:rStyle w:val="BodyTextChar"/>
          <w:rFonts w:eastAsiaTheme="minorHAnsi"/>
        </w:rPr>
        <w:t>Post-roll ads will always play AFTER the bumper post-rolls.</w:t>
      </w:r>
    </w:p>
    <w:p w:rsidR="006E3084" w:rsidRDefault="00253EFB" w:rsidP="008F01DA">
      <w:pPr>
        <w:pStyle w:val="Heading2"/>
      </w:pPr>
      <w:bookmarkStart w:id="1320" w:name="_Configuring_Third_Party"/>
      <w:bookmarkStart w:id="1321" w:name="_Toc306628656"/>
      <w:bookmarkStart w:id="1322" w:name="_Toc313796713"/>
      <w:bookmarkStart w:id="1323" w:name="_Toc320796940"/>
      <w:bookmarkEnd w:id="1260"/>
      <w:bookmarkEnd w:id="1320"/>
      <w:r>
        <w:t>Configuring Third Party Ad Plugins</w:t>
      </w:r>
      <w:bookmarkEnd w:id="1321"/>
      <w:bookmarkEnd w:id="1322"/>
      <w:bookmarkEnd w:id="1323"/>
    </w:p>
    <w:p w:rsidR="00253EFB" w:rsidRDefault="006E3084">
      <w:r>
        <w:t xml:space="preserve">This section describes how to configure third party ad plugins. </w:t>
      </w:r>
    </w:p>
    <w:p w:rsidR="00253EFB" w:rsidRPr="000E367A" w:rsidRDefault="00253EFB" w:rsidP="008F01DA">
      <w:pPr>
        <w:pStyle w:val="Heading3"/>
      </w:pPr>
      <w:bookmarkStart w:id="1324" w:name="_Tremor_Media_1"/>
      <w:bookmarkStart w:id="1325" w:name="_Toc306628657"/>
      <w:bookmarkStart w:id="1326" w:name="_Toc313796714"/>
      <w:bookmarkStart w:id="1327" w:name="_Toc320796941"/>
      <w:bookmarkEnd w:id="1324"/>
      <w:r w:rsidRPr="000E367A">
        <w:t>Tremor Media</w:t>
      </w:r>
      <w:bookmarkEnd w:id="1325"/>
      <w:bookmarkEnd w:id="1326"/>
      <w:bookmarkEnd w:id="1327"/>
    </w:p>
    <w:p w:rsidR="00253EFB" w:rsidRDefault="00253EFB">
      <w:r w:rsidRPr="00123DCF">
        <w:t>Tremor Media is an ad network that acts as a connector between ad companies/servers and their customers. Tremor Media connects with numerous ad sources and partners from a single control center and works with their customers to provide the appropriate ads from the appropriate ad servers.</w:t>
      </w:r>
      <w:r>
        <w:t xml:space="preserve"> </w:t>
      </w:r>
    </w:p>
    <w:p w:rsidR="00253EFB" w:rsidRDefault="00253EFB" w:rsidP="008F01DA">
      <w:pPr>
        <w:pStyle w:val="Procedure"/>
      </w:pPr>
      <w:r>
        <w:t>To configure the Tremor</w:t>
      </w:r>
      <w:r w:rsidR="00B267BE">
        <w:t xml:space="preserve"> </w:t>
      </w:r>
      <w:r>
        <w:t>Media plug in</w:t>
      </w:r>
    </w:p>
    <w:p w:rsidR="00253EFB" w:rsidRDefault="00253EFB" w:rsidP="00927D1E">
      <w:pPr>
        <w:pStyle w:val="ListNumber"/>
        <w:numPr>
          <w:ilvl w:val="0"/>
          <w:numId w:val="46"/>
        </w:numPr>
      </w:pPr>
      <w:r w:rsidRPr="00AC025A">
        <w:t xml:space="preserve">Go to your Tremor </w:t>
      </w:r>
      <w:r w:rsidR="00123DCF" w:rsidRPr="00AC025A">
        <w:t>account;</w:t>
      </w:r>
      <w:r w:rsidRPr="00AC025A">
        <w:t xml:space="preserve"> define </w:t>
      </w:r>
      <w:r>
        <w:t>ads, scheduling, targeting, etc.</w:t>
      </w:r>
      <w:r w:rsidRPr="00AC025A">
        <w:t xml:space="preserve"> on the Tremor end. </w:t>
      </w:r>
    </w:p>
    <w:p w:rsidR="00253EFB" w:rsidRDefault="00253EFB" w:rsidP="00123DCF">
      <w:pPr>
        <w:pStyle w:val="ListNumber"/>
      </w:pPr>
      <w:r w:rsidRPr="00AC025A">
        <w:t xml:space="preserve">Go to the </w:t>
      </w:r>
      <w:r w:rsidRPr="007E19A0">
        <w:t>Studio</w:t>
      </w:r>
      <w:r w:rsidRPr="00AC025A">
        <w:t xml:space="preserve"> tab and edit an existing player or create a new one</w:t>
      </w:r>
      <w:r>
        <w:t>.</w:t>
      </w:r>
    </w:p>
    <w:p w:rsidR="00253EFB" w:rsidRDefault="00253EFB">
      <w:pPr>
        <w:pStyle w:val="ListNumber"/>
      </w:pPr>
      <w:r>
        <w:t xml:space="preserve">Select the </w:t>
      </w:r>
      <w:r w:rsidRPr="005C7B20">
        <w:t>Advertising</w:t>
      </w:r>
      <w:r w:rsidR="007A305C">
        <w:t xml:space="preserve"> tab</w:t>
      </w:r>
      <w:r>
        <w:t>.</w:t>
      </w:r>
    </w:p>
    <w:p w:rsidR="00253EFB" w:rsidRDefault="00253EFB">
      <w:pPr>
        <w:pStyle w:val="ListNumber"/>
      </w:pPr>
      <w:r w:rsidRPr="007E19A0">
        <w:t>Enable</w:t>
      </w:r>
      <w:r w:rsidRPr="00AC025A">
        <w:t xml:space="preserve"> ads for th</w:t>
      </w:r>
      <w:r>
        <w:t>e selected</w:t>
      </w:r>
      <w:r w:rsidRPr="00AC025A">
        <w:t xml:space="preserve"> player</w:t>
      </w:r>
      <w:r>
        <w:t>.</w:t>
      </w:r>
    </w:p>
    <w:p w:rsidR="00253EFB" w:rsidRDefault="00253EFB" w:rsidP="00FF3F79">
      <w:pPr>
        <w:pStyle w:val="ListNumber"/>
      </w:pPr>
      <w:r>
        <w:t xml:space="preserve">Select </w:t>
      </w:r>
      <w:r w:rsidRPr="007E19A0">
        <w:t>Tremor</w:t>
      </w:r>
      <w:r w:rsidRPr="00AC025A">
        <w:t xml:space="preserve"> as </w:t>
      </w:r>
      <w:r>
        <w:t xml:space="preserve">the </w:t>
      </w:r>
      <w:r w:rsidRPr="00E54D7D">
        <w:t>Ad Source</w:t>
      </w:r>
      <w:r w:rsidR="00FF3F79">
        <w:t>.</w:t>
      </w:r>
    </w:p>
    <w:p w:rsidR="00FF3F79" w:rsidRPr="00FF3F79" w:rsidRDefault="00FF3F79">
      <w:pPr>
        <w:pStyle w:val="ListContinue"/>
      </w:pPr>
      <w:r w:rsidRPr="00E54D7D">
        <w:rPr>
          <w:noProof/>
          <w:lang w:val="en-US" w:bidi="he-IL"/>
        </w:rPr>
        <w:drawing>
          <wp:inline distT="0" distB="0" distL="0" distR="0" wp14:anchorId="6C2B7051" wp14:editId="5980BBCD">
            <wp:extent cx="5505450" cy="1600106"/>
            <wp:effectExtent l="0" t="0" r="0" b="635"/>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8" cstate="print"/>
                    <a:srcRect/>
                    <a:stretch>
                      <a:fillRect/>
                    </a:stretch>
                  </pic:blipFill>
                  <pic:spPr bwMode="auto">
                    <a:xfrm>
                      <a:off x="0" y="0"/>
                      <a:ext cx="5505450" cy="1600106"/>
                    </a:xfrm>
                    <a:prstGeom prst="rect">
                      <a:avLst/>
                    </a:prstGeom>
                    <a:noFill/>
                    <a:ln w="9525">
                      <a:noFill/>
                      <a:miter lim="800000"/>
                      <a:headEnd/>
                      <a:tailEnd/>
                    </a:ln>
                  </pic:spPr>
                </pic:pic>
              </a:graphicData>
            </a:graphic>
          </wp:inline>
        </w:drawing>
      </w:r>
    </w:p>
    <w:p w:rsidR="00253EFB" w:rsidRDefault="00253EFB" w:rsidP="000E367A">
      <w:pPr>
        <w:pStyle w:val="ListNumber"/>
      </w:pPr>
      <w:r w:rsidRPr="00AC025A">
        <w:t xml:space="preserve">In the </w:t>
      </w:r>
      <w:r w:rsidRPr="00E54D7D">
        <w:t>key=value section</w:t>
      </w:r>
      <w:r w:rsidRPr="00AC025A">
        <w:t xml:space="preserve">, </w:t>
      </w:r>
      <w:r>
        <w:t xml:space="preserve">enter the </w:t>
      </w:r>
      <w:r w:rsidRPr="00AC025A">
        <w:t xml:space="preserve">policy ID. </w:t>
      </w:r>
      <w:r>
        <w:t>T</w:t>
      </w:r>
      <w:r w:rsidRPr="00AC025A">
        <w:t>ype in progId=[policy ID].</w:t>
      </w:r>
    </w:p>
    <w:p w:rsidR="00253EFB" w:rsidRDefault="00253EFB" w:rsidP="00123DCF">
      <w:pPr>
        <w:pStyle w:val="ListNumber"/>
        <w:numPr>
          <w:ilvl w:val="0"/>
          <w:numId w:val="0"/>
        </w:numPr>
        <w:ind w:left="1241"/>
      </w:pPr>
    </w:p>
    <w:tbl>
      <w:tblPr>
        <w:tblW w:w="9570" w:type="dxa"/>
        <w:tblLayout w:type="fixed"/>
        <w:tblCellMar>
          <w:left w:w="62" w:type="dxa"/>
          <w:right w:w="62" w:type="dxa"/>
        </w:tblCellMar>
        <w:tblLook w:val="0000" w:firstRow="0" w:lastRow="0" w:firstColumn="0" w:lastColumn="0" w:noHBand="0" w:noVBand="0"/>
      </w:tblPr>
      <w:tblGrid>
        <w:gridCol w:w="1020"/>
        <w:gridCol w:w="8550"/>
      </w:tblGrid>
      <w:tr w:rsidR="00253EFB" w:rsidRPr="00FD26C0" w:rsidTr="00253EFB">
        <w:trPr>
          <w:cantSplit/>
        </w:trPr>
        <w:tc>
          <w:tcPr>
            <w:tcW w:w="1020" w:type="dxa"/>
            <w:tcBorders>
              <w:top w:val="nil"/>
              <w:left w:val="nil"/>
              <w:bottom w:val="nil"/>
              <w:right w:val="nil"/>
            </w:tcBorders>
            <w:tcMar>
              <w:top w:w="0" w:type="dxa"/>
              <w:left w:w="62" w:type="dxa"/>
              <w:bottom w:w="0" w:type="dxa"/>
              <w:right w:w="62" w:type="dxa"/>
            </w:tcMar>
          </w:tcPr>
          <w:p w:rsidR="00253EFB" w:rsidRPr="00FD26C0" w:rsidRDefault="00253EFB">
            <w:pPr>
              <w:pStyle w:val="Note"/>
            </w:pPr>
            <w:r w:rsidRPr="00E54D7D">
              <w:rPr>
                <w:noProof/>
                <w:lang w:val="en-US" w:bidi="he-IL"/>
              </w:rPr>
              <w:drawing>
                <wp:inline distT="0" distB="0" distL="0" distR="0" wp14:anchorId="3AB1825C" wp14:editId="46E2E9EC">
                  <wp:extent cx="389890" cy="365521"/>
                  <wp:effectExtent l="0" t="0" r="0" b="0"/>
                  <wp:docPr id="125"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253EFB" w:rsidRDefault="00253EFB">
            <w:pPr>
              <w:pStyle w:val="Note"/>
            </w:pPr>
            <w:r w:rsidRPr="00FD26C0">
              <w:rPr>
                <w:rStyle w:val="SpecialBold"/>
              </w:rPr>
              <w:t>NOTE:</w:t>
            </w:r>
            <w:r w:rsidRPr="00FD26C0">
              <w:t xml:space="preserve"> </w:t>
            </w:r>
            <w:r>
              <w:t>TremorMedia allows users to utilize other ad sources.</w:t>
            </w:r>
          </w:p>
          <w:p w:rsidR="00253EFB" w:rsidRDefault="00253EFB">
            <w:pPr>
              <w:pStyle w:val="Note"/>
            </w:pPr>
          </w:p>
        </w:tc>
      </w:tr>
    </w:tbl>
    <w:p w:rsidR="00253EFB" w:rsidRPr="00FD26C0" w:rsidRDefault="001A56FB">
      <w:pPr>
        <w:pStyle w:val="ListContinue"/>
      </w:pPr>
      <w:r w:rsidRPr="003B2E6D">
        <w:rPr>
          <w:noProof/>
          <w:lang w:val="en-US" w:bidi="he-IL"/>
        </w:rPr>
        <w:drawing>
          <wp:inline distT="0" distB="0" distL="0" distR="0" wp14:anchorId="0A34EF29" wp14:editId="2BC7A501">
            <wp:extent cx="2447925" cy="2962275"/>
            <wp:effectExtent l="19050" t="0" r="9525" b="0"/>
            <wp:docPr id="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9" cstate="print"/>
                    <a:srcRect/>
                    <a:stretch>
                      <a:fillRect/>
                    </a:stretch>
                  </pic:blipFill>
                  <pic:spPr bwMode="auto">
                    <a:xfrm>
                      <a:off x="0" y="0"/>
                      <a:ext cx="2447925" cy="2962275"/>
                    </a:xfrm>
                    <a:prstGeom prst="rect">
                      <a:avLst/>
                    </a:prstGeom>
                    <a:noFill/>
                    <a:ln w="9525">
                      <a:noFill/>
                      <a:miter lim="800000"/>
                      <a:headEnd/>
                      <a:tailEnd/>
                    </a:ln>
                  </pic:spPr>
                </pic:pic>
              </a:graphicData>
            </a:graphic>
          </wp:inline>
        </w:drawing>
      </w:r>
    </w:p>
    <w:tbl>
      <w:tblPr>
        <w:tblW w:w="9570" w:type="dxa"/>
        <w:tblLayout w:type="fixed"/>
        <w:tblCellMar>
          <w:left w:w="62" w:type="dxa"/>
          <w:right w:w="62" w:type="dxa"/>
        </w:tblCellMar>
        <w:tblLook w:val="0000" w:firstRow="0" w:lastRow="0" w:firstColumn="0" w:lastColumn="0" w:noHBand="0" w:noVBand="0"/>
      </w:tblPr>
      <w:tblGrid>
        <w:gridCol w:w="1020"/>
        <w:gridCol w:w="8550"/>
      </w:tblGrid>
      <w:tr w:rsidR="00253EFB" w:rsidRPr="00FD26C0" w:rsidTr="00253EFB">
        <w:trPr>
          <w:cantSplit/>
        </w:trPr>
        <w:tc>
          <w:tcPr>
            <w:tcW w:w="1020" w:type="dxa"/>
            <w:tcBorders>
              <w:top w:val="nil"/>
              <w:left w:val="nil"/>
              <w:bottom w:val="nil"/>
              <w:right w:val="nil"/>
            </w:tcBorders>
            <w:tcMar>
              <w:top w:w="0" w:type="dxa"/>
              <w:left w:w="62" w:type="dxa"/>
              <w:bottom w:w="0" w:type="dxa"/>
              <w:right w:w="62" w:type="dxa"/>
            </w:tcMar>
          </w:tcPr>
          <w:p w:rsidR="00253EFB" w:rsidRPr="00FD26C0" w:rsidRDefault="00253EFB">
            <w:pPr>
              <w:pStyle w:val="Note"/>
            </w:pPr>
            <w:r w:rsidRPr="00E54D7D">
              <w:rPr>
                <w:noProof/>
                <w:lang w:val="en-US" w:bidi="he-IL"/>
              </w:rPr>
              <w:drawing>
                <wp:inline distT="0" distB="0" distL="0" distR="0" wp14:anchorId="2511D82E" wp14:editId="389F14C2">
                  <wp:extent cx="389890" cy="365521"/>
                  <wp:effectExtent l="0" t="0" r="0" b="0"/>
                  <wp:docPr id="32"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253EFB" w:rsidRDefault="00253EFB">
            <w:pPr>
              <w:pStyle w:val="Note"/>
            </w:pPr>
            <w:r w:rsidRPr="00FD26C0">
              <w:rPr>
                <w:rStyle w:val="SpecialBold"/>
              </w:rPr>
              <w:t>NOTE:</w:t>
            </w:r>
            <w:r w:rsidRPr="00FD26C0">
              <w:t xml:space="preserve"> </w:t>
            </w:r>
            <w:r>
              <w:t>Tremor also allows users to utilize a different ad source as a fallback.</w:t>
            </w:r>
          </w:p>
          <w:p w:rsidR="00253EFB" w:rsidRPr="00FD26C0" w:rsidRDefault="00253EFB" w:rsidP="00123DCF">
            <w:pPr>
              <w:spacing w:before="100" w:beforeAutospacing="1" w:after="100" w:afterAutospacing="1"/>
            </w:pPr>
          </w:p>
        </w:tc>
      </w:tr>
    </w:tbl>
    <w:p w:rsidR="001A56FB" w:rsidRDefault="00FF3F79">
      <w:pPr>
        <w:pStyle w:val="ListContinue"/>
      </w:pPr>
      <w:r w:rsidRPr="00123DCF">
        <w:rPr>
          <w:noProof/>
          <w:lang w:val="en-US" w:bidi="he-IL"/>
        </w:rPr>
        <w:drawing>
          <wp:inline distT="0" distB="0" distL="0" distR="0" wp14:anchorId="49EC2B38" wp14:editId="0442EDE5">
            <wp:extent cx="2457450" cy="2933700"/>
            <wp:effectExtent l="19050" t="0" r="0" b="0"/>
            <wp:docPr id="1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0" cstate="print"/>
                    <a:srcRect/>
                    <a:stretch>
                      <a:fillRect/>
                    </a:stretch>
                  </pic:blipFill>
                  <pic:spPr bwMode="auto">
                    <a:xfrm>
                      <a:off x="0" y="0"/>
                      <a:ext cx="2457450" cy="2933700"/>
                    </a:xfrm>
                    <a:prstGeom prst="rect">
                      <a:avLst/>
                    </a:prstGeom>
                    <a:noFill/>
                    <a:ln w="9525">
                      <a:noFill/>
                      <a:miter lim="800000"/>
                      <a:headEnd/>
                      <a:tailEnd/>
                    </a:ln>
                  </pic:spPr>
                </pic:pic>
              </a:graphicData>
            </a:graphic>
          </wp:inline>
        </w:drawing>
      </w:r>
    </w:p>
    <w:p w:rsidR="00253EFB" w:rsidRDefault="00253EFB">
      <w:r>
        <w:t>The Tremor plugin is in charge of displaying specific ads, and all the configurations are done on the Tremor end.</w:t>
      </w:r>
    </w:p>
    <w:p w:rsidR="00253EFB" w:rsidRDefault="00253EFB" w:rsidP="008F01DA">
      <w:pPr>
        <w:pStyle w:val="Heading3"/>
      </w:pPr>
      <w:bookmarkStart w:id="1328" w:name="_Toc306628658"/>
      <w:bookmarkStart w:id="1329" w:name="_Toc313796715"/>
      <w:bookmarkStart w:id="1330" w:name="_Toc320796942"/>
      <w:r>
        <w:t>Tremor Media  Added Functionality</w:t>
      </w:r>
      <w:bookmarkEnd w:id="1328"/>
      <w:bookmarkEnd w:id="1329"/>
      <w:bookmarkEnd w:id="1330"/>
    </w:p>
    <w:p w:rsidR="00253EFB" w:rsidRDefault="00253EFB">
      <w:r>
        <w:t>The following lists fu</w:t>
      </w:r>
      <w:r w:rsidRPr="00B869AA">
        <w:t xml:space="preserve">nctionality </w:t>
      </w:r>
      <w:r>
        <w:t xml:space="preserve">that has been added </w:t>
      </w:r>
      <w:r w:rsidRPr="00B869AA">
        <w:t>to the Tremor plugi</w:t>
      </w:r>
      <w:r>
        <w:t>n.</w:t>
      </w:r>
    </w:p>
    <w:tbl>
      <w:tblPr>
        <w:tblW w:w="9136"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ayout w:type="fixed"/>
        <w:tblLook w:val="04A0" w:firstRow="1" w:lastRow="0" w:firstColumn="1" w:lastColumn="0" w:noHBand="0" w:noVBand="1"/>
      </w:tblPr>
      <w:tblGrid>
        <w:gridCol w:w="1890"/>
        <w:gridCol w:w="3553"/>
        <w:gridCol w:w="3693"/>
      </w:tblGrid>
      <w:tr w:rsidR="00CC6C78" w:rsidRPr="00A75990" w:rsidTr="008F01DA">
        <w:trPr>
          <w:cantSplit/>
          <w:tblHeader/>
        </w:trPr>
        <w:tc>
          <w:tcPr>
            <w:tcW w:w="189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CC6C78" w:rsidRPr="00A75990" w:rsidRDefault="00CC6C78" w:rsidP="005A0D16">
            <w:pPr>
              <w:pStyle w:val="TableHeading"/>
            </w:pPr>
            <w:r>
              <w:t>Functionality</w:t>
            </w:r>
          </w:p>
        </w:tc>
        <w:tc>
          <w:tcPr>
            <w:tcW w:w="3553"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CC6C78" w:rsidRPr="00525FF6" w:rsidRDefault="00CC6C78" w:rsidP="005A0D16">
            <w:pPr>
              <w:pStyle w:val="TableHeading"/>
            </w:pPr>
            <w:r>
              <w:t>Description</w:t>
            </w:r>
          </w:p>
        </w:tc>
        <w:tc>
          <w:tcPr>
            <w:tcW w:w="3693"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CC6C78" w:rsidRPr="00525FF6" w:rsidRDefault="00CC6C78" w:rsidP="005A0D16">
            <w:pPr>
              <w:pStyle w:val="TableHeading"/>
            </w:pPr>
            <w:r>
              <w:t>Example</w:t>
            </w:r>
          </w:p>
        </w:tc>
      </w:tr>
      <w:tr w:rsidR="00CC6C78" w:rsidRPr="00A75990" w:rsidTr="008F01DA">
        <w:tc>
          <w:tcPr>
            <w:tcW w:w="1890" w:type="dxa"/>
            <w:tcBorders>
              <w:top w:val="single" w:sz="4" w:space="0" w:color="C5C5C5"/>
              <w:bottom w:val="single" w:sz="4" w:space="0" w:color="C5C5C5"/>
            </w:tcBorders>
          </w:tcPr>
          <w:p w:rsidR="00CC6C78" w:rsidRPr="007E19A0" w:rsidRDefault="00CC6C78" w:rsidP="005A0D16">
            <w:pPr>
              <w:pStyle w:val="TableBodyText"/>
              <w:rPr>
                <w:rFonts w:eastAsiaTheme="minorEastAsia" w:cstheme="minorBidi"/>
                <w:szCs w:val="24"/>
              </w:rPr>
            </w:pPr>
            <w:r w:rsidRPr="007E19A0">
              <w:t>Passing dyn</w:t>
            </w:r>
            <w:r>
              <w:t>amic data</w:t>
            </w:r>
          </w:p>
          <w:p w:rsidR="00CC6C78" w:rsidRPr="00A75990" w:rsidRDefault="00CC6C78" w:rsidP="005A0D16">
            <w:pPr>
              <w:pStyle w:val="TableBodyText"/>
            </w:pPr>
          </w:p>
        </w:tc>
        <w:tc>
          <w:tcPr>
            <w:tcW w:w="3553" w:type="dxa"/>
            <w:tcBorders>
              <w:top w:val="single" w:sz="4" w:space="0" w:color="C5C5C5"/>
              <w:bottom w:val="single" w:sz="4" w:space="0" w:color="C5C5C5"/>
            </w:tcBorders>
          </w:tcPr>
          <w:p w:rsidR="00CC6C78" w:rsidRDefault="00CC6C78" w:rsidP="005A0D16">
            <w:pPr>
              <w:pStyle w:val="TableBodyText"/>
              <w:rPr>
                <w:b/>
              </w:rPr>
            </w:pPr>
            <w:r>
              <w:t>By inserting specific key-value pairs in the uivars, a Kaltura partner can define that any Kaltura metadata gets passed to TremorMedia via the TremorMedia plugin. Then, using the Tremor ad server, the partner can decide how to target ads via the metadata.</w:t>
            </w:r>
          </w:p>
          <w:p w:rsidR="00CC6C78" w:rsidRDefault="00CC6C78" w:rsidP="005A0D16">
            <w:pPr>
              <w:pStyle w:val="TableBodyText"/>
              <w:rPr>
                <w:rFonts w:eastAsiaTheme="minorEastAsia"/>
                <w:b/>
              </w:rPr>
            </w:pPr>
            <w:r>
              <w:rPr>
                <w:rFonts w:eastAsiaTheme="minorEastAsia"/>
              </w:rPr>
              <w:t xml:space="preserve">To enable this functionality, a custom ad path must be inserted into the uiconf. </w:t>
            </w:r>
          </w:p>
          <w:p w:rsidR="00CC6C78" w:rsidRPr="00A75990" w:rsidRDefault="00CC6C78" w:rsidP="005A0D16">
            <w:pPr>
              <w:pStyle w:val="TableBodyText"/>
            </w:pPr>
          </w:p>
        </w:tc>
        <w:tc>
          <w:tcPr>
            <w:tcW w:w="3693" w:type="dxa"/>
            <w:tcBorders>
              <w:top w:val="single" w:sz="4" w:space="0" w:color="C5C5C5"/>
              <w:bottom w:val="single" w:sz="4" w:space="0" w:color="C5C5C5"/>
            </w:tcBorders>
          </w:tcPr>
          <w:p w:rsidR="00CC6C78" w:rsidRDefault="00CC6C78" w:rsidP="005A0D16">
            <w:pPr>
              <w:pStyle w:val="TableCode"/>
              <w:rPr>
                <w:rFonts w:eastAsiaTheme="minorEastAsia" w:cstheme="minorBidi"/>
                <w:color w:val="000000" w:themeColor="text1"/>
                <w:sz w:val="24"/>
                <w:szCs w:val="24"/>
                <w:shd w:val="clear" w:color="auto" w:fill="FFFFFF"/>
              </w:rPr>
            </w:pPr>
            <w:r w:rsidRPr="003100B0">
              <w:t>:  &lt;var key="customAd.paramKey1" value="duration" /&gt;     &lt;var key="customAd.paramValue1"</w:t>
            </w:r>
            <w:r w:rsidRPr="00B869AA">
              <w:t xml:space="preserve"> value="{mediaProxy.entry.duration}" /&gt;     &lt;var key="customAd.paramKey2" value="entryId" /&gt;     &lt;var key="customAd.paramValue2" value="{mediaProxy.entry.id}" /&gt;     &lt;var key="customAd.paramKey3" value="categories" /&gt;     &lt;var key="customAd.paramValue3" value="{mediaProxy.entry.categories}" /&gt;     &lt;var key="customAd.paramKey4" value="ContentRating" /&gt;     &lt;var key="customAd.paramValue4" value="{mediaProxy.entryMetadata.ContentRating}" /&gt;     &lt;var key="requiredMetadataFields" value="true" /&gt;</w:t>
            </w:r>
            <w:r w:rsidRPr="00B869AA">
              <w:rPr>
                <w:rFonts w:eastAsiaTheme="minorEastAsia" w:cstheme="minorBidi"/>
                <w:color w:val="000000" w:themeColor="text1"/>
                <w:sz w:val="24"/>
                <w:szCs w:val="24"/>
              </w:rPr>
              <w:t xml:space="preserve"> </w:t>
            </w:r>
          </w:p>
          <w:p w:rsidR="00CC6C78" w:rsidRPr="00A75990" w:rsidRDefault="00CC6C78" w:rsidP="005A0D16">
            <w:pPr>
              <w:pStyle w:val="TableBodyText"/>
            </w:pPr>
            <w:r>
              <w:rPr>
                <w:rFonts w:eastAsiaTheme="minorEastAsia"/>
              </w:rPr>
              <w:t>Note: The ContentRating custom data field, has a slightly different value from the rest of the metadata.</w:t>
            </w:r>
          </w:p>
        </w:tc>
      </w:tr>
      <w:tr w:rsidR="00CC6C78" w:rsidRPr="00A75990" w:rsidTr="008F01DA">
        <w:tc>
          <w:tcPr>
            <w:tcW w:w="1890" w:type="dxa"/>
            <w:tcBorders>
              <w:top w:val="single" w:sz="4" w:space="0" w:color="C5C5C5"/>
            </w:tcBorders>
          </w:tcPr>
          <w:p w:rsidR="00CC6C78" w:rsidRDefault="00CC6C78" w:rsidP="005A0D16">
            <w:pPr>
              <w:rPr>
                <w:rFonts w:eastAsiaTheme="minorEastAsia"/>
              </w:rPr>
            </w:pPr>
            <w:r>
              <w:rPr>
                <w:rFonts w:eastAsiaTheme="minorEastAsia"/>
              </w:rPr>
              <w:t>Internal companion ads</w:t>
            </w:r>
          </w:p>
          <w:p w:rsidR="00CC6C78" w:rsidRPr="00A75990" w:rsidRDefault="00CC6C78" w:rsidP="005A0D16">
            <w:pPr>
              <w:pStyle w:val="TableBodyText"/>
            </w:pPr>
          </w:p>
        </w:tc>
        <w:tc>
          <w:tcPr>
            <w:tcW w:w="3553" w:type="dxa"/>
            <w:tcBorders>
              <w:top w:val="single" w:sz="4" w:space="0" w:color="C5C5C5"/>
            </w:tcBorders>
          </w:tcPr>
          <w:p w:rsidR="00CC6C78" w:rsidRDefault="00CC6C78" w:rsidP="005A0D16">
            <w:pPr>
              <w:rPr>
                <w:rFonts w:eastAsiaTheme="minorEastAsia"/>
              </w:rPr>
            </w:pPr>
            <w:r>
              <w:rPr>
                <w:rFonts w:eastAsiaTheme="minorEastAsia"/>
              </w:rPr>
              <w:t>The ability to insert a companion ad directly on the list part of the playlist.</w:t>
            </w:r>
          </w:p>
          <w:p w:rsidR="00CC6C78" w:rsidRPr="00A75990" w:rsidRDefault="00CC6C78" w:rsidP="005A0D16">
            <w:pPr>
              <w:pStyle w:val="TableBodyText"/>
            </w:pPr>
            <w:r>
              <w:rPr>
                <w:rFonts w:eastAsiaTheme="minorEastAsia"/>
              </w:rPr>
              <w:t xml:space="preserve">The companion ad must be inserted as a custom ad path via the uiconf or via </w:t>
            </w:r>
            <w:hyperlink w:anchor="_Toc302930771" w:history="1">
              <w:r w:rsidR="00F86BA6">
                <w:rPr>
                  <w:rStyle w:val="Hyperlink"/>
                  <w:rFonts w:eastAsiaTheme="minorEastAsia" w:cs="Arial"/>
                </w:rPr>
                <w:t>Additional P</w:t>
              </w:r>
              <w:r w:rsidRPr="00F86BA6">
                <w:rPr>
                  <w:rStyle w:val="Hyperlink"/>
                  <w:rFonts w:eastAsiaTheme="minorEastAsia" w:cs="Arial"/>
                </w:rPr>
                <w:t>aram</w:t>
              </w:r>
              <w:r w:rsidR="00F86BA6">
                <w:rPr>
                  <w:rStyle w:val="Hyperlink"/>
                  <w:rFonts w:eastAsiaTheme="minorEastAsia" w:cs="Arial"/>
                </w:rPr>
                <w:t>eters and P</w:t>
              </w:r>
              <w:r w:rsidRPr="00F86BA6">
                <w:rPr>
                  <w:rStyle w:val="Hyperlink"/>
                  <w:rFonts w:eastAsiaTheme="minorEastAsia" w:cs="Arial"/>
                </w:rPr>
                <w:t>lugins</w:t>
              </w:r>
            </w:hyperlink>
            <w:r>
              <w:rPr>
                <w:rFonts w:eastAsiaTheme="minorEastAsia"/>
              </w:rPr>
              <w:t>.</w:t>
            </w:r>
          </w:p>
        </w:tc>
        <w:tc>
          <w:tcPr>
            <w:tcW w:w="3693" w:type="dxa"/>
            <w:tcBorders>
              <w:top w:val="single" w:sz="4" w:space="0" w:color="C5C5C5"/>
            </w:tcBorders>
          </w:tcPr>
          <w:p w:rsidR="00CC6C78" w:rsidRPr="00A75990" w:rsidRDefault="00CC6C78" w:rsidP="005A0D16">
            <w:pPr>
              <w:pStyle w:val="TableBodyText"/>
            </w:pPr>
          </w:p>
        </w:tc>
      </w:tr>
      <w:tr w:rsidR="00CC6C78" w:rsidRPr="00A75990" w:rsidTr="008F01DA">
        <w:tc>
          <w:tcPr>
            <w:tcW w:w="1890" w:type="dxa"/>
            <w:tcBorders>
              <w:top w:val="single" w:sz="4" w:space="0" w:color="C5C5C5"/>
            </w:tcBorders>
          </w:tcPr>
          <w:p w:rsidR="00CC6C78" w:rsidRDefault="00CC6C78" w:rsidP="005A0D16">
            <w:pPr>
              <w:rPr>
                <w:rFonts w:eastAsiaTheme="minorEastAsia"/>
              </w:rPr>
            </w:pPr>
            <w:r>
              <w:rPr>
                <w:rFonts w:eastAsiaTheme="minorEastAsia"/>
              </w:rPr>
              <w:t>Capping ads</w:t>
            </w:r>
          </w:p>
          <w:p w:rsidR="00CC6C78" w:rsidRDefault="00CC6C78" w:rsidP="005A0D16">
            <w:pPr>
              <w:rPr>
                <w:rFonts w:eastAsiaTheme="minorEastAsia"/>
              </w:rPr>
            </w:pPr>
          </w:p>
        </w:tc>
        <w:tc>
          <w:tcPr>
            <w:tcW w:w="3553" w:type="dxa"/>
            <w:tcBorders>
              <w:top w:val="single" w:sz="4" w:space="0" w:color="C5C5C5"/>
            </w:tcBorders>
          </w:tcPr>
          <w:p w:rsidR="00CC6C78" w:rsidRDefault="00CC6C78" w:rsidP="005A0D16">
            <w:pPr>
              <w:rPr>
                <w:rFonts w:eastAsiaTheme="minorEastAsia"/>
                <w:b/>
              </w:rPr>
            </w:pPr>
            <w:r>
              <w:rPr>
                <w:rFonts w:eastAsiaTheme="minorEastAsia"/>
              </w:rPr>
              <w:t xml:space="preserve">A Kaltura partner can cap ads via the KMC based on the creation date. </w:t>
            </w:r>
          </w:p>
          <w:p w:rsidR="00CC6C78" w:rsidRDefault="00CC6C78" w:rsidP="005A0D16">
            <w:pPr>
              <w:rPr>
                <w:b/>
              </w:rPr>
            </w:pPr>
            <w:r>
              <w:t xml:space="preserve">To configure the Tremor plugin with the startDateOffset, with the parameter key maxAge, add the following 2 attributes to the XML (if the file is maintained manually): </w:t>
            </w:r>
          </w:p>
          <w:p w:rsidR="00CC6C78" w:rsidRDefault="00CC6C78" w:rsidP="005A0D16">
            <w:pPr>
              <w:rPr>
                <w:rFonts w:ascii="Courier New" w:hAnsi="Courier New" w:cs="Courier New"/>
                <w:b/>
                <w:color w:val="000080"/>
              </w:rPr>
            </w:pPr>
            <w:r>
              <w:rPr>
                <w:rFonts w:ascii="Courier New" w:hAnsi="Courier New" w:cs="Courier New"/>
                <w:color w:val="0000E1"/>
              </w:rPr>
              <w:t>paramKey1=</w:t>
            </w:r>
            <w:r>
              <w:rPr>
                <w:rFonts w:ascii="Courier New" w:hAnsi="Courier New" w:cs="Courier New"/>
                <w:color w:val="000080"/>
              </w:rPr>
              <w:t>"duration"</w:t>
            </w:r>
            <w:r>
              <w:rPr>
                <w:rFonts w:ascii="Courier New" w:hAnsi="Courier New" w:cs="Courier New"/>
                <w:color w:val="000000"/>
              </w:rPr>
              <w:t xml:space="preserve"> </w:t>
            </w:r>
            <w:r>
              <w:rPr>
                <w:rFonts w:ascii="Courier New" w:hAnsi="Courier New" w:cs="Courier New"/>
                <w:color w:val="0000E1"/>
              </w:rPr>
              <w:t>paramValue1=</w:t>
            </w:r>
            <w:r>
              <w:rPr>
                <w:rFonts w:ascii="Courier New" w:hAnsi="Courier New" w:cs="Courier New"/>
                <w:color w:val="000080"/>
              </w:rPr>
              <w:t>"{tremor.createdAtOffset}"</w:t>
            </w:r>
          </w:p>
          <w:p w:rsidR="00CC6C78" w:rsidRPr="00FF2599" w:rsidRDefault="00CC6C78" w:rsidP="005A0D16">
            <w:pPr>
              <w:rPr>
                <w:rFonts w:asciiTheme="minorHAnsi" w:hAnsiTheme="minorHAnsi" w:cstheme="minorBidi"/>
                <w:color w:val="auto"/>
                <w:sz w:val="22"/>
                <w:szCs w:val="22"/>
              </w:rPr>
            </w:pPr>
            <w:r>
              <w:t>or the equivalent uivars/flashvars line</w:t>
            </w:r>
          </w:p>
          <w:p w:rsidR="00CC6C78" w:rsidRDefault="00CC6C78" w:rsidP="005A0D16">
            <w:pPr>
              <w:rPr>
                <w:rFonts w:ascii="Courier New" w:hAnsi="Courier New" w:cs="Courier New"/>
                <w:color w:val="000080"/>
              </w:rPr>
            </w:pPr>
            <w:r>
              <w:rPr>
                <w:rFonts w:ascii="Courier New" w:hAnsi="Courier New" w:cs="Courier New"/>
                <w:color w:val="0000E1"/>
              </w:rPr>
              <w:t>paramKey1=</w:t>
            </w:r>
            <w:r>
              <w:rPr>
                <w:rFonts w:ascii="Courier New" w:hAnsi="Courier New" w:cs="Courier New"/>
                <w:color w:val="000080"/>
              </w:rPr>
              <w:t>duration&amp;</w:t>
            </w:r>
            <w:r>
              <w:rPr>
                <w:rFonts w:ascii="Courier New" w:hAnsi="Courier New" w:cs="Courier New"/>
                <w:color w:val="0000E1"/>
              </w:rPr>
              <w:t>paramValue1=</w:t>
            </w:r>
            <w:r>
              <w:rPr>
                <w:rFonts w:ascii="Courier New" w:hAnsi="Courier New" w:cs="Courier New"/>
                <w:color w:val="000080"/>
              </w:rPr>
              <w:t>{tremor.createdAtOffset}</w:t>
            </w:r>
          </w:p>
          <w:p w:rsidR="00CC6C78" w:rsidRDefault="00CC6C78" w:rsidP="005A0D16">
            <w:pPr>
              <w:rPr>
                <w:rFonts w:eastAsiaTheme="minorEastAsia"/>
              </w:rPr>
            </w:pPr>
            <w:r>
              <w:t>This is based on the assumption that the Tremor xml node has the id  set to '</w:t>
            </w:r>
            <w:r>
              <w:rPr>
                <w:rFonts w:ascii="Courier New" w:hAnsi="Courier New" w:cs="Courier New"/>
                <w:color w:val="000080"/>
              </w:rPr>
              <w:t>tremor</w:t>
            </w:r>
            <w:r>
              <w:t xml:space="preserve"> '. If using a studio player the id would be 'customAd'.</w:t>
            </w:r>
          </w:p>
        </w:tc>
        <w:tc>
          <w:tcPr>
            <w:tcW w:w="3693" w:type="dxa"/>
            <w:tcBorders>
              <w:top w:val="single" w:sz="4" w:space="0" w:color="C5C5C5"/>
            </w:tcBorders>
          </w:tcPr>
          <w:p w:rsidR="00CC6C78" w:rsidRPr="00A75990" w:rsidRDefault="00CC6C78" w:rsidP="005A0D16">
            <w:pPr>
              <w:pStyle w:val="TableBodyText"/>
            </w:pPr>
          </w:p>
        </w:tc>
      </w:tr>
    </w:tbl>
    <w:p w:rsidR="00CC6C78" w:rsidRDefault="00CC6C78" w:rsidP="008F01DA">
      <w:pPr>
        <w:pStyle w:val="BodyText"/>
      </w:pPr>
    </w:p>
    <w:p w:rsidR="00253EFB" w:rsidRPr="00070421" w:rsidRDefault="00253EFB" w:rsidP="008F01DA">
      <w:pPr>
        <w:pStyle w:val="Heading3"/>
      </w:pPr>
      <w:bookmarkStart w:id="1331" w:name="_Toc313796716"/>
      <w:bookmarkStart w:id="1332" w:name="_Toc320796943"/>
      <w:r w:rsidRPr="00070421">
        <w:t>AdapTV</w:t>
      </w:r>
      <w:bookmarkEnd w:id="1331"/>
      <w:bookmarkEnd w:id="1332"/>
    </w:p>
    <w:p w:rsidR="0051087D" w:rsidRPr="005601D1" w:rsidRDefault="0051087D">
      <w:r w:rsidRPr="00123DCF">
        <w:t>AdapTV has two different models – the standard model and the marketplace. The standard model allows Kaltura partners to define their own ads. The marketplace provides the customer the ability to connect with all sorts of ad companies to choose the most fitting ads.</w:t>
      </w:r>
    </w:p>
    <w:p w:rsidR="002F1C91" w:rsidRDefault="002F1C91" w:rsidP="008F01DA">
      <w:pPr>
        <w:pStyle w:val="Procedure"/>
      </w:pPr>
      <w:r>
        <w:t>To configure the AdapTV</w:t>
      </w:r>
      <w:r w:rsidR="00506431">
        <w:t xml:space="preserve"> ad </w:t>
      </w:r>
      <w:r>
        <w:t>plug in</w:t>
      </w:r>
    </w:p>
    <w:p w:rsidR="002F1C91" w:rsidRDefault="002F1C91" w:rsidP="00927D1E">
      <w:pPr>
        <w:pStyle w:val="ListNumber"/>
        <w:numPr>
          <w:ilvl w:val="0"/>
          <w:numId w:val="110"/>
        </w:numPr>
      </w:pPr>
      <w:r w:rsidRPr="00AC025A">
        <w:t xml:space="preserve">Go to your </w:t>
      </w:r>
      <w:r>
        <w:t xml:space="preserve">AdapTV </w:t>
      </w:r>
      <w:r w:rsidR="00A707C5">
        <w:t xml:space="preserve">account, </w:t>
      </w:r>
      <w:r w:rsidRPr="00AC025A">
        <w:t xml:space="preserve">define </w:t>
      </w:r>
      <w:r w:rsidR="00A707C5">
        <w:t>ads, scheduling, targeting, and other parameters,</w:t>
      </w:r>
      <w:r w:rsidRPr="00AC025A">
        <w:t xml:space="preserve"> on the </w:t>
      </w:r>
      <w:r>
        <w:t>AdapTV</w:t>
      </w:r>
      <w:r w:rsidRPr="00AC025A">
        <w:t xml:space="preserve"> end. </w:t>
      </w:r>
    </w:p>
    <w:p w:rsidR="002F1C91" w:rsidRDefault="002F1C91" w:rsidP="00123DCF">
      <w:pPr>
        <w:pStyle w:val="ListNumber"/>
      </w:pPr>
      <w:r w:rsidRPr="00AC025A">
        <w:t xml:space="preserve">Go to the </w:t>
      </w:r>
      <w:r w:rsidRPr="007E19A0">
        <w:t>Studio</w:t>
      </w:r>
      <w:r w:rsidRPr="00AC025A">
        <w:t xml:space="preserve"> tab and edit an existing player or create a new one</w:t>
      </w:r>
      <w:r>
        <w:t>.</w:t>
      </w:r>
    </w:p>
    <w:p w:rsidR="002F1C91" w:rsidRDefault="002F1C91" w:rsidP="00123DCF">
      <w:pPr>
        <w:pStyle w:val="ListNumber"/>
      </w:pPr>
      <w:r>
        <w:t xml:space="preserve">Select the </w:t>
      </w:r>
      <w:r w:rsidRPr="005C7B20">
        <w:t>Advertising</w:t>
      </w:r>
      <w:r>
        <w:t xml:space="preserve"> tab.</w:t>
      </w:r>
    </w:p>
    <w:p w:rsidR="002F1C91" w:rsidRDefault="002F1C91" w:rsidP="00123DCF">
      <w:pPr>
        <w:pStyle w:val="ListNumber"/>
      </w:pPr>
      <w:r w:rsidRPr="007E19A0">
        <w:t>Enable</w:t>
      </w:r>
      <w:r w:rsidRPr="00AC025A">
        <w:t xml:space="preserve"> ads for th</w:t>
      </w:r>
      <w:r>
        <w:t>e selected</w:t>
      </w:r>
      <w:r w:rsidRPr="00AC025A">
        <w:t xml:space="preserve"> player</w:t>
      </w:r>
      <w:r>
        <w:t>.</w:t>
      </w:r>
    </w:p>
    <w:p w:rsidR="002F1C91" w:rsidRDefault="002F1C91" w:rsidP="00123DCF">
      <w:pPr>
        <w:pStyle w:val="ListNumber"/>
      </w:pPr>
      <w:r>
        <w:t xml:space="preserve">Select AdapTV </w:t>
      </w:r>
      <w:r w:rsidRPr="00AC025A">
        <w:t xml:space="preserve">as </w:t>
      </w:r>
      <w:r>
        <w:t xml:space="preserve">the </w:t>
      </w:r>
      <w:r w:rsidRPr="00E54D7D">
        <w:t>Ad Source</w:t>
      </w:r>
      <w:r>
        <w:t>.</w:t>
      </w:r>
    </w:p>
    <w:p w:rsidR="002F1C91" w:rsidRDefault="00FF3F79">
      <w:pPr>
        <w:pStyle w:val="ListContinue"/>
      </w:pPr>
      <w:r w:rsidRPr="00123DCF">
        <w:rPr>
          <w:noProof/>
          <w:lang w:val="en-US" w:bidi="he-IL"/>
        </w:rPr>
        <w:drawing>
          <wp:inline distT="0" distB="0" distL="0" distR="0" wp14:anchorId="59504A06" wp14:editId="7834A2FD">
            <wp:extent cx="5943600" cy="26320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aptv.png"/>
                    <pic:cNvPicPr/>
                  </pic:nvPicPr>
                  <pic:blipFill>
                    <a:blip r:embed="rId211">
                      <a:extLst>
                        <a:ext uri="{28A0092B-C50C-407E-A947-70E740481C1C}">
                          <a14:useLocalDpi xmlns:a14="http://schemas.microsoft.com/office/drawing/2010/main" val="0"/>
                        </a:ext>
                      </a:extLst>
                    </a:blip>
                    <a:stretch>
                      <a:fillRect/>
                    </a:stretch>
                  </pic:blipFill>
                  <pic:spPr>
                    <a:xfrm>
                      <a:off x="0" y="0"/>
                      <a:ext cx="5943600" cy="2632075"/>
                    </a:xfrm>
                    <a:prstGeom prst="rect">
                      <a:avLst/>
                    </a:prstGeom>
                  </pic:spPr>
                </pic:pic>
              </a:graphicData>
            </a:graphic>
          </wp:inline>
        </w:drawing>
      </w:r>
    </w:p>
    <w:p w:rsidR="002F1C91" w:rsidRDefault="002F1C91">
      <w:pPr>
        <w:pStyle w:val="ListNumber"/>
      </w:pPr>
      <w:r>
        <w:t xml:space="preserve">Enter the </w:t>
      </w:r>
      <w:r w:rsidRPr="00E54D7D">
        <w:t>Custom SWF URL</w:t>
      </w:r>
      <w:r>
        <w:t xml:space="preserve">. </w:t>
      </w:r>
    </w:p>
    <w:p w:rsidR="00A707C5" w:rsidRDefault="002F1C91">
      <w:pPr>
        <w:pStyle w:val="ListContinue"/>
      </w:pPr>
      <w:r>
        <w:t xml:space="preserve">The </w:t>
      </w:r>
      <w:r w:rsidRPr="00190885">
        <w:t>Kaltura partner administrator</w:t>
      </w:r>
      <w:r>
        <w:t xml:space="preserve"> should contact their ad server company to obtain the SWF URL and the pr</w:t>
      </w:r>
      <w:r w:rsidR="00A707C5">
        <w:t>oper Key-Value Pairs to insert.</w:t>
      </w:r>
    </w:p>
    <w:p w:rsidR="00253EFB" w:rsidRPr="00A707C5" w:rsidRDefault="00253EFB" w:rsidP="00A707C5">
      <w:pPr>
        <w:pStyle w:val="ListNumber"/>
      </w:pPr>
      <w:r>
        <w:t xml:space="preserve">In the key-value section insert key=[your AdapTV key]. In AdapTV, many users utilize the zone </w:t>
      </w:r>
      <w:r w:rsidR="002F1C91">
        <w:t>t</w:t>
      </w:r>
      <w:r>
        <w:t>o differentiate between different ads. In this case, the customer need</w:t>
      </w:r>
      <w:r w:rsidR="002F1C91">
        <w:t>s</w:t>
      </w:r>
      <w:r>
        <w:t xml:space="preserve"> to insert zone=[zone name] in the key-value section as well.</w:t>
      </w:r>
    </w:p>
    <w:p w:rsidR="00253EFB" w:rsidRDefault="002F1C91">
      <w:pPr>
        <w:pStyle w:val="ListNumber"/>
      </w:pPr>
      <w:r>
        <w:t>T</w:t>
      </w:r>
      <w:r w:rsidR="00253EFB">
        <w:t xml:space="preserve">o utilize the </w:t>
      </w:r>
      <w:r>
        <w:t xml:space="preserve">latest </w:t>
      </w:r>
      <w:r w:rsidR="00253EFB">
        <w:t xml:space="preserve">AdapTV plugin (the current out-of-the-box plugin is utilizing AdapTV’s legacy integration of AS2, the new plugin utilizes AS3 integration): in the </w:t>
      </w:r>
      <w:hyperlink w:anchor="_Toc302930771" w:history="1">
        <w:r w:rsidR="00253EFB" w:rsidRPr="00F86BA6">
          <w:rPr>
            <w:rStyle w:val="Hyperlink"/>
            <w:rFonts w:cs="Arial"/>
          </w:rPr>
          <w:t>Additional Parameters and Plugins</w:t>
        </w:r>
      </w:hyperlink>
      <w:r w:rsidR="00253EFB">
        <w:t xml:space="preserve"> section of the player, insert key=customAd.path value=</w:t>
      </w:r>
      <w:r w:rsidR="00253EFB" w:rsidRPr="00B47FD1">
        <w:t xml:space="preserve"> </w:t>
      </w:r>
      <w:hyperlink r:id="rId212" w:history="1">
        <w:r w:rsidR="00253EFB" w:rsidRPr="00CA0666">
          <w:rPr>
            <w:rStyle w:val="Hyperlink"/>
          </w:rPr>
          <w:t>http://cdnbakmi.kaltura.com/flash/kdp3/v3.5.7.6/plugins/adaptvas3Plugin.swf</w:t>
        </w:r>
      </w:hyperlink>
      <w:r w:rsidR="00253EFB">
        <w:t xml:space="preserve"> </w:t>
      </w:r>
    </w:p>
    <w:p w:rsidR="00FF3F79" w:rsidRDefault="00FF3F79">
      <w:pPr>
        <w:pStyle w:val="ListContinue"/>
      </w:pPr>
      <w:r w:rsidRPr="00E54D7D">
        <w:rPr>
          <w:noProof/>
          <w:lang w:val="en-US" w:bidi="he-IL"/>
        </w:rPr>
        <w:drawing>
          <wp:inline distT="0" distB="0" distL="0" distR="0" wp14:anchorId="5299BF81" wp14:editId="6F549692">
            <wp:extent cx="3133725" cy="3518958"/>
            <wp:effectExtent l="19050" t="0" r="9525"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cstate="print"/>
                    <a:srcRect/>
                    <a:stretch>
                      <a:fillRect/>
                    </a:stretch>
                  </pic:blipFill>
                  <pic:spPr bwMode="auto">
                    <a:xfrm>
                      <a:off x="0" y="0"/>
                      <a:ext cx="3133725" cy="3518958"/>
                    </a:xfrm>
                    <a:prstGeom prst="rect">
                      <a:avLst/>
                    </a:prstGeom>
                    <a:noFill/>
                    <a:ln w="9525">
                      <a:noFill/>
                      <a:miter lim="800000"/>
                      <a:headEnd/>
                      <a:tailEnd/>
                    </a:ln>
                  </pic:spPr>
                </pic:pic>
              </a:graphicData>
            </a:graphic>
          </wp:inline>
        </w:drawing>
      </w:r>
    </w:p>
    <w:p w:rsidR="00253EFB" w:rsidRPr="005127A9" w:rsidRDefault="00253EFB" w:rsidP="005127A9">
      <w:pPr>
        <w:pStyle w:val="Heading1"/>
        <w:rPr>
          <w:rFonts w:ascii="Calibri" w:hAnsi="Calibri"/>
          <w:sz w:val="24"/>
          <w:szCs w:val="24"/>
        </w:rPr>
      </w:pPr>
      <w:bookmarkStart w:id="1333" w:name="_Configuring_Companion_Ads"/>
      <w:bookmarkStart w:id="1334" w:name="_Toc306628659"/>
      <w:bookmarkStart w:id="1335" w:name="_Toc313796717"/>
      <w:bookmarkStart w:id="1336" w:name="_Toc320796944"/>
      <w:bookmarkEnd w:id="1333"/>
      <w:r w:rsidRPr="005127A9">
        <w:rPr>
          <w:rStyle w:val="Heading2Char"/>
          <w:rFonts w:eastAsiaTheme="majorEastAsia"/>
          <w:b/>
        </w:rPr>
        <w:t xml:space="preserve">Configuring Companion </w:t>
      </w:r>
      <w:r w:rsidRPr="005127A9">
        <w:rPr>
          <w:rStyle w:val="Heading2Char"/>
          <w:rFonts w:eastAsiaTheme="majorEastAsia"/>
        </w:rPr>
        <w:t>A</w:t>
      </w:r>
      <w:r w:rsidRPr="005127A9">
        <w:rPr>
          <w:rStyle w:val="Heading2Char"/>
          <w:rFonts w:eastAsiaTheme="majorEastAsia"/>
          <w:b/>
        </w:rPr>
        <w:t>ds</w:t>
      </w:r>
      <w:bookmarkEnd w:id="1334"/>
      <w:bookmarkEnd w:id="1335"/>
      <w:bookmarkEnd w:id="1336"/>
    </w:p>
    <w:p w:rsidR="00253EFB" w:rsidRDefault="00253EFB">
      <w:r w:rsidRPr="00B61584">
        <w:t>Companion Ads</w:t>
      </w:r>
      <w:r>
        <w:t xml:space="preserve"> are “</w:t>
      </w:r>
      <w:r w:rsidRPr="00B61584">
        <w:t>text, display ads, rich media, or skins that wrap around the video experience,</w:t>
      </w:r>
      <w:r>
        <w:t xml:space="preserve"> and</w:t>
      </w:r>
      <w:r w:rsidRPr="00B61584">
        <w:t xml:space="preserve"> can run alongside either or both the video or ad content. The primary purpose of the Companion Ad product is to offer sustained visibility of the sponsor throughout the video content experience.</w:t>
      </w:r>
      <w:r>
        <w:t>”</w:t>
      </w:r>
      <w:r w:rsidR="007252D6">
        <w:t xml:space="preserve"> S</w:t>
      </w:r>
      <w:r w:rsidR="00A466D5">
        <w:t xml:space="preserve">ee </w:t>
      </w:r>
      <w:hyperlink r:id="rId214" w:history="1">
        <w:r w:rsidRPr="00B61584">
          <w:rPr>
            <w:rStyle w:val="Hyperlink"/>
            <w:bCs/>
          </w:rPr>
          <w:t>http://www.iab.net/wiki/index.php/Companion_Ad</w:t>
        </w:r>
      </w:hyperlink>
    </w:p>
    <w:p w:rsidR="00253EFB" w:rsidRDefault="00253EFB" w:rsidP="00123DCF">
      <w:pPr>
        <w:pStyle w:val="Subheading"/>
      </w:pPr>
      <w:r>
        <w:t>VAST</w:t>
      </w:r>
    </w:p>
    <w:p w:rsidR="001E071E" w:rsidRDefault="00253EFB" w:rsidP="008F01DA">
      <w:r>
        <w:t>Kaltura’s platform makes it easy to add Companion Ads in either HTML or Flash.  After you’ve configured your player (see</w:t>
      </w:r>
      <w:r w:rsidR="00A466D5">
        <w:t xml:space="preserve"> </w:t>
      </w:r>
      <w:hyperlink w:anchor="_Designing_and_Configuring" w:history="1">
        <w:r w:rsidR="00A466D5" w:rsidRPr="00A466D5">
          <w:rPr>
            <w:rStyle w:val="Hyperlink"/>
          </w:rPr>
          <w:t>Designing and Configuring a New Player or Playlist</w:t>
        </w:r>
      </w:hyperlink>
      <w:r w:rsidR="00A466D5">
        <w:t xml:space="preserve"> </w:t>
      </w:r>
      <w:r>
        <w:t xml:space="preserve">), </w:t>
      </w:r>
      <w:r w:rsidR="00A466D5">
        <w:t xml:space="preserve">edit the </w:t>
      </w:r>
      <w:r>
        <w:t>player and navigate to the Advertising tab. Scroll down</w:t>
      </w:r>
      <w:r w:rsidR="007702A4">
        <w:t xml:space="preserve"> </w:t>
      </w:r>
      <w:r w:rsidR="00A466D5">
        <w:t xml:space="preserve">to </w:t>
      </w:r>
      <w:r>
        <w:t>the “Player Configuration” section</w:t>
      </w:r>
    </w:p>
    <w:p w:rsidR="001E071E" w:rsidRPr="00486FE5" w:rsidRDefault="001E071E">
      <w:r>
        <w:t>C</w:t>
      </w:r>
      <w:r w:rsidRPr="00486FE5">
        <w:t>hoose</w:t>
      </w:r>
      <w:r>
        <w:t xml:space="preserve"> whethe</w:t>
      </w:r>
      <w:r w:rsidR="00D63BF0">
        <w:t>r</w:t>
      </w:r>
      <w:r w:rsidRPr="00486FE5">
        <w:t xml:space="preserve"> to configure HTML or Flash-based Companion Ads.</w:t>
      </w:r>
    </w:p>
    <w:p w:rsidR="00253EFB" w:rsidRDefault="00253EFB"/>
    <w:p w:rsidR="00253EFB" w:rsidRDefault="00253EFB" w:rsidP="00253EFB">
      <w:pPr>
        <w:rPr>
          <w:b/>
          <w:bCs/>
          <w:color w:val="000000" w:themeColor="text1"/>
        </w:rPr>
      </w:pPr>
      <w:r w:rsidRPr="00E54D7D">
        <w:rPr>
          <w:b/>
          <w:bCs/>
          <w:noProof/>
          <w:color w:val="000000" w:themeColor="text1"/>
          <w:lang w:val="en-US" w:bidi="he-IL"/>
        </w:rPr>
        <w:drawing>
          <wp:inline distT="0" distB="0" distL="0" distR="0" wp14:anchorId="1B214FA9" wp14:editId="67F9BA2B">
            <wp:extent cx="5544538" cy="2954655"/>
            <wp:effectExtent l="0" t="0" r="0" b="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in.png"/>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5544538" cy="2954655"/>
                    </a:xfrm>
                    <a:prstGeom prst="rect">
                      <a:avLst/>
                    </a:prstGeom>
                    <a:noFill/>
                    <a:ln w="9525">
                      <a:noFill/>
                      <a:miter lim="800000"/>
                      <a:headEnd/>
                      <a:tailEnd/>
                    </a:ln>
                  </pic:spPr>
                </pic:pic>
              </a:graphicData>
            </a:graphic>
          </wp:inline>
        </w:drawing>
      </w:r>
    </w:p>
    <w:p w:rsidR="00253EFB" w:rsidRDefault="00253EFB" w:rsidP="00253EFB">
      <w:pPr>
        <w:rPr>
          <w:b/>
          <w:bCs/>
          <w:color w:val="000000" w:themeColor="text1"/>
        </w:rPr>
      </w:pPr>
    </w:p>
    <w:p w:rsidR="00253EFB" w:rsidRPr="008867F2" w:rsidRDefault="00253EFB" w:rsidP="008F01DA">
      <w:pPr>
        <w:pStyle w:val="Heading3"/>
      </w:pPr>
      <w:bookmarkStart w:id="1337" w:name="_Companion_Ads_in"/>
      <w:bookmarkStart w:id="1338" w:name="_Toc313796718"/>
      <w:bookmarkStart w:id="1339" w:name="_Toc320796945"/>
      <w:bookmarkEnd w:id="1337"/>
      <w:r w:rsidRPr="008867F2">
        <w:t>Companion Ads in HTML</w:t>
      </w:r>
      <w:bookmarkEnd w:id="1338"/>
      <w:bookmarkEnd w:id="1339"/>
    </w:p>
    <w:p w:rsidR="00DB31A5" w:rsidRDefault="00DB31A5" w:rsidP="008F01DA">
      <w:pPr>
        <w:pStyle w:val="Procedure"/>
      </w:pPr>
      <w:r>
        <w:t>To add companion ads in HTML</w:t>
      </w:r>
    </w:p>
    <w:p w:rsidR="00DB31A5" w:rsidRDefault="00253EFB" w:rsidP="00927D1E">
      <w:pPr>
        <w:pStyle w:val="ListNumber"/>
        <w:numPr>
          <w:ilvl w:val="0"/>
          <w:numId w:val="111"/>
        </w:numPr>
      </w:pPr>
      <w:r>
        <w:t xml:space="preserve">Click on the “Add companion div” text in the “Player Configuration” section. </w:t>
      </w:r>
      <w:r w:rsidR="00DB31A5">
        <w:t>E</w:t>
      </w:r>
      <w:r>
        <w:t>ntry fields to enter the CSS “id” of your companion ad and the dimensions in pixels</w:t>
      </w:r>
      <w:r w:rsidR="00DB31A5">
        <w:t xml:space="preserve"> appear</w:t>
      </w:r>
      <w:r>
        <w:t>.</w:t>
      </w:r>
      <w:r w:rsidR="00DB31A5">
        <w:t xml:space="preserve"> </w:t>
      </w:r>
    </w:p>
    <w:p w:rsidR="00DB31A5" w:rsidRDefault="00DB31A5" w:rsidP="008F01DA">
      <w:pPr>
        <w:pStyle w:val="ListNumber"/>
      </w:pPr>
      <w:r w:rsidRPr="00DB31A5">
        <w:t xml:space="preserve">Enter the CSS div id and dimensions (in pixels) for each ad region. </w:t>
      </w:r>
      <w:r w:rsidRPr="00B0268F">
        <w:rPr>
          <w:rStyle w:val="BodyTextChar"/>
        </w:rPr>
        <w:t xml:space="preserve">Be certain </w:t>
      </w:r>
      <w:r>
        <w:rPr>
          <w:rStyle w:val="BodyTextChar"/>
        </w:rPr>
        <w:t xml:space="preserve">to enter the </w:t>
      </w:r>
      <w:r w:rsidRPr="00B0268F">
        <w:rPr>
          <w:rStyle w:val="BodyTextChar"/>
        </w:rPr>
        <w:t xml:space="preserve">dimensions </w:t>
      </w:r>
      <w:r>
        <w:rPr>
          <w:rStyle w:val="BodyTextChar"/>
        </w:rPr>
        <w:t xml:space="preserve">to </w:t>
      </w:r>
      <w:r w:rsidRPr="00B0268F">
        <w:rPr>
          <w:rStyle w:val="BodyTextChar"/>
        </w:rPr>
        <w:t>match the dimensions of your served ads</w:t>
      </w:r>
      <w:r w:rsidRPr="002B73DD">
        <w:t xml:space="preserve">.  </w:t>
      </w:r>
    </w:p>
    <w:p w:rsidR="00DB31A5" w:rsidRDefault="00DB31A5" w:rsidP="000E367A">
      <w:pPr>
        <w:pStyle w:val="ListNumber"/>
        <w:rPr>
          <w:rStyle w:val="BodyTextChar"/>
        </w:rPr>
      </w:pPr>
      <w:r>
        <w:t>C</w:t>
      </w:r>
      <w:r w:rsidR="00253EFB">
        <w:t>lick on the “Add companion div” text multiple times to enter more ad regions</w:t>
      </w:r>
      <w:r w:rsidR="003A23EA">
        <w:rPr>
          <w:rStyle w:val="BodyTextChar"/>
        </w:rPr>
        <w:t>.</w:t>
      </w:r>
      <w:r>
        <w:rPr>
          <w:rStyle w:val="BodyTextChar"/>
        </w:rPr>
        <w:t xml:space="preserve"> </w:t>
      </w:r>
    </w:p>
    <w:p w:rsidR="007A30E7" w:rsidRDefault="007A30E7">
      <w:pPr>
        <w:pStyle w:val="ListContinue"/>
        <w:rPr>
          <w:rStyle w:val="BodyTextChar"/>
        </w:rPr>
      </w:pPr>
      <w:r>
        <w:rPr>
          <w:noProof/>
          <w:lang w:val="en-US" w:bidi="he-IL"/>
        </w:rPr>
        <mc:AlternateContent>
          <mc:Choice Requires="wps">
            <w:drawing>
              <wp:anchor distT="0" distB="0" distL="114300" distR="114300" simplePos="0" relativeHeight="251831296" behindDoc="0" locked="0" layoutInCell="1" allowOverlap="1" wp14:anchorId="7267F12A" wp14:editId="189BC787">
                <wp:simplePos x="0" y="0"/>
                <wp:positionH relativeFrom="column">
                  <wp:posOffset>2867025</wp:posOffset>
                </wp:positionH>
                <wp:positionV relativeFrom="paragraph">
                  <wp:posOffset>2518410</wp:posOffset>
                </wp:positionV>
                <wp:extent cx="1038225" cy="161925"/>
                <wp:effectExtent l="0" t="0" r="28575" b="28575"/>
                <wp:wrapNone/>
                <wp:docPr id="120" name="Rectangle 120"/>
                <wp:cNvGraphicFramePr/>
                <a:graphic xmlns:a="http://schemas.openxmlformats.org/drawingml/2006/main">
                  <a:graphicData uri="http://schemas.microsoft.com/office/word/2010/wordprocessingShape">
                    <wps:wsp>
                      <wps:cNvSpPr/>
                      <wps:spPr>
                        <a:xfrm>
                          <a:off x="0" y="0"/>
                          <a:ext cx="1038225" cy="1619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0" o:spid="_x0000_s1026" style="position:absolute;margin-left:225.75pt;margin-top:198.3pt;width:81.75pt;height:12.75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" filled="f" strokecolor="yellow" strokeweight="2pt"/>
            </w:pict>
          </mc:Fallback>
        </mc:AlternateContent>
      </w:r>
      <w:r>
        <w:rPr>
          <w:noProof/>
          <w:lang w:val="en-US" w:bidi="he-IL"/>
        </w:rPr>
        <w:drawing>
          <wp:inline distT="0" distB="0" distL="0" distR="0" wp14:anchorId="2B4255D8" wp14:editId="2AE4041B">
            <wp:extent cx="5732780" cy="2990215"/>
            <wp:effectExtent l="0" t="0" r="127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companion.png"/>
                    <pic:cNvPicPr/>
                  </pic:nvPicPr>
                  <pic:blipFill>
                    <a:blip r:embed="rId216">
                      <a:extLst>
                        <a:ext uri="{28A0092B-C50C-407E-A947-70E740481C1C}">
                          <a14:useLocalDpi xmlns:a14="http://schemas.microsoft.com/office/drawing/2010/main" val="0"/>
                        </a:ext>
                      </a:extLst>
                    </a:blip>
                    <a:stretch>
                      <a:fillRect/>
                    </a:stretch>
                  </pic:blipFill>
                  <pic:spPr>
                    <a:xfrm>
                      <a:off x="0" y="0"/>
                      <a:ext cx="5732780" cy="2990215"/>
                    </a:xfrm>
                    <a:prstGeom prst="rect">
                      <a:avLst/>
                    </a:prstGeom>
                  </pic:spPr>
                </pic:pic>
              </a:graphicData>
            </a:graphic>
          </wp:inline>
        </w:drawing>
      </w:r>
    </w:p>
    <w:p w:rsidR="003A23EA" w:rsidRDefault="003A23EA">
      <w:pPr>
        <w:pStyle w:val="ListContinue"/>
      </w:pPr>
    </w:p>
    <w:p w:rsidR="00253EFB" w:rsidRPr="000E298F" w:rsidRDefault="00253EFB"/>
    <w:p w:rsidR="00253EFB" w:rsidRDefault="00253EFB" w:rsidP="00253EFB">
      <w:pPr>
        <w:rPr>
          <w:b/>
          <w:bCs/>
          <w:color w:val="000000" w:themeColor="text1"/>
        </w:rPr>
      </w:pPr>
    </w:p>
    <w:p w:rsidR="00253EFB" w:rsidRDefault="00253EFB" w:rsidP="00253EFB">
      <w:pPr>
        <w:rPr>
          <w:bCs/>
          <w:color w:val="000000" w:themeColor="text1"/>
        </w:rPr>
      </w:pPr>
    </w:p>
    <w:p w:rsidR="00253EFB" w:rsidRDefault="00253EFB" w:rsidP="008F01DA">
      <w:pPr>
        <w:rPr>
          <w:bCs/>
          <w:color w:val="000000" w:themeColor="text1"/>
        </w:rPr>
      </w:pPr>
      <w:r w:rsidRPr="007A6F35">
        <w:t>In t</w:t>
      </w:r>
      <w:r w:rsidR="000E367A">
        <w:t>h</w:t>
      </w:r>
      <w:r w:rsidRPr="007A6F35">
        <w:t>e web page where your Companion Ads will display, you need to include a JavaScript file as well as a corresponding HTML &lt;div&gt; tag with a matching id for each region you create</w:t>
      </w:r>
      <w:r w:rsidR="00DB31A5">
        <w:t>.</w:t>
      </w:r>
    </w:p>
    <w:p w:rsidR="00253EFB" w:rsidRPr="008867F2" w:rsidRDefault="00253EFB" w:rsidP="008F01DA">
      <w:pPr>
        <w:pStyle w:val="Code"/>
      </w:pPr>
      <w:r w:rsidRPr="008867F2">
        <w:t>&lt;html&gt;</w:t>
      </w:r>
    </w:p>
    <w:p w:rsidR="00253EFB" w:rsidRPr="008867F2" w:rsidRDefault="00253EFB" w:rsidP="008F01DA">
      <w:pPr>
        <w:pStyle w:val="Code"/>
      </w:pPr>
      <w:r w:rsidRPr="008867F2">
        <w:t>&lt;body&gt;</w:t>
      </w:r>
    </w:p>
    <w:p w:rsidR="00253EFB" w:rsidRPr="008867F2" w:rsidRDefault="00253EFB" w:rsidP="008F01DA">
      <w:pPr>
        <w:pStyle w:val="Code"/>
      </w:pPr>
      <w:r w:rsidRPr="008867F2">
        <w:t>&lt;head&gt;</w:t>
      </w:r>
    </w:p>
    <w:p w:rsidR="00253EFB" w:rsidRPr="008867F2" w:rsidRDefault="00253EFB" w:rsidP="008F01DA">
      <w:pPr>
        <w:pStyle w:val="Code"/>
      </w:pPr>
      <w:r w:rsidRPr="008867F2">
        <w:t>….</w:t>
      </w:r>
    </w:p>
    <w:p w:rsidR="00253EFB" w:rsidRPr="008867F2" w:rsidRDefault="00253EFB" w:rsidP="008F01DA">
      <w:pPr>
        <w:pStyle w:val="Code"/>
        <w:rPr>
          <w:b/>
        </w:rPr>
      </w:pPr>
      <w:r w:rsidRPr="008867F2">
        <w:rPr>
          <w:b/>
        </w:rPr>
        <w:t>&lt;script src="</w:t>
      </w:r>
      <w:r w:rsidRPr="00E664F9">
        <w:rPr>
          <w:b/>
        </w:rPr>
        <w:t>http://www.kaltura.com/javascript/VAST/companionAdFunc.js</w:t>
      </w:r>
      <w:r w:rsidRPr="008867F2">
        <w:rPr>
          <w:b/>
        </w:rPr>
        <w:t>" type=</w:t>
      </w:r>
    </w:p>
    <w:p w:rsidR="00253EFB" w:rsidRPr="008867F2" w:rsidRDefault="00253EFB" w:rsidP="008F01DA">
      <w:pPr>
        <w:pStyle w:val="Code"/>
        <w:rPr>
          <w:b/>
        </w:rPr>
      </w:pPr>
      <w:r w:rsidRPr="008867F2">
        <w:rPr>
          <w:b/>
        </w:rPr>
        <w:t xml:space="preserve">    "text/javascript"&gt;&lt;/script&gt;</w:t>
      </w:r>
    </w:p>
    <w:p w:rsidR="00253EFB" w:rsidRPr="008867F2" w:rsidRDefault="00253EFB" w:rsidP="008F01DA">
      <w:pPr>
        <w:pStyle w:val="Code"/>
      </w:pPr>
      <w:r w:rsidRPr="008867F2">
        <w:t>….</w:t>
      </w:r>
    </w:p>
    <w:p w:rsidR="00253EFB" w:rsidRPr="008867F2" w:rsidRDefault="00253EFB" w:rsidP="008F01DA">
      <w:pPr>
        <w:pStyle w:val="Code"/>
      </w:pPr>
      <w:r w:rsidRPr="008867F2">
        <w:t>&lt;/head&gt;</w:t>
      </w:r>
    </w:p>
    <w:p w:rsidR="00253EFB" w:rsidRPr="008867F2" w:rsidRDefault="00253EFB" w:rsidP="008F01DA">
      <w:pPr>
        <w:pStyle w:val="Code"/>
      </w:pPr>
      <w:r w:rsidRPr="008867F2">
        <w:t>&lt;body&gt;</w:t>
      </w:r>
    </w:p>
    <w:p w:rsidR="00253EFB" w:rsidRPr="008867F2" w:rsidRDefault="00253EFB" w:rsidP="008F01DA">
      <w:pPr>
        <w:pStyle w:val="Code"/>
      </w:pPr>
      <w:r w:rsidRPr="008867F2">
        <w:t>….</w:t>
      </w:r>
    </w:p>
    <w:p w:rsidR="00253EFB" w:rsidRPr="008867F2" w:rsidRDefault="00253EFB" w:rsidP="008F01DA">
      <w:pPr>
        <w:pStyle w:val="Code"/>
      </w:pPr>
      <w:r w:rsidRPr="008867F2">
        <w:t>&lt;object id="kaltura_player" name="kaltura_player" type="application/x-shockwave-flash" ……… &lt;/object&gt;</w:t>
      </w:r>
    </w:p>
    <w:p w:rsidR="00253EFB" w:rsidRPr="008867F2" w:rsidRDefault="00253EFB" w:rsidP="008F01DA">
      <w:pPr>
        <w:pStyle w:val="Code"/>
        <w:rPr>
          <w:b/>
        </w:rPr>
      </w:pPr>
      <w:r w:rsidRPr="008867F2">
        <w:rPr>
          <w:b/>
        </w:rPr>
        <w:t>&lt;div style= "width: 234px; height: 60px;" id="myCompanionAd"&gt;</w:t>
      </w:r>
    </w:p>
    <w:p w:rsidR="00253EFB" w:rsidRPr="008867F2" w:rsidRDefault="00253EFB" w:rsidP="008F01DA">
      <w:pPr>
        <w:pStyle w:val="Code"/>
        <w:rPr>
          <w:b/>
        </w:rPr>
      </w:pPr>
      <w:r w:rsidRPr="008867F2">
        <w:rPr>
          <w:b/>
        </w:rPr>
        <w:t>&lt;/div&gt;</w:t>
      </w:r>
    </w:p>
    <w:p w:rsidR="00253EFB" w:rsidRPr="008867F2" w:rsidRDefault="00253EFB" w:rsidP="008F01DA">
      <w:pPr>
        <w:pStyle w:val="Code"/>
      </w:pPr>
      <w:r w:rsidRPr="008867F2">
        <w:t>….</w:t>
      </w:r>
    </w:p>
    <w:p w:rsidR="00253EFB" w:rsidRPr="008867F2" w:rsidRDefault="00253EFB" w:rsidP="008F01DA">
      <w:pPr>
        <w:pStyle w:val="Code"/>
      </w:pPr>
      <w:r w:rsidRPr="008867F2">
        <w:t>&lt;/body&gt;</w:t>
      </w:r>
    </w:p>
    <w:p w:rsidR="00253EFB" w:rsidRDefault="00253EFB" w:rsidP="008F01DA">
      <w:pPr>
        <w:pStyle w:val="Code"/>
      </w:pPr>
      <w:r w:rsidRPr="008867F2">
        <w:t>&lt;/html&gt;</w:t>
      </w:r>
    </w:p>
    <w:p w:rsidR="003A23EA" w:rsidRDefault="00253EFB" w:rsidP="008F01DA">
      <w:pPr>
        <w:pStyle w:val="Heading3"/>
      </w:pPr>
      <w:bookmarkStart w:id="1340" w:name="_Companion_Ads_in_1"/>
      <w:bookmarkStart w:id="1341" w:name="_Toc313796719"/>
      <w:bookmarkStart w:id="1342" w:name="_Toc320796946"/>
      <w:bookmarkEnd w:id="1340"/>
      <w:r w:rsidRPr="008867F2">
        <w:t>Companion Ads in Flash</w:t>
      </w:r>
      <w:bookmarkEnd w:id="1341"/>
      <w:bookmarkEnd w:id="1342"/>
    </w:p>
    <w:p w:rsidR="00253EFB" w:rsidRPr="008867F2" w:rsidRDefault="003A23EA" w:rsidP="008F01DA">
      <w:pPr>
        <w:pStyle w:val="Procedure"/>
      </w:pPr>
      <w:r>
        <w:t xml:space="preserve">To add companion ads in </w:t>
      </w:r>
      <w:r w:rsidRPr="005127A9">
        <w:rPr>
          <w:rStyle w:val="ProcedureChar"/>
        </w:rPr>
        <w:t>F</w:t>
      </w:r>
      <w:r>
        <w:t>lash</w:t>
      </w:r>
    </w:p>
    <w:p w:rsidR="003A23EA" w:rsidRDefault="00253EFB" w:rsidP="00927D1E">
      <w:pPr>
        <w:pStyle w:val="ListNumber"/>
        <w:numPr>
          <w:ilvl w:val="0"/>
          <w:numId w:val="118"/>
        </w:numPr>
      </w:pPr>
      <w:r>
        <w:t xml:space="preserve">Click on the “Add companion div” text in the “Player Configuration” section. You’ll get entry fields to enter the CSS “id” of your companion ad and the dimensions in pixels. </w:t>
      </w:r>
      <w:r w:rsidR="003A23EA" w:rsidRPr="00B0268F">
        <w:rPr>
          <w:rStyle w:val="BodyTextChar"/>
        </w:rPr>
        <w:t xml:space="preserve">Be certain </w:t>
      </w:r>
      <w:r w:rsidR="003A23EA">
        <w:rPr>
          <w:rStyle w:val="BodyTextChar"/>
        </w:rPr>
        <w:t xml:space="preserve">to enter the </w:t>
      </w:r>
      <w:r w:rsidR="003A23EA" w:rsidRPr="00B0268F">
        <w:rPr>
          <w:rStyle w:val="BodyTextChar"/>
        </w:rPr>
        <w:t xml:space="preserve">dimensions </w:t>
      </w:r>
      <w:r w:rsidR="003A23EA">
        <w:rPr>
          <w:rStyle w:val="BodyTextChar"/>
        </w:rPr>
        <w:t xml:space="preserve">to </w:t>
      </w:r>
      <w:r w:rsidR="003A23EA" w:rsidRPr="00B0268F">
        <w:rPr>
          <w:rStyle w:val="BodyTextChar"/>
        </w:rPr>
        <w:t>match the dimensions of your served ads</w:t>
      </w:r>
      <w:r w:rsidR="003A23EA" w:rsidRPr="002B73DD">
        <w:t xml:space="preserve">.  </w:t>
      </w:r>
    </w:p>
    <w:p w:rsidR="00253EFB" w:rsidRDefault="00750097">
      <w:pPr>
        <w:pStyle w:val="ListContinue"/>
      </w:pPr>
      <w:r>
        <w:rPr>
          <w:noProof/>
          <w:lang w:val="en-US" w:bidi="he-IL"/>
        </w:rPr>
        <mc:AlternateContent>
          <mc:Choice Requires="wps">
            <w:drawing>
              <wp:anchor distT="0" distB="0" distL="114300" distR="114300" simplePos="0" relativeHeight="251832320" behindDoc="0" locked="0" layoutInCell="1" allowOverlap="1" wp14:anchorId="087E41F9" wp14:editId="6EB5AFD7">
                <wp:simplePos x="0" y="0"/>
                <wp:positionH relativeFrom="column">
                  <wp:posOffset>2886075</wp:posOffset>
                </wp:positionH>
                <wp:positionV relativeFrom="paragraph">
                  <wp:posOffset>2962275</wp:posOffset>
                </wp:positionV>
                <wp:extent cx="1019175" cy="161925"/>
                <wp:effectExtent l="0" t="0" r="28575" b="28575"/>
                <wp:wrapNone/>
                <wp:docPr id="126" name="Rectangle 126"/>
                <wp:cNvGraphicFramePr/>
                <a:graphic xmlns:a="http://schemas.openxmlformats.org/drawingml/2006/main">
                  <a:graphicData uri="http://schemas.microsoft.com/office/word/2010/wordprocessingShape">
                    <wps:wsp>
                      <wps:cNvSpPr/>
                      <wps:spPr>
                        <a:xfrm>
                          <a:off x="0" y="0"/>
                          <a:ext cx="1019175" cy="1619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6" o:spid="_x0000_s1026" style="position:absolute;margin-left:227.25pt;margin-top:233.25pt;width:80.25pt;height:12.7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" filled="f" strokecolor="yellow" strokeweight="2pt"/>
            </w:pict>
          </mc:Fallback>
        </mc:AlternateContent>
      </w:r>
      <w:r w:rsidR="003A23EA">
        <w:t>C</w:t>
      </w:r>
      <w:r w:rsidR="00253EFB">
        <w:t xml:space="preserve">lick on the “Add companion div” text multiple </w:t>
      </w:r>
      <w:r w:rsidR="00FF3F79">
        <w:t>times to enter more ad regions:</w:t>
      </w:r>
      <w:r w:rsidDel="00750097">
        <w:t xml:space="preserve"> </w:t>
      </w:r>
      <w:r>
        <w:rPr>
          <w:noProof/>
          <w:lang w:val="en-US" w:bidi="he-IL"/>
        </w:rPr>
        <w:drawing>
          <wp:inline distT="0" distB="0" distL="0" distR="0" wp14:anchorId="4B27C8C3" wp14:editId="504DABD8">
            <wp:extent cx="5732780" cy="3054350"/>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flash.png"/>
                    <pic:cNvPicPr/>
                  </pic:nvPicPr>
                  <pic:blipFill>
                    <a:blip r:embed="rId217">
                      <a:extLst>
                        <a:ext uri="{28A0092B-C50C-407E-A947-70E740481C1C}">
                          <a14:useLocalDpi xmlns:a14="http://schemas.microsoft.com/office/drawing/2010/main" val="0"/>
                        </a:ext>
                      </a:extLst>
                    </a:blip>
                    <a:stretch>
                      <a:fillRect/>
                    </a:stretch>
                  </pic:blipFill>
                  <pic:spPr>
                    <a:xfrm>
                      <a:off x="0" y="0"/>
                      <a:ext cx="5732780" cy="3054350"/>
                    </a:xfrm>
                    <a:prstGeom prst="rect">
                      <a:avLst/>
                    </a:prstGeom>
                  </pic:spPr>
                </pic:pic>
              </a:graphicData>
            </a:graphic>
          </wp:inline>
        </w:drawing>
      </w:r>
      <w:r w:rsidR="00253EFB" w:rsidRPr="0077584F">
        <w:t>There are either two or three possibilities for the “Element ID” pulldown menu.</w:t>
      </w:r>
      <w:r w:rsidR="00253EFB">
        <w:t xml:space="preserve">  If you created a Kaltura Playlist Player (see the </w:t>
      </w:r>
      <w:hyperlink w:anchor="_Customizing_Players_and" w:history="1">
        <w:r w:rsidR="00BF3187" w:rsidRPr="00BF3187">
          <w:rPr>
            <w:rStyle w:val="Hyperlink"/>
          </w:rPr>
          <w:t>Creating and Customizing Players and Playlists</w:t>
        </w:r>
      </w:hyperlink>
      <w:r w:rsidR="00253EFB">
        <w:t xml:space="preserve">” </w:t>
      </w:r>
      <w:r w:rsidR="00253EFB" w:rsidRPr="00366F3B">
        <w:t>section</w:t>
      </w:r>
      <w:r w:rsidR="00253EFB">
        <w:t>), you will see three options:</w:t>
      </w:r>
    </w:p>
    <w:p w:rsidR="00253EFB" w:rsidRDefault="00253EFB" w:rsidP="00253EFB">
      <w:pPr>
        <w:rPr>
          <w:bCs/>
          <w:color w:val="000000" w:themeColor="text1"/>
        </w:rPr>
      </w:pPr>
    </w:p>
    <w:p w:rsidR="00253EFB" w:rsidRPr="0077584F" w:rsidRDefault="00253EFB" w:rsidP="00253EFB">
      <w:pPr>
        <w:rPr>
          <w:bCs/>
          <w:color w:val="000000" w:themeColor="text1"/>
        </w:rPr>
      </w:pPr>
      <w:r w:rsidRPr="00E54D7D">
        <w:rPr>
          <w:bCs/>
          <w:noProof/>
          <w:color w:val="000000" w:themeColor="text1"/>
          <w:lang w:val="en-US" w:bidi="he-IL"/>
        </w:rPr>
        <w:drawing>
          <wp:inline distT="0" distB="0" distL="0" distR="0" wp14:anchorId="4EC6507D" wp14:editId="290AAF24">
            <wp:extent cx="6180455" cy="914400"/>
            <wp:effectExtent l="25400" t="0" r="0" b="0"/>
            <wp:docPr id="78" name="Picture 12" descr="::th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ree.png"/>
                    <pic:cNvPicPr>
                      <a:picLocks noChangeAspect="1" noChangeArrowheads="1"/>
                    </pic:cNvPicPr>
                  </pic:nvPicPr>
                  <pic:blipFill>
                    <a:blip r:embed="rId218" cstate="print"/>
                    <a:srcRect/>
                    <a:stretch>
                      <a:fillRect/>
                    </a:stretch>
                  </pic:blipFill>
                  <pic:spPr bwMode="auto">
                    <a:xfrm>
                      <a:off x="0" y="0"/>
                      <a:ext cx="6180455" cy="914400"/>
                    </a:xfrm>
                    <a:prstGeom prst="rect">
                      <a:avLst/>
                    </a:prstGeom>
                    <a:noFill/>
                    <a:ln w="9525">
                      <a:noFill/>
                      <a:miter lim="800000"/>
                      <a:headEnd/>
                      <a:tailEnd/>
                    </a:ln>
                  </pic:spPr>
                </pic:pic>
              </a:graphicData>
            </a:graphic>
          </wp:inline>
        </w:drawing>
      </w:r>
    </w:p>
    <w:p w:rsidR="00253EFB" w:rsidRDefault="00253EFB" w:rsidP="00253EFB">
      <w:pPr>
        <w:rPr>
          <w:b/>
          <w:bCs/>
          <w:color w:val="000000" w:themeColor="text1"/>
        </w:rPr>
      </w:pPr>
    </w:p>
    <w:p w:rsidR="00253EFB" w:rsidRPr="006909B0" w:rsidRDefault="00253EFB">
      <w:pPr>
        <w:pStyle w:val="ListContinue"/>
      </w:pPr>
      <w:r w:rsidRPr="006909B0">
        <w:t xml:space="preserve">If you created a </w:t>
      </w:r>
      <w:r>
        <w:t>regular (</w:t>
      </w:r>
      <w:r w:rsidRPr="006909B0">
        <w:t>non-Playlist</w:t>
      </w:r>
      <w:r>
        <w:t>)</w:t>
      </w:r>
      <w:r w:rsidRPr="006909B0">
        <w:t xml:space="preserve"> Player, you will see two options:</w:t>
      </w:r>
    </w:p>
    <w:p w:rsidR="00253EFB" w:rsidRDefault="00253EFB" w:rsidP="00253EFB">
      <w:pPr>
        <w:rPr>
          <w:b/>
          <w:bCs/>
          <w:color w:val="000000" w:themeColor="text1"/>
        </w:rPr>
      </w:pPr>
    </w:p>
    <w:p w:rsidR="00253EFB" w:rsidRDefault="00253EFB" w:rsidP="00253EFB">
      <w:pPr>
        <w:rPr>
          <w:b/>
          <w:bCs/>
          <w:color w:val="000000" w:themeColor="text1"/>
        </w:rPr>
      </w:pPr>
      <w:r w:rsidRPr="00E54D7D">
        <w:rPr>
          <w:b/>
          <w:bCs/>
          <w:noProof/>
          <w:color w:val="000000" w:themeColor="text1"/>
          <w:lang w:val="en-US" w:bidi="he-IL"/>
        </w:rPr>
        <w:drawing>
          <wp:inline distT="0" distB="0" distL="0" distR="0" wp14:anchorId="19EDC8DA" wp14:editId="523F25B1">
            <wp:extent cx="6172200" cy="829945"/>
            <wp:effectExtent l="25400" t="0" r="0" b="0"/>
            <wp:docPr id="79" name="Picture 11" descr="::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wo.png"/>
                    <pic:cNvPicPr>
                      <a:picLocks noChangeAspect="1" noChangeArrowheads="1"/>
                    </pic:cNvPicPr>
                  </pic:nvPicPr>
                  <pic:blipFill>
                    <a:blip r:embed="rId219" cstate="print"/>
                    <a:srcRect/>
                    <a:stretch>
                      <a:fillRect/>
                    </a:stretch>
                  </pic:blipFill>
                  <pic:spPr bwMode="auto">
                    <a:xfrm>
                      <a:off x="0" y="0"/>
                      <a:ext cx="6172200" cy="829945"/>
                    </a:xfrm>
                    <a:prstGeom prst="rect">
                      <a:avLst/>
                    </a:prstGeom>
                    <a:noFill/>
                    <a:ln w="9525">
                      <a:noFill/>
                      <a:miter lim="800000"/>
                      <a:headEnd/>
                      <a:tailEnd/>
                    </a:ln>
                  </pic:spPr>
                </pic:pic>
              </a:graphicData>
            </a:graphic>
          </wp:inline>
        </w:drawing>
      </w:r>
    </w:p>
    <w:p w:rsidR="00253EFB" w:rsidRDefault="00253EFB" w:rsidP="00253EFB">
      <w:pPr>
        <w:rPr>
          <w:b/>
          <w:bCs/>
          <w:color w:val="000000" w:themeColor="text1"/>
        </w:rPr>
      </w:pPr>
    </w:p>
    <w:p w:rsidR="006D43AB" w:rsidRDefault="00253EFB">
      <w:pPr>
        <w:pStyle w:val="ListContinue"/>
      </w:pPr>
      <w:r>
        <w:t>The “Custom” option is not available.  If your companion ad will appear in the regular player window above the player controls, then select “Controls”. If your ad will overlay the Playlist, then select “Playlist”. Enter the dimensions of your ad (in pixels) in the “Dimensions” text fields.</w:t>
      </w:r>
    </w:p>
    <w:p w:rsidR="006D43AB" w:rsidRDefault="006D43AB">
      <w:pPr>
        <w:pStyle w:val="ListContinue"/>
      </w:pPr>
    </w:p>
    <w:p w:rsidR="006D43AB" w:rsidRDefault="00BF3187" w:rsidP="008F01DA">
      <w:pPr>
        <w:pStyle w:val="Sub-Heading0"/>
      </w:pPr>
      <w:r w:rsidRPr="00F0539C">
        <w:t>Example</w:t>
      </w:r>
    </w:p>
    <w:p w:rsidR="00253EFB" w:rsidRPr="00953ED5" w:rsidRDefault="00253EFB" w:rsidP="008F01DA">
      <w:pPr>
        <w:pStyle w:val="BodyText"/>
      </w:pPr>
      <w:r w:rsidRPr="00953ED5">
        <w:t xml:space="preserve">Here’s a Kaltura Playlist Player </w:t>
      </w:r>
      <w:r>
        <w:t>in a horizontal configuration</w:t>
      </w:r>
      <w:r w:rsidRPr="00953ED5">
        <w:t>:</w:t>
      </w:r>
    </w:p>
    <w:p w:rsidR="00253EFB" w:rsidRPr="00F26F49" w:rsidRDefault="00F26F49" w:rsidP="008F01DA">
      <w:pPr>
        <w:pStyle w:val="BodyText"/>
      </w:pPr>
      <w:r w:rsidRPr="00E54D7D">
        <w:rPr>
          <w:noProof/>
          <w:lang w:val="en-US" w:bidi="he-IL"/>
        </w:rPr>
        <w:drawing>
          <wp:inline distT="0" distB="0" distL="0" distR="0" wp14:anchorId="5B95D09D" wp14:editId="1D7104A8">
            <wp:extent cx="5669991" cy="2769079"/>
            <wp:effectExtent l="19050" t="0" r="6909" b="0"/>
            <wp:docPr id="38" name="Picture 16"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lay.png"/>
                    <pic:cNvPicPr>
                      <a:picLocks noChangeAspect="1" noChangeArrowheads="1"/>
                    </pic:cNvPicPr>
                  </pic:nvPicPr>
                  <pic:blipFill>
                    <a:blip r:embed="rId220" cstate="print"/>
                    <a:srcRect/>
                    <a:stretch>
                      <a:fillRect/>
                    </a:stretch>
                  </pic:blipFill>
                  <pic:spPr bwMode="auto">
                    <a:xfrm>
                      <a:off x="0" y="0"/>
                      <a:ext cx="5677008" cy="2772506"/>
                    </a:xfrm>
                    <a:prstGeom prst="rect">
                      <a:avLst/>
                    </a:prstGeom>
                    <a:noFill/>
                    <a:ln w="9525">
                      <a:noFill/>
                      <a:miter lim="800000"/>
                      <a:headEnd/>
                      <a:tailEnd/>
                    </a:ln>
                  </pic:spPr>
                </pic:pic>
              </a:graphicData>
            </a:graphic>
          </wp:inline>
        </w:drawing>
      </w:r>
    </w:p>
    <w:p w:rsidR="00253EFB" w:rsidRDefault="00253EFB">
      <w:r>
        <w:t>In th</w:t>
      </w:r>
      <w:r w:rsidR="00BF3187">
        <w:t>e following example</w:t>
      </w:r>
      <w:r>
        <w:t>, the same player plays a preroll ad</w:t>
      </w:r>
      <w:r w:rsidRPr="00953ED5">
        <w:t xml:space="preserve"> in the main player area </w:t>
      </w:r>
      <w:r>
        <w:t>while</w:t>
      </w:r>
      <w:r w:rsidRPr="00953ED5">
        <w:t xml:space="preserve"> a</w:t>
      </w:r>
      <w:r>
        <w:t xml:space="preserve"> Flash</w:t>
      </w:r>
      <w:r w:rsidRPr="00953ED5">
        <w:t xml:space="preserve"> Companion Ad </w:t>
      </w:r>
      <w:r>
        <w:t xml:space="preserve">is displayed </w:t>
      </w:r>
      <w:r w:rsidRPr="00953ED5">
        <w:t>in the playlist area:</w:t>
      </w:r>
    </w:p>
    <w:p w:rsidR="00253EFB" w:rsidRDefault="00253EFB" w:rsidP="00253EFB">
      <w:pPr>
        <w:rPr>
          <w:b/>
          <w:bCs/>
          <w:color w:val="000000" w:themeColor="text1"/>
        </w:rPr>
      </w:pPr>
      <w:r w:rsidRPr="00E54D7D">
        <w:rPr>
          <w:b/>
          <w:bCs/>
          <w:noProof/>
          <w:color w:val="000000" w:themeColor="text1"/>
          <w:lang w:val="en-US" w:bidi="he-IL"/>
        </w:rPr>
        <w:drawing>
          <wp:inline distT="0" distB="0" distL="0" distR="0" wp14:anchorId="13CC70E8" wp14:editId="25143FE3">
            <wp:extent cx="5642155" cy="2515171"/>
            <wp:effectExtent l="19050" t="0" r="0" b="0"/>
            <wp:docPr id="81" name="Picture 15" descr="::fla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ash-1.png"/>
                    <pic:cNvPicPr>
                      <a:picLocks noChangeAspect="1" noChangeArrowheads="1"/>
                    </pic:cNvPicPr>
                  </pic:nvPicPr>
                  <pic:blipFill>
                    <a:blip r:embed="rId221" cstate="print"/>
                    <a:srcRect/>
                    <a:stretch>
                      <a:fillRect/>
                    </a:stretch>
                  </pic:blipFill>
                  <pic:spPr bwMode="auto">
                    <a:xfrm>
                      <a:off x="0" y="0"/>
                      <a:ext cx="5645662" cy="2516734"/>
                    </a:xfrm>
                    <a:prstGeom prst="rect">
                      <a:avLst/>
                    </a:prstGeom>
                    <a:noFill/>
                    <a:ln w="9525">
                      <a:noFill/>
                      <a:miter lim="800000"/>
                      <a:headEnd/>
                      <a:tailEnd/>
                    </a:ln>
                  </pic:spPr>
                </pic:pic>
              </a:graphicData>
            </a:graphic>
          </wp:inline>
        </w:drawing>
      </w:r>
    </w:p>
    <w:p w:rsidR="00253EFB" w:rsidRDefault="00253EFB" w:rsidP="008F01DA">
      <w:pPr>
        <w:pStyle w:val="Heading4"/>
      </w:pPr>
      <w:r>
        <w:t>Tremor</w:t>
      </w:r>
    </w:p>
    <w:p w:rsidR="007D647F" w:rsidRDefault="007D647F" w:rsidP="008F01DA">
      <w:pPr>
        <w:pStyle w:val="Procedure"/>
      </w:pPr>
      <w:r>
        <w:t xml:space="preserve">To </w:t>
      </w:r>
      <w:r w:rsidR="00253EFB">
        <w:t>configure companion ads with Tremor Media</w:t>
      </w:r>
      <w:r>
        <w:t>.</w:t>
      </w:r>
    </w:p>
    <w:p w:rsidR="00D63BF0" w:rsidRDefault="007D647F">
      <w:pPr>
        <w:pStyle w:val="ListContinue"/>
      </w:pPr>
      <w:r>
        <w:t>T</w:t>
      </w:r>
      <w:r w:rsidR="00253EFB">
        <w:t xml:space="preserve">he companion ad needs to be enabled on the Tremor end. </w:t>
      </w:r>
      <w:r w:rsidR="00D63BF0">
        <w:t>Perform the following steps.</w:t>
      </w:r>
    </w:p>
    <w:p w:rsidR="00253EFB" w:rsidRPr="0013018D" w:rsidRDefault="00253EFB" w:rsidP="00927D1E">
      <w:pPr>
        <w:pStyle w:val="ListNumber"/>
        <w:numPr>
          <w:ilvl w:val="0"/>
          <w:numId w:val="133"/>
        </w:numPr>
      </w:pPr>
      <w:r>
        <w:t>A</w:t>
      </w:r>
      <w:r w:rsidR="0013018D">
        <w:t>dd t</w:t>
      </w:r>
      <w:r w:rsidR="009047DD">
        <w:t>he following</w:t>
      </w:r>
      <w:r w:rsidR="0013018D">
        <w:t xml:space="preserve"> script to your page: </w:t>
      </w:r>
    </w:p>
    <w:p w:rsidR="00253EFB" w:rsidRPr="0035218D" w:rsidRDefault="00253EFB" w:rsidP="008F01DA">
      <w:pPr>
        <w:pStyle w:val="CodeBlock"/>
      </w:pPr>
      <w:r w:rsidRPr="0035218D">
        <w:t>&lt;!-- script type="text/javascript" src="</w:t>
      </w:r>
      <w:hyperlink r:id="rId222" w:history="1">
        <w:r w:rsidRPr="0035218D">
          <w:rPr>
            <w:rStyle w:val="Hyperlink"/>
            <w:rFonts w:cstheme="minorHAnsi"/>
          </w:rPr>
          <w:t>http://cdna.tremormedia.com/acudeo/banners.js</w:t>
        </w:r>
      </w:hyperlink>
      <w:r w:rsidRPr="0035218D">
        <w:t>"&gt;&lt;/script&gt;</w:t>
      </w:r>
    </w:p>
    <w:p w:rsidR="00253EFB" w:rsidRPr="0035218D" w:rsidRDefault="00253EFB" w:rsidP="008F01DA">
      <w:pPr>
        <w:pStyle w:val="CodeBlock"/>
      </w:pPr>
      <w:r w:rsidRPr="0035218D">
        <w:t>&lt;script type="text/javascript"&gt;</w:t>
      </w:r>
    </w:p>
    <w:p w:rsidR="00253EFB" w:rsidRPr="00E1592F" w:rsidRDefault="00253EFB" w:rsidP="008F01DA">
      <w:pPr>
        <w:pStyle w:val="CodeBlock"/>
        <w:rPr>
          <w:color w:val="000000" w:themeColor="text1"/>
        </w:rPr>
      </w:pPr>
      <w:r w:rsidRPr="00E1592F">
        <w:rPr>
          <w:color w:val="000000" w:themeColor="text1"/>
        </w:rPr>
        <w:t>        function displayCompanionBanners(banners) {</w:t>
      </w:r>
    </w:p>
    <w:p w:rsidR="00253EFB" w:rsidRPr="00E1592F" w:rsidRDefault="00253EFB" w:rsidP="008F01DA">
      <w:pPr>
        <w:pStyle w:val="CodeBlock"/>
        <w:rPr>
          <w:color w:val="000000" w:themeColor="text1"/>
        </w:rPr>
      </w:pPr>
      <w:r w:rsidRPr="00E1592F">
        <w:rPr>
          <w:color w:val="000000" w:themeColor="text1"/>
        </w:rPr>
        <w:t>               tmDisplayBanner(banners, "adCompanionBanner", 300, 250);</w:t>
      </w:r>
    </w:p>
    <w:p w:rsidR="00253EFB" w:rsidRPr="00E1592F" w:rsidRDefault="00253EFB" w:rsidP="008F01DA">
      <w:pPr>
        <w:pStyle w:val="CodeBlock"/>
        <w:rPr>
          <w:color w:val="000000" w:themeColor="text1"/>
        </w:rPr>
      </w:pPr>
      <w:r w:rsidRPr="00E1592F">
        <w:rPr>
          <w:color w:val="000000" w:themeColor="text1"/>
        </w:rPr>
        <w:t>               }</w:t>
      </w:r>
    </w:p>
    <w:p w:rsidR="00253EFB" w:rsidRPr="00E1592F" w:rsidRDefault="00253EFB" w:rsidP="008F01DA">
      <w:pPr>
        <w:pStyle w:val="CodeBlock"/>
        <w:rPr>
          <w:color w:val="000000" w:themeColor="text1"/>
        </w:rPr>
      </w:pPr>
      <w:r w:rsidRPr="00E1592F">
        <w:rPr>
          <w:color w:val="000000" w:themeColor="text1"/>
        </w:rPr>
        <w:t>        function hideCompanionBanners(banners) {</w:t>
      </w:r>
    </w:p>
    <w:p w:rsidR="00253EFB" w:rsidRPr="00E1592F" w:rsidRDefault="00253EFB" w:rsidP="008F01DA">
      <w:pPr>
        <w:pStyle w:val="CodeBlock"/>
        <w:rPr>
          <w:color w:val="000000" w:themeColor="text1"/>
        </w:rPr>
      </w:pPr>
      <w:r w:rsidRPr="00E1592F">
        <w:rPr>
          <w:color w:val="000000" w:themeColor="text1"/>
        </w:rPr>
        <w:t>               tmHideBanner("adCompanionBanner")</w:t>
      </w:r>
    </w:p>
    <w:p w:rsidR="00253EFB" w:rsidRPr="00E1592F" w:rsidRDefault="00253EFB" w:rsidP="008F01DA">
      <w:pPr>
        <w:pStyle w:val="CodeBlock"/>
        <w:rPr>
          <w:color w:val="000000" w:themeColor="text1"/>
        </w:rPr>
      </w:pPr>
      <w:r w:rsidRPr="00E1592F">
        <w:rPr>
          <w:color w:val="000000" w:themeColor="text1"/>
        </w:rPr>
        <w:t>               }; &lt;/script --&gt;</w:t>
      </w:r>
    </w:p>
    <w:p w:rsidR="00253EFB" w:rsidRPr="0035218D" w:rsidRDefault="00253EFB" w:rsidP="00123DCF">
      <w:pPr>
        <w:pStyle w:val="ListNumber"/>
      </w:pPr>
      <w:r>
        <w:t>A</w:t>
      </w:r>
      <w:r w:rsidRPr="0035218D">
        <w:t>dd t</w:t>
      </w:r>
      <w:r w:rsidR="007702A4">
        <w:t xml:space="preserve">he following </w:t>
      </w:r>
      <w:r w:rsidRPr="0035218D">
        <w:t>script import</w:t>
      </w:r>
      <w:r w:rsidR="007702A4">
        <w:t>:</w:t>
      </w:r>
    </w:p>
    <w:p w:rsidR="00253EFB" w:rsidRPr="0035218D" w:rsidRDefault="00253EFB" w:rsidP="008F01DA">
      <w:pPr>
        <w:pStyle w:val="CodeBlock"/>
      </w:pPr>
      <w:r w:rsidRPr="0035218D">
        <w:t>&lt;script type="text/javascript" src="</w:t>
      </w:r>
      <w:hyperlink r:id="rId223" w:history="1">
        <w:r w:rsidRPr="0035218D">
          <w:rPr>
            <w:rStyle w:val="Hyperlink"/>
            <w:rFonts w:cstheme="minorHAnsi"/>
          </w:rPr>
          <w:t>http://cdna.tremormedia.com/acudeo/banners.js</w:t>
        </w:r>
      </w:hyperlink>
      <w:r w:rsidRPr="0035218D">
        <w:t>"&gt;&lt;/script&gt;</w:t>
      </w:r>
    </w:p>
    <w:p w:rsidR="00253EFB" w:rsidRPr="0035218D" w:rsidRDefault="00253EFB" w:rsidP="00123DCF">
      <w:pPr>
        <w:pStyle w:val="ListNumber"/>
      </w:pPr>
      <w:r>
        <w:t>A</w:t>
      </w:r>
      <w:r w:rsidRPr="0035218D">
        <w:t>dd this div that will act as the ad</w:t>
      </w:r>
      <w:r w:rsidR="007D647F">
        <w:t>.</w:t>
      </w:r>
      <w:r w:rsidRPr="0035218D">
        <w:t xml:space="preserve"> </w:t>
      </w:r>
    </w:p>
    <w:p w:rsidR="00253EFB" w:rsidRDefault="00253EFB" w:rsidP="008F01DA">
      <w:pPr>
        <w:pStyle w:val="CodeBlock"/>
      </w:pPr>
      <w:r w:rsidRPr="0035218D">
        <w:t>&lt;div id="adCompanionBanner300x250"&gt;&lt;/div&gt;</w:t>
      </w:r>
    </w:p>
    <w:p w:rsidR="00253EFB" w:rsidRDefault="00253EFB" w:rsidP="008F01DA">
      <w:pPr>
        <w:pStyle w:val="Heading4"/>
      </w:pPr>
      <w:r>
        <w:t>AdapTV</w:t>
      </w:r>
    </w:p>
    <w:p w:rsidR="007D647F" w:rsidRDefault="007D647F" w:rsidP="008F01DA">
      <w:pPr>
        <w:pStyle w:val="Procedure"/>
        <w:rPr>
          <w:rFonts w:cstheme="minorHAnsi"/>
          <w:bCs/>
        </w:rPr>
      </w:pPr>
      <w:r>
        <w:t>To configure companion ads</w:t>
      </w:r>
    </w:p>
    <w:p w:rsidR="00253EFB" w:rsidRPr="005127A9" w:rsidRDefault="00253EFB">
      <w:pPr>
        <w:pStyle w:val="ListNumber"/>
        <w:numPr>
          <w:ilvl w:val="0"/>
          <w:numId w:val="119"/>
        </w:numPr>
      </w:pPr>
      <w:r w:rsidRPr="005127A9">
        <w:t xml:space="preserve">Add this code to the </w:t>
      </w:r>
      <w:hyperlink w:anchor="_Toc302930771" w:history="1">
        <w:r w:rsidRPr="00F86BA6">
          <w:rPr>
            <w:rStyle w:val="Hyperlink"/>
            <w:rFonts w:cs="Arial"/>
          </w:rPr>
          <w:t>Additional Parameters and Plugins</w:t>
        </w:r>
      </w:hyperlink>
      <w:r w:rsidR="004F010B">
        <w:t>.</w:t>
      </w:r>
    </w:p>
    <w:p w:rsidR="00253EFB" w:rsidRPr="008F01DA" w:rsidRDefault="00253EFB" w:rsidP="008F01DA">
      <w:pPr>
        <w:pStyle w:val="CodeBlock"/>
      </w:pPr>
      <w:r w:rsidRPr="008F01DA">
        <w:t>key: adaptv.companionId</w:t>
      </w:r>
    </w:p>
    <w:p w:rsidR="00253EFB" w:rsidRPr="008F01DA" w:rsidRDefault="00253EFB" w:rsidP="008F01DA">
      <w:pPr>
        <w:pStyle w:val="CodeBlock"/>
      </w:pPr>
      <w:r w:rsidRPr="008F01DA">
        <w:t>value: companiondiv</w:t>
      </w:r>
    </w:p>
    <w:p w:rsidR="00253EFB" w:rsidRPr="0035218D" w:rsidRDefault="007D647F" w:rsidP="00123DCF">
      <w:pPr>
        <w:pStyle w:val="ListNumber"/>
      </w:pPr>
      <w:r>
        <w:t>A</w:t>
      </w:r>
      <w:r w:rsidR="00253EFB" w:rsidRPr="0035218D">
        <w:t>dd a div with a matching id in the HTML that holds th</w:t>
      </w:r>
      <w:r>
        <w:t xml:space="preserve">e following </w:t>
      </w:r>
      <w:r w:rsidR="00253EFB" w:rsidRPr="0035218D">
        <w:t xml:space="preserve">player: </w:t>
      </w:r>
    </w:p>
    <w:p w:rsidR="00253EFB" w:rsidRPr="0035218D" w:rsidRDefault="00253EFB" w:rsidP="0013018D">
      <w:pPr>
        <w:pStyle w:val="CodeBlock"/>
      </w:pPr>
      <w:r w:rsidRPr="0035218D">
        <w:t>&lt;div id="companiondiv" style="width: 300px; height: 250px;"&gt;</w:t>
      </w:r>
    </w:p>
    <w:p w:rsidR="00253EFB" w:rsidRPr="00AC025A" w:rsidRDefault="0013018D" w:rsidP="0013018D">
      <w:pPr>
        <w:pStyle w:val="CodeBlock"/>
      </w:pPr>
      <w:r>
        <w:t>&lt;/div&gt;</w:t>
      </w:r>
    </w:p>
    <w:p w:rsidR="00253EFB" w:rsidRDefault="00253EFB" w:rsidP="008F01DA">
      <w:pPr>
        <w:pStyle w:val="Sub-Heading0"/>
      </w:pPr>
      <w:r>
        <w:t>Custom SWF</w:t>
      </w:r>
    </w:p>
    <w:p w:rsidR="00253EFB" w:rsidRDefault="00253EFB">
      <w:r>
        <w:t>The Kaltura partner should contact their ad server in order to understand what Javascript code needs to be implemented on their page in order to enable companion ads.</w:t>
      </w:r>
    </w:p>
    <w:p w:rsidR="00253EFB" w:rsidRPr="00AC025A" w:rsidRDefault="00253EFB" w:rsidP="008F01DA">
      <w:pPr>
        <w:pStyle w:val="Heading3"/>
      </w:pPr>
      <w:bookmarkStart w:id="1343" w:name="_Toc313796720"/>
      <w:bookmarkStart w:id="1344" w:name="_Toc320796947"/>
      <w:r w:rsidRPr="00505290">
        <w:t>Targeting with an Ad Server</w:t>
      </w:r>
      <w:bookmarkEnd w:id="1343"/>
      <w:bookmarkEnd w:id="1344"/>
    </w:p>
    <w:p w:rsidR="00253EFB" w:rsidRDefault="00253EFB" w:rsidP="00253EFB">
      <w:r>
        <w:t>While ads targeting is performed within the ad server, Kaltura’s VAST advertising module is designed to pass all the relevant targeting information to the ad server.</w:t>
      </w:r>
    </w:p>
    <w:p w:rsidR="00253EFB" w:rsidRDefault="00253EFB">
      <w:r>
        <w:t>Targeting information can be set in several levels:</w:t>
      </w:r>
    </w:p>
    <w:p w:rsidR="00253EFB" w:rsidRPr="00CF5A50" w:rsidRDefault="00253EFB" w:rsidP="005127A9">
      <w:pPr>
        <w:pStyle w:val="ListBullet"/>
      </w:pPr>
      <w:r w:rsidRPr="00CF5A50">
        <w:t>Targeting per player and ad slot</w:t>
      </w:r>
      <w:r>
        <w:t xml:space="preserve"> – you can add additional key value pairs within the adtag URL. The ad server will use these for targeting. </w:t>
      </w:r>
    </w:p>
    <w:p w:rsidR="00253EFB" w:rsidRDefault="00253EFB" w:rsidP="005127A9">
      <w:pPr>
        <w:pStyle w:val="ListBullet"/>
      </w:pPr>
      <w:r w:rsidRPr="00CF5A50">
        <w:t xml:space="preserve">Targeting per content item </w:t>
      </w:r>
      <w:r>
        <w:t>- The Kaltura VAST module supports dynamic pulling of metadata from the content item, and passes it to the ad server.</w:t>
      </w:r>
      <w:r>
        <w:br/>
        <w:t>For example for targeting a specific content category</w:t>
      </w:r>
      <w:r w:rsidR="00F60594">
        <w:t>.</w:t>
      </w:r>
    </w:p>
    <w:p w:rsidR="00F60594" w:rsidRDefault="00F60594" w:rsidP="008F01DA">
      <w:pPr>
        <w:pStyle w:val="Procedure"/>
      </w:pPr>
      <w:r>
        <w:t>To target information</w:t>
      </w:r>
    </w:p>
    <w:p w:rsidR="00253EFB" w:rsidRDefault="00253EFB" w:rsidP="00927D1E">
      <w:pPr>
        <w:pStyle w:val="ListNumber"/>
        <w:numPr>
          <w:ilvl w:val="0"/>
          <w:numId w:val="145"/>
        </w:numPr>
      </w:pPr>
      <w:r>
        <w:t>Drag content items into the category within the KMC</w:t>
      </w:r>
      <w:r w:rsidR="00A72C11">
        <w:t>.</w:t>
      </w:r>
      <w:r>
        <w:br/>
      </w:r>
      <w:r w:rsidRPr="00E54D7D">
        <w:rPr>
          <w:noProof/>
          <w:lang w:val="en-US" w:bidi="he-IL"/>
        </w:rPr>
        <w:drawing>
          <wp:inline distT="0" distB="0" distL="0" distR="0" wp14:anchorId="0C8BF0B0" wp14:editId="6F9D47D5">
            <wp:extent cx="1885591" cy="2815446"/>
            <wp:effectExtent l="38100" t="57150" r="114659" b="99204"/>
            <wp:docPr id="39" name="Picture 1"/>
            <wp:cNvGraphicFramePr/>
            <a:graphic xmlns:a="http://schemas.openxmlformats.org/drawingml/2006/main">
              <a:graphicData uri="http://schemas.openxmlformats.org/drawingml/2006/picture">
                <pic:pic xmlns:pic="http://schemas.openxmlformats.org/drawingml/2006/picture">
                  <pic:nvPicPr>
                    <pic:cNvPr id="25603" name="Picture 3"/>
                    <pic:cNvPicPr>
                      <a:picLocks noChangeAspect="1" noChangeArrowheads="1"/>
                    </pic:cNvPicPr>
                  </pic:nvPicPr>
                  <pic:blipFill>
                    <a:blip r:embed="rId224" cstate="print"/>
                    <a:srcRect/>
                    <a:stretch>
                      <a:fillRect/>
                    </a:stretch>
                  </pic:blipFill>
                  <pic:spPr bwMode="auto">
                    <a:xfrm>
                      <a:off x="0" y="0"/>
                      <a:ext cx="1885591" cy="28154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53EFB" w:rsidRDefault="00253EFB" w:rsidP="005127A9">
      <w:pPr>
        <w:pStyle w:val="ListNumber"/>
      </w:pPr>
      <w:r w:rsidRPr="009973DB">
        <w:t>Define the additional parameter in your ad serve</w:t>
      </w:r>
      <w:r>
        <w:t xml:space="preserve">r. </w:t>
      </w:r>
      <w:r>
        <w:br/>
        <w:t>For example</w:t>
      </w:r>
      <w:r w:rsidR="00750097">
        <w:t>,</w:t>
      </w:r>
      <w:r>
        <w:t xml:space="preserve"> in OpenX set</w:t>
      </w:r>
      <w:r w:rsidRPr="009973DB">
        <w:t xml:space="preserve"> t</w:t>
      </w:r>
      <w:r>
        <w:t xml:space="preserve">he “category” parameter </w:t>
      </w:r>
      <w:r w:rsidRPr="009973DB">
        <w:t xml:space="preserve">through “Site </w:t>
      </w:r>
      <w:r>
        <w:t xml:space="preserve">- </w:t>
      </w:r>
      <w:r w:rsidRPr="009973DB">
        <w:t>Variable</w:t>
      </w:r>
      <w:r>
        <w:t>”</w:t>
      </w:r>
      <w:r w:rsidRPr="00E54D7D">
        <w:rPr>
          <w:noProof/>
          <w:lang w:val="en-US" w:bidi="he-IL"/>
        </w:rPr>
        <w:drawing>
          <wp:inline distT="0" distB="0" distL="0" distR="0" wp14:anchorId="7FD9A38C" wp14:editId="5B6424B9">
            <wp:extent cx="4467225" cy="1971675"/>
            <wp:effectExtent l="38100" t="57150" r="123825" b="104775"/>
            <wp:docPr id="42" name="Picture 2"/>
            <wp:cNvGraphicFramePr/>
            <a:graphic xmlns:a="http://schemas.openxmlformats.org/drawingml/2006/main">
              <a:graphicData uri="http://schemas.openxmlformats.org/drawingml/2006/picture">
                <pic:pic xmlns:pic="http://schemas.openxmlformats.org/drawingml/2006/picture">
                  <pic:nvPicPr>
                    <pic:cNvPr id="25602" name="Picture 2"/>
                    <pic:cNvPicPr>
                      <a:picLocks noChangeAspect="1" noChangeArrowheads="1"/>
                    </pic:cNvPicPr>
                  </pic:nvPicPr>
                  <pic:blipFill>
                    <a:blip r:embed="rId225" cstate="print"/>
                    <a:srcRect/>
                    <a:stretch>
                      <a:fillRect/>
                    </a:stretch>
                  </pic:blipFill>
                  <pic:spPr bwMode="auto">
                    <a:xfrm>
                      <a:off x="0" y="0"/>
                      <a:ext cx="4467225" cy="197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53EFB" w:rsidRPr="009973DB" w:rsidRDefault="00253EFB" w:rsidP="005127A9">
      <w:pPr>
        <w:pStyle w:val="ListNumber"/>
      </w:pPr>
      <w:r>
        <w:t xml:space="preserve">Add category template </w:t>
      </w:r>
      <w:r w:rsidRPr="00CF5A50">
        <w:t>category={mediaProxy.entry.categories}</w:t>
      </w:r>
      <w:r>
        <w:t xml:space="preserve"> into the AdTag URL. At runtime this template will be populated with the actual values for each video played. </w:t>
      </w:r>
      <w:r>
        <w:br/>
      </w:r>
      <w:r w:rsidRPr="00E54D7D">
        <w:rPr>
          <w:noProof/>
          <w:lang w:val="en-US" w:bidi="he-IL"/>
        </w:rPr>
        <mc:AlternateContent>
          <mc:Choice Requires="wpg">
            <w:drawing>
              <wp:inline distT="0" distB="0" distL="0" distR="0" wp14:anchorId="2BE1B895" wp14:editId="0D72EAC6">
                <wp:extent cx="5943600" cy="2069465"/>
                <wp:effectExtent l="76200" t="76200" r="133350" b="140335"/>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069465"/>
                          <a:chOff x="228600" y="1828800"/>
                          <a:chExt cx="5991225" cy="2085975"/>
                        </a:xfrm>
                      </wpg:grpSpPr>
                      <pic:pic xmlns:pic="http://schemas.openxmlformats.org/drawingml/2006/picture">
                        <pic:nvPicPr>
                          <pic:cNvPr id="210" name="Picture 210"/>
                          <pic:cNvPicPr>
                            <a:picLocks noChangeAspect="1" noChangeArrowheads="1"/>
                          </pic:cNvPicPr>
                        </pic:nvPicPr>
                        <pic:blipFill>
                          <a:blip r:embed="rId226"/>
                          <a:srcRect/>
                          <a:stretch>
                            <a:fillRect/>
                          </a:stretch>
                        </pic:blipFill>
                        <pic:spPr bwMode="auto">
                          <a:xfrm>
                            <a:off x="228600" y="1828800"/>
                            <a:ext cx="5991225" cy="208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11" name="Rectangle 211"/>
                        <wps:cNvSpPr/>
                        <wps:spPr>
                          <a:xfrm>
                            <a:off x="3733800" y="2895600"/>
                            <a:ext cx="1981200" cy="304800"/>
                          </a:xfrm>
                          <a:prstGeom prst="rect">
                            <a:avLst/>
                          </a:prstGeom>
                          <a:solidFill>
                            <a:schemeClr val="accent1">
                              <a:alpha val="0"/>
                            </a:schemeClr>
                          </a:solidFill>
                          <a:ln w="28575">
                            <a:solidFill>
                              <a:srgbClr val="66FF33"/>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61D6" w:rsidRDefault="009361D6" w:rsidP="00253EFB"/>
                          </w:txbxContent>
                        </wps:txbx>
                        <wps:bodyPr anchor="ctr"/>
                      </wps:wsp>
                    </wpg:wgp>
                  </a:graphicData>
                </a:graphic>
              </wp:inline>
            </w:drawing>
          </mc:Choice>
          <mc:Fallback>
            <w:pict>
              <v:group id="Group 209" o:spid="_x0000_s1026" style="width:468pt;height:162.95pt;mso-position-horizontal-relative:char;mso-position-vertical-relative:line" coordorigin="2286,18288" coordsize="59912,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">
                <v:shape id="Picture 210" o:spid="_x0000_s1027" type="#_x0000_t75" style="position:absolute;left:2286;top:18288;width:59912;height:20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iXzPCAAAA3AAAAA8AAABkcnMvZG93bnJldi54bWxET8uKwjAU3Q/4D+EKsxtTZRStRpkRBgZB&#10;8YXi7tJc22pzU5uo9e/NQnB5OO/RpDaFuFHlcssK2q0IBHFidc6pgu3m76sPwnlkjYVlUvAgB5Nx&#10;42OEsbZ3XtFt7VMRQtjFqCDzvoyldElGBl3LlsSBO9rKoA+wSqWu8B7CTSE7UdSTBnMODRmWNM0o&#10;Oa+vRsGMlvmsy4t59zTo7b73h9XlV9dKfTbrnyEIT7V/i1/uf62g0w7zw5lwBOT4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Il8zwgAAANwAAAAPAAAAAAAAAAAAAAAAAJ8C&#10;AABkcnMvZG93bnJldi54bWxQSwUGAAAAAAQABAD3AAAAjgMAAAAA&#10;" stroked="t" strokeweight="3pt">
                  <v:stroke endcap="square"/>
                  <v:imagedata r:id="rId227" o:title=""/>
                  <v:shadow on="t" color="black" opacity="28180f" origin="-.5,-.5" offset=".74836mm,.74836mm"/>
                </v:shape>
                <v:rect id="Rectangle 211" o:spid="_x0000_s1028" style="position:absolute;left:37338;top:28956;width:19812;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6r/8QA&#10;AADcAAAADwAAAGRycy9kb3ducmV2LnhtbESPT4vCMBTE78J+h/AW9qZpPajUprIIroU9rP8OHh/N&#10;s602L6WJWr/9RhA8DjO/GSZd9KYRN+pcbVlBPIpAEBdW11wqOOxXwxkI55E1NpZJwYMcLLKPQYqJ&#10;tnfe0m3nSxFK2CWooPK+TaR0RUUG3ci2xME72c6gD7Irpe7wHspNI8dRNJEGaw4LFba0rKi47K5G&#10;wfh83F5zs16an8sfPvar33xznCr19dl/z0F46v07/KJzHbg4hueZc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q//EAAAA3AAAAA8AAAAAAAAAAAAAAAAAmAIAAGRycy9k&#10;b3ducmV2LnhtbFBLBQYAAAAABAAEAPUAAACJAwAAAAA=&#10;" fillcolor="#4f81bd [3204]" strokecolor="#6f3" strokeweight="2.25pt">
                  <v:fill opacity="0"/>
                  <v:textbox>
                    <w:txbxContent>
                      <w:p w:rsidR="009361D6" w:rsidRDefault="009361D6" w:rsidP="00253EFB"/>
                    </w:txbxContent>
                  </v:textbox>
                </v:rect>
                <w10:anchorlock/>
              </v:group>
            </w:pict>
          </mc:Fallback>
        </mc:AlternateContent>
      </w:r>
    </w:p>
    <w:p w:rsidR="00253EFB" w:rsidRDefault="00253EFB">
      <w:pPr>
        <w:pStyle w:val="ListContinue"/>
      </w:pPr>
      <w:r w:rsidRPr="005127A9">
        <w:rPr>
          <w:rStyle w:val="BodyTextChar"/>
        </w:rPr>
        <w:t>The following targeting templates are available for targeting</w:t>
      </w:r>
      <w:r w:rsidRPr="005127A9">
        <w:rPr>
          <w:rStyle w:val="BodyTextChar"/>
        </w:rPr>
        <w:br/>
      </w:r>
      <w:r w:rsidRPr="00CF5A50">
        <w:t>category={mediaProxy.entry.categories}</w:t>
      </w:r>
      <w:r>
        <w:br/>
      </w:r>
      <w:r w:rsidRPr="00CF5A50">
        <w:t>tags</w:t>
      </w:r>
      <w:r w:rsidRPr="00FF2599">
        <w:rPr>
          <w:rStyle w:val="BodyTextChar"/>
        </w:rPr>
        <w:t>={mediaProxy</w:t>
      </w:r>
      <w:r w:rsidRPr="00CF5A50">
        <w:t>.entry.tags}</w:t>
      </w:r>
      <w:r>
        <w:br/>
      </w:r>
      <w:r w:rsidRPr="00CF5A50">
        <w:t>name={mediaProxy.entry.name}</w:t>
      </w:r>
      <w:r>
        <w:br/>
      </w:r>
      <w:r w:rsidRPr="00CF5A50">
        <w:t>id={mediaProxy.entry.id}</w:t>
      </w:r>
    </w:p>
    <w:p w:rsidR="00403FB9" w:rsidRPr="00403FB9" w:rsidRDefault="00F60594" w:rsidP="008F01DA">
      <w:pPr>
        <w:pStyle w:val="Heading3"/>
        <w:rPr>
          <w:rStyle w:val="Heading3Char"/>
          <w:b/>
        </w:rPr>
      </w:pPr>
      <w:bookmarkStart w:id="1345" w:name="_Toc313796721"/>
      <w:bookmarkStart w:id="1346" w:name="_Toc320796948"/>
      <w:r w:rsidRPr="00FF2599">
        <w:rPr>
          <w:rStyle w:val="Heading3Char"/>
        </w:rPr>
        <w:t>Targeting per Viewer</w:t>
      </w:r>
      <w:bookmarkEnd w:id="1345"/>
      <w:bookmarkEnd w:id="1346"/>
    </w:p>
    <w:p w:rsidR="00403FB9" w:rsidRDefault="00253EFB" w:rsidP="00FF2599">
      <w:pPr>
        <w:pStyle w:val="NormalWeb"/>
        <w:rPr>
          <w:rStyle w:val="ProcedureChar"/>
        </w:rPr>
      </w:pPr>
      <w:r w:rsidRPr="00FF2599">
        <w:rPr>
          <w:rStyle w:val="BodyTextChar"/>
        </w:rPr>
        <w:t>In some cases targeting information is not defined per content item, but per viewer.</w:t>
      </w:r>
      <w:r w:rsidRPr="00FF2599">
        <w:rPr>
          <w:rStyle w:val="BodyTextChar"/>
        </w:rPr>
        <w:br/>
        <w:t>To support these cases the Kaltura VAST module dynamically pulls metadata from the website via flashvars passed to the player.</w:t>
      </w:r>
      <w:r w:rsidRPr="00FF2599">
        <w:rPr>
          <w:rStyle w:val="BodyTextChar"/>
        </w:rPr>
        <w:br/>
        <w:t>For example targeting per a specific age group. This example assumes that the hosting site has a user database and would like</w:t>
      </w:r>
      <w:r w:rsidR="0013018D">
        <w:rPr>
          <w:rStyle w:val="BodyTextChar"/>
        </w:rPr>
        <w:t xml:space="preserve"> to further target known users.</w:t>
      </w:r>
    </w:p>
    <w:p w:rsidR="00253EFB" w:rsidRPr="00FF2599" w:rsidRDefault="00F60594" w:rsidP="008F01DA">
      <w:pPr>
        <w:pStyle w:val="Procedure"/>
      </w:pPr>
      <w:r w:rsidRPr="00FF2599">
        <w:rPr>
          <w:i/>
          <w:iCs/>
        </w:rPr>
        <w:t xml:space="preserve"> </w:t>
      </w:r>
      <w:r w:rsidRPr="00FF2599">
        <w:t>To target per viewer</w:t>
      </w:r>
    </w:p>
    <w:p w:rsidR="00253EFB" w:rsidRDefault="00253EFB" w:rsidP="00927D1E">
      <w:pPr>
        <w:pStyle w:val="ListNumber"/>
        <w:numPr>
          <w:ilvl w:val="0"/>
          <w:numId w:val="146"/>
        </w:numPr>
      </w:pPr>
      <w:r>
        <w:t>Pass the variable (for example, viewer age) from your internal DB to the player via Flashvar.</w:t>
      </w:r>
      <w:r>
        <w:br/>
      </w:r>
      <w:r w:rsidRPr="00E54D7D">
        <w:rPr>
          <w:noProof/>
          <w:lang w:val="en-US" w:bidi="he-IL"/>
        </w:rPr>
        <mc:AlternateContent>
          <mc:Choice Requires="wpg">
            <w:drawing>
              <wp:inline distT="0" distB="0" distL="0" distR="0" wp14:anchorId="0CA55BB7" wp14:editId="3EBC2E48">
                <wp:extent cx="3990975" cy="1333500"/>
                <wp:effectExtent l="19050" t="76200" r="142875" b="133350"/>
                <wp:docPr id="12295"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90975" cy="1333500"/>
                          <a:chOff x="5153025" y="1676400"/>
                          <a:chExt cx="3990975" cy="1333500"/>
                        </a:xfrm>
                      </wpg:grpSpPr>
                      <pic:pic xmlns:pic="http://schemas.openxmlformats.org/drawingml/2006/picture">
                        <pic:nvPicPr>
                          <pic:cNvPr id="213" name="Picture 213"/>
                          <pic:cNvPicPr>
                            <a:picLocks noChangeAspect="1" noChangeArrowheads="1"/>
                          </pic:cNvPicPr>
                        </pic:nvPicPr>
                        <pic:blipFill>
                          <a:blip r:embed="rId228"/>
                          <a:srcRect/>
                          <a:stretch>
                            <a:fillRect/>
                          </a:stretch>
                        </pic:blipFill>
                        <pic:spPr bwMode="auto">
                          <a:xfrm>
                            <a:off x="5229225" y="1676400"/>
                            <a:ext cx="3914775" cy="1333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14" name="Rectangle 214"/>
                        <wps:cNvSpPr/>
                        <wps:spPr>
                          <a:xfrm>
                            <a:off x="5153025" y="2667000"/>
                            <a:ext cx="3581400" cy="228600"/>
                          </a:xfrm>
                          <a:prstGeom prst="rect">
                            <a:avLst/>
                          </a:prstGeom>
                          <a:solidFill>
                            <a:schemeClr val="accent1">
                              <a:alpha val="0"/>
                            </a:schemeClr>
                          </a:solidFill>
                          <a:ln w="28575">
                            <a:solidFill>
                              <a:srgbClr val="66FF33"/>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61D6" w:rsidRDefault="009361D6" w:rsidP="00253EFB"/>
                          </w:txbxContent>
                        </wps:txbx>
                        <wps:bodyPr anchor="ctr"/>
                      </wps:wsp>
                    </wpg:wgp>
                  </a:graphicData>
                </a:graphic>
              </wp:inline>
            </w:drawing>
          </mc:Choice>
          <mc:Fallback>
            <w:pict>
              <v:group id="Group 12" o:spid="_x0000_s1029" style="width:314.25pt;height:105pt;mso-position-horizontal-relative:char;mso-position-vertical-relative:line" coordorigin="51530,16764" coordsize="39909,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">
                <v:shape id="Picture 213" o:spid="_x0000_s1030" type="#_x0000_t75" style="position:absolute;left:52292;top:16764;width:39148;height:13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NqmvBAAAA3AAAAA8AAABkcnMvZG93bnJldi54bWxET8uKwjAU3Qv+Q7iCG9FUBSkdo4yK4mJQ&#10;qvMBl+b2wTQ3pYm2/r0ZGBjO6nBenPW2N7V4UusqywrmswgEcWZ1xYWC7/txGoNwHlljbZkUvMjB&#10;djMcrDHRtuOUnjdfiFDCLkEFpfdNIqXLSjLoZrYhDlpuW4M+0LaQusUulJtaLqJoJQ1WHBZKbGhf&#10;UvZzexgF/fLEu0uATdNDHE2u+Rd1uVLjUf/5AcJT7//Nf+mzVrCYL+H3TDgCcvM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zNqmvBAAAA3AAAAA8AAAAAAAAAAAAAAAAAnwIA&#10;AGRycy9kb3ducmV2LnhtbFBLBQYAAAAABAAEAPcAAACNAwAAAAA=&#10;" stroked="t" strokeweight="3pt">
                  <v:stroke endcap="square"/>
                  <v:imagedata r:id="rId229" o:title=""/>
                  <v:shadow on="t" color="black" opacity="28180f" origin="-.5,-.5" offset=".74836mm,.74836mm"/>
                </v:shape>
                <v:rect id="Rectangle 214" o:spid="_x0000_s1031" style="position:absolute;left:51530;top:26670;width:35814;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kIZ8UA&#10;AADcAAAADwAAAGRycy9kb3ducmV2LnhtbESPzWvCQBTE74X+D8sreKsbRaykriKCGvDQ+nHw+Mi+&#10;JtHs25DdfP333ULB4zDzm2GW696UoqXaFZYVTMYRCOLU6oIzBdfL7n0BwnlkjaVlUjCQg/Xq9WWJ&#10;sbYdn6g9+0yEEnYxKsi9r2IpXZqTQTe2FXHwfmxt0AdZZ1LX2IVyU8ppFM2lwYLDQo4VbXNKH+fG&#10;KJjeb6cmMYet2T++cLjsjsn37UOp0Vu/+QThqffP8D+d6MBNZv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iQhnxQAAANwAAAAPAAAAAAAAAAAAAAAAAJgCAABkcnMv&#10;ZG93bnJldi54bWxQSwUGAAAAAAQABAD1AAAAigMAAAAA&#10;" fillcolor="#4f81bd [3204]" strokecolor="#6f3" strokeweight="2.25pt">
                  <v:fill opacity="0"/>
                  <v:textbox>
                    <w:txbxContent>
                      <w:p w:rsidR="009361D6" w:rsidRDefault="009361D6" w:rsidP="00253EFB"/>
                    </w:txbxContent>
                  </v:textbox>
                </v:rect>
                <w10:anchorlock/>
              </v:group>
            </w:pict>
          </mc:Fallback>
        </mc:AlternateContent>
      </w:r>
    </w:p>
    <w:p w:rsidR="00253EFB" w:rsidRDefault="00253EFB" w:rsidP="005127A9">
      <w:pPr>
        <w:pStyle w:val="ListNumber"/>
      </w:pPr>
      <w:r w:rsidRPr="009973DB">
        <w:t xml:space="preserve">Define the additional parameter in your ad server. </w:t>
      </w:r>
      <w:r w:rsidRPr="009973DB">
        <w:br/>
        <w:t>For example in OpenX</w:t>
      </w:r>
      <w:r>
        <w:t>, set</w:t>
      </w:r>
      <w:r w:rsidRPr="009973DB">
        <w:t xml:space="preserve"> the “</w:t>
      </w:r>
      <w:r>
        <w:t xml:space="preserve">viewerAge” parameter </w:t>
      </w:r>
      <w:r w:rsidRPr="009973DB">
        <w:t xml:space="preserve">through “Site </w:t>
      </w:r>
      <w:r>
        <w:t xml:space="preserve">- </w:t>
      </w:r>
      <w:r w:rsidRPr="009973DB">
        <w:t>Variable</w:t>
      </w:r>
      <w:r>
        <w:t>”</w:t>
      </w:r>
      <w:r w:rsidRPr="00E54D7D">
        <w:rPr>
          <w:noProof/>
          <w:lang w:val="en-US" w:bidi="he-IL"/>
        </w:rPr>
        <w:drawing>
          <wp:inline distT="0" distB="0" distL="0" distR="0" wp14:anchorId="54485FD7" wp14:editId="77919338">
            <wp:extent cx="4114800" cy="1905000"/>
            <wp:effectExtent l="38100" t="57150" r="114300" b="95250"/>
            <wp:docPr id="43" name="Picture 5"/>
            <wp:cNvGraphicFramePr/>
            <a:graphic xmlns:a="http://schemas.openxmlformats.org/drawingml/2006/main">
              <a:graphicData uri="http://schemas.openxmlformats.org/drawingml/2006/picture">
                <pic:pic xmlns:pic="http://schemas.openxmlformats.org/drawingml/2006/picture">
                  <pic:nvPicPr>
                    <pic:cNvPr id="26629" name="Picture 5"/>
                    <pic:cNvPicPr>
                      <a:picLocks noChangeAspect="1" noChangeArrowheads="1"/>
                    </pic:cNvPicPr>
                  </pic:nvPicPr>
                  <pic:blipFill>
                    <a:blip r:embed="rId230" cstate="print"/>
                    <a:srcRect/>
                    <a:stretch>
                      <a:fillRect/>
                    </a:stretch>
                  </pic:blipFill>
                  <pic:spPr bwMode="auto">
                    <a:xfrm>
                      <a:off x="0" y="0"/>
                      <a:ext cx="4114800" cy="1905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53EFB" w:rsidRPr="00E93308" w:rsidRDefault="00253EFB" w:rsidP="005127A9">
      <w:pPr>
        <w:pStyle w:val="ListNumber"/>
      </w:pPr>
      <w:r>
        <w:t xml:space="preserve">Add the flashvar template into the AdTag URL, this template will be populated in runtime with the actual values. </w:t>
      </w:r>
      <w:r>
        <w:br/>
        <w:t>The template is FLASHVAR_NAME={configProxy.flashvars.FLASHVAR_NAME</w:t>
      </w:r>
      <w:r w:rsidRPr="00CF5A50">
        <w:t xml:space="preserve"> }</w:t>
      </w:r>
      <w:r>
        <w:t>and in the viewerAge example it would be:</w:t>
      </w:r>
      <w:r>
        <w:br/>
      </w:r>
      <w:r w:rsidRPr="00CF5A50">
        <w:t>viewerAge={configProxy.flashvars.viewerAge}</w:t>
      </w:r>
      <w:r w:rsidRPr="00E93308">
        <w:br/>
      </w:r>
    </w:p>
    <w:p w:rsidR="00253EFB" w:rsidRDefault="00253EFB" w:rsidP="008F01DA">
      <w:pPr>
        <w:pStyle w:val="Heading3"/>
      </w:pPr>
      <w:bookmarkStart w:id="1347" w:name="_Toc313796722"/>
      <w:bookmarkStart w:id="1348" w:name="_Toc320796949"/>
      <w:r>
        <w:t xml:space="preserve">Ad </w:t>
      </w:r>
      <w:r w:rsidR="0045423E">
        <w:t>T</w:t>
      </w:r>
      <w:r>
        <w:t>argeting via ad plugin</w:t>
      </w:r>
      <w:bookmarkEnd w:id="1347"/>
      <w:bookmarkEnd w:id="1348"/>
    </w:p>
    <w:p w:rsidR="00253EFB" w:rsidRDefault="00253EFB">
      <w:r>
        <w:t>Each ad plugin individually defines which metadata the K</w:t>
      </w:r>
      <w:r w:rsidR="00A727ED">
        <w:t>altura Player</w:t>
      </w:r>
      <w:r>
        <w:t xml:space="preserve"> passes to the plugin. Generally, it is very basic metadata such as entry ID. Additional metadata enables the Kaltura user to target ads with that specific metadata. </w:t>
      </w:r>
    </w:p>
    <w:p w:rsidR="00253EFB" w:rsidRDefault="00253EFB" w:rsidP="008F01DA">
      <w:pPr>
        <w:pStyle w:val="Heading3"/>
      </w:pPr>
      <w:bookmarkStart w:id="1349" w:name="_Toc313796723"/>
      <w:bookmarkStart w:id="1350" w:name="_Toc320796950"/>
      <w:r>
        <w:t xml:space="preserve">Ad </w:t>
      </w:r>
      <w:r w:rsidR="0045423E">
        <w:t>T</w:t>
      </w:r>
      <w:r>
        <w:t>a</w:t>
      </w:r>
      <w:r w:rsidRPr="00123DCF">
        <w:rPr>
          <w:rStyle w:val="Heading3Char"/>
        </w:rPr>
        <w:t>r</w:t>
      </w:r>
      <w:r>
        <w:t>geting with Tremor</w:t>
      </w:r>
      <w:bookmarkEnd w:id="1349"/>
      <w:bookmarkEnd w:id="1350"/>
      <w:r>
        <w:t xml:space="preserve"> </w:t>
      </w:r>
    </w:p>
    <w:p w:rsidR="00253EFB" w:rsidRDefault="00253EFB" w:rsidP="008F01DA">
      <w:pPr>
        <w:pStyle w:val="Sub-Heading0"/>
        <w:rPr>
          <w:color w:val="000000" w:themeColor="text1"/>
          <w:sz w:val="24"/>
        </w:rPr>
      </w:pPr>
      <w:r w:rsidRPr="008B096B">
        <w:t>Passing dyn</w:t>
      </w:r>
      <w:r>
        <w:t>amic data</w:t>
      </w:r>
    </w:p>
    <w:p w:rsidR="00253EFB" w:rsidRPr="008B096B" w:rsidRDefault="00253EFB" w:rsidP="0050202E">
      <w:pPr>
        <w:pStyle w:val="BodyText"/>
        <w:rPr>
          <w:color w:val="000000" w:themeColor="text1"/>
          <w:sz w:val="24"/>
          <w:szCs w:val="24"/>
        </w:rPr>
      </w:pPr>
      <w:r w:rsidRPr="008B096B">
        <w:t>By inserting specific key-value pairs in the uivars, a Kaltura partner can define that any Kaltura metadata gets passed to Tremor via the Tremor plugin. Then, through the Tremor ad server, the partner can decide how to target ads via the metadata.</w:t>
      </w:r>
    </w:p>
    <w:p w:rsidR="00253EFB" w:rsidRDefault="00253EFB" w:rsidP="008F01DA">
      <w:pPr>
        <w:pStyle w:val="Sub-Heading0"/>
      </w:pPr>
      <w:r w:rsidRPr="008B096B">
        <w:t xml:space="preserve">Examples:  </w:t>
      </w:r>
    </w:p>
    <w:p w:rsidR="00253EFB" w:rsidRPr="008F01DA" w:rsidRDefault="00253EFB" w:rsidP="008F01DA">
      <w:pPr>
        <w:pStyle w:val="Code"/>
      </w:pPr>
      <w:r w:rsidRPr="008F01DA">
        <w:t xml:space="preserve">&lt;var key="customAd.paramKey1" value="duration" /&gt;    </w:t>
      </w:r>
    </w:p>
    <w:p w:rsidR="00253EFB" w:rsidRPr="008F01DA" w:rsidRDefault="00253EFB" w:rsidP="008F01DA">
      <w:pPr>
        <w:pStyle w:val="Code"/>
      </w:pPr>
      <w:r w:rsidRPr="008F01DA">
        <w:t xml:space="preserve">&lt;var key="customAd.paramValue1" value="{mediaProxy.entry.duration}" /&gt;     </w:t>
      </w:r>
    </w:p>
    <w:p w:rsidR="00253EFB" w:rsidRPr="008F01DA" w:rsidRDefault="00253EFB" w:rsidP="008F01DA">
      <w:pPr>
        <w:pStyle w:val="Code"/>
      </w:pPr>
      <w:r w:rsidRPr="008F01DA">
        <w:t xml:space="preserve">&lt;var key="customAd.paramKey2" value="entryId" /&gt;     </w:t>
      </w:r>
    </w:p>
    <w:p w:rsidR="00253EFB" w:rsidRPr="008F01DA" w:rsidRDefault="00253EFB" w:rsidP="008F01DA">
      <w:pPr>
        <w:pStyle w:val="Code"/>
      </w:pPr>
      <w:r w:rsidRPr="008F01DA">
        <w:t xml:space="preserve">&lt;var key="customAd.paramValue2" value="{mediaProxy.entry.id}" /&gt;     </w:t>
      </w:r>
    </w:p>
    <w:p w:rsidR="00253EFB" w:rsidRPr="008F01DA" w:rsidRDefault="00253EFB" w:rsidP="008F01DA">
      <w:pPr>
        <w:pStyle w:val="Code"/>
      </w:pPr>
      <w:r w:rsidRPr="008F01DA">
        <w:t xml:space="preserve">&lt;var key="customAd.paramKey3" value="categories" /&gt;     </w:t>
      </w:r>
    </w:p>
    <w:p w:rsidR="00253EFB" w:rsidRPr="008F01DA" w:rsidRDefault="00253EFB" w:rsidP="008F01DA">
      <w:pPr>
        <w:pStyle w:val="Code"/>
      </w:pPr>
      <w:r w:rsidRPr="008F01DA">
        <w:t xml:space="preserve">&lt;var key="customAd.paramValue3" value="{mediaProxy.entry.categories}" /&gt;     </w:t>
      </w:r>
    </w:p>
    <w:p w:rsidR="00253EFB" w:rsidRPr="008F01DA" w:rsidRDefault="00253EFB" w:rsidP="008F01DA">
      <w:pPr>
        <w:pStyle w:val="Code"/>
      </w:pPr>
      <w:r w:rsidRPr="008F01DA">
        <w:t xml:space="preserve">&lt;var key="customAd.paramKey4" value="ContentRating" /&gt;     </w:t>
      </w:r>
    </w:p>
    <w:p w:rsidR="00253EFB" w:rsidRPr="008F01DA" w:rsidRDefault="00253EFB" w:rsidP="008F01DA">
      <w:pPr>
        <w:pStyle w:val="Code"/>
      </w:pPr>
      <w:r w:rsidRPr="008F01DA">
        <w:t xml:space="preserve">&lt;var key="customAd.paramValue4" value="{mediaProxy.entryMetadata.ContentRating}" /&gt;     </w:t>
      </w:r>
    </w:p>
    <w:p w:rsidR="00253EFB" w:rsidRPr="008F01DA" w:rsidRDefault="00253EFB" w:rsidP="008F01DA">
      <w:pPr>
        <w:pStyle w:val="Code"/>
      </w:pPr>
      <w:r w:rsidRPr="008F01DA">
        <w:t xml:space="preserve">&lt;var key="requiredMetadataFields" value="true" /&gt; </w:t>
      </w:r>
    </w:p>
    <w:p w:rsidR="00253EFB" w:rsidRPr="00123DCF" w:rsidRDefault="0045423E">
      <w:r w:rsidRPr="00123DCF">
        <w:rPr>
          <w:rStyle w:val="BodyTextChar"/>
        </w:rPr>
        <w:t xml:space="preserve">Note </w:t>
      </w:r>
      <w:r w:rsidR="00253EFB" w:rsidRPr="00123DCF">
        <w:rPr>
          <w:rStyle w:val="BodyTextChar"/>
        </w:rPr>
        <w:t xml:space="preserve">that ContentRating, which is a custom data field, has a slightly different value from the rest of the </w:t>
      </w:r>
      <w:r w:rsidR="00253EFB" w:rsidRPr="00123DCF">
        <w:t>metadata.</w:t>
      </w:r>
    </w:p>
    <w:p w:rsidR="00253EFB" w:rsidRDefault="00253EFB" w:rsidP="008F01DA">
      <w:pPr>
        <w:rPr>
          <w:rFonts w:cstheme="minorHAnsi"/>
          <w:i/>
          <w:iCs/>
        </w:rPr>
      </w:pPr>
      <w:r w:rsidRPr="00123DCF">
        <w:t>To enable</w:t>
      </w:r>
      <w:r w:rsidR="007702A4">
        <w:t xml:space="preserve"> the custom data field</w:t>
      </w:r>
      <w:r w:rsidRPr="00123DCF">
        <w:t xml:space="preserve">, </w:t>
      </w:r>
      <w:r w:rsidR="008F01DA">
        <w:t xml:space="preserve">you must insert </w:t>
      </w:r>
      <w:r w:rsidRPr="00123DCF">
        <w:t xml:space="preserve">a custom ad path into the uiconf. </w:t>
      </w:r>
    </w:p>
    <w:p w:rsidR="00253EFB" w:rsidRDefault="00253EFB" w:rsidP="008F01DA">
      <w:pPr>
        <w:pStyle w:val="Heading3"/>
      </w:pPr>
      <w:bookmarkStart w:id="1351" w:name="_Toc313796724"/>
      <w:bookmarkStart w:id="1352" w:name="_Toc320796951"/>
      <w:r>
        <w:t>Advertising for Mobile Devices</w:t>
      </w:r>
      <w:bookmarkEnd w:id="1351"/>
      <w:bookmarkEnd w:id="1352"/>
    </w:p>
    <w:p w:rsidR="00253EFB" w:rsidRDefault="00253EFB">
      <w:r w:rsidRPr="00004726">
        <w:t xml:space="preserve">The advertising settings applied to your player will also apply for mobile delivery. </w:t>
      </w:r>
      <w:r>
        <w:t>Visit the advertising section for more information on advertising. As a general rule, VAST ads fully support ads in mobile. However, the ads will only play in a mobile device if the ad has the proper mobile flavors.</w:t>
      </w:r>
    </w:p>
    <w:p w:rsidR="00253EFB" w:rsidRDefault="00253EFB" w:rsidP="0013018D">
      <w:r w:rsidRPr="00004726">
        <w:t xml:space="preserve">The following table summarizes current </w:t>
      </w:r>
      <w:r w:rsidR="0013018D">
        <w:t>advertising support for mobile:</w:t>
      </w:r>
    </w:p>
    <w:tbl>
      <w:tblPr>
        <w:tblW w:w="8931"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ook w:val="04A0" w:firstRow="1" w:lastRow="0" w:firstColumn="1" w:lastColumn="0" w:noHBand="0" w:noVBand="1"/>
      </w:tblPr>
      <w:tblGrid>
        <w:gridCol w:w="1980"/>
        <w:gridCol w:w="2430"/>
        <w:gridCol w:w="4521"/>
      </w:tblGrid>
      <w:tr w:rsidR="009B286C" w:rsidRPr="00A75990" w:rsidTr="009B286C">
        <w:trPr>
          <w:cantSplit/>
          <w:tblHeader/>
        </w:trPr>
        <w:tc>
          <w:tcPr>
            <w:tcW w:w="198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9B286C" w:rsidRPr="00A75990" w:rsidRDefault="009B286C" w:rsidP="005A0D16">
            <w:pPr>
              <w:pStyle w:val="TableHeading"/>
            </w:pPr>
            <w:r w:rsidRPr="00433E52">
              <w:t>Device</w:t>
            </w:r>
          </w:p>
        </w:tc>
        <w:tc>
          <w:tcPr>
            <w:tcW w:w="243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9B286C" w:rsidRPr="00A75990" w:rsidRDefault="009B286C" w:rsidP="005A0D16">
            <w:pPr>
              <w:pStyle w:val="TableHeading"/>
            </w:pPr>
            <w:r w:rsidRPr="00433E52">
              <w:t>Supported Ad type</w:t>
            </w:r>
          </w:p>
        </w:tc>
        <w:tc>
          <w:tcPr>
            <w:tcW w:w="4521"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9B286C" w:rsidRPr="00A75990" w:rsidRDefault="009B286C" w:rsidP="005A0D16">
            <w:pPr>
              <w:pStyle w:val="TableHeading"/>
            </w:pPr>
            <w:r w:rsidRPr="00433E52">
              <w:t>Notes &amp; Limitations</w:t>
            </w:r>
          </w:p>
        </w:tc>
      </w:tr>
      <w:tr w:rsidR="009B286C" w:rsidRPr="00A75990" w:rsidTr="009B286C">
        <w:tc>
          <w:tcPr>
            <w:tcW w:w="1980" w:type="dxa"/>
            <w:tcBorders>
              <w:top w:val="single" w:sz="4" w:space="0" w:color="C5C5C5"/>
              <w:bottom w:val="single" w:sz="4" w:space="0" w:color="C5C5C5"/>
            </w:tcBorders>
          </w:tcPr>
          <w:p w:rsidR="009B286C" w:rsidRPr="00A75990" w:rsidRDefault="009B286C" w:rsidP="005A0D16">
            <w:pPr>
              <w:pStyle w:val="TableBodyText"/>
            </w:pPr>
            <w:r w:rsidRPr="00403FB9">
              <w:t>iPhone</w:t>
            </w:r>
          </w:p>
        </w:tc>
        <w:tc>
          <w:tcPr>
            <w:tcW w:w="2430" w:type="dxa"/>
            <w:tcBorders>
              <w:top w:val="single" w:sz="4" w:space="0" w:color="C5C5C5"/>
              <w:bottom w:val="single" w:sz="4" w:space="0" w:color="C5C5C5"/>
            </w:tcBorders>
          </w:tcPr>
          <w:p w:rsidR="009B286C" w:rsidRPr="00FF2599" w:rsidRDefault="009B286C" w:rsidP="005A0D16">
            <w:pPr>
              <w:pStyle w:val="TableBodyText"/>
            </w:pPr>
            <w:r w:rsidRPr="00403FB9">
              <w:t>VAST Pre-roll</w:t>
            </w:r>
          </w:p>
          <w:p w:rsidR="009B286C" w:rsidRPr="00FF2599" w:rsidRDefault="009B286C" w:rsidP="005A0D16">
            <w:pPr>
              <w:pStyle w:val="TableBodyText"/>
            </w:pPr>
            <w:r w:rsidRPr="00403FB9">
              <w:t>Bumper video</w:t>
            </w:r>
          </w:p>
          <w:p w:rsidR="009B286C" w:rsidRPr="00A75990" w:rsidRDefault="009B286C" w:rsidP="005A0D16">
            <w:pPr>
              <w:pStyle w:val="TableBodyText"/>
            </w:pPr>
            <w:r w:rsidRPr="00403FB9">
              <w:t>VAST Post-roll</w:t>
            </w:r>
          </w:p>
        </w:tc>
        <w:tc>
          <w:tcPr>
            <w:tcW w:w="4521" w:type="dxa"/>
            <w:tcBorders>
              <w:top w:val="single" w:sz="4" w:space="0" w:color="C5C5C5"/>
              <w:bottom w:val="single" w:sz="4" w:space="0" w:color="C5C5C5"/>
            </w:tcBorders>
          </w:tcPr>
          <w:p w:rsidR="009B286C" w:rsidRPr="00FF2599" w:rsidRDefault="009B286C" w:rsidP="005A0D16">
            <w:pPr>
              <w:pStyle w:val="TableBodyText"/>
              <w:rPr>
                <w:rFonts w:eastAsiaTheme="minorHAnsi"/>
                <w:b/>
              </w:rPr>
            </w:pPr>
            <w:r w:rsidRPr="00403FB9">
              <w:t>Ads are played back in the native player</w:t>
            </w:r>
          </w:p>
          <w:p w:rsidR="009B286C" w:rsidRPr="00FF2599" w:rsidRDefault="009B286C" w:rsidP="005A0D16">
            <w:pPr>
              <w:pStyle w:val="TableBodyText"/>
              <w:rPr>
                <w:b/>
              </w:rPr>
            </w:pPr>
            <w:r w:rsidRPr="00403FB9">
              <w:t xml:space="preserve">Player controls are not disabled during playback </w:t>
            </w:r>
            <w:r w:rsidRPr="00403FB9">
              <w:br/>
              <w:t>(user can skip the ads)</w:t>
            </w:r>
          </w:p>
          <w:p w:rsidR="009B286C" w:rsidRPr="00403FB9" w:rsidRDefault="009B286C" w:rsidP="005A0D16">
            <w:pPr>
              <w:pStyle w:val="TableBodyText"/>
            </w:pPr>
            <w:r w:rsidRPr="00403FB9">
              <w:t xml:space="preserve">Ads are not clickable </w:t>
            </w:r>
          </w:p>
          <w:p w:rsidR="009B286C" w:rsidRPr="00A75990" w:rsidRDefault="009B286C" w:rsidP="005A0D16">
            <w:pPr>
              <w:pStyle w:val="TableBodyText"/>
            </w:pPr>
            <w:r w:rsidRPr="00403FB9">
              <w:t>Ads must be encoded for the iPhone (H264)</w:t>
            </w:r>
          </w:p>
        </w:tc>
      </w:tr>
      <w:tr w:rsidR="009B286C" w:rsidRPr="00A75990" w:rsidTr="009B286C">
        <w:tc>
          <w:tcPr>
            <w:tcW w:w="1980" w:type="dxa"/>
            <w:tcBorders>
              <w:top w:val="single" w:sz="4" w:space="0" w:color="C5C5C5"/>
            </w:tcBorders>
          </w:tcPr>
          <w:p w:rsidR="009B286C" w:rsidRPr="00A75990" w:rsidRDefault="009B286C" w:rsidP="005A0D16">
            <w:pPr>
              <w:pStyle w:val="TableBodyText"/>
            </w:pPr>
            <w:r w:rsidRPr="00403FB9">
              <w:t>iPad</w:t>
            </w:r>
          </w:p>
        </w:tc>
        <w:tc>
          <w:tcPr>
            <w:tcW w:w="2430" w:type="dxa"/>
            <w:tcBorders>
              <w:top w:val="single" w:sz="4" w:space="0" w:color="C5C5C5"/>
            </w:tcBorders>
          </w:tcPr>
          <w:p w:rsidR="009B286C" w:rsidRPr="00FF2599" w:rsidRDefault="009B286C" w:rsidP="005A0D16">
            <w:pPr>
              <w:pStyle w:val="TableBodyText"/>
            </w:pPr>
            <w:r w:rsidRPr="00403FB9">
              <w:t>VAST Pre-roll</w:t>
            </w:r>
          </w:p>
          <w:p w:rsidR="009B286C" w:rsidRPr="00FF2599" w:rsidRDefault="009B286C" w:rsidP="005A0D16">
            <w:pPr>
              <w:pStyle w:val="TableBodyText"/>
            </w:pPr>
            <w:r w:rsidRPr="00403FB9">
              <w:t>Bumper video</w:t>
            </w:r>
            <w:r w:rsidRPr="00403FB9">
              <w:br/>
              <w:t>VAST Overlay</w:t>
            </w:r>
          </w:p>
          <w:p w:rsidR="009B286C" w:rsidRPr="00A75990" w:rsidRDefault="009B286C" w:rsidP="005A0D16">
            <w:pPr>
              <w:pStyle w:val="TableBodyText"/>
            </w:pPr>
            <w:r w:rsidRPr="00403FB9">
              <w:t>VAST Post-roll</w:t>
            </w:r>
          </w:p>
        </w:tc>
        <w:tc>
          <w:tcPr>
            <w:tcW w:w="4521" w:type="dxa"/>
            <w:tcBorders>
              <w:top w:val="single" w:sz="4" w:space="0" w:color="C5C5C5"/>
            </w:tcBorders>
          </w:tcPr>
          <w:p w:rsidR="009B286C" w:rsidRPr="00A75990" w:rsidRDefault="009B286C" w:rsidP="005A0D16">
            <w:pPr>
              <w:pStyle w:val="TableBodyText"/>
            </w:pPr>
            <w:r w:rsidRPr="00403FB9">
              <w:t>Ads must be encoded for the iPad (H264)</w:t>
            </w:r>
          </w:p>
        </w:tc>
      </w:tr>
      <w:tr w:rsidR="009B286C" w:rsidRPr="00A75990" w:rsidTr="009B286C">
        <w:tc>
          <w:tcPr>
            <w:tcW w:w="1980" w:type="dxa"/>
            <w:tcBorders>
              <w:top w:val="single" w:sz="4" w:space="0" w:color="C5C5C5"/>
            </w:tcBorders>
          </w:tcPr>
          <w:p w:rsidR="009B286C" w:rsidRPr="00403FB9" w:rsidRDefault="009B286C" w:rsidP="005A0D16">
            <w:pPr>
              <w:pStyle w:val="TableBodyText"/>
            </w:pPr>
            <w:r w:rsidRPr="00433E52">
              <w:t xml:space="preserve">Android </w:t>
            </w:r>
            <w:r w:rsidRPr="00433E52">
              <w:br/>
              <w:t>(ver 2.2 and up)</w:t>
            </w:r>
          </w:p>
        </w:tc>
        <w:tc>
          <w:tcPr>
            <w:tcW w:w="2430" w:type="dxa"/>
            <w:tcBorders>
              <w:top w:val="single" w:sz="4" w:space="0" w:color="C5C5C5"/>
            </w:tcBorders>
          </w:tcPr>
          <w:p w:rsidR="009B286C" w:rsidRPr="00403FB9" w:rsidRDefault="009B286C" w:rsidP="005A0D16">
            <w:pPr>
              <w:pStyle w:val="TableBodyText"/>
            </w:pPr>
            <w:r w:rsidRPr="00433E52">
              <w:t>All</w:t>
            </w:r>
          </w:p>
        </w:tc>
        <w:tc>
          <w:tcPr>
            <w:tcW w:w="4521" w:type="dxa"/>
            <w:tcBorders>
              <w:top w:val="single" w:sz="4" w:space="0" w:color="C5C5C5"/>
            </w:tcBorders>
          </w:tcPr>
          <w:p w:rsidR="009B286C" w:rsidRPr="00403FB9" w:rsidRDefault="009B286C" w:rsidP="005A0D16">
            <w:pPr>
              <w:pStyle w:val="TableBodyText"/>
            </w:pPr>
            <w:r w:rsidRPr="00433E52">
              <w:t>Android from version 2.2 supports Flash playback with all ads integration as in Flash player.</w:t>
            </w:r>
          </w:p>
        </w:tc>
      </w:tr>
    </w:tbl>
    <w:p w:rsidR="00253EFB" w:rsidRPr="00FD6AC6" w:rsidRDefault="00253EFB" w:rsidP="008F01DA">
      <w:pPr>
        <w:pStyle w:val="Heading2"/>
      </w:pPr>
      <w:bookmarkStart w:id="1353" w:name="_How_to_Locate"/>
      <w:bookmarkStart w:id="1354" w:name="_Toc313796725"/>
      <w:bookmarkStart w:id="1355" w:name="_Toc320796952"/>
      <w:bookmarkEnd w:id="1353"/>
      <w:r w:rsidRPr="00FD6AC6">
        <w:t xml:space="preserve">How to </w:t>
      </w:r>
      <w:r w:rsidR="00FD6AC6" w:rsidRPr="00FD6AC6">
        <w:t>L</w:t>
      </w:r>
      <w:r w:rsidRPr="00FD6AC6">
        <w:t>ocate the Ad Tag URL</w:t>
      </w:r>
      <w:bookmarkEnd w:id="1354"/>
      <w:bookmarkEnd w:id="1355"/>
    </w:p>
    <w:p w:rsidR="000E367A" w:rsidRPr="00FF2599" w:rsidRDefault="00253EFB">
      <w:pPr>
        <w:spacing w:before="100" w:beforeAutospacing="1" w:after="100" w:afterAutospacing="1"/>
        <w:rPr>
          <w:rStyle w:val="BodyTextChar"/>
          <w:rFonts w:ascii="Arial Bold" w:eastAsiaTheme="majorEastAsia" w:hAnsi="Arial Bold"/>
          <w:b/>
          <w:color w:val="828A8C"/>
          <w:sz w:val="28"/>
          <w:szCs w:val="36"/>
        </w:rPr>
      </w:pPr>
      <w:bookmarkStart w:id="1356" w:name="_Toc313796726"/>
      <w:bookmarkStart w:id="1357" w:name="_Toc320796953"/>
      <w:r w:rsidRPr="00403FB9">
        <w:rPr>
          <w:rStyle w:val="Heading3Char"/>
        </w:rPr>
        <w:t>DFP</w:t>
      </w:r>
      <w:bookmarkEnd w:id="1356"/>
      <w:bookmarkEnd w:id="1357"/>
      <w:r w:rsidRPr="00403FB9">
        <w:rPr>
          <w:rStyle w:val="Heading3Char"/>
        </w:rPr>
        <w:br/>
      </w:r>
      <w:r w:rsidRPr="00123DCF">
        <w:rPr>
          <w:rStyle w:val="BodyTextChar"/>
        </w:rPr>
        <w:t xml:space="preserve">In DFP there is a “Tag Generator” utility in the dashboard to generate the ad tag url. </w:t>
      </w:r>
      <w:r w:rsidRPr="00123DCF">
        <w:rPr>
          <w:rStyle w:val="BodyTextChar"/>
        </w:rPr>
        <w:br/>
        <w:t>The ad tag url (</w:t>
      </w:r>
      <w:hyperlink r:id="rId231" w:history="1">
        <w:r w:rsidRPr="005127A9">
          <w:rPr>
            <w:rStyle w:val="Hyperlink"/>
          </w:rPr>
          <w:t>http://ad.doubleclick.net/pfadx/mysite.com/</w:t>
        </w:r>
      </w:hyperlink>
      <w:r w:rsidRPr="005127A9">
        <w:rPr>
          <w:rStyle w:val="Hyperlink"/>
        </w:rPr>
        <w:t>.</w:t>
      </w:r>
      <w:r w:rsidRPr="00123DCF">
        <w:rPr>
          <w:rStyle w:val="BodyTextChar"/>
        </w:rPr>
        <w:t xml:space="preserve"> ) is at the bottom of the widget.</w:t>
      </w:r>
      <w:r w:rsidRPr="00123DCF">
        <w:rPr>
          <w:rStyle w:val="BodyTextChar"/>
        </w:rPr>
        <w:br/>
      </w:r>
      <w:r w:rsidRPr="00E54D7D">
        <w:rPr>
          <w:noProof/>
          <w:lang w:val="en-US" w:bidi="he-IL"/>
        </w:rPr>
        <w:drawing>
          <wp:inline distT="0" distB="0" distL="0" distR="0" wp14:anchorId="57DD8E0B" wp14:editId="699F3228">
            <wp:extent cx="3586792" cy="3821502"/>
            <wp:effectExtent l="19050" t="0" r="0" b="0"/>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2" cstate="print"/>
                    <a:srcRect t="9959"/>
                    <a:stretch>
                      <a:fillRect/>
                    </a:stretch>
                  </pic:blipFill>
                  <pic:spPr bwMode="auto">
                    <a:xfrm>
                      <a:off x="0" y="0"/>
                      <a:ext cx="3586792" cy="3821502"/>
                    </a:xfrm>
                    <a:prstGeom prst="rect">
                      <a:avLst/>
                    </a:prstGeom>
                    <a:noFill/>
                    <a:ln w="9525">
                      <a:noFill/>
                      <a:miter lim="800000"/>
                      <a:headEnd/>
                      <a:tailEnd/>
                    </a:ln>
                  </pic:spPr>
                </pic:pic>
              </a:graphicData>
            </a:graphic>
          </wp:inline>
        </w:drawing>
      </w:r>
      <w:r>
        <w:br/>
      </w:r>
      <w:r>
        <w:br/>
      </w:r>
      <w:r>
        <w:rPr>
          <w:b/>
          <w:bCs/>
        </w:rPr>
        <w:br/>
      </w:r>
      <w:r w:rsidRPr="00403FB9">
        <w:rPr>
          <w:rStyle w:val="Heading3Char"/>
          <w:rFonts w:eastAsiaTheme="majorEastAsia"/>
        </w:rPr>
        <w:t>OpenX</w:t>
      </w:r>
      <w:r>
        <w:br/>
      </w:r>
      <w:r w:rsidRPr="00403FB9">
        <w:rPr>
          <w:rStyle w:val="BodyTextChar"/>
        </w:rPr>
        <w:t>In OpenX the adtag URL is linked to an OpenX Zone, in the following format:</w:t>
      </w:r>
    </w:p>
    <w:p w:rsidR="00253EFB" w:rsidRPr="000E367A" w:rsidRDefault="00253EFB" w:rsidP="008F01DA">
      <w:pPr>
        <w:pStyle w:val="Code"/>
      </w:pPr>
      <w:r w:rsidRPr="000E367A">
        <w:br/>
        <w:t>http://</w:t>
      </w:r>
      <w:r w:rsidRPr="00123DCF">
        <w:rPr>
          <w:highlight w:val="yellow"/>
        </w:rPr>
        <w:t>[OPENX_INSTALL]</w:t>
      </w:r>
      <w:r w:rsidRPr="00123DCF">
        <w:t>/fc.php?script=bannerTypeHtml:vastInlineBannerTypeHtml:vastInlineHtml&amp;source=&amp;format=vast&amp;charset=UTF_8&amp;nz=1&amp;zones=z1=</w:t>
      </w:r>
      <w:r w:rsidRPr="00123DCF">
        <w:rPr>
          <w:highlight w:val="yellow"/>
        </w:rPr>
        <w:t>[ZONE_ID]</w:t>
      </w:r>
      <w:r w:rsidRPr="00123DCF">
        <w:br/>
        <w:t xml:space="preserve">for openX hosted, the URL is d1.openX.org. , </w:t>
      </w:r>
      <w:r w:rsidRPr="000E367A">
        <w:br/>
        <w:t>from within your OpenX account you can retrieve the zone Id.</w:t>
      </w:r>
      <w:r w:rsidRPr="000E367A">
        <w:br/>
        <w:t>for example  for zone id 150750 in openX hosted the ad tag url would be:</w:t>
      </w:r>
      <w:r w:rsidRPr="000E367A">
        <w:br/>
      </w:r>
      <w:hyperlink r:id="rId233" w:history="1">
        <w:r w:rsidRPr="000E367A">
          <w:rPr>
            <w:rStyle w:val="Hyperlink"/>
          </w:rPr>
          <w:t>http://d1.openx.org/fc.php?script=bannerTypeHtml:vastInlineBannerTypeHtml:vastInlineHtml&amp;source=&amp;format=vast&amp;charset=UTF_8&amp;nz=1&amp;zones=z1=150750</w:t>
        </w:r>
      </w:hyperlink>
      <w:r w:rsidRPr="000E367A">
        <w:br/>
      </w:r>
    </w:p>
    <w:p w:rsidR="00253EFB" w:rsidRDefault="00253EFB" w:rsidP="00253EFB">
      <w:pPr>
        <w:rPr>
          <w:b/>
          <w:bCs/>
        </w:rPr>
      </w:pPr>
      <w:r>
        <w:rPr>
          <w:b/>
          <w:bCs/>
        </w:rPr>
        <w:br w:type="page"/>
      </w:r>
    </w:p>
    <w:p w:rsidR="00253EFB" w:rsidRDefault="00253EFB" w:rsidP="00253EFB">
      <w:pPr>
        <w:spacing w:before="100" w:beforeAutospacing="1" w:after="100" w:afterAutospacing="1"/>
      </w:pPr>
      <w:bookmarkStart w:id="1358" w:name="_Toc313796727"/>
      <w:bookmarkStart w:id="1359" w:name="_Toc320796954"/>
      <w:r w:rsidRPr="005127A9">
        <w:rPr>
          <w:rStyle w:val="Heading3Char"/>
          <w:rFonts w:eastAsiaTheme="majorEastAsia"/>
        </w:rPr>
        <w:t>AdapTV (via VAST)</w:t>
      </w:r>
      <w:bookmarkEnd w:id="1358"/>
      <w:bookmarkEnd w:id="1359"/>
      <w:r w:rsidRPr="005127A9">
        <w:rPr>
          <w:rStyle w:val="Heading4Char"/>
        </w:rPr>
        <w:br/>
      </w:r>
      <w:r>
        <w:t>Copy the “Specific Ad Tag” from the Ad screen</w:t>
      </w:r>
    </w:p>
    <w:p w:rsidR="00253EFB" w:rsidRDefault="00253EFB" w:rsidP="008631B0">
      <w:pPr>
        <w:spacing w:before="100" w:beforeAutospacing="1" w:after="100" w:afterAutospacing="1"/>
      </w:pPr>
      <w:r w:rsidRPr="00E54D7D">
        <w:rPr>
          <w:noProof/>
          <w:lang w:val="en-US" w:bidi="he-IL"/>
        </w:rPr>
        <mc:AlternateContent>
          <mc:Choice Requires="wps">
            <w:drawing>
              <wp:anchor distT="0" distB="0" distL="114300" distR="114300" simplePos="0" relativeHeight="251700224" behindDoc="0" locked="0" layoutInCell="1" allowOverlap="1" wp14:anchorId="1B542A89" wp14:editId="06F082DE">
                <wp:simplePos x="0" y="0"/>
                <wp:positionH relativeFrom="column">
                  <wp:posOffset>1865554</wp:posOffset>
                </wp:positionH>
                <wp:positionV relativeFrom="paragraph">
                  <wp:posOffset>1176020</wp:posOffset>
                </wp:positionV>
                <wp:extent cx="3343910" cy="387985"/>
                <wp:effectExtent l="19050" t="19050" r="27940" b="12065"/>
                <wp:wrapNone/>
                <wp:docPr id="74" name="Oval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43910" cy="387985"/>
                        </a:xfrm>
                        <a:prstGeom prst="ellipse">
                          <a:avLst/>
                        </a:prstGeom>
                        <a:noFill/>
                        <a:ln w="28575">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0" o:spid="_x0000_s1026" style="position:absolute;margin-left:146.9pt;margin-top:92.6pt;width:263.3pt;height:30.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" filled="f" strokecolor="#ffc000" strokeweight="2.25pt"/>
            </w:pict>
          </mc:Fallback>
        </mc:AlternateContent>
      </w:r>
      <w:r w:rsidRPr="00E54D7D">
        <w:rPr>
          <w:noProof/>
          <w:lang w:val="en-US" w:bidi="he-IL"/>
        </w:rPr>
        <w:drawing>
          <wp:inline distT="0" distB="0" distL="0" distR="0" wp14:anchorId="53D941DC" wp14:editId="50C06C23">
            <wp:extent cx="6180455" cy="3615361"/>
            <wp:effectExtent l="19050" t="0" r="0" b="0"/>
            <wp:docPr id="5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4" cstate="print"/>
                    <a:srcRect/>
                    <a:stretch>
                      <a:fillRect/>
                    </a:stretch>
                  </pic:blipFill>
                  <pic:spPr bwMode="auto">
                    <a:xfrm>
                      <a:off x="0" y="0"/>
                      <a:ext cx="6180455" cy="3615361"/>
                    </a:xfrm>
                    <a:prstGeom prst="rect">
                      <a:avLst/>
                    </a:prstGeom>
                    <a:noFill/>
                    <a:ln w="9525">
                      <a:noFill/>
                      <a:miter lim="800000"/>
                      <a:headEnd/>
                      <a:tailEnd/>
                    </a:ln>
                  </pic:spPr>
                </pic:pic>
              </a:graphicData>
            </a:graphic>
          </wp:inline>
        </w:drawing>
      </w:r>
    </w:p>
    <w:p w:rsidR="00253EFB" w:rsidRPr="00AB4DBE" w:rsidRDefault="00253EFB" w:rsidP="008F01DA">
      <w:pPr>
        <w:pStyle w:val="Heading3"/>
        <w:rPr>
          <w:noProof/>
        </w:rPr>
      </w:pPr>
      <w:bookmarkStart w:id="1360" w:name="_Toc313796728"/>
      <w:bookmarkStart w:id="1361" w:name="_Toc320796955"/>
      <w:r w:rsidRPr="00AB4DBE">
        <w:rPr>
          <w:noProof/>
        </w:rPr>
        <w:t xml:space="preserve">Connecting with Ad Servers and </w:t>
      </w:r>
      <w:r w:rsidR="00581426">
        <w:rPr>
          <w:noProof/>
        </w:rPr>
        <w:t>N</w:t>
      </w:r>
      <w:r w:rsidRPr="00AB4DBE">
        <w:rPr>
          <w:noProof/>
        </w:rPr>
        <w:t>etworks via adap.tv</w:t>
      </w:r>
      <w:bookmarkEnd w:id="1360"/>
      <w:bookmarkEnd w:id="1361"/>
    </w:p>
    <w:p w:rsidR="0042232D" w:rsidRDefault="0042232D" w:rsidP="008F01DA">
      <w:pPr>
        <w:pStyle w:val="Procedure"/>
      </w:pPr>
      <w:r>
        <w:t>To add adap.tv’s service to your Kaltura players</w:t>
      </w:r>
    </w:p>
    <w:p w:rsidR="0042232D" w:rsidRDefault="0042232D" w:rsidP="00927D1E">
      <w:pPr>
        <w:pStyle w:val="ListNumber"/>
        <w:numPr>
          <w:ilvl w:val="0"/>
          <w:numId w:val="166"/>
        </w:numPr>
      </w:pPr>
      <w:r>
        <w:t>S</w:t>
      </w:r>
      <w:r w:rsidRPr="0052196D">
        <w:t xml:space="preserve">ign up </w:t>
      </w:r>
      <w:r>
        <w:t>with adapt.tv (</w:t>
      </w:r>
      <w:hyperlink r:id="rId235" w:history="1">
        <w:r w:rsidRPr="00BF17F6">
          <w:rPr>
            <w:rStyle w:val="Hyperlink"/>
          </w:rPr>
          <w:t>Contact us</w:t>
        </w:r>
      </w:hyperlink>
      <w:r w:rsidRPr="00BF17F6">
        <w:rPr>
          <w:rStyle w:val="Hyperlink"/>
        </w:rPr>
        <w:t xml:space="preserve"> </w:t>
      </w:r>
      <w:r>
        <w:t>to learn more) – you will then receive an adapt.tv P</w:t>
      </w:r>
      <w:r w:rsidRPr="0052196D">
        <w:t xml:space="preserve">artner </w:t>
      </w:r>
      <w:r>
        <w:t>K</w:t>
      </w:r>
      <w:r w:rsidRPr="0052196D">
        <w:t>ey</w:t>
      </w:r>
      <w:r>
        <w:t>.</w:t>
      </w:r>
    </w:p>
    <w:p w:rsidR="00253EFB" w:rsidRDefault="00253EFB" w:rsidP="00927D1E">
      <w:pPr>
        <w:pStyle w:val="ListNumber"/>
        <w:numPr>
          <w:ilvl w:val="0"/>
          <w:numId w:val="150"/>
        </w:numPr>
      </w:pPr>
      <w:r>
        <w:t>Go to the Studio tab and edit an existing player or create a new one</w:t>
      </w:r>
    </w:p>
    <w:p w:rsidR="00253EFB" w:rsidRDefault="00253EFB" w:rsidP="00123DCF">
      <w:pPr>
        <w:pStyle w:val="ListNumber"/>
      </w:pPr>
      <w:r>
        <w:t>Go to the Advertising section</w:t>
      </w:r>
    </w:p>
    <w:p w:rsidR="00253EFB" w:rsidRDefault="00253EFB" w:rsidP="00123DCF">
      <w:pPr>
        <w:pStyle w:val="ListNumber"/>
      </w:pPr>
      <w:r>
        <w:t>Enable ads for this player</w:t>
      </w:r>
    </w:p>
    <w:p w:rsidR="00253EFB" w:rsidRDefault="00253EFB" w:rsidP="00123DCF">
      <w:pPr>
        <w:pStyle w:val="ListNumber"/>
      </w:pPr>
      <w:r>
        <w:t>Select adapTV from the “Ad Source” drop down</w:t>
      </w:r>
    </w:p>
    <w:p w:rsidR="009B286C" w:rsidRPr="00331F08" w:rsidRDefault="00253EFB">
      <w:pPr>
        <w:pStyle w:val="ListContinue"/>
      </w:pPr>
      <w:r>
        <w:t>Enter your adapt.tv Partner Key in “Key Value Pairs” section, in the following format “key=[YOUR ADAPTV KEY]”</w:t>
      </w:r>
    </w:p>
    <w:p w:rsidR="00253EFB" w:rsidRDefault="009B286C">
      <w:pPr>
        <w:pStyle w:val="ListContinue"/>
      </w:pPr>
      <w:r w:rsidRPr="00E54D7D">
        <w:rPr>
          <w:rFonts w:ascii="Calibri" w:hAnsi="Calibri"/>
          <w:b/>
          <w:bCs/>
          <w:noProof/>
          <w:sz w:val="24"/>
          <w:szCs w:val="24"/>
          <w:lang w:val="en-US" w:bidi="he-IL"/>
        </w:rPr>
        <w:drawing>
          <wp:inline distT="0" distB="0" distL="0" distR="0" wp14:anchorId="0101650B" wp14:editId="2D8E00CF">
            <wp:extent cx="4889380" cy="3329797"/>
            <wp:effectExtent l="19050" t="0" r="6470" b="0"/>
            <wp:docPr id="1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cstate="print"/>
                    <a:srcRect r="36938" b="21359"/>
                    <a:stretch>
                      <a:fillRect/>
                    </a:stretch>
                  </pic:blipFill>
                  <pic:spPr bwMode="auto">
                    <a:xfrm>
                      <a:off x="0" y="0"/>
                      <a:ext cx="4889380" cy="3329797"/>
                    </a:xfrm>
                    <a:prstGeom prst="rect">
                      <a:avLst/>
                    </a:prstGeom>
                    <a:noFill/>
                    <a:ln w="9525">
                      <a:noFill/>
                      <a:miter lim="800000"/>
                      <a:headEnd/>
                      <a:tailEnd/>
                    </a:ln>
                  </pic:spPr>
                </pic:pic>
              </a:graphicData>
            </a:graphic>
          </wp:inline>
        </w:drawing>
      </w:r>
    </w:p>
    <w:p w:rsidR="007A267D" w:rsidRDefault="00253EFB" w:rsidP="00123DCF">
      <w:pPr>
        <w:pStyle w:val="ListNumber"/>
      </w:pPr>
      <w:r>
        <w:t>T</w:t>
      </w:r>
      <w:r w:rsidRPr="00C469C5">
        <w:t>arget</w:t>
      </w:r>
      <w:r>
        <w:t xml:space="preserve">, manage and customize </w:t>
      </w:r>
      <w:r w:rsidRPr="00C469C5">
        <w:t xml:space="preserve">your ads via the </w:t>
      </w:r>
      <w:hyperlink r:id="rId237" w:history="1">
        <w:r w:rsidRPr="0013018D">
          <w:rPr>
            <w:rStyle w:val="Hyperlink"/>
          </w:rPr>
          <w:t>adap.tv console</w:t>
        </w:r>
      </w:hyperlink>
      <w:r w:rsidR="0013018D">
        <w:rPr>
          <w:rStyle w:val="Hyperlink"/>
        </w:rPr>
        <w:t>.</w:t>
      </w:r>
    </w:p>
    <w:p w:rsidR="007702A4" w:rsidRDefault="00253EFB" w:rsidP="00123DCF">
      <w:pPr>
        <w:pStyle w:val="ListNumber"/>
      </w:pPr>
      <w:r w:rsidRPr="005601D1">
        <w:t>Via adapt.tv you can also connect to additional ad servers &amp; ad networks such as AdTech, Atlas, DAR</w:t>
      </w:r>
      <w:r w:rsidRPr="00096158">
        <w:t xml:space="preserve">T, OpenX, Advertising.com, ScanScout , SpotExchange, Google AFV, AdBrite, AdDynamic, </w:t>
      </w:r>
      <w:r w:rsidRPr="007F3A55">
        <w:t>Ad</w:t>
      </w:r>
      <w:r w:rsidRPr="00B30AB1">
        <w:t>Engage, AdFish, AdoTube and over 20 other networks and servers.</w:t>
      </w:r>
    </w:p>
    <w:p w:rsidR="00310063" w:rsidRDefault="00253EFB">
      <w:pPr>
        <w:pStyle w:val="ListContinue"/>
      </w:pPr>
      <w:r w:rsidRPr="00BF0850">
        <w:br/>
        <w:t>For example connecting to DART via adapt.tv would simply require pasting the Ad Tag URL that the AdTech Server supplies.</w:t>
      </w:r>
    </w:p>
    <w:p w:rsidR="00310063" w:rsidRDefault="00310063">
      <w:pPr>
        <w:pStyle w:val="ListContinue"/>
      </w:pPr>
      <w:r w:rsidRPr="00E54D7D">
        <w:rPr>
          <w:noProof/>
          <w:lang w:val="en-US" w:bidi="he-IL"/>
        </w:rPr>
        <w:drawing>
          <wp:inline distT="0" distB="0" distL="0" distR="0" wp14:anchorId="3BC1C650" wp14:editId="13E1CA7D">
            <wp:extent cx="5476875" cy="3237095"/>
            <wp:effectExtent l="19050" t="0" r="9525" b="0"/>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8" cstate="print"/>
                    <a:srcRect/>
                    <a:stretch>
                      <a:fillRect/>
                    </a:stretch>
                  </pic:blipFill>
                  <pic:spPr bwMode="auto">
                    <a:xfrm>
                      <a:off x="0" y="0"/>
                      <a:ext cx="5475750" cy="3236430"/>
                    </a:xfrm>
                    <a:prstGeom prst="rect">
                      <a:avLst/>
                    </a:prstGeom>
                    <a:noFill/>
                    <a:ln w="9525">
                      <a:noFill/>
                      <a:miter lim="800000"/>
                      <a:headEnd/>
                      <a:tailEnd/>
                    </a:ln>
                  </pic:spPr>
                </pic:pic>
              </a:graphicData>
            </a:graphic>
          </wp:inline>
        </w:drawing>
      </w:r>
    </w:p>
    <w:p w:rsidR="00253EFB" w:rsidRPr="00927D1E" w:rsidRDefault="00253EFB">
      <w:pPr>
        <w:pStyle w:val="Heading3"/>
      </w:pPr>
      <w:bookmarkStart w:id="1362" w:name="_Toc313796729"/>
      <w:bookmarkStart w:id="1363" w:name="_Toc320796956"/>
      <w:r w:rsidRPr="00927D1E">
        <w:t>Connecting with Tremor Media</w:t>
      </w:r>
      <w:bookmarkEnd w:id="1362"/>
      <w:bookmarkEnd w:id="1363"/>
    </w:p>
    <w:p w:rsidR="00107C38" w:rsidRDefault="00253EFB" w:rsidP="008F01DA">
      <w:pPr>
        <w:pStyle w:val="Procedure"/>
      </w:pPr>
      <w:r w:rsidRPr="00C469C5">
        <w:t>To add Tremor Media’s service to Kaltura players</w:t>
      </w:r>
    </w:p>
    <w:p w:rsidR="00107C38" w:rsidRDefault="00107C38" w:rsidP="00927D1E">
      <w:pPr>
        <w:pStyle w:val="ListNumber"/>
        <w:numPr>
          <w:ilvl w:val="0"/>
          <w:numId w:val="136"/>
        </w:numPr>
      </w:pPr>
      <w:r>
        <w:t>S</w:t>
      </w:r>
      <w:r w:rsidR="00253EFB" w:rsidRPr="00C469C5">
        <w:t>ign</w:t>
      </w:r>
      <w:r>
        <w:t xml:space="preserve"> </w:t>
      </w:r>
      <w:r w:rsidR="00253EFB" w:rsidRPr="00C469C5">
        <w:t>up with Tremor Media (</w:t>
      </w:r>
      <w:hyperlink r:id="rId239" w:history="1">
        <w:r w:rsidR="00253EFB" w:rsidRPr="00C469C5">
          <w:rPr>
            <w:rStyle w:val="Hyperlink"/>
          </w:rPr>
          <w:t>Contact us</w:t>
        </w:r>
      </w:hyperlink>
      <w:r w:rsidR="00253EFB" w:rsidRPr="00C469C5">
        <w:t xml:space="preserve"> to learn more) – you </w:t>
      </w:r>
      <w:r w:rsidR="006713F8">
        <w:t xml:space="preserve">will </w:t>
      </w:r>
      <w:r w:rsidR="00253EFB" w:rsidRPr="00C469C5">
        <w:t xml:space="preserve">receive a Tremor Media </w:t>
      </w:r>
      <w:r w:rsidR="00253EFB">
        <w:t>P</w:t>
      </w:r>
      <w:r w:rsidR="00253EFB" w:rsidRPr="00C469C5">
        <w:t>rogram ID</w:t>
      </w:r>
      <w:r w:rsidR="00253EFB">
        <w:t>.</w:t>
      </w:r>
    </w:p>
    <w:p w:rsidR="00253EFB" w:rsidRDefault="00253EFB" w:rsidP="00927D1E">
      <w:pPr>
        <w:pStyle w:val="ListNumber"/>
        <w:numPr>
          <w:ilvl w:val="0"/>
          <w:numId w:val="136"/>
        </w:numPr>
      </w:pPr>
      <w:r>
        <w:t xml:space="preserve">Go to the </w:t>
      </w:r>
      <w:r w:rsidR="00B21A0A">
        <w:t>S</w:t>
      </w:r>
      <w:r>
        <w:t>tudio tab and edit an existing player or create a new one</w:t>
      </w:r>
      <w:r w:rsidR="00B21A0A">
        <w:t>.</w:t>
      </w:r>
    </w:p>
    <w:p w:rsidR="00253EFB" w:rsidRPr="00FA3240" w:rsidRDefault="00253EFB" w:rsidP="005214F0">
      <w:pPr>
        <w:pStyle w:val="ListNumber"/>
      </w:pPr>
      <w:r w:rsidRPr="00FA3240">
        <w:t xml:space="preserve">Go to </w:t>
      </w:r>
      <w:r>
        <w:t xml:space="preserve">the </w:t>
      </w:r>
      <w:r w:rsidRPr="00FA3240">
        <w:t>Advertising section</w:t>
      </w:r>
      <w:r w:rsidR="00107C38">
        <w:t>.</w:t>
      </w:r>
    </w:p>
    <w:p w:rsidR="00253EFB" w:rsidRPr="00FA3240" w:rsidRDefault="00253EFB" w:rsidP="005214F0">
      <w:pPr>
        <w:pStyle w:val="ListNumber"/>
      </w:pPr>
      <w:r w:rsidRPr="00FA3240">
        <w:t>Enable ads for this player</w:t>
      </w:r>
      <w:r w:rsidR="00107C38">
        <w:t>.</w:t>
      </w:r>
    </w:p>
    <w:p w:rsidR="00253EFB" w:rsidRPr="00FA3240" w:rsidRDefault="00253EFB" w:rsidP="005214F0">
      <w:pPr>
        <w:pStyle w:val="ListNumber"/>
      </w:pPr>
      <w:r w:rsidRPr="00FA3240">
        <w:t xml:space="preserve">Select </w:t>
      </w:r>
      <w:r>
        <w:t>Tremor</w:t>
      </w:r>
      <w:r w:rsidRPr="00FA3240">
        <w:t xml:space="preserve"> from </w:t>
      </w:r>
      <w:r>
        <w:t xml:space="preserve">the </w:t>
      </w:r>
      <w:r w:rsidRPr="00FA3240">
        <w:t>“Ad Source” drop down</w:t>
      </w:r>
    </w:p>
    <w:p w:rsidR="000C0725" w:rsidRDefault="00253EFB" w:rsidP="005214F0">
      <w:pPr>
        <w:pStyle w:val="ListNumber"/>
      </w:pPr>
      <w:r w:rsidRPr="00FA3240">
        <w:t xml:space="preserve">Enter your </w:t>
      </w:r>
      <w:r w:rsidR="00CE3DED">
        <w:t>A</w:t>
      </w:r>
      <w:r w:rsidR="00107C38">
        <w:t>CUDEO Ad Policy ID as your</w:t>
      </w:r>
      <w:r>
        <w:t xml:space="preserve"> Program </w:t>
      </w:r>
      <w:r w:rsidR="00CE3DED">
        <w:t>ID</w:t>
      </w:r>
      <w:r w:rsidRPr="00FA3240">
        <w:t xml:space="preserve"> in </w:t>
      </w:r>
      <w:r>
        <w:t xml:space="preserve">the </w:t>
      </w:r>
      <w:r w:rsidRPr="00FA3240">
        <w:t>“Key Value Pairs” section</w:t>
      </w:r>
      <w:r w:rsidR="00107C38">
        <w:t xml:space="preserve">. </w:t>
      </w:r>
    </w:p>
    <w:p w:rsidR="000C0725" w:rsidRDefault="00107C38">
      <w:pPr>
        <w:pStyle w:val="ListContinue"/>
      </w:pPr>
      <w:r w:rsidRPr="007E0F09">
        <w:t xml:space="preserve">Program </w:t>
      </w:r>
      <w:r>
        <w:t>ID</w:t>
      </w:r>
      <w:r w:rsidRPr="007E0F09">
        <w:t xml:space="preserve">’s are available in </w:t>
      </w:r>
      <w:r>
        <w:t xml:space="preserve">the </w:t>
      </w:r>
      <w:r w:rsidRPr="007E0F09">
        <w:t>program list</w:t>
      </w:r>
      <w:r>
        <w:t xml:space="preserve"> and are displayed as Ad Policy IDs in the ACUDEO Console. </w:t>
      </w:r>
      <w:r w:rsidR="006713F8">
        <w:t xml:space="preserve"> Select “Ad Policy ID” in the “Show Ad Policies with” drop down menu.</w:t>
      </w:r>
    </w:p>
    <w:p w:rsidR="0013018D" w:rsidRDefault="0013018D">
      <w:pPr>
        <w:pStyle w:val="ListContinue"/>
      </w:pPr>
      <w:r w:rsidRPr="0013018D">
        <w:rPr>
          <w:rStyle w:val="BodyTextChar"/>
        </w:rPr>
        <w:t>Use the following format:</w:t>
      </w:r>
    </w:p>
    <w:p w:rsidR="00107C38" w:rsidRDefault="00253EFB" w:rsidP="0013018D">
      <w:pPr>
        <w:pStyle w:val="CodeBlock"/>
      </w:pPr>
      <w:r>
        <w:t>progId</w:t>
      </w:r>
      <w:r w:rsidRPr="00FA3240">
        <w:t>=</w:t>
      </w:r>
      <w:r w:rsidR="00107C38">
        <w:t xml:space="preserve">your </w:t>
      </w:r>
      <w:r>
        <w:t>ACUDEO</w:t>
      </w:r>
      <w:r w:rsidR="00B03ED4">
        <w:t xml:space="preserve"> </w:t>
      </w:r>
      <w:r w:rsidR="00F3023E">
        <w:t xml:space="preserve">Ad Policy </w:t>
      </w:r>
      <w:r>
        <w:t xml:space="preserve">ID. </w:t>
      </w:r>
    </w:p>
    <w:p w:rsidR="00253EFB" w:rsidRDefault="00253EFB">
      <w:pPr>
        <w:pStyle w:val="ListContinue"/>
      </w:pPr>
      <w:r>
        <w:t>Additional targeting parameters should be separated with semicolons.</w:t>
      </w:r>
    </w:p>
    <w:p w:rsidR="00253EFB" w:rsidRDefault="00DE6DEC">
      <w:pPr>
        <w:spacing w:before="100" w:beforeAutospacing="1" w:after="100" w:afterAutospacing="1"/>
        <w:rPr>
          <w:rFonts w:ascii="Calibri" w:hAnsi="Calibri"/>
        </w:rPr>
      </w:pPr>
      <w:r>
        <w:rPr>
          <w:rFonts w:ascii="Calibri" w:hAnsi="Calibri"/>
          <w:noProof/>
          <w:lang w:val="en-US" w:bidi="he-IL"/>
        </w:rPr>
        <mc:AlternateContent>
          <mc:Choice Requires="wpg">
            <w:drawing>
              <wp:anchor distT="0" distB="0" distL="114300" distR="114300" simplePos="0" relativeHeight="251693056" behindDoc="0" locked="0" layoutInCell="1" allowOverlap="1" wp14:anchorId="34F1055E" wp14:editId="1D67BCCB">
                <wp:simplePos x="0" y="0"/>
                <wp:positionH relativeFrom="column">
                  <wp:posOffset>200025</wp:posOffset>
                </wp:positionH>
                <wp:positionV relativeFrom="paragraph">
                  <wp:posOffset>1050925</wp:posOffset>
                </wp:positionV>
                <wp:extent cx="4101465" cy="1458595"/>
                <wp:effectExtent l="19050" t="19050" r="13335" b="27305"/>
                <wp:wrapNone/>
                <wp:docPr id="9" name="Group 9"/>
                <wp:cNvGraphicFramePr/>
                <a:graphic xmlns:a="http://schemas.openxmlformats.org/drawingml/2006/main">
                  <a:graphicData uri="http://schemas.microsoft.com/office/word/2010/wordprocessingGroup">
                    <wpg:wgp>
                      <wpg:cNvGrpSpPr/>
                      <wpg:grpSpPr>
                        <a:xfrm>
                          <a:off x="0" y="0"/>
                          <a:ext cx="4101465" cy="1458595"/>
                          <a:chOff x="0" y="0"/>
                          <a:chExt cx="4101465" cy="1458595"/>
                        </a:xfrm>
                      </wpg:grpSpPr>
                      <wps:wsp>
                        <wps:cNvPr id="503" name="Oval 122"/>
                        <wps:cNvSpPr>
                          <a:spLocks noChangeArrowheads="1"/>
                        </wps:cNvSpPr>
                        <wps:spPr bwMode="auto">
                          <a:xfrm>
                            <a:off x="2105025" y="0"/>
                            <a:ext cx="600075" cy="276225"/>
                          </a:xfrm>
                          <a:prstGeom prst="ellipse">
                            <a:avLst/>
                          </a:prstGeom>
                          <a:noFill/>
                          <a:ln w="28575">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2" name="Oval 123"/>
                        <wps:cNvSpPr>
                          <a:spLocks noChangeArrowheads="1"/>
                        </wps:cNvSpPr>
                        <wps:spPr bwMode="auto">
                          <a:xfrm>
                            <a:off x="0" y="57150"/>
                            <a:ext cx="790575" cy="276225"/>
                          </a:xfrm>
                          <a:prstGeom prst="ellipse">
                            <a:avLst/>
                          </a:prstGeom>
                          <a:noFill/>
                          <a:ln w="28575">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4" name="Oval 124"/>
                        <wps:cNvSpPr>
                          <a:spLocks noChangeArrowheads="1"/>
                        </wps:cNvSpPr>
                        <wps:spPr bwMode="auto">
                          <a:xfrm>
                            <a:off x="2171700" y="676275"/>
                            <a:ext cx="1082675" cy="306070"/>
                          </a:xfrm>
                          <a:prstGeom prst="ellipse">
                            <a:avLst/>
                          </a:prstGeom>
                          <a:noFill/>
                          <a:ln w="28575">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5" name="Oval 127"/>
                        <wps:cNvSpPr>
                          <a:spLocks noChangeArrowheads="1"/>
                        </wps:cNvSpPr>
                        <wps:spPr bwMode="auto">
                          <a:xfrm>
                            <a:off x="1971675" y="1152525"/>
                            <a:ext cx="2129790" cy="306070"/>
                          </a:xfrm>
                          <a:prstGeom prst="ellipse">
                            <a:avLst/>
                          </a:prstGeom>
                          <a:noFill/>
                          <a:ln w="28575">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id="Group 9" o:spid="_x0000_s1026" style="position:absolute;margin-left:15.75pt;margin-top:82.75pt;width:322.95pt;height:114.85pt;z-index:251693056" coordsize="41014,1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">
                <v:oval id="Oval 122" o:spid="_x0000_s1027" style="position:absolute;left:21050;width:6001;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NJMcYA&#10;AADcAAAADwAAAGRycy9kb3ducmV2LnhtbESPT2vCQBTE7wW/w/KE3urGWkWiG5FAIT14aCqIt0f2&#10;NX+afRt3V02/fbdQ6HGYmd8w291oenEj51vLCuazBARxZXXLtYLjx+vTGoQPyBp7y6TgmzzsssnD&#10;FlNt7/xOtzLUIkLYp6igCWFIpfRVQwb9zA7E0fu0zmCI0tVSO7xHuOnlc5KspMGW40KDA+UNVV/l&#10;1Sh468pu+dIe8nVxOJmzM5f5+bhS6nE67jcgAo3hP/zXLrSCZbKA3zPxCMjs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NJMcYAAADcAAAADwAAAAAAAAAAAAAAAACYAgAAZHJz&#10;L2Rvd25yZXYueG1sUEsFBgAAAAAEAAQA9QAAAIsDAAAAAA==&#10;" filled="f" strokecolor="#ffc000" strokeweight="2.25pt"/>
                <v:oval id="Oval 123" o:spid="_x0000_s1028" style="position:absolute;top:571;width:790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sqsQA&#10;AADcAAAADwAAAGRycy9kb3ducmV2LnhtbESPQYvCMBSE78L+h/AEb5oqq0g1iggL7sGDtSDeHs3b&#10;tm7z0k2yWv+9EQSPw8x8wyzXnWnElZyvLSsYjxIQxIXVNZcK8uPXcA7CB2SNjWVScCcP69VHb4mp&#10;tjc+0DULpYgQ9ikqqEJoUyl9UZFBP7ItcfR+rDMYonSl1A5vEW4aOUmSmTRYc1yosKVtRcVv9m8U&#10;fF+yy/Sz3m/nu/3JnJ35G5/zmVKDfrdZgAjUhXf41d5pBdNkAs8z8Qj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f7KrEAAAA3AAAAA8AAAAAAAAAAAAAAAAAmAIAAGRycy9k&#10;b3ducmV2LnhtbFBLBQYAAAAABAAEAPUAAACJAwAAAAA=&#10;" filled="f" strokecolor="#ffc000" strokeweight="2.25pt"/>
                <v:oval id="Oval 124" o:spid="_x0000_s1029" style="position:absolute;left:21717;top:6762;width:10826;height:3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RRcQA&#10;AADcAAAADwAAAGRycy9kb3ducmV2LnhtbESPQYvCMBSE7wv+h/AWvK2poiLVKIsg6MGDVRBvj+Zt&#10;W7d5qUnU+u+NIHgcZuYbZrZoTS1u5HxlWUG/l4Agzq2uuFBw2K9+JiB8QNZYWyYFD/KwmHe+Zphq&#10;e+cd3bJQiAhhn6KCMoQmldLnJRn0PdsQR+/POoMhSldI7fAe4aaWgyQZS4MVx4USG1qWlP9nV6Ng&#10;c87Oo2G1XU7W26M5OXPpnw5jpbrf7e8URKA2fMLv9lorGCVDeJ2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60UXEAAAA3AAAAA8AAAAAAAAAAAAAAAAAmAIAAGRycy9k&#10;b3ducmV2LnhtbFBLBQYAAAAABAAEAPUAAACJAwAAAAA=&#10;" filled="f" strokecolor="#ffc000" strokeweight="2.25pt"/>
                <v:oval id="Oval 127" o:spid="_x0000_s1030" style="position:absolute;left:19716;top:11525;width:21298;height:30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Z03sQA&#10;AADcAAAADwAAAGRycy9kb3ducmV2LnhtbESPQYvCMBSE74L/ITzBm6YuW5FqFBEW3IOHrYJ4ezTP&#10;ttq8dJOs1n+/EQSPw8x8wyxWnWnEjZyvLSuYjBMQxIXVNZcKDvuv0QyED8gaG8uk4EEeVst+b4GZ&#10;tnf+oVseShEh7DNUUIXQZlL6oiKDfmxb4uidrTMYonSl1A7vEW4a+ZEkU2mw5rhQYUubiopr/mcU&#10;fF/yS/pZ7zaz7e5oTs78Tk6HqVLDQbeegwjUhXf41d5qBWmSwvN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2dN7EAAAA3AAAAA8AAAAAAAAAAAAAAAAAmAIAAGRycy9k&#10;b3ducmV2LnhtbFBLBQYAAAAABAAEAPUAAACJAwAAAAA=&#10;" filled="f" strokecolor="#ffc000" strokeweight="2.25pt"/>
              </v:group>
            </w:pict>
          </mc:Fallback>
        </mc:AlternateContent>
      </w:r>
      <w:r w:rsidR="000C0725" w:rsidRPr="005214F0">
        <w:rPr>
          <w:rFonts w:ascii="Calibri" w:hAnsi="Calibri"/>
          <w:noProof/>
          <w:lang w:val="en-US" w:bidi="he-IL"/>
        </w:rPr>
        <w:drawing>
          <wp:inline distT="0" distB="0" distL="0" distR="0" wp14:anchorId="2FC282D3" wp14:editId="5421B2A4">
            <wp:extent cx="5943600" cy="244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udeo_progid.png"/>
                    <pic:cNvPicPr/>
                  </pic:nvPicPr>
                  <pic:blipFill>
                    <a:blip r:embed="rId240">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rsidR="0013018D" w:rsidRDefault="00253EFB">
      <w:pPr>
        <w:pStyle w:val="ListContinue"/>
      </w:pPr>
      <w:r w:rsidRPr="00B03ED4">
        <w:rPr>
          <w:rFonts w:ascii="Calibri" w:hAnsi="Calibri"/>
        </w:rPr>
        <w:br/>
      </w:r>
      <w:r w:rsidR="00B03ED4">
        <w:t>Y</w:t>
      </w:r>
      <w:r w:rsidR="00B03ED4" w:rsidRPr="007E0F09">
        <w:t>ou can specify ad sources for each ad slot within your content</w:t>
      </w:r>
      <w:r w:rsidR="00B03ED4">
        <w:t xml:space="preserve"> through the </w:t>
      </w:r>
      <w:r w:rsidR="00B03ED4" w:rsidRPr="007E0F09">
        <w:t>Tremor Media’s A</w:t>
      </w:r>
      <w:r w:rsidR="000C0725">
        <w:t>CUDEO</w:t>
      </w:r>
      <w:r w:rsidR="00B03ED4" w:rsidRPr="007E0F09">
        <w:t xml:space="preserve"> console.</w:t>
      </w:r>
    </w:p>
    <w:p w:rsidR="00F3023E" w:rsidRDefault="00253EFB" w:rsidP="00DE6DEC">
      <w:pPr>
        <w:pStyle w:val="ListNumber"/>
      </w:pPr>
      <w:r w:rsidRPr="007E0F09">
        <w:t>Target,</w:t>
      </w:r>
      <w:r w:rsidR="00C16A2A">
        <w:t xml:space="preserve"> </w:t>
      </w:r>
      <w:r w:rsidRPr="007E0F09">
        <w:t xml:space="preserve">manage and customize your ads via the </w:t>
      </w:r>
      <w:hyperlink r:id="rId241" w:history="1">
        <w:r w:rsidRPr="005214F0">
          <w:rPr>
            <w:rStyle w:val="Hyperlink"/>
          </w:rPr>
          <w:t>Tremor Media console</w:t>
        </w:r>
      </w:hyperlink>
      <w:r w:rsidRPr="005214F0">
        <w:rPr>
          <w:rStyle w:val="Hyperlink"/>
        </w:rPr>
        <w:t xml:space="preserve"> </w:t>
      </w:r>
      <w:r w:rsidRPr="007E0F09">
        <w:t>(Acudeo</w:t>
      </w:r>
      <w:r w:rsidR="00DE6DEC">
        <w:t xml:space="preserve">). </w:t>
      </w:r>
    </w:p>
    <w:p w:rsidR="00E73661" w:rsidRPr="0013018D" w:rsidRDefault="00E73661">
      <w:pPr>
        <w:pStyle w:val="ListContinue"/>
      </w:pPr>
      <w:r>
        <w:rPr>
          <w:noProof/>
          <w:lang w:val="en-US" w:bidi="he-IL"/>
        </w:rPr>
        <mc:AlternateContent>
          <mc:Choice Requires="wps">
            <w:drawing>
              <wp:anchor distT="0" distB="0" distL="114300" distR="114300" simplePos="0" relativeHeight="251833344" behindDoc="0" locked="0" layoutInCell="1" allowOverlap="1" wp14:anchorId="2BCF1D30" wp14:editId="439F8B96">
                <wp:simplePos x="0" y="0"/>
                <wp:positionH relativeFrom="column">
                  <wp:posOffset>1457325</wp:posOffset>
                </wp:positionH>
                <wp:positionV relativeFrom="paragraph">
                  <wp:posOffset>857250</wp:posOffset>
                </wp:positionV>
                <wp:extent cx="895350" cy="2362200"/>
                <wp:effectExtent l="0" t="0" r="19050" b="19050"/>
                <wp:wrapNone/>
                <wp:docPr id="133" name="Oval 133"/>
                <wp:cNvGraphicFramePr/>
                <a:graphic xmlns:a="http://schemas.openxmlformats.org/drawingml/2006/main">
                  <a:graphicData uri="http://schemas.microsoft.com/office/word/2010/wordprocessingShape">
                    <wps:wsp>
                      <wps:cNvSpPr/>
                      <wps:spPr>
                        <a:xfrm>
                          <a:off x="0" y="0"/>
                          <a:ext cx="895350" cy="236220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33" o:spid="_x0000_s1026" style="position:absolute;margin-left:114.75pt;margin-top:67.5pt;width:70.5pt;height:186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" filled="f" strokecolor="yellow" strokeweight="2pt"/>
            </w:pict>
          </mc:Fallback>
        </mc:AlternateContent>
      </w:r>
      <w:r w:rsidRPr="005214F0">
        <w:rPr>
          <w:noProof/>
          <w:lang w:val="en-US" w:bidi="he-IL"/>
        </w:rPr>
        <w:drawing>
          <wp:inline distT="0" distB="0" distL="0" distR="0" wp14:anchorId="5ABAC877" wp14:editId="4AA9684D">
            <wp:extent cx="5458724" cy="3538660"/>
            <wp:effectExtent l="0" t="0" r="8890" b="5080"/>
            <wp:docPr id="1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2" cstate="print"/>
                    <a:srcRect/>
                    <a:stretch>
                      <a:fillRect/>
                    </a:stretch>
                  </pic:blipFill>
                  <pic:spPr bwMode="auto">
                    <a:xfrm>
                      <a:off x="0" y="0"/>
                      <a:ext cx="5465091" cy="3542787"/>
                    </a:xfrm>
                    <a:prstGeom prst="rect">
                      <a:avLst/>
                    </a:prstGeom>
                    <a:noFill/>
                    <a:ln w="9525">
                      <a:noFill/>
                      <a:miter lim="800000"/>
                      <a:headEnd/>
                      <a:tailEnd/>
                    </a:ln>
                  </pic:spPr>
                </pic:pic>
              </a:graphicData>
            </a:graphic>
          </wp:inline>
        </w:drawing>
      </w:r>
    </w:p>
    <w:p w:rsidR="00253EFB" w:rsidRDefault="00253EFB" w:rsidP="008F01DA">
      <w:pPr>
        <w:pStyle w:val="Heading3"/>
      </w:pPr>
      <w:bookmarkStart w:id="1364" w:name="_Toc306628660"/>
      <w:bookmarkStart w:id="1365" w:name="_Toc313796730"/>
      <w:bookmarkStart w:id="1366" w:name="_Toc320796957"/>
      <w:r>
        <w:t>Different Types of Ad Servers</w:t>
      </w:r>
      <w:bookmarkEnd w:id="1364"/>
      <w:bookmarkEnd w:id="1365"/>
      <w:bookmarkEnd w:id="1366"/>
    </w:p>
    <w:p w:rsidR="00253EFB" w:rsidRDefault="00253EFB" w:rsidP="00FF2599">
      <w:pPr>
        <w:autoSpaceDE w:val="0"/>
        <w:autoSpaceDN w:val="0"/>
        <w:adjustRightInd w:val="0"/>
        <w:spacing w:before="0"/>
      </w:pPr>
      <w:r>
        <w:t>There are additional ad servers that Kaltura support</w:t>
      </w:r>
      <w:r w:rsidR="00CF20CC">
        <w:t>s</w:t>
      </w:r>
      <w:r>
        <w:t>, which are a bit more complex than just plugins.</w:t>
      </w:r>
      <w:r w:rsidR="001C538F">
        <w:t xml:space="preserve"> For example, Kaltura is now fully integrated with</w:t>
      </w:r>
      <w:r w:rsidR="001C538F" w:rsidRPr="00B778BF">
        <w:rPr>
          <w:b/>
          <w:bCs/>
        </w:rPr>
        <w:t xml:space="preserve"> </w:t>
      </w:r>
      <w:r w:rsidR="001C538F">
        <w:rPr>
          <w:b/>
          <w:bCs/>
        </w:rPr>
        <w:t xml:space="preserve">DoubleClick and </w:t>
      </w:r>
      <w:r w:rsidR="001C538F" w:rsidRPr="00B778BF">
        <w:rPr>
          <w:b/>
          <w:bCs/>
        </w:rPr>
        <w:t>Freewheel</w:t>
      </w:r>
      <w:r w:rsidR="001C538F">
        <w:t>. Their</w:t>
      </w:r>
      <w:r w:rsidR="001C538F">
        <w:rPr>
          <w:rFonts w:ascii="Tahoma" w:eastAsiaTheme="minorHAnsi" w:hAnsi="Tahoma" w:cs="Tahoma"/>
          <w:color w:val="000000"/>
          <w:lang w:val="en-US" w:bidi="he-IL"/>
        </w:rPr>
        <w:t xml:space="preserve"> </w:t>
      </w:r>
      <w:r w:rsidR="001C538F" w:rsidRPr="00FF2599">
        <w:t xml:space="preserve">integrations are more complex since there is a server-side connector that allows you to define the metadata to submit to the ad server for ad targeting purposes. </w:t>
      </w:r>
      <w:r>
        <w:t xml:space="preserve">The Kaltura metadata gets mapped to </w:t>
      </w:r>
      <w:r w:rsidR="001C538F">
        <w:t xml:space="preserve">ad server’s </w:t>
      </w:r>
      <w:r>
        <w:t xml:space="preserve">metadata. Then, just like with a distribution module, </w:t>
      </w:r>
      <w:r w:rsidR="001C538F">
        <w:t xml:space="preserve">see </w:t>
      </w:r>
      <w:hyperlink w:anchor="_Kaltura_Distribution_Module" w:history="1">
        <w:r w:rsidR="001C538F" w:rsidRPr="001C538F">
          <w:rPr>
            <w:rStyle w:val="Hyperlink"/>
            <w:rFonts w:cs="Arial"/>
          </w:rPr>
          <w:t>Kaltura Distribution Module</w:t>
        </w:r>
      </w:hyperlink>
      <w:r w:rsidR="001C538F">
        <w:t xml:space="preserve">, </w:t>
      </w:r>
      <w:r>
        <w:t xml:space="preserve">when a Kaltura partner wants an entry to be included in </w:t>
      </w:r>
      <w:r w:rsidR="001C538F">
        <w:t>the ad server</w:t>
      </w:r>
      <w:r>
        <w:t>, it is marked as s</w:t>
      </w:r>
      <w:r w:rsidR="001C538F">
        <w:t>uch</w:t>
      </w:r>
      <w:r>
        <w:t xml:space="preserve"> in the KMC. The </w:t>
      </w:r>
      <w:r w:rsidR="001C538F">
        <w:t>ad server c</w:t>
      </w:r>
      <w:r>
        <w:t xml:space="preserve">onnector passes all of the metadata to the </w:t>
      </w:r>
      <w:r w:rsidR="00811547">
        <w:t xml:space="preserve">ad </w:t>
      </w:r>
      <w:r>
        <w:t>server, where the Kaltura partner can then decide how ads should be targeted based on the metadata.</w:t>
      </w:r>
    </w:p>
    <w:p w:rsidR="00C16A2A" w:rsidRDefault="00C16A2A" w:rsidP="008F01DA">
      <w:pPr>
        <w:pStyle w:val="Heading2"/>
      </w:pPr>
      <w:bookmarkStart w:id="1367" w:name="_Toc313796731"/>
      <w:bookmarkStart w:id="1368" w:name="_Toc320796958"/>
      <w:r>
        <w:t>Kaltura Player Additions Related to Ads</w:t>
      </w:r>
      <w:bookmarkEnd w:id="1367"/>
      <w:bookmarkEnd w:id="1368"/>
    </w:p>
    <w:p w:rsidR="00C16A2A" w:rsidRDefault="00C16A2A" w:rsidP="00C16A2A">
      <w:r w:rsidRPr="008252CC">
        <w:t xml:space="preserve">If </w:t>
      </w:r>
      <w:r>
        <w:t xml:space="preserve">a Kaltura partner wants to create their own type of ad targeting and prevent pre-rolls from playing on specific entries, they can utilize the </w:t>
      </w:r>
      <w:r w:rsidRPr="00FF2599">
        <w:rPr>
          <w:rStyle w:val="Monospace"/>
        </w:rPr>
        <w:t>flashVar vast.preSequence=0</w:t>
      </w:r>
      <w:r>
        <w:t>, defined in the embed code in the additional parameters and plugins.</w:t>
      </w:r>
    </w:p>
    <w:p w:rsidR="00253EFB" w:rsidRPr="008252CC" w:rsidRDefault="00581426">
      <w:r>
        <w:t>A</w:t>
      </w:r>
      <w:r w:rsidR="00253EFB">
        <w:t xml:space="preserve">dvanced functionality </w:t>
      </w:r>
      <w:r>
        <w:t xml:space="preserve">is </w:t>
      </w:r>
      <w:r w:rsidR="00253EFB">
        <w:t>enabled to provide for a better workflow of ad plugins. The K</w:t>
      </w:r>
      <w:r w:rsidR="00A727ED">
        <w:t>altura Player</w:t>
      </w:r>
      <w:r w:rsidR="00253EFB">
        <w:t xml:space="preserve"> build its UI </w:t>
      </w:r>
      <w:r>
        <w:t>only</w:t>
      </w:r>
      <w:r w:rsidR="00253EFB">
        <w:t xml:space="preserve"> </w:t>
      </w:r>
      <w:r>
        <w:t xml:space="preserve">when </w:t>
      </w:r>
      <w:r w:rsidR="00253EFB">
        <w:t>the plugin is completely ready, enabling for a smooth loading of player and plugin together once the plugin is ready.</w:t>
      </w:r>
    </w:p>
    <w:p w:rsidR="00253EFB" w:rsidRDefault="00253EFB" w:rsidP="008F01DA">
      <w:pPr>
        <w:pStyle w:val="Heading2"/>
      </w:pPr>
      <w:bookmarkStart w:id="1369" w:name="_Toc306628661"/>
      <w:bookmarkStart w:id="1370" w:name="_Toc313796732"/>
      <w:bookmarkStart w:id="1371" w:name="_Toc320796959"/>
      <w:r>
        <w:t>Troubleshooting</w:t>
      </w:r>
      <w:bookmarkEnd w:id="1369"/>
      <w:bookmarkEnd w:id="1370"/>
      <w:bookmarkEnd w:id="1371"/>
    </w:p>
    <w:p w:rsidR="00253EFB" w:rsidRDefault="007C6FE6">
      <w:pPr>
        <w:rPr>
          <w:rFonts w:cstheme="minorHAnsi"/>
        </w:rPr>
      </w:pPr>
      <w:r>
        <w:t>H</w:t>
      </w:r>
      <w:r w:rsidR="00253EFB">
        <w:t>ere are a few helpful steps to</w:t>
      </w:r>
      <w:r>
        <w:t xml:space="preserve"> configure advertising</w:t>
      </w:r>
      <w:r w:rsidR="00253EFB" w:rsidRPr="00400D4D">
        <w:rPr>
          <w:rFonts w:cstheme="minorHAnsi"/>
        </w:rPr>
        <w:t>:</w:t>
      </w:r>
    </w:p>
    <w:p w:rsidR="00253EFB" w:rsidRDefault="00253EFB">
      <w:pPr>
        <w:rPr>
          <w:rFonts w:cstheme="minorHAnsi"/>
        </w:rPr>
      </w:pPr>
      <w:r>
        <w:t>For VAST ads</w:t>
      </w:r>
      <w:r w:rsidR="00581426">
        <w:t>:</w:t>
      </w:r>
    </w:p>
    <w:p w:rsidR="00253EFB" w:rsidRPr="00D155E8" w:rsidRDefault="00253EFB" w:rsidP="00927D1E">
      <w:pPr>
        <w:pStyle w:val="ListNumber"/>
        <w:numPr>
          <w:ilvl w:val="0"/>
          <w:numId w:val="116"/>
        </w:numPr>
        <w:rPr>
          <w:rFonts w:cstheme="minorHAnsi"/>
        </w:rPr>
      </w:pPr>
      <w:r>
        <w:t xml:space="preserve">Check that you have a working ad tag URL. </w:t>
      </w:r>
      <w:r w:rsidR="007702A4">
        <w:t xml:space="preserve">Be certain </w:t>
      </w:r>
      <w:r>
        <w:t xml:space="preserve">that VAST 2.0. 1.0 </w:t>
      </w:r>
      <w:r w:rsidR="007C6FE6">
        <w:t xml:space="preserve">are </w:t>
      </w:r>
      <w:r>
        <w:t>also support</w:t>
      </w:r>
      <w:r w:rsidR="007C6FE6">
        <w:t>ed</w:t>
      </w:r>
      <w:r>
        <w:t xml:space="preserve"> </w:t>
      </w:r>
      <w:r w:rsidR="007C6FE6">
        <w:t xml:space="preserve">for the </w:t>
      </w:r>
      <w:r>
        <w:t>media file content.</w:t>
      </w:r>
    </w:p>
    <w:p w:rsidR="00253EFB" w:rsidRPr="005127A9" w:rsidRDefault="00253EFB" w:rsidP="005127A9">
      <w:pPr>
        <w:pStyle w:val="ListBullet"/>
      </w:pPr>
      <w:r w:rsidRPr="005127A9">
        <w:t xml:space="preserve">An example of a working ad tag URL is at: </w:t>
      </w:r>
      <w:hyperlink r:id="rId243" w:history="1">
        <w:r w:rsidRPr="00FF2599">
          <w:rPr>
            <w:rStyle w:val="Hyperlink"/>
          </w:rPr>
          <w:t>http://ox-d.hbr.org/v/1.0/av?auid=35998</w:t>
        </w:r>
      </w:hyperlink>
      <w:r w:rsidRPr="005127A9">
        <w:t xml:space="preserve"> </w:t>
      </w:r>
    </w:p>
    <w:p w:rsidR="00253EFB" w:rsidRPr="005127A9" w:rsidRDefault="00253EFB" w:rsidP="005127A9">
      <w:pPr>
        <w:pStyle w:val="ListBullet"/>
      </w:pPr>
      <w:r w:rsidRPr="005127A9">
        <w:t xml:space="preserve">In addition to this, a very helpful site that has working VAST ad tag URLs can be found here: </w:t>
      </w:r>
      <w:hyperlink r:id="rId244" w:history="1">
        <w:r w:rsidRPr="005127A9">
          <w:rPr>
            <w:rStyle w:val="Hyperlink"/>
          </w:rPr>
          <w:t>http://www.iab.net/iab_products_and_industry_services/508676/digitalvideo/vast/vast_xml_samples</w:t>
        </w:r>
      </w:hyperlink>
      <w:r w:rsidRPr="005127A9">
        <w:t xml:space="preserve"> .</w:t>
      </w:r>
    </w:p>
    <w:p w:rsidR="00253EFB" w:rsidRDefault="00253EFB" w:rsidP="00123DCF">
      <w:pPr>
        <w:pStyle w:val="ListNumber"/>
      </w:pPr>
      <w:r w:rsidRPr="0080423F">
        <w:t xml:space="preserve">Put the ad </w:t>
      </w:r>
      <w:r w:rsidRPr="00F8080C">
        <w:t>tag URL in your browser. You should see an XML that clearly shows that it is a VAST XML. Various other criteria will appear in the URL. An important tag to look for is the media file. Take the URL of the media file and make sure it plays properly.</w:t>
      </w:r>
    </w:p>
    <w:p w:rsidR="0042232D" w:rsidRDefault="0042232D">
      <w:pPr>
        <w:pStyle w:val="ListContinue"/>
      </w:pPr>
      <w:r w:rsidRPr="00E54D7D">
        <w:rPr>
          <w:noProof/>
          <w:lang w:val="en-US" w:bidi="he-IL"/>
        </w:rPr>
        <w:drawing>
          <wp:inline distT="0" distB="0" distL="0" distR="0" wp14:anchorId="60134177" wp14:editId="5DC356DC">
            <wp:extent cx="2828925" cy="419100"/>
            <wp:effectExtent l="0" t="0" r="9525"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2828925" cy="419100"/>
                    </a:xfrm>
                    <a:prstGeom prst="rect">
                      <a:avLst/>
                    </a:prstGeom>
                  </pic:spPr>
                </pic:pic>
              </a:graphicData>
            </a:graphic>
          </wp:inline>
        </w:drawing>
      </w:r>
    </w:p>
    <w:p w:rsidR="0042232D" w:rsidRDefault="0042232D">
      <w:pPr>
        <w:pStyle w:val="ListContinue"/>
      </w:pPr>
      <w:r w:rsidRPr="00E54D7D">
        <w:rPr>
          <w:noProof/>
          <w:lang w:val="en-US" w:bidi="he-IL"/>
        </w:rPr>
        <w:drawing>
          <wp:inline distT="0" distB="0" distL="0" distR="0" wp14:anchorId="29E80D97" wp14:editId="465E2143">
            <wp:extent cx="4548301" cy="676736"/>
            <wp:effectExtent l="0" t="0" r="5080" b="952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4561380" cy="678682"/>
                    </a:xfrm>
                    <a:prstGeom prst="rect">
                      <a:avLst/>
                    </a:prstGeom>
                  </pic:spPr>
                </pic:pic>
              </a:graphicData>
            </a:graphic>
          </wp:inline>
        </w:drawing>
      </w:r>
    </w:p>
    <w:p w:rsidR="00253EFB" w:rsidRDefault="00253EFB">
      <w:pPr>
        <w:pStyle w:val="ListContinue"/>
      </w:pPr>
      <w:r>
        <w:t>If the URL is not a VAST XML or if the media file does not play properly, create a working VAST XML with a working media file</w:t>
      </w:r>
      <w:r w:rsidR="0042232D">
        <w:t xml:space="preserve"> on your ad server.</w:t>
      </w:r>
    </w:p>
    <w:p w:rsidR="00253EFB" w:rsidRPr="008252CC" w:rsidRDefault="00253EFB" w:rsidP="00123DCF">
      <w:pPr>
        <w:pStyle w:val="ListNumber"/>
      </w:pPr>
      <w:r w:rsidRPr="008252CC">
        <w:t>If the VAST ad tag URL looks valid and the media file plays properly, the next step is to go to Fiddler.</w:t>
      </w:r>
      <w:r>
        <w:t>(Debugger)</w:t>
      </w:r>
      <w:r w:rsidRPr="008252CC">
        <w:t xml:space="preserve"> The first important thing to look for here is to make sure that the crossdomain is working properly. Here is a working Fiddler response: </w:t>
      </w:r>
      <w:r w:rsidRPr="00E54D7D">
        <w:rPr>
          <w:noProof/>
          <w:lang w:val="en-US" w:bidi="he-IL"/>
        </w:rPr>
        <w:drawing>
          <wp:inline distT="0" distB="0" distL="0" distR="0" wp14:anchorId="242EE527" wp14:editId="3619CC88">
            <wp:extent cx="5943600" cy="1256030"/>
            <wp:effectExtent l="0" t="0" r="0" b="127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943600" cy="1256030"/>
                    </a:xfrm>
                    <a:prstGeom prst="rect">
                      <a:avLst/>
                    </a:prstGeom>
                  </pic:spPr>
                </pic:pic>
              </a:graphicData>
            </a:graphic>
          </wp:inline>
        </w:drawing>
      </w:r>
    </w:p>
    <w:p w:rsidR="00253EFB" w:rsidRPr="00F4147A" w:rsidRDefault="00253EFB">
      <w:pPr>
        <w:pStyle w:val="ListNumber"/>
        <w:rPr>
          <w:rFonts w:asciiTheme="minorHAnsi" w:hAnsiTheme="minorHAnsi" w:cstheme="minorHAnsi"/>
        </w:rPr>
      </w:pPr>
      <w:r w:rsidRPr="005127A9">
        <w:t xml:space="preserve">If the Crossdomain request/response is red or has some abnormal result like 404, </w:t>
      </w:r>
      <w:r w:rsidR="0042232D">
        <w:t xml:space="preserve">you will need to </w:t>
      </w:r>
      <w:r w:rsidRPr="005127A9">
        <w:t xml:space="preserve">enable </w:t>
      </w:r>
      <w:r w:rsidR="0042232D">
        <w:t xml:space="preserve">your </w:t>
      </w:r>
      <w:r w:rsidRPr="005127A9">
        <w:t>d</w:t>
      </w:r>
      <w:r w:rsidRPr="000946BD">
        <w:t xml:space="preserve">omain’s crossdomain to allow Kaltura to access it. Here is Kaltura’s crossdomain.xml, which </w:t>
      </w:r>
      <w:r>
        <w:t xml:space="preserve">can be provided as an example of a proper crossdomain.xml </w:t>
      </w:r>
      <w:r w:rsidRPr="000946BD">
        <w:t xml:space="preserve">: </w:t>
      </w:r>
      <w:hyperlink r:id="rId248" w:history="1">
        <w:r w:rsidRPr="00FF2599">
          <w:rPr>
            <w:rStyle w:val="Hyperlink"/>
          </w:rPr>
          <w:t>http://www.kaltura.com/crossdomain.xml</w:t>
        </w:r>
      </w:hyperlink>
      <w:r>
        <w:rPr>
          <w:color w:val="1F497D"/>
        </w:rPr>
        <w:t xml:space="preserve"> .</w:t>
      </w:r>
    </w:p>
    <w:p w:rsidR="00253EFB" w:rsidRPr="00A73E5B" w:rsidRDefault="00257923">
      <w:pPr>
        <w:pStyle w:val="ListContinue"/>
        <w:rPr>
          <w:rFonts w:asciiTheme="minorHAnsi" w:hAnsiTheme="minorHAnsi" w:cstheme="minorHAnsi"/>
        </w:rPr>
      </w:pPr>
      <w:r>
        <w:t>The n</w:t>
      </w:r>
      <w:r w:rsidR="00253EFB">
        <w:t xml:space="preserve">ext steps are to make sure that the ad is properly being called via Fiddler: </w:t>
      </w:r>
      <w:r w:rsidR="00253EFB" w:rsidRPr="00E54D7D">
        <w:rPr>
          <w:noProof/>
          <w:lang w:val="en-US" w:bidi="he-IL"/>
        </w:rPr>
        <w:drawing>
          <wp:inline distT="0" distB="0" distL="0" distR="0" wp14:anchorId="16C83C33" wp14:editId="1ABA2C3F">
            <wp:extent cx="5943600" cy="274828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43600" cy="2748280"/>
                    </a:xfrm>
                    <a:prstGeom prst="rect">
                      <a:avLst/>
                    </a:prstGeom>
                  </pic:spPr>
                </pic:pic>
              </a:graphicData>
            </a:graphic>
          </wp:inline>
        </w:drawing>
      </w:r>
    </w:p>
    <w:p w:rsidR="00253EFB" w:rsidRPr="00BC196D" w:rsidRDefault="00253EFB" w:rsidP="00253EFB">
      <w:pPr>
        <w:pStyle w:val="ListParagraph"/>
        <w:ind w:left="2880"/>
        <w:rPr>
          <w:rFonts w:asciiTheme="minorHAnsi" w:hAnsiTheme="minorHAnsi" w:cstheme="minorHAnsi"/>
        </w:rPr>
      </w:pPr>
    </w:p>
    <w:p w:rsidR="00253EFB" w:rsidRPr="00BC196D" w:rsidRDefault="00253EFB" w:rsidP="00253EFB">
      <w:pPr>
        <w:rPr>
          <w:rFonts w:cstheme="minorHAnsi"/>
        </w:rPr>
      </w:pPr>
    </w:p>
    <w:p w:rsidR="002B153C" w:rsidRDefault="00E52AAC" w:rsidP="00400F78">
      <w:pPr>
        <w:pStyle w:val="SuperHeading"/>
        <w:sectPr w:rsidR="002B153C" w:rsidSect="002B153C">
          <w:pgSz w:w="11908" w:h="16833" w:code="9"/>
          <w:pgMar w:top="1440" w:right="1440" w:bottom="1440" w:left="1440" w:header="720" w:footer="720" w:gutter="0"/>
          <w:cols w:space="720"/>
          <w:docGrid w:linePitch="360"/>
        </w:sectPr>
      </w:pPr>
      <w:r>
        <w:br w:type="page"/>
      </w:r>
    </w:p>
    <w:p w:rsidR="00400F78" w:rsidRPr="00FD26C0" w:rsidRDefault="00400F78" w:rsidP="00400F78">
      <w:pPr>
        <w:pStyle w:val="SuperHeading"/>
      </w:pPr>
      <w:r w:rsidRPr="00FD26C0">
        <w:t xml:space="preserve">Chapter </w:t>
      </w:r>
      <w:r w:rsidR="009950C3">
        <w:fldChar w:fldCharType="begin"/>
      </w:r>
      <w:r w:rsidR="009950C3">
        <w:instrText>SEQ "CHAPTER"  \N \* MERGEFORMAT</w:instrText>
      </w:r>
      <w:r w:rsidR="009950C3">
        <w:fldChar w:fldCharType="separate"/>
      </w:r>
      <w:r w:rsidR="005A4EFF">
        <w:rPr>
          <w:noProof/>
        </w:rPr>
        <w:t>16</w:t>
      </w:r>
      <w:r w:rsidR="009950C3">
        <w:rPr>
          <w:noProof/>
        </w:rPr>
        <w:fldChar w:fldCharType="end"/>
      </w:r>
    </w:p>
    <w:p w:rsidR="00400F78" w:rsidRPr="005127A9" w:rsidRDefault="00DC3C7F" w:rsidP="005127A9">
      <w:pPr>
        <w:pStyle w:val="Heading1"/>
      </w:pPr>
      <w:bookmarkStart w:id="1372" w:name="_Analytics"/>
      <w:bookmarkStart w:id="1373" w:name="_Creating_and_Tracking"/>
      <w:bookmarkEnd w:id="1372"/>
      <w:bookmarkEnd w:id="1373"/>
      <w:r w:rsidRPr="005127A9">
        <w:t xml:space="preserve">Creating and Tracking </w:t>
      </w:r>
      <w:r w:rsidR="00400F78" w:rsidRPr="005127A9">
        <w:t xml:space="preserve">Analytics </w:t>
      </w:r>
    </w:p>
    <w:p w:rsidR="00F26F49" w:rsidRDefault="00536662">
      <w:r>
        <w:fldChar w:fldCharType="begin"/>
      </w:r>
      <w:r>
        <w:instrText xml:space="preserve"> TC "</w:instrText>
      </w:r>
      <w:r w:rsidR="009950C3">
        <w:fldChar w:fldCharType="begin"/>
      </w:r>
      <w:r w:rsidR="009950C3">
        <w:instrText xml:space="preserve"> STYLEREF  SuperHeading  \* MERGEFORMAT </w:instrText>
      </w:r>
      <w:r w:rsidR="009950C3">
        <w:fldChar w:fldCharType="separate"/>
      </w:r>
      <w:bookmarkStart w:id="1374" w:name="_Toc313796733"/>
      <w:bookmarkStart w:id="1375" w:name="_Toc320796960"/>
      <w:r w:rsidR="005A4EFF" w:rsidRPr="005A4EFF">
        <w:rPr>
          <w:noProof/>
          <w:lang w:val="en-GB"/>
        </w:rPr>
        <w:instrText>Chapter 16</w:instrText>
      </w:r>
      <w:r w:rsidR="009950C3">
        <w:rPr>
          <w:noProof/>
          <w:lang w:val="en-GB"/>
        </w:rPr>
        <w:fldChar w:fldCharType="end"/>
      </w:r>
      <w:r>
        <w:rPr>
          <w:lang w:val="en-GB"/>
        </w:rPr>
        <w:instrText xml:space="preserve"> </w:instrText>
      </w:r>
      <w:r>
        <w:rPr>
          <w:lang w:val="en-GB"/>
        </w:rPr>
        <w:fldChar w:fldCharType="begin"/>
      </w:r>
      <w:r>
        <w:rPr>
          <w:lang w:val="en-GB"/>
        </w:rPr>
        <w:instrText xml:space="preserve"> STYLEREF  "Heading 1" </w:instrText>
      </w:r>
      <w:r>
        <w:rPr>
          <w:lang w:val="en-GB"/>
        </w:rPr>
        <w:fldChar w:fldCharType="separate"/>
      </w:r>
      <w:r w:rsidR="005A4EFF">
        <w:rPr>
          <w:noProof/>
          <w:lang w:val="en-GB"/>
        </w:rPr>
        <w:instrText>Creating and Tracking Analytics</w:instrText>
      </w:r>
      <w:bookmarkEnd w:id="1374"/>
      <w:bookmarkEnd w:id="1375"/>
      <w:r>
        <w:rPr>
          <w:lang w:val="en-GB"/>
        </w:rPr>
        <w:fldChar w:fldCharType="end"/>
      </w:r>
      <w:r>
        <w:instrText xml:space="preserve">" \f C \l "1" </w:instrText>
      </w:r>
      <w:r>
        <w:fldChar w:fldCharType="end"/>
      </w:r>
      <w:r w:rsidR="00F26F49">
        <w:t>This section contains the following topics:</w:t>
      </w:r>
    </w:p>
    <w:p w:rsidR="002A39F6" w:rsidRDefault="009950C3" w:rsidP="002A39F6">
      <w:pPr>
        <w:pStyle w:val="ListBullet"/>
      </w:pPr>
      <w:hyperlink w:anchor="_Bandwidth_Usage_Reports_1" w:history="1">
        <w:r w:rsidR="002A39F6" w:rsidRPr="002A39F6">
          <w:rPr>
            <w:rStyle w:val="Hyperlink"/>
            <w:rFonts w:cs="Arial"/>
          </w:rPr>
          <w:t>Bandwidth Usage Reports</w:t>
        </w:r>
      </w:hyperlink>
    </w:p>
    <w:p w:rsidR="002A39F6" w:rsidRDefault="009950C3" w:rsidP="002A39F6">
      <w:pPr>
        <w:pStyle w:val="ListBullet"/>
      </w:pPr>
      <w:hyperlink w:anchor="_Toc302932204" w:history="1">
        <w:r w:rsidR="002A39F6" w:rsidRPr="002A39F6">
          <w:rPr>
            <w:rStyle w:val="Hyperlink"/>
            <w:rFonts w:cs="Arial"/>
          </w:rPr>
          <w:t>Content Reports</w:t>
        </w:r>
      </w:hyperlink>
    </w:p>
    <w:p w:rsidR="002A39F6" w:rsidRDefault="009950C3" w:rsidP="002A39F6">
      <w:pPr>
        <w:pStyle w:val="ListBullet"/>
      </w:pPr>
      <w:hyperlink w:anchor="_Toc302932210" w:history="1">
        <w:r w:rsidR="002A39F6" w:rsidRPr="002A39F6">
          <w:rPr>
            <w:rStyle w:val="Hyperlink"/>
            <w:rFonts w:cs="Arial"/>
          </w:rPr>
          <w:t>User and Community Reports</w:t>
        </w:r>
      </w:hyperlink>
    </w:p>
    <w:p w:rsidR="002A39F6" w:rsidRDefault="009950C3" w:rsidP="002A39F6">
      <w:pPr>
        <w:pStyle w:val="ListBullet"/>
      </w:pPr>
      <w:hyperlink w:anchor="_Exporting_Analytics_to" w:history="1">
        <w:r w:rsidR="002A39F6" w:rsidRPr="002A39F6">
          <w:rPr>
            <w:rStyle w:val="Hyperlink"/>
            <w:rFonts w:cs="Arial"/>
          </w:rPr>
          <w:t>Exporting Analytics to a CSV File</w:t>
        </w:r>
      </w:hyperlink>
    </w:p>
    <w:p w:rsidR="00A14526" w:rsidRPr="00F26F49" w:rsidRDefault="00400F78" w:rsidP="00F26F49">
      <w:r>
        <w:t>Use the Analytics tab to track and display analytical information for bandwidth usage, video content usage and to produce user and community reports.</w:t>
      </w:r>
      <w:bookmarkStart w:id="1376" w:name="_Bandwidth_Usage_Reports"/>
      <w:bookmarkStart w:id="1377" w:name="_Toc306064973"/>
      <w:bookmarkEnd w:id="1376"/>
      <w:r w:rsidR="00A14526" w:rsidRPr="00A14526">
        <w:rPr>
          <w:rFonts w:eastAsiaTheme="majorEastAsia"/>
        </w:rPr>
        <w:t xml:space="preserve"> </w:t>
      </w:r>
    </w:p>
    <w:p w:rsidR="00400F78" w:rsidRDefault="00400F78" w:rsidP="008F01DA">
      <w:pPr>
        <w:pStyle w:val="Heading2"/>
      </w:pPr>
      <w:bookmarkStart w:id="1378" w:name="_Bandwidth_Usage_Reports_1"/>
      <w:bookmarkStart w:id="1379" w:name="_Toc313796734"/>
      <w:bookmarkStart w:id="1380" w:name="_Toc320796961"/>
      <w:bookmarkEnd w:id="1378"/>
      <w:r>
        <w:t>Bandwidth Usage Reports</w:t>
      </w:r>
      <w:bookmarkEnd w:id="1377"/>
      <w:bookmarkEnd w:id="1379"/>
      <w:bookmarkEnd w:id="1380"/>
    </w:p>
    <w:p w:rsidR="00400F78" w:rsidRDefault="00400F78">
      <w:r>
        <w:t>Bandwidth usage reports include information about bandwidth streaming consumption. You can display the amount of bandwidth used by month or by year.</w:t>
      </w:r>
    </w:p>
    <w:p w:rsidR="00400F78" w:rsidRPr="0044654F" w:rsidRDefault="00400F78" w:rsidP="008F01DA">
      <w:pPr>
        <w:pStyle w:val="Heading3"/>
      </w:pPr>
      <w:bookmarkStart w:id="1381" w:name="_Toc302304782"/>
      <w:bookmarkStart w:id="1382" w:name="_Toc306064974"/>
      <w:bookmarkStart w:id="1383" w:name="_Toc313796735"/>
      <w:bookmarkStart w:id="1384" w:name="_Toc320796962"/>
      <w:r w:rsidRPr="0044654F">
        <w:rPr>
          <w:shd w:val="clear" w:color="auto" w:fill="FFFFFF"/>
        </w:rPr>
        <w:t>View Monthly</w:t>
      </w:r>
      <w:bookmarkEnd w:id="1381"/>
      <w:r>
        <w:rPr>
          <w:shd w:val="clear" w:color="auto" w:fill="FFFFFF"/>
        </w:rPr>
        <w:t xml:space="preserve"> or Yearly Bandwidth Usage</w:t>
      </w:r>
      <w:bookmarkEnd w:id="1382"/>
      <w:bookmarkEnd w:id="1383"/>
      <w:bookmarkEnd w:id="1384"/>
    </w:p>
    <w:p w:rsidR="00400F78" w:rsidRDefault="00400F78" w:rsidP="008F01DA">
      <w:pPr>
        <w:pStyle w:val="Procedure"/>
      </w:pPr>
      <w:r>
        <w:t>To v</w:t>
      </w:r>
      <w:r w:rsidRPr="005127A9">
        <w:rPr>
          <w:rStyle w:val="ProcedureChar"/>
        </w:rPr>
        <w:t>i</w:t>
      </w:r>
      <w:r>
        <w:t>ew a report of bandwidth usage:</w:t>
      </w:r>
    </w:p>
    <w:p w:rsidR="00400F78" w:rsidRPr="0044654F" w:rsidRDefault="00400F78" w:rsidP="00927D1E">
      <w:pPr>
        <w:pStyle w:val="ListNumber"/>
        <w:numPr>
          <w:ilvl w:val="0"/>
          <w:numId w:val="37"/>
        </w:numPr>
      </w:pPr>
      <w:r w:rsidRPr="007A62B2">
        <w:t>Click</w:t>
      </w:r>
      <w:r>
        <w:t xml:space="preserve"> </w:t>
      </w:r>
      <w:r w:rsidRPr="00E54D7D">
        <w:t>View Monthly</w:t>
      </w:r>
      <w:r>
        <w:t xml:space="preserve"> </w:t>
      </w:r>
      <w:r w:rsidRPr="00597E35">
        <w:t>or</w:t>
      </w:r>
      <w:r>
        <w:t xml:space="preserve"> </w:t>
      </w:r>
      <w:r w:rsidRPr="00E54D7D">
        <w:t>View Yearly</w:t>
      </w:r>
      <w:r w:rsidRPr="0044654F">
        <w:t>.</w:t>
      </w:r>
    </w:p>
    <w:p w:rsidR="00400F78" w:rsidRPr="0059249B" w:rsidRDefault="00400F78" w:rsidP="00123DCF">
      <w:pPr>
        <w:pStyle w:val="ListNumber"/>
      </w:pPr>
      <w:r w:rsidRPr="0059249B">
        <w:t>Select a month/year in the drop-down menu.</w:t>
      </w:r>
    </w:p>
    <w:p w:rsidR="00400F78" w:rsidRPr="0017312F" w:rsidRDefault="00400F78" w:rsidP="00123DCF">
      <w:pPr>
        <w:pStyle w:val="ListNumber"/>
      </w:pPr>
      <w:r w:rsidRPr="0044654F">
        <w:t>Click</w:t>
      </w:r>
      <w:r>
        <w:t xml:space="preserve"> bar chart (default) or line chart icon located </w:t>
      </w:r>
      <w:r w:rsidRPr="0044654F">
        <w:t>on the top right</w:t>
      </w:r>
      <w:r>
        <w:t xml:space="preserve"> of the window.</w:t>
      </w:r>
      <w:r w:rsidRPr="0044654F">
        <w:t xml:space="preserve"> </w:t>
      </w:r>
      <w:r w:rsidRPr="0017312F">
        <w:t>The report displays the total amount of bandwidth in gigabytes used on each day of the month you selected</w:t>
      </w:r>
      <w:r>
        <w:t xml:space="preserve">, or </w:t>
      </w:r>
      <w:r w:rsidRPr="0087045E">
        <w:t>the total amount of bandwidth in gigabytes used in each month of the year you selec</w:t>
      </w:r>
      <w:r>
        <w:t>ted</w:t>
      </w:r>
      <w:r w:rsidRPr="0017312F">
        <w:t>.</w:t>
      </w:r>
    </w:p>
    <w:p w:rsidR="00400F78" w:rsidRPr="0087045E" w:rsidRDefault="00400F78" w:rsidP="00123DCF">
      <w:pPr>
        <w:pStyle w:val="ListNumber"/>
      </w:pPr>
      <w:r w:rsidRPr="0087045E">
        <w:t>Hover over a day's</w:t>
      </w:r>
      <w:r>
        <w:t xml:space="preserve"> or month’s</w:t>
      </w:r>
      <w:r w:rsidRPr="0087045E">
        <w:t xml:space="preserve"> data to display the exact usage for the day</w:t>
      </w:r>
      <w:r>
        <w:t>/month</w:t>
      </w:r>
      <w:r w:rsidRPr="0087045E">
        <w:t>.</w:t>
      </w:r>
    </w:p>
    <w:p w:rsidR="00400F78" w:rsidRDefault="00400F78" w:rsidP="008F01DA">
      <w:pPr>
        <w:pStyle w:val="Heading2"/>
        <w:rPr>
          <w:shd w:val="clear" w:color="auto" w:fill="FFFFFF"/>
        </w:rPr>
      </w:pPr>
      <w:bookmarkStart w:id="1385" w:name="_Toc302932204"/>
      <w:bookmarkStart w:id="1386" w:name="_Toc302930788"/>
      <w:bookmarkStart w:id="1387" w:name="_Toc302930472"/>
      <w:bookmarkStart w:id="1388" w:name="_Toc302915063"/>
      <w:bookmarkStart w:id="1389" w:name="_Toc302660664"/>
      <w:bookmarkStart w:id="1390" w:name="_Toc302310886"/>
      <w:bookmarkStart w:id="1391" w:name="_Toc302305101"/>
      <w:bookmarkStart w:id="1392" w:name="_Toc302304942"/>
      <w:bookmarkStart w:id="1393" w:name="_Toc302932205"/>
      <w:bookmarkStart w:id="1394" w:name="_Toc302930789"/>
      <w:bookmarkStart w:id="1395" w:name="_Toc302930473"/>
      <w:bookmarkStart w:id="1396" w:name="_Toc302915064"/>
      <w:bookmarkStart w:id="1397" w:name="_Toc302660665"/>
      <w:bookmarkStart w:id="1398" w:name="_Toc302310887"/>
      <w:bookmarkStart w:id="1399" w:name="_Toc302305102"/>
      <w:bookmarkStart w:id="1400" w:name="_Toc302304943"/>
      <w:bookmarkStart w:id="1401" w:name="_Content_Reports"/>
      <w:bookmarkStart w:id="1402" w:name="_Toc302304784"/>
      <w:bookmarkStart w:id="1403" w:name="_Toc306064975"/>
      <w:bookmarkStart w:id="1404" w:name="_Toc313796736"/>
      <w:bookmarkStart w:id="1405" w:name="_Toc320796963"/>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r w:rsidRPr="0087045E">
        <w:rPr>
          <w:shd w:val="clear" w:color="auto" w:fill="FFFFFF"/>
        </w:rPr>
        <w:t>Content Reports</w:t>
      </w:r>
      <w:bookmarkEnd w:id="1402"/>
      <w:bookmarkEnd w:id="1403"/>
      <w:bookmarkEnd w:id="1404"/>
      <w:bookmarkEnd w:id="1405"/>
    </w:p>
    <w:p w:rsidR="00400F78" w:rsidRPr="0087045E" w:rsidRDefault="00400F78">
      <w:pPr>
        <w:rPr>
          <w:rFonts w:ascii="Arial Bold" w:hAnsi="Arial Bold"/>
          <w:color w:val="08215C"/>
        </w:rPr>
      </w:pPr>
      <w:r>
        <w:t xml:space="preserve">Content reports display aggregated analytics showing how well your content is performing across your sites.  Use the content reports to gain business insights and learn if your content discovery </w:t>
      </w:r>
      <w:r w:rsidR="00580EDF">
        <w:t>and exposure strategies have paid</w:t>
      </w:r>
      <w:r>
        <w:t xml:space="preserve"> off or when things need to be tweaked to improve outreach or user engagement.</w:t>
      </w:r>
    </w:p>
    <w:p w:rsidR="00400F78" w:rsidRPr="0087045E" w:rsidRDefault="00400F78" w:rsidP="008F01DA">
      <w:pPr>
        <w:pStyle w:val="Heading3"/>
        <w:rPr>
          <w:shd w:val="clear" w:color="auto" w:fill="FFFFFF"/>
        </w:rPr>
      </w:pPr>
      <w:bookmarkStart w:id="1406" w:name="_Toc302932206"/>
      <w:bookmarkStart w:id="1407" w:name="_Toc302930790"/>
      <w:bookmarkStart w:id="1408" w:name="_Toc302930474"/>
      <w:bookmarkStart w:id="1409" w:name="_Toc302915065"/>
      <w:bookmarkStart w:id="1410" w:name="_Toc302660666"/>
      <w:bookmarkStart w:id="1411" w:name="_Toc302310888"/>
      <w:bookmarkStart w:id="1412" w:name="_Toc302305103"/>
      <w:bookmarkStart w:id="1413" w:name="_Toc302304944"/>
      <w:bookmarkStart w:id="1414" w:name="_Toc302304785"/>
      <w:bookmarkStart w:id="1415" w:name="_Top_Content"/>
      <w:bookmarkStart w:id="1416" w:name="TopContent"/>
      <w:bookmarkStart w:id="1417" w:name="_Toc306064976"/>
      <w:bookmarkStart w:id="1418" w:name="_Toc313796737"/>
      <w:bookmarkStart w:id="1419" w:name="_Toc320796964"/>
      <w:bookmarkEnd w:id="1406"/>
      <w:bookmarkEnd w:id="1407"/>
      <w:bookmarkEnd w:id="1408"/>
      <w:bookmarkEnd w:id="1409"/>
      <w:bookmarkEnd w:id="1410"/>
      <w:bookmarkEnd w:id="1411"/>
      <w:bookmarkEnd w:id="1412"/>
      <w:bookmarkEnd w:id="1413"/>
      <w:bookmarkEnd w:id="1414"/>
      <w:bookmarkEnd w:id="1415"/>
      <w:r w:rsidRPr="0087045E">
        <w:rPr>
          <w:shd w:val="clear" w:color="auto" w:fill="FFFFFF"/>
        </w:rPr>
        <w:t>Top Content</w:t>
      </w:r>
      <w:bookmarkEnd w:id="1416"/>
      <w:bookmarkEnd w:id="1417"/>
      <w:bookmarkEnd w:id="1418"/>
      <w:bookmarkEnd w:id="1419"/>
    </w:p>
    <w:p w:rsidR="00400F78" w:rsidRDefault="00400F78">
      <w:r>
        <w:t>Top Content reports display the following data for your most popular content:</w:t>
      </w:r>
    </w:p>
    <w:p w:rsidR="00400F78" w:rsidRPr="0087045E" w:rsidRDefault="00400F78" w:rsidP="00400F78">
      <w:pPr>
        <w:pStyle w:val="ListBullet"/>
      </w:pPr>
      <w:r w:rsidRPr="0087045E">
        <w:t>Plays – The number of times a user clicked "Play"</w:t>
      </w:r>
    </w:p>
    <w:p w:rsidR="00400F78" w:rsidRPr="0087045E" w:rsidRDefault="00400F78" w:rsidP="00400F78">
      <w:pPr>
        <w:pStyle w:val="ListBullet"/>
      </w:pPr>
      <w:r w:rsidRPr="0087045E">
        <w:t>Minutes Viewed – The sum of minutes that were viewed</w:t>
      </w:r>
    </w:p>
    <w:p w:rsidR="00400F78" w:rsidRPr="0087045E" w:rsidRDefault="00400F78" w:rsidP="00400F78">
      <w:pPr>
        <w:pStyle w:val="ListBullet"/>
      </w:pPr>
      <w:r w:rsidRPr="0087045E">
        <w:t>Average View Time – The average time calculated by dividing the minutes viewed by number of views</w:t>
      </w:r>
    </w:p>
    <w:p w:rsidR="00400F78" w:rsidRPr="0087045E" w:rsidRDefault="00400F78" w:rsidP="00400F78">
      <w:pPr>
        <w:pStyle w:val="ListBullet"/>
      </w:pPr>
      <w:r w:rsidRPr="0087045E">
        <w:t>Player Impressions – The number of times the video player was loaded</w:t>
      </w:r>
    </w:p>
    <w:p w:rsidR="00400F78" w:rsidRDefault="00257923" w:rsidP="00400F78">
      <w:pPr>
        <w:pStyle w:val="ListBullet"/>
      </w:pPr>
      <w:r>
        <w:t>(</w:t>
      </w:r>
      <w:r w:rsidR="00400F78" w:rsidRPr="0087045E">
        <w:t>Not included in the line chart) Player to Impression Ratio – The number of plays divided by the number of impressions</w:t>
      </w:r>
    </w:p>
    <w:p w:rsidR="00A14526" w:rsidRPr="00FE4C52" w:rsidRDefault="00A14526">
      <w:pPr>
        <w:pStyle w:val="ListContinue"/>
      </w:pPr>
      <w:r>
        <w:rPr>
          <w:noProof/>
          <w:lang w:val="en-US" w:bidi="he-IL"/>
        </w:rPr>
        <w:drawing>
          <wp:inline distT="0" distB="0" distL="0" distR="0" wp14:anchorId="44ACF7E4" wp14:editId="3AAEAE0F">
            <wp:extent cx="5943600" cy="27666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content.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943600" cy="2766695"/>
                    </a:xfrm>
                    <a:prstGeom prst="rect">
                      <a:avLst/>
                    </a:prstGeom>
                  </pic:spPr>
                </pic:pic>
              </a:graphicData>
            </a:graphic>
          </wp:inline>
        </w:drawing>
      </w:r>
    </w:p>
    <w:p w:rsidR="00400F78" w:rsidRDefault="00400F78" w:rsidP="008F01DA">
      <w:pPr>
        <w:pStyle w:val="Procedure"/>
      </w:pPr>
      <w:r>
        <w:t>To view Top Content reports</w:t>
      </w:r>
    </w:p>
    <w:p w:rsidR="00400F78" w:rsidRPr="00C51B99" w:rsidRDefault="00400F78" w:rsidP="00927D1E">
      <w:pPr>
        <w:pStyle w:val="ListNumber"/>
        <w:numPr>
          <w:ilvl w:val="0"/>
          <w:numId w:val="38"/>
        </w:numPr>
      </w:pPr>
      <w:r>
        <w:t>S</w:t>
      </w:r>
      <w:r w:rsidRPr="00B41451">
        <w:t>elect a date range in the drop-down menu</w:t>
      </w:r>
      <w:r>
        <w:t>.</w:t>
      </w:r>
    </w:p>
    <w:p w:rsidR="00400F78" w:rsidRPr="00C51B99" w:rsidRDefault="00400F78" w:rsidP="00123DCF">
      <w:pPr>
        <w:pStyle w:val="ListNumber"/>
      </w:pPr>
      <w:r w:rsidRPr="00C51B99">
        <w:t>Select one or more categories:</w:t>
      </w:r>
    </w:p>
    <w:p w:rsidR="00400F78" w:rsidRDefault="00400F78" w:rsidP="005127A9">
      <w:pPr>
        <w:pStyle w:val="ListBullet"/>
      </w:pPr>
      <w:r>
        <w:t>All (default)</w:t>
      </w:r>
    </w:p>
    <w:p w:rsidR="00400F78" w:rsidRPr="00C51B99" w:rsidRDefault="00400F78" w:rsidP="005127A9">
      <w:pPr>
        <w:pStyle w:val="ListBullet"/>
      </w:pPr>
      <w:r>
        <w:t xml:space="preserve">Click </w:t>
      </w:r>
      <w:r w:rsidRPr="0087045E">
        <w:t>Select Categories</w:t>
      </w:r>
      <w:r>
        <w:t xml:space="preserve">. </w:t>
      </w:r>
    </w:p>
    <w:p w:rsidR="00400F78" w:rsidRPr="00C5483E" w:rsidRDefault="00400F78" w:rsidP="00123DCF">
      <w:pPr>
        <w:pStyle w:val="ListNumber"/>
      </w:pPr>
      <w:r w:rsidRPr="0059249B">
        <w:t xml:space="preserve">In the </w:t>
      </w:r>
      <w:r w:rsidRPr="00C51B99">
        <w:t>Categories</w:t>
      </w:r>
      <w:r w:rsidRPr="0059249B">
        <w:t xml:space="preserve"> window:</w:t>
      </w:r>
      <w:r w:rsidR="0061296E">
        <w:t xml:space="preserve"> </w:t>
      </w:r>
      <w:r w:rsidRPr="00536662">
        <w:t>Select the name of a category. Use the CTRL key to select multiple categories.</w:t>
      </w:r>
    </w:p>
    <w:p w:rsidR="00400F78" w:rsidRPr="00C5483E" w:rsidRDefault="00400F78">
      <w:pPr>
        <w:pStyle w:val="ListContinue"/>
      </w:pPr>
      <w:r w:rsidRPr="00C5483E">
        <w:t>Click Filter. </w:t>
      </w:r>
      <w:r w:rsidRPr="00C5483E">
        <w:br/>
        <w:t>The filter is applied and the button changes to Selected Categories, including the number of categories you selected. Hover over the button to see the category names.</w:t>
      </w:r>
    </w:p>
    <w:p w:rsidR="00400F78" w:rsidRPr="00C5483E" w:rsidRDefault="00400F78" w:rsidP="0061296E">
      <w:pPr>
        <w:pStyle w:val="ListNumber"/>
      </w:pPr>
      <w:r w:rsidRPr="00C5483E">
        <w:t>Click the Selected Categories button to select other categories.</w:t>
      </w:r>
      <w:r w:rsidRPr="00C5483E">
        <w:br/>
        <w:t>To clear the category filter, click All.</w:t>
      </w:r>
    </w:p>
    <w:p w:rsidR="00400F78" w:rsidRDefault="00400F78">
      <w:pPr>
        <w:pStyle w:val="ListNumber"/>
      </w:pPr>
      <w:r>
        <w:t xml:space="preserve">(Optional) In the </w:t>
      </w:r>
      <w:r w:rsidRPr="0087045E">
        <w:t>Search Filter</w:t>
      </w:r>
      <w:r>
        <w:t xml:space="preserve"> field, enter text that appears in content names, tags or descriptions, and click </w:t>
      </w:r>
      <w:r w:rsidRPr="0087045E">
        <w:t>Apply</w:t>
      </w:r>
      <w:r>
        <w:t>.</w:t>
      </w:r>
      <w:r>
        <w:br/>
        <w:t>The filter description is displayed above the report.</w:t>
      </w:r>
      <w:r>
        <w:br/>
        <w:t xml:space="preserve">To clear the filter, delete the text from the </w:t>
      </w:r>
      <w:r w:rsidRPr="00E53C77">
        <w:t>Search Filter</w:t>
      </w:r>
      <w:r>
        <w:t xml:space="preserve"> field and click </w:t>
      </w:r>
      <w:r w:rsidRPr="00E53C77">
        <w:t>Apply</w:t>
      </w:r>
      <w:r>
        <w:t>.</w:t>
      </w:r>
    </w:p>
    <w:p w:rsidR="00400F78" w:rsidRDefault="00400F78">
      <w:pPr>
        <w:pStyle w:val="ListNumber"/>
      </w:pPr>
      <w:r>
        <w:t>In the drop-down menu, select one of the data types for the line chart report.</w:t>
      </w:r>
    </w:p>
    <w:p w:rsidR="00400F78" w:rsidRPr="00E53C77" w:rsidRDefault="00400F78">
      <w:pPr>
        <w:pStyle w:val="ListNumber"/>
        <w:rPr>
          <w:color w:val="FF0000"/>
        </w:rPr>
      </w:pPr>
      <w:r>
        <w:t xml:space="preserve">(Optional) Export the line chart report to a CSV file. See </w:t>
      </w:r>
      <w:hyperlink w:anchor="_Exporting_Analytics_to" w:history="1">
        <w:r w:rsidRPr="00FE4C52">
          <w:rPr>
            <w:rStyle w:val="Hyperlink"/>
          </w:rPr>
          <w:t>Exporting Analytics to a CSV File</w:t>
        </w:r>
      </w:hyperlink>
      <w:r>
        <w:t>.</w:t>
      </w:r>
    </w:p>
    <w:p w:rsidR="00400F78" w:rsidRDefault="00400F78">
      <w:pPr>
        <w:pStyle w:val="ListNumber"/>
      </w:pPr>
      <w:r>
        <w:t>In the line chart, hover over the data to display the exact data quantity for the date.</w:t>
      </w:r>
    </w:p>
    <w:p w:rsidR="00400F78" w:rsidRDefault="00400F78" w:rsidP="003864A6">
      <w:r>
        <w:t>Under the line chart, a summary is followed by reports that display total and individual video results.</w:t>
      </w:r>
    </w:p>
    <w:p w:rsidR="00400F78" w:rsidRDefault="00400F78">
      <w:r>
        <w:t>For the individual video table, you can:</w:t>
      </w:r>
    </w:p>
    <w:p w:rsidR="00400F78" w:rsidRDefault="00400F78" w:rsidP="00400F78">
      <w:pPr>
        <w:pStyle w:val="ListBullet"/>
      </w:pPr>
      <w:r>
        <w:t>Scroll through the pages at the bottom of the table.</w:t>
      </w:r>
    </w:p>
    <w:p w:rsidR="00400F78" w:rsidRDefault="00400F78" w:rsidP="00400F78">
      <w:pPr>
        <w:pStyle w:val="ListBullet"/>
      </w:pPr>
      <w:r>
        <w:t>Select the number of rows to display per page (10 to 500).</w:t>
      </w:r>
    </w:p>
    <w:p w:rsidR="00400F78" w:rsidRDefault="00400F78" w:rsidP="00400F78">
      <w:pPr>
        <w:pStyle w:val="ListBullet"/>
      </w:pPr>
      <w:r>
        <w:t>Click a video name to display:</w:t>
      </w:r>
    </w:p>
    <w:p w:rsidR="00400F78" w:rsidRDefault="00400F78" w:rsidP="00831E12">
      <w:pPr>
        <w:pStyle w:val="ListBullet2"/>
      </w:pPr>
      <w:r>
        <w:t>Top Content reports for the video</w:t>
      </w:r>
    </w:p>
    <w:p w:rsidR="00400F78" w:rsidRPr="00580EDF" w:rsidRDefault="00400F78" w:rsidP="00831E12">
      <w:pPr>
        <w:pStyle w:val="ListBullet2"/>
      </w:pPr>
      <w:r w:rsidRPr="00580EDF">
        <w:t>The date range options for the reports</w:t>
      </w:r>
    </w:p>
    <w:p w:rsidR="00400F78" w:rsidRDefault="00400F78" w:rsidP="00831E12">
      <w:pPr>
        <w:pStyle w:val="ListBullet2"/>
      </w:pPr>
      <w:r>
        <w:t>The data type menu for the line chart report</w:t>
      </w:r>
    </w:p>
    <w:p w:rsidR="00400F78" w:rsidRPr="00BE1B30" w:rsidRDefault="00400F78" w:rsidP="00831E12">
      <w:pPr>
        <w:pStyle w:val="ListBullet2"/>
        <w:rPr>
          <w:rStyle w:val="BodyTextChar"/>
        </w:rPr>
      </w:pPr>
      <w:r>
        <w:t>Links to the video's Drop-off and Interactions reports (</w:t>
      </w:r>
      <w:r w:rsidRPr="00BE1B30">
        <w:rPr>
          <w:rStyle w:val="BodyTextChar"/>
        </w:rPr>
        <w:t>see </w:t>
      </w:r>
      <w:hyperlink w:anchor="_Toc302932207" w:history="1">
        <w:r w:rsidRPr="0050202E">
          <w:rPr>
            <w:rStyle w:val="Hyperlink"/>
          </w:rPr>
          <w:t>Content Drop-off</w:t>
        </w:r>
      </w:hyperlink>
      <w:r w:rsidRPr="0050202E">
        <w:rPr>
          <w:rStyle w:val="Hyperlink"/>
        </w:rPr>
        <w:t> </w:t>
      </w:r>
      <w:r w:rsidRPr="00BE1B30">
        <w:rPr>
          <w:rStyle w:val="BodyTextChar"/>
        </w:rPr>
        <w:t>and </w:t>
      </w:r>
      <w:hyperlink w:anchor="_Content_Interactions" w:history="1">
        <w:r w:rsidRPr="0050202E">
          <w:rPr>
            <w:rStyle w:val="Hyperlink"/>
          </w:rPr>
          <w:t>Content Interactions</w:t>
        </w:r>
      </w:hyperlink>
      <w:r w:rsidRPr="00BE1B30">
        <w:rPr>
          <w:rStyle w:val="BodyTextChar"/>
        </w:rPr>
        <w:t>)</w:t>
      </w:r>
      <w:r w:rsidR="00B90F9B">
        <w:rPr>
          <w:rStyle w:val="BodyTextChar"/>
        </w:rPr>
        <w:t>.</w:t>
      </w:r>
    </w:p>
    <w:p w:rsidR="00400F78" w:rsidRDefault="00400F78" w:rsidP="00831E12">
      <w:pPr>
        <w:pStyle w:val="ListBullet2"/>
      </w:pPr>
      <w:r>
        <w:t>The video's metadata details</w:t>
      </w:r>
    </w:p>
    <w:p w:rsidR="00400F78" w:rsidRDefault="00400F78" w:rsidP="00831E12">
      <w:pPr>
        <w:pStyle w:val="ListBullet2"/>
      </w:pPr>
      <w:r>
        <w:t>A player to view the video</w:t>
      </w:r>
    </w:p>
    <w:p w:rsidR="00400F78" w:rsidRPr="00BE1B30" w:rsidRDefault="00400F78" w:rsidP="008F01DA">
      <w:pPr>
        <w:pStyle w:val="Heading3"/>
        <w:rPr>
          <w:shd w:val="clear" w:color="auto" w:fill="FFFFFF"/>
        </w:rPr>
      </w:pPr>
      <w:bookmarkStart w:id="1420" w:name="_Toc302932207"/>
      <w:bookmarkStart w:id="1421" w:name="_Toc302930791"/>
      <w:bookmarkStart w:id="1422" w:name="_Toc302930475"/>
      <w:bookmarkStart w:id="1423" w:name="_Toc302915066"/>
      <w:bookmarkStart w:id="1424" w:name="_Toc302660667"/>
      <w:bookmarkStart w:id="1425" w:name="_Toc302310889"/>
      <w:bookmarkStart w:id="1426" w:name="_Toc302305104"/>
      <w:bookmarkStart w:id="1427" w:name="_Toc302304945"/>
      <w:bookmarkStart w:id="1428" w:name="_Toc302304786"/>
      <w:bookmarkStart w:id="1429" w:name="_Content_Drop-off"/>
      <w:bookmarkStart w:id="1430" w:name="ContentDropoff"/>
      <w:bookmarkStart w:id="1431" w:name="_Toc306064977"/>
      <w:bookmarkStart w:id="1432" w:name="_Toc313796738"/>
      <w:bookmarkStart w:id="1433" w:name="_Toc320796965"/>
      <w:bookmarkEnd w:id="1420"/>
      <w:bookmarkEnd w:id="1421"/>
      <w:bookmarkEnd w:id="1422"/>
      <w:bookmarkEnd w:id="1423"/>
      <w:bookmarkEnd w:id="1424"/>
      <w:bookmarkEnd w:id="1425"/>
      <w:bookmarkEnd w:id="1426"/>
      <w:bookmarkEnd w:id="1427"/>
      <w:bookmarkEnd w:id="1428"/>
      <w:bookmarkEnd w:id="1429"/>
      <w:r w:rsidRPr="00BE1B30">
        <w:rPr>
          <w:shd w:val="clear" w:color="auto" w:fill="FFFFFF"/>
        </w:rPr>
        <w:t>Content Drop-off</w:t>
      </w:r>
      <w:bookmarkEnd w:id="1430"/>
      <w:bookmarkEnd w:id="1431"/>
      <w:bookmarkEnd w:id="1432"/>
      <w:bookmarkEnd w:id="1433"/>
    </w:p>
    <w:p w:rsidR="00400F78" w:rsidRDefault="00400F78">
      <w:r>
        <w:t>Content Drop-off reports display the following data for play-through by viewers of your content:</w:t>
      </w:r>
    </w:p>
    <w:p w:rsidR="00400F78" w:rsidRDefault="00400F78" w:rsidP="00400F78">
      <w:pPr>
        <w:pStyle w:val="ListBullet"/>
      </w:pPr>
      <w:r>
        <w:t>Plays – The number of times a user clicked "Play"</w:t>
      </w:r>
    </w:p>
    <w:p w:rsidR="00400F78" w:rsidRDefault="00400F78" w:rsidP="00400F78">
      <w:pPr>
        <w:pStyle w:val="ListBullet"/>
      </w:pPr>
      <w:r>
        <w:t xml:space="preserve">25 </w:t>
      </w:r>
      <w:r w:rsidR="00580EDF">
        <w:t>per cent</w:t>
      </w:r>
      <w:r>
        <w:t xml:space="preserve"> play-through – The number of plays that reached 25% of the video</w:t>
      </w:r>
    </w:p>
    <w:p w:rsidR="00400F78" w:rsidRDefault="00400F78" w:rsidP="00400F78">
      <w:pPr>
        <w:pStyle w:val="ListBullet"/>
      </w:pPr>
      <w:r>
        <w:t xml:space="preserve">50 </w:t>
      </w:r>
      <w:r w:rsidR="00580EDF">
        <w:t>per cent</w:t>
      </w:r>
      <w:r>
        <w:t xml:space="preserve"> play-through – The number of plays that reached 50% of the video</w:t>
      </w:r>
    </w:p>
    <w:p w:rsidR="00400F78" w:rsidRDefault="00400F78" w:rsidP="00400F78">
      <w:pPr>
        <w:pStyle w:val="ListBullet"/>
      </w:pPr>
      <w:r>
        <w:t xml:space="preserve">75 </w:t>
      </w:r>
      <w:r w:rsidR="00580EDF">
        <w:t>per cent</w:t>
      </w:r>
      <w:r>
        <w:t xml:space="preserve"> play-through – The number of plays that reached 75% of the video</w:t>
      </w:r>
    </w:p>
    <w:p w:rsidR="00400F78" w:rsidRDefault="00400F78" w:rsidP="00400F78">
      <w:pPr>
        <w:pStyle w:val="ListBullet"/>
      </w:pPr>
      <w:r>
        <w:t xml:space="preserve">100 </w:t>
      </w:r>
      <w:r w:rsidR="00580EDF">
        <w:t>per cent</w:t>
      </w:r>
      <w:r>
        <w:t xml:space="preserve"> play-through – The number of plays that reached 100% of the video</w:t>
      </w:r>
    </w:p>
    <w:p w:rsidR="00400F78" w:rsidRDefault="00400F78" w:rsidP="00400F78">
      <w:pPr>
        <w:pStyle w:val="ListBullet"/>
      </w:pPr>
      <w:r>
        <w:t xml:space="preserve">(Not included in the bar chart) Play-through Ratio – The </w:t>
      </w:r>
      <w:r w:rsidR="00580EDF">
        <w:t>percent</w:t>
      </w:r>
      <w:r>
        <w:t>age of completed plays. The number of 100% play-throughs divided by the total number of plays.</w:t>
      </w:r>
    </w:p>
    <w:p w:rsidR="00A14526" w:rsidRPr="006F06A6" w:rsidRDefault="00493B2A">
      <w:pPr>
        <w:pStyle w:val="ListContinue"/>
      </w:pPr>
      <w:r>
        <w:rPr>
          <w:noProof/>
          <w:lang w:val="en-US" w:bidi="he-IL"/>
        </w:rPr>
        <w:drawing>
          <wp:inline distT="0" distB="0" distL="0" distR="0" wp14:anchorId="6860CEAB" wp14:editId="64E568E9">
            <wp:extent cx="5943600" cy="276669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_search.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943600" cy="2766695"/>
                    </a:xfrm>
                    <a:prstGeom prst="rect">
                      <a:avLst/>
                    </a:prstGeom>
                  </pic:spPr>
                </pic:pic>
              </a:graphicData>
            </a:graphic>
          </wp:inline>
        </w:drawing>
      </w:r>
    </w:p>
    <w:p w:rsidR="00400F78" w:rsidRDefault="00400F78" w:rsidP="008F01DA">
      <w:pPr>
        <w:pStyle w:val="Procedure"/>
      </w:pPr>
      <w:r>
        <w:t>To view Content Drop off reports</w:t>
      </w:r>
    </w:p>
    <w:p w:rsidR="00400F78" w:rsidRPr="00C51B99" w:rsidRDefault="00400F78" w:rsidP="00927D1E">
      <w:pPr>
        <w:pStyle w:val="ListNumber"/>
        <w:numPr>
          <w:ilvl w:val="0"/>
          <w:numId w:val="39"/>
        </w:numPr>
      </w:pPr>
      <w:r w:rsidRPr="00014F5C">
        <w:t>Select a date range in the drop-down menu.</w:t>
      </w:r>
    </w:p>
    <w:p w:rsidR="00400F78" w:rsidRPr="0059249B" w:rsidRDefault="00400F78" w:rsidP="00F72216">
      <w:pPr>
        <w:pStyle w:val="ListNumber"/>
      </w:pPr>
      <w:r w:rsidRPr="0059249B">
        <w:t>Select one or more categories:</w:t>
      </w:r>
    </w:p>
    <w:p w:rsidR="00400F78" w:rsidRDefault="00400F78" w:rsidP="005127A9">
      <w:pPr>
        <w:pStyle w:val="ListBullet"/>
      </w:pPr>
      <w:r>
        <w:t>All (default)</w:t>
      </w:r>
    </w:p>
    <w:p w:rsidR="00400F78" w:rsidRDefault="00400F78" w:rsidP="005127A9">
      <w:pPr>
        <w:pStyle w:val="ListBullet"/>
      </w:pPr>
      <w:r>
        <w:t xml:space="preserve">Click </w:t>
      </w:r>
      <w:r w:rsidRPr="0087045E">
        <w:t>Select Categories</w:t>
      </w:r>
      <w:r>
        <w:t xml:space="preserve">. </w:t>
      </w:r>
    </w:p>
    <w:p w:rsidR="00400F78" w:rsidRDefault="00400F78" w:rsidP="005127A9">
      <w:pPr>
        <w:pStyle w:val="ListBullet"/>
      </w:pPr>
      <w:r w:rsidRPr="00BD66B8">
        <w:t>Click the "+/-" icons to expand or collapse categories in the list.</w:t>
      </w:r>
    </w:p>
    <w:p w:rsidR="00400F78" w:rsidRPr="00BD66B8" w:rsidRDefault="00400F78">
      <w:pPr>
        <w:pStyle w:val="ListNumber"/>
      </w:pPr>
      <w:r>
        <w:t xml:space="preserve">In the </w:t>
      </w:r>
      <w:r w:rsidRPr="00C51B99">
        <w:t>Categories</w:t>
      </w:r>
      <w:r w:rsidRPr="00BD66B8">
        <w:t xml:space="preserve"> window:</w:t>
      </w:r>
    </w:p>
    <w:p w:rsidR="00400F78" w:rsidRPr="000E367A" w:rsidRDefault="00400F78" w:rsidP="00927D1E">
      <w:pPr>
        <w:pStyle w:val="ListNumber20"/>
        <w:numPr>
          <w:ilvl w:val="0"/>
          <w:numId w:val="134"/>
        </w:numPr>
        <w:rPr>
          <w:shd w:val="clear" w:color="auto" w:fill="FFFFFF"/>
        </w:rPr>
      </w:pPr>
      <w:r w:rsidRPr="000E367A">
        <w:rPr>
          <w:shd w:val="clear" w:color="auto" w:fill="FFFFFF"/>
        </w:rPr>
        <w:t xml:space="preserve">Click the </w:t>
      </w:r>
      <w:r w:rsidRPr="000E367A">
        <w:rPr>
          <w:b/>
          <w:shd w:val="clear" w:color="auto" w:fill="FFFFFF"/>
        </w:rPr>
        <w:t>+/-</w:t>
      </w:r>
      <w:r w:rsidRPr="000E367A">
        <w:rPr>
          <w:shd w:val="clear" w:color="auto" w:fill="FFFFFF"/>
        </w:rPr>
        <w:t xml:space="preserve"> icons to expand or collapse categories in the list.</w:t>
      </w:r>
    </w:p>
    <w:p w:rsidR="00400F78" w:rsidRDefault="00400F78">
      <w:pPr>
        <w:pStyle w:val="ListNumber2"/>
        <w:rPr>
          <w:shd w:val="clear" w:color="auto" w:fill="FFFFFF"/>
        </w:rPr>
      </w:pPr>
      <w:r>
        <w:rPr>
          <w:shd w:val="clear" w:color="auto" w:fill="FFFFFF"/>
        </w:rPr>
        <w:t>Select the name of a category. Use the CTRL key to select multiple categories.</w:t>
      </w:r>
    </w:p>
    <w:p w:rsidR="00400F78" w:rsidRDefault="00400F78">
      <w:pPr>
        <w:pStyle w:val="ListNumber2"/>
        <w:rPr>
          <w:shd w:val="clear" w:color="auto" w:fill="FFFFFF"/>
        </w:rPr>
      </w:pPr>
      <w:r>
        <w:rPr>
          <w:shd w:val="clear" w:color="auto" w:fill="FFFFFF"/>
        </w:rPr>
        <w:t>Click</w:t>
      </w:r>
      <w:r w:rsidRPr="0087045E">
        <w:rPr>
          <w:b/>
          <w:shd w:val="clear" w:color="auto" w:fill="FFFFFF"/>
        </w:rPr>
        <w:t xml:space="preserve"> Filter</w:t>
      </w:r>
      <w:r>
        <w:rPr>
          <w:shd w:val="clear" w:color="auto" w:fill="FFFFFF"/>
        </w:rPr>
        <w:t>.</w:t>
      </w:r>
      <w:r>
        <w:rPr>
          <w:rStyle w:val="apple-converted-space"/>
          <w:rFonts w:ascii="Georgia" w:hAnsi="Georgia"/>
          <w:color w:val="000000"/>
          <w:shd w:val="clear" w:color="auto" w:fill="FFFFFF"/>
        </w:rPr>
        <w:t> </w:t>
      </w:r>
      <w:r>
        <w:rPr>
          <w:shd w:val="clear" w:color="auto" w:fill="FFFFFF"/>
        </w:rPr>
        <w:br/>
        <w:t xml:space="preserve">The filter is applied and the button changes to </w:t>
      </w:r>
      <w:r w:rsidRPr="0087045E">
        <w:rPr>
          <w:b/>
          <w:shd w:val="clear" w:color="auto" w:fill="FFFFFF"/>
        </w:rPr>
        <w:t>Selected Categories</w:t>
      </w:r>
      <w:r>
        <w:rPr>
          <w:shd w:val="clear" w:color="auto" w:fill="FFFFFF"/>
        </w:rPr>
        <w:t>, including the number of categories you selected. Hover over the button to see the category names.</w:t>
      </w:r>
    </w:p>
    <w:p w:rsidR="00400F78" w:rsidRDefault="00400F78">
      <w:pPr>
        <w:pStyle w:val="ListNumber2"/>
        <w:rPr>
          <w:shd w:val="clear" w:color="auto" w:fill="FFFFFF"/>
        </w:rPr>
      </w:pPr>
      <w:r>
        <w:rPr>
          <w:shd w:val="clear" w:color="auto" w:fill="FFFFFF"/>
        </w:rPr>
        <w:t xml:space="preserve">Click the </w:t>
      </w:r>
      <w:r w:rsidRPr="0087045E">
        <w:rPr>
          <w:b/>
          <w:shd w:val="clear" w:color="auto" w:fill="FFFFFF"/>
        </w:rPr>
        <w:t>Selected Categories</w:t>
      </w:r>
      <w:r>
        <w:rPr>
          <w:shd w:val="clear" w:color="auto" w:fill="FFFFFF"/>
        </w:rPr>
        <w:t xml:space="preserve"> button to select other categories.</w:t>
      </w:r>
      <w:r>
        <w:rPr>
          <w:shd w:val="clear" w:color="auto" w:fill="FFFFFF"/>
        </w:rPr>
        <w:br/>
        <w:t xml:space="preserve">To clear the category filter, click the </w:t>
      </w:r>
      <w:r w:rsidRPr="0087045E">
        <w:rPr>
          <w:b/>
          <w:shd w:val="clear" w:color="auto" w:fill="FFFFFF"/>
        </w:rPr>
        <w:t xml:space="preserve">All </w:t>
      </w:r>
      <w:r>
        <w:rPr>
          <w:shd w:val="clear" w:color="auto" w:fill="FFFFFF"/>
        </w:rPr>
        <w:t>button.</w:t>
      </w:r>
    </w:p>
    <w:p w:rsidR="00400F78" w:rsidRDefault="00400F78">
      <w:pPr>
        <w:pStyle w:val="ListNumber"/>
      </w:pPr>
      <w:r>
        <w:t xml:space="preserve">(Optional) In the </w:t>
      </w:r>
      <w:r w:rsidRPr="0087045E">
        <w:t>Search Filter</w:t>
      </w:r>
      <w:r>
        <w:t xml:space="preserve"> field, enter text that appears in content names, tags or descriptions, and click </w:t>
      </w:r>
      <w:r w:rsidRPr="0087045E">
        <w:t>Apply</w:t>
      </w:r>
      <w:r>
        <w:t>.</w:t>
      </w:r>
      <w:r>
        <w:br/>
        <w:t>The filter description is displayed above the report.</w:t>
      </w:r>
      <w:r>
        <w:br/>
        <w:t xml:space="preserve">To clear the filter, delete the text from the </w:t>
      </w:r>
      <w:r w:rsidRPr="00E53C77">
        <w:t>Search Filter</w:t>
      </w:r>
      <w:r>
        <w:t xml:space="preserve"> field and click </w:t>
      </w:r>
      <w:r w:rsidRPr="00E53C77">
        <w:t>Apply</w:t>
      </w:r>
      <w:r>
        <w:t>.</w:t>
      </w:r>
    </w:p>
    <w:p w:rsidR="00580EDF" w:rsidRDefault="00400F78" w:rsidP="00580EDF">
      <w:pPr>
        <w:pStyle w:val="ListNumber"/>
      </w:pPr>
      <w:r>
        <w:t>In the drop-down menu, select one of the data types for the line chart report.</w:t>
      </w:r>
    </w:p>
    <w:p w:rsidR="00400F78" w:rsidRPr="00580EDF" w:rsidRDefault="00400F78" w:rsidP="00580EDF">
      <w:pPr>
        <w:pStyle w:val="ListNumber"/>
      </w:pPr>
      <w:r>
        <w:t xml:space="preserve">(Optional) Export the line chart report to a CSV file. See </w:t>
      </w:r>
      <w:hyperlink w:anchor="_Exporting_Analytics_to" w:history="1">
        <w:r w:rsidRPr="00FE4C52">
          <w:rPr>
            <w:rStyle w:val="Hyperlink"/>
          </w:rPr>
          <w:t>Exporting Analytics to a CSV File</w:t>
        </w:r>
      </w:hyperlink>
      <w:r>
        <w:t>.</w:t>
      </w:r>
    </w:p>
    <w:p w:rsidR="00400F78" w:rsidRDefault="00400F78">
      <w:pPr>
        <w:pStyle w:val="ListNumber"/>
      </w:pPr>
      <w:r>
        <w:t>In the bar chart, hover over the data to display the exact data quantity for the date.</w:t>
      </w:r>
    </w:p>
    <w:p w:rsidR="00400F78" w:rsidRDefault="00400F78" w:rsidP="003864A6">
      <w:r>
        <w:t>Under the bar chart, a summary is followed by reports that display total and individual video results.</w:t>
      </w:r>
    </w:p>
    <w:p w:rsidR="00400F78" w:rsidRDefault="00400F78">
      <w:r>
        <w:t>For the individual video table, you can:</w:t>
      </w:r>
    </w:p>
    <w:p w:rsidR="00400F78" w:rsidRDefault="00400F78" w:rsidP="00400F78">
      <w:pPr>
        <w:pStyle w:val="ListBullet"/>
      </w:pPr>
      <w:r>
        <w:t>Scroll through the pages at the bottom of the table.</w:t>
      </w:r>
    </w:p>
    <w:p w:rsidR="00400F78" w:rsidRDefault="00400F78" w:rsidP="00400F78">
      <w:pPr>
        <w:pStyle w:val="ListBullet"/>
      </w:pPr>
      <w:r>
        <w:t>Select the number of rows to display per page (10 to 500).</w:t>
      </w:r>
    </w:p>
    <w:p w:rsidR="00400F78" w:rsidRDefault="00400F78" w:rsidP="00400F78">
      <w:pPr>
        <w:pStyle w:val="ListBullet"/>
      </w:pPr>
      <w:r>
        <w:t>Click a video name to display:</w:t>
      </w:r>
    </w:p>
    <w:p w:rsidR="00400F78" w:rsidRDefault="00400F78" w:rsidP="00400F78">
      <w:pPr>
        <w:pStyle w:val="ListBullet"/>
      </w:pPr>
      <w:r>
        <w:t>Sort the table by clicking the column headings.</w:t>
      </w:r>
    </w:p>
    <w:p w:rsidR="00400F78" w:rsidRDefault="00400F78" w:rsidP="00400F78">
      <w:pPr>
        <w:pStyle w:val="ListBullet"/>
      </w:pPr>
      <w:r>
        <w:t>Click a video name to display:</w:t>
      </w:r>
    </w:p>
    <w:p w:rsidR="00400F78" w:rsidRDefault="00400F78" w:rsidP="00831E12">
      <w:pPr>
        <w:pStyle w:val="ListBullet2"/>
      </w:pPr>
      <w:r>
        <w:t>Content Drop-off reports for the video</w:t>
      </w:r>
    </w:p>
    <w:p w:rsidR="00400F78" w:rsidRDefault="00400F78" w:rsidP="00831E12">
      <w:pPr>
        <w:pStyle w:val="ListBullet2"/>
      </w:pPr>
      <w:r>
        <w:t>The date range options for the reports</w:t>
      </w:r>
    </w:p>
    <w:p w:rsidR="00400F78" w:rsidRPr="001A04D6" w:rsidRDefault="00400F78" w:rsidP="00831E12">
      <w:pPr>
        <w:pStyle w:val="ListBullet2"/>
      </w:pPr>
      <w:r w:rsidRPr="001A04D6">
        <w:t>Links to the video's Top Content and Interactions reports</w:t>
      </w:r>
      <w:r w:rsidR="00B90F9B">
        <w:t>.</w:t>
      </w:r>
      <w:r w:rsidRPr="001A04D6">
        <w:t xml:space="preserve"> (</w:t>
      </w:r>
      <w:r w:rsidR="00B90F9B">
        <w:t>S</w:t>
      </w:r>
      <w:r w:rsidRPr="001A04D6">
        <w:t>ee </w:t>
      </w:r>
      <w:hyperlink r:id="rId252" w:anchor="TopContent" w:history="1">
        <w:r w:rsidRPr="0050202E">
          <w:rPr>
            <w:rStyle w:val="Hyperlink"/>
          </w:rPr>
          <w:t>Top Content</w:t>
        </w:r>
      </w:hyperlink>
      <w:r w:rsidRPr="001A04D6">
        <w:t> and </w:t>
      </w:r>
      <w:hyperlink r:id="rId253" w:anchor="ContentInteractions" w:history="1">
        <w:r w:rsidRPr="0050202E">
          <w:rPr>
            <w:rStyle w:val="Hyperlink"/>
          </w:rPr>
          <w:t>Content Interactions</w:t>
        </w:r>
      </w:hyperlink>
      <w:r w:rsidRPr="001A04D6">
        <w:t>)</w:t>
      </w:r>
      <w:r w:rsidR="00B90F9B">
        <w:t>.</w:t>
      </w:r>
    </w:p>
    <w:p w:rsidR="00400F78" w:rsidRDefault="00400F78" w:rsidP="00831E12">
      <w:pPr>
        <w:pStyle w:val="ListBullet2"/>
      </w:pPr>
      <w:r>
        <w:t>The video's metadata details</w:t>
      </w:r>
    </w:p>
    <w:p w:rsidR="00400F78" w:rsidRPr="00865CBD" w:rsidRDefault="00400F78" w:rsidP="00831E12">
      <w:pPr>
        <w:pStyle w:val="ListBullet2"/>
      </w:pPr>
      <w:r>
        <w:t>A player to view the video</w:t>
      </w:r>
    </w:p>
    <w:p w:rsidR="00400F78" w:rsidRPr="00865CBD" w:rsidRDefault="00400F78" w:rsidP="008F01DA">
      <w:pPr>
        <w:pStyle w:val="Heading3"/>
        <w:rPr>
          <w:shd w:val="clear" w:color="auto" w:fill="FFFFFF"/>
        </w:rPr>
      </w:pPr>
      <w:bookmarkStart w:id="1434" w:name="_Toc302932208"/>
      <w:bookmarkStart w:id="1435" w:name="_Toc302930792"/>
      <w:bookmarkStart w:id="1436" w:name="_Toc302930476"/>
      <w:bookmarkStart w:id="1437" w:name="_Toc302915067"/>
      <w:bookmarkStart w:id="1438" w:name="_Toc302660668"/>
      <w:bookmarkStart w:id="1439" w:name="_Toc302310890"/>
      <w:bookmarkStart w:id="1440" w:name="_Toc302305105"/>
      <w:bookmarkStart w:id="1441" w:name="_Toc302304946"/>
      <w:bookmarkStart w:id="1442" w:name="_Toc302304787"/>
      <w:bookmarkStart w:id="1443" w:name="_Content_Interactions"/>
      <w:bookmarkStart w:id="1444" w:name="ContentInteractions"/>
      <w:bookmarkStart w:id="1445" w:name="_Toc306064978"/>
      <w:bookmarkStart w:id="1446" w:name="_Toc313796739"/>
      <w:bookmarkStart w:id="1447" w:name="_Toc320796966"/>
      <w:bookmarkEnd w:id="1434"/>
      <w:bookmarkEnd w:id="1435"/>
      <w:bookmarkEnd w:id="1436"/>
      <w:bookmarkEnd w:id="1437"/>
      <w:bookmarkEnd w:id="1438"/>
      <w:bookmarkEnd w:id="1439"/>
      <w:bookmarkEnd w:id="1440"/>
      <w:bookmarkEnd w:id="1441"/>
      <w:bookmarkEnd w:id="1442"/>
      <w:bookmarkEnd w:id="1443"/>
      <w:r>
        <w:rPr>
          <w:shd w:val="clear" w:color="auto" w:fill="FFFFFF"/>
        </w:rPr>
        <w:t>Con</w:t>
      </w:r>
      <w:r w:rsidRPr="00865CBD">
        <w:rPr>
          <w:shd w:val="clear" w:color="auto" w:fill="FFFFFF"/>
        </w:rPr>
        <w:t>tent Interactions</w:t>
      </w:r>
      <w:bookmarkEnd w:id="1444"/>
      <w:bookmarkEnd w:id="1445"/>
      <w:bookmarkEnd w:id="1446"/>
      <w:bookmarkEnd w:id="1447"/>
    </w:p>
    <w:p w:rsidR="00400F78" w:rsidRDefault="00400F78">
      <w:r>
        <w:t>Content Interactions reports display the following data for viewer interaction with your content:</w:t>
      </w:r>
    </w:p>
    <w:p w:rsidR="00400F78" w:rsidRPr="00865CBD" w:rsidRDefault="00400F78" w:rsidP="00400F78">
      <w:pPr>
        <w:pStyle w:val="ListBullet"/>
      </w:pPr>
      <w:r w:rsidRPr="00865CBD">
        <w:t>Plays – The number of times a user clicked "Play"</w:t>
      </w:r>
    </w:p>
    <w:p w:rsidR="00400F78" w:rsidRPr="00865CBD" w:rsidRDefault="00400F78" w:rsidP="00400F78">
      <w:pPr>
        <w:pStyle w:val="ListBullet"/>
      </w:pPr>
      <w:r w:rsidRPr="00865CBD">
        <w:t>Edits – The number of clicks on the "Edit" button</w:t>
      </w:r>
    </w:p>
    <w:p w:rsidR="00400F78" w:rsidRPr="00865CBD" w:rsidRDefault="00400F78" w:rsidP="00400F78">
      <w:pPr>
        <w:pStyle w:val="ListBullet"/>
      </w:pPr>
      <w:r w:rsidRPr="00865CBD">
        <w:t>Shares (Viral) – The number of clicks on the "Share" button</w:t>
      </w:r>
    </w:p>
    <w:p w:rsidR="00400F78" w:rsidRPr="00865CBD" w:rsidRDefault="00400F78" w:rsidP="00400F78">
      <w:pPr>
        <w:pStyle w:val="ListBullet"/>
      </w:pPr>
      <w:r w:rsidRPr="00865CBD">
        <w:t>Downloads – The number of clicks on the "Download" button</w:t>
      </w:r>
    </w:p>
    <w:p w:rsidR="00400F78" w:rsidRDefault="00400F78" w:rsidP="00400F78">
      <w:pPr>
        <w:pStyle w:val="ListBullet"/>
      </w:pPr>
      <w:r w:rsidRPr="00865CBD">
        <w:t>Reports of Abuse – The number of clicks on the "Report" button</w:t>
      </w:r>
    </w:p>
    <w:p w:rsidR="00493B2A" w:rsidRPr="00865CBD" w:rsidRDefault="00493B2A">
      <w:pPr>
        <w:pStyle w:val="ListContinue"/>
      </w:pPr>
      <w:r>
        <w:rPr>
          <w:noProof/>
          <w:lang w:val="en-US" w:bidi="he-IL"/>
        </w:rPr>
        <w:drawing>
          <wp:inline distT="0" distB="0" distL="0" distR="0" wp14:anchorId="1168906B" wp14:editId="73791A48">
            <wp:extent cx="5943600" cy="2759710"/>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_drop.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943600" cy="2759710"/>
                    </a:xfrm>
                    <a:prstGeom prst="rect">
                      <a:avLst/>
                    </a:prstGeom>
                  </pic:spPr>
                </pic:pic>
              </a:graphicData>
            </a:graphic>
          </wp:inline>
        </w:drawing>
      </w:r>
    </w:p>
    <w:p w:rsidR="00400F78" w:rsidRDefault="00400F78" w:rsidP="008F01DA">
      <w:pPr>
        <w:pStyle w:val="Procedure"/>
      </w:pPr>
      <w:r>
        <w:t>To view Content Interaction reports:</w:t>
      </w:r>
    </w:p>
    <w:p w:rsidR="00400F78" w:rsidRPr="00FD6AC6" w:rsidRDefault="00400F78" w:rsidP="00927D1E">
      <w:pPr>
        <w:pStyle w:val="ListNumber"/>
        <w:numPr>
          <w:ilvl w:val="0"/>
          <w:numId w:val="40"/>
        </w:numPr>
      </w:pPr>
      <w:r w:rsidRPr="00014F5C">
        <w:t>Select a date range in the drop-down men</w:t>
      </w:r>
      <w:r w:rsidRPr="00FD6AC6">
        <w:t>u:</w:t>
      </w:r>
    </w:p>
    <w:p w:rsidR="00400F78" w:rsidRDefault="00400F78" w:rsidP="00F72216">
      <w:pPr>
        <w:pStyle w:val="ListNumber"/>
      </w:pPr>
      <w:r>
        <w:t>Select one or more categories:</w:t>
      </w:r>
    </w:p>
    <w:p w:rsidR="00400F78" w:rsidRPr="00865CBD" w:rsidRDefault="00400F78" w:rsidP="005127A9">
      <w:pPr>
        <w:pStyle w:val="ListBullet"/>
      </w:pPr>
      <w:r w:rsidRPr="00865CBD">
        <w:t>All (default)</w:t>
      </w:r>
    </w:p>
    <w:p w:rsidR="00400F78" w:rsidRDefault="00400F78" w:rsidP="005127A9">
      <w:pPr>
        <w:pStyle w:val="ListBullet"/>
      </w:pPr>
      <w:r w:rsidRPr="00865CBD">
        <w:t xml:space="preserve">Click </w:t>
      </w:r>
      <w:r w:rsidRPr="00865CBD">
        <w:rPr>
          <w:b/>
        </w:rPr>
        <w:t>Select Categories</w:t>
      </w:r>
      <w:r w:rsidRPr="00865CBD">
        <w:t xml:space="preserve">. </w:t>
      </w:r>
    </w:p>
    <w:p w:rsidR="00400F78" w:rsidRPr="00BD66B8" w:rsidRDefault="00400F78">
      <w:pPr>
        <w:pStyle w:val="ListNumber"/>
      </w:pPr>
      <w:r>
        <w:t xml:space="preserve">In the </w:t>
      </w:r>
      <w:r w:rsidRPr="00865CBD">
        <w:t>Categories</w:t>
      </w:r>
      <w:r w:rsidRPr="00BD66B8">
        <w:t xml:space="preserve"> window:</w:t>
      </w:r>
    </w:p>
    <w:p w:rsidR="00253EFB" w:rsidRPr="000E367A" w:rsidRDefault="00400F78" w:rsidP="00927D1E">
      <w:pPr>
        <w:pStyle w:val="ListNumber20"/>
        <w:numPr>
          <w:ilvl w:val="0"/>
          <w:numId w:val="135"/>
        </w:numPr>
        <w:rPr>
          <w:shd w:val="clear" w:color="auto" w:fill="FFFFFF"/>
        </w:rPr>
      </w:pPr>
      <w:r w:rsidRPr="000E367A">
        <w:rPr>
          <w:shd w:val="clear" w:color="auto" w:fill="FFFFFF"/>
        </w:rPr>
        <w:t xml:space="preserve">Click the </w:t>
      </w:r>
      <w:r w:rsidRPr="000E367A">
        <w:rPr>
          <w:b/>
          <w:shd w:val="clear" w:color="auto" w:fill="FFFFFF"/>
        </w:rPr>
        <w:t>+/-</w:t>
      </w:r>
      <w:r w:rsidRPr="000E367A">
        <w:rPr>
          <w:shd w:val="clear" w:color="auto" w:fill="FFFFFF"/>
        </w:rPr>
        <w:t xml:space="preserve"> icons to expand or collapse categories in the list.</w:t>
      </w:r>
    </w:p>
    <w:p w:rsidR="00400F78" w:rsidRDefault="00400F78" w:rsidP="00123DCF">
      <w:pPr>
        <w:pStyle w:val="ListNumber20"/>
        <w:rPr>
          <w:shd w:val="clear" w:color="auto" w:fill="FFFFFF"/>
        </w:rPr>
      </w:pPr>
      <w:r>
        <w:rPr>
          <w:shd w:val="clear" w:color="auto" w:fill="FFFFFF"/>
        </w:rPr>
        <w:t>Select the name of a category. Use the CTRL key to select multiple categories.</w:t>
      </w:r>
    </w:p>
    <w:p w:rsidR="00400F78" w:rsidRDefault="00400F78" w:rsidP="00123DCF">
      <w:pPr>
        <w:pStyle w:val="ListNumber20"/>
        <w:rPr>
          <w:shd w:val="clear" w:color="auto" w:fill="FFFFFF"/>
        </w:rPr>
      </w:pPr>
      <w:r>
        <w:rPr>
          <w:shd w:val="clear" w:color="auto" w:fill="FFFFFF"/>
        </w:rPr>
        <w:t>Click</w:t>
      </w:r>
      <w:r w:rsidRPr="0087045E">
        <w:rPr>
          <w:b/>
          <w:shd w:val="clear" w:color="auto" w:fill="FFFFFF"/>
        </w:rPr>
        <w:t xml:space="preserve"> Filter</w:t>
      </w:r>
      <w:r>
        <w:rPr>
          <w:shd w:val="clear" w:color="auto" w:fill="FFFFFF"/>
        </w:rPr>
        <w:t>.</w:t>
      </w:r>
      <w:r>
        <w:rPr>
          <w:rStyle w:val="apple-converted-space"/>
          <w:rFonts w:ascii="Georgia" w:hAnsi="Georgia"/>
          <w:color w:val="000000"/>
          <w:shd w:val="clear" w:color="auto" w:fill="FFFFFF"/>
        </w:rPr>
        <w:t> </w:t>
      </w:r>
      <w:r>
        <w:rPr>
          <w:shd w:val="clear" w:color="auto" w:fill="FFFFFF"/>
        </w:rPr>
        <w:br/>
        <w:t xml:space="preserve">The filter is applied and the button changes to </w:t>
      </w:r>
      <w:r w:rsidRPr="0087045E">
        <w:rPr>
          <w:b/>
          <w:shd w:val="clear" w:color="auto" w:fill="FFFFFF"/>
        </w:rPr>
        <w:t>Selected Categories</w:t>
      </w:r>
      <w:r>
        <w:rPr>
          <w:shd w:val="clear" w:color="auto" w:fill="FFFFFF"/>
        </w:rPr>
        <w:t>, including the number of categories you selected. Hover over the button to see the category names.</w:t>
      </w:r>
    </w:p>
    <w:p w:rsidR="00400F78" w:rsidRDefault="00400F78" w:rsidP="00123DCF">
      <w:pPr>
        <w:pStyle w:val="ListNumber20"/>
        <w:rPr>
          <w:shd w:val="clear" w:color="auto" w:fill="FFFFFF"/>
        </w:rPr>
      </w:pPr>
      <w:r>
        <w:rPr>
          <w:shd w:val="clear" w:color="auto" w:fill="FFFFFF"/>
        </w:rPr>
        <w:t xml:space="preserve">Click the </w:t>
      </w:r>
      <w:r w:rsidRPr="0087045E">
        <w:rPr>
          <w:b/>
          <w:shd w:val="clear" w:color="auto" w:fill="FFFFFF"/>
        </w:rPr>
        <w:t>Selected Categories</w:t>
      </w:r>
      <w:r>
        <w:rPr>
          <w:shd w:val="clear" w:color="auto" w:fill="FFFFFF"/>
        </w:rPr>
        <w:t xml:space="preserve"> button to select other categories.</w:t>
      </w:r>
      <w:r>
        <w:rPr>
          <w:shd w:val="clear" w:color="auto" w:fill="FFFFFF"/>
        </w:rPr>
        <w:br/>
        <w:t xml:space="preserve">To clear the category filter, click the </w:t>
      </w:r>
      <w:r w:rsidRPr="0087045E">
        <w:rPr>
          <w:b/>
          <w:shd w:val="clear" w:color="auto" w:fill="FFFFFF"/>
        </w:rPr>
        <w:t xml:space="preserve">All </w:t>
      </w:r>
      <w:r>
        <w:rPr>
          <w:shd w:val="clear" w:color="auto" w:fill="FFFFFF"/>
        </w:rPr>
        <w:t>button.</w:t>
      </w:r>
    </w:p>
    <w:p w:rsidR="00400F78" w:rsidRDefault="00400F78">
      <w:pPr>
        <w:pStyle w:val="ListNumber"/>
      </w:pPr>
      <w:r>
        <w:t xml:space="preserve">(Optional) In the </w:t>
      </w:r>
      <w:r w:rsidRPr="0087045E">
        <w:t>Search Filter</w:t>
      </w:r>
      <w:r>
        <w:t xml:space="preserve"> field, enter text that appears in content names, tags or descriptions, and click </w:t>
      </w:r>
      <w:r w:rsidRPr="0087045E">
        <w:t>Apply</w:t>
      </w:r>
      <w:r>
        <w:t>.</w:t>
      </w:r>
      <w:r>
        <w:br/>
        <w:t>The filter description is displayed above the report.</w:t>
      </w:r>
      <w:r>
        <w:br/>
        <w:t xml:space="preserve">To clear the filter, delete the text from the </w:t>
      </w:r>
      <w:r w:rsidRPr="00E53C77">
        <w:t>Search Filter</w:t>
      </w:r>
      <w:r>
        <w:t xml:space="preserve"> field and click </w:t>
      </w:r>
      <w:r w:rsidRPr="00E53C77">
        <w:t>Apply</w:t>
      </w:r>
      <w:r>
        <w:t>.</w:t>
      </w:r>
    </w:p>
    <w:p w:rsidR="00580EDF" w:rsidRDefault="00400F78" w:rsidP="00580EDF">
      <w:pPr>
        <w:pStyle w:val="ListNumber"/>
      </w:pPr>
      <w:r>
        <w:t>In the drop-down menu, select one of the data types for the line chart report.</w:t>
      </w:r>
    </w:p>
    <w:p w:rsidR="00400F78" w:rsidRPr="00580EDF" w:rsidRDefault="00400F78" w:rsidP="00580EDF">
      <w:pPr>
        <w:pStyle w:val="ListNumber"/>
      </w:pPr>
      <w:r>
        <w:t xml:space="preserve">(Optional) Export the line chart report to a CSV file. See </w:t>
      </w:r>
      <w:hyperlink w:anchor="_Exporting_Analytics_to" w:history="1">
        <w:r w:rsidRPr="00FE4C52">
          <w:rPr>
            <w:rStyle w:val="Hyperlink"/>
          </w:rPr>
          <w:t>Exporting Analytics to a CSV File</w:t>
        </w:r>
      </w:hyperlink>
      <w:r>
        <w:t>.</w:t>
      </w:r>
    </w:p>
    <w:p w:rsidR="00400F78" w:rsidRDefault="00400F78">
      <w:pPr>
        <w:pStyle w:val="ListNumber"/>
      </w:pPr>
      <w:r>
        <w:t>In the line chart, hover over data to display the exact data quantity for the date.</w:t>
      </w:r>
    </w:p>
    <w:p w:rsidR="00400F78" w:rsidRPr="00B9723E" w:rsidRDefault="00400F78">
      <w:r w:rsidRPr="004734EF">
        <w:t>Unde</w:t>
      </w:r>
      <w:r w:rsidRPr="00B9723E">
        <w:t>r the line chart, a summary is followed by reports that display total and individual video results.</w:t>
      </w:r>
    </w:p>
    <w:p w:rsidR="00400F78" w:rsidRPr="00062657" w:rsidRDefault="00400F78">
      <w:r w:rsidRPr="00062657">
        <w:t>For the individual video table, you can:</w:t>
      </w:r>
    </w:p>
    <w:p w:rsidR="00400F78" w:rsidRPr="0025225A" w:rsidRDefault="00400F78" w:rsidP="00400F78">
      <w:pPr>
        <w:pStyle w:val="ListBullet"/>
      </w:pPr>
      <w:r w:rsidRPr="0025225A">
        <w:t>Sort the table by clicking the column headings.</w:t>
      </w:r>
    </w:p>
    <w:p w:rsidR="00400F78" w:rsidRPr="0025225A" w:rsidRDefault="00400F78" w:rsidP="00400F78">
      <w:pPr>
        <w:pStyle w:val="ListBullet"/>
      </w:pPr>
      <w:r w:rsidRPr="0025225A">
        <w:t>Scroll through the pages at the bottom of the table.</w:t>
      </w:r>
    </w:p>
    <w:p w:rsidR="00400F78" w:rsidRPr="0025225A" w:rsidRDefault="00400F78" w:rsidP="00400F78">
      <w:pPr>
        <w:pStyle w:val="ListBullet"/>
      </w:pPr>
      <w:r w:rsidRPr="0025225A">
        <w:t>Select the number of rows to display per page (10 to 500).</w:t>
      </w:r>
    </w:p>
    <w:p w:rsidR="00400F78" w:rsidRPr="0025225A" w:rsidRDefault="00400F78" w:rsidP="00400F78">
      <w:pPr>
        <w:pStyle w:val="ListBullet"/>
      </w:pPr>
      <w:r w:rsidRPr="0025225A">
        <w:t>Click a video name to display:</w:t>
      </w:r>
    </w:p>
    <w:p w:rsidR="00400F78" w:rsidRDefault="00400F78" w:rsidP="00831E12">
      <w:pPr>
        <w:pStyle w:val="ListBullet2"/>
      </w:pPr>
      <w:r>
        <w:t>Content Interactions reports for the video</w:t>
      </w:r>
    </w:p>
    <w:p w:rsidR="00400F78" w:rsidRDefault="00400F78" w:rsidP="00831E12">
      <w:pPr>
        <w:pStyle w:val="ListBullet2"/>
      </w:pPr>
      <w:r>
        <w:t>The date range options for the reports</w:t>
      </w:r>
    </w:p>
    <w:p w:rsidR="00400F78" w:rsidRDefault="00400F78" w:rsidP="00831E12">
      <w:pPr>
        <w:pStyle w:val="ListBullet2"/>
      </w:pPr>
      <w:r>
        <w:t>The data type menu for the line chart report</w:t>
      </w:r>
    </w:p>
    <w:p w:rsidR="00400F78" w:rsidRDefault="00400F78" w:rsidP="00831E12">
      <w:pPr>
        <w:pStyle w:val="ListBullet2"/>
      </w:pPr>
      <w:r>
        <w:t>Links to the video's Top Content and Drop-off reports</w:t>
      </w:r>
      <w:r w:rsidR="00B90F9B">
        <w:t>.</w:t>
      </w:r>
      <w:r>
        <w:t xml:space="preserve"> (</w:t>
      </w:r>
      <w:r w:rsidR="00B90F9B">
        <w:t>S</w:t>
      </w:r>
      <w:r>
        <w:t>ee</w:t>
      </w:r>
      <w:r w:rsidRPr="00062657">
        <w:t> </w:t>
      </w:r>
      <w:hyperlink w:anchor="_Top_Content" w:history="1">
        <w:r>
          <w:rPr>
            <w:rStyle w:val="Hyperlink"/>
          </w:rPr>
          <w:t xml:space="preserve">Top </w:t>
        </w:r>
        <w:r w:rsidRPr="00062657">
          <w:rPr>
            <w:rStyle w:val="Hyperlink"/>
          </w:rPr>
          <w:t>Content</w:t>
        </w:r>
      </w:hyperlink>
      <w:r w:rsidRPr="00062657">
        <w:t> </w:t>
      </w:r>
      <w:r>
        <w:t>and</w:t>
      </w:r>
      <w:r w:rsidRPr="00062657">
        <w:t> </w:t>
      </w:r>
      <w:hyperlink w:anchor="_Toc302932207" w:history="1">
        <w:r w:rsidRPr="0050202E">
          <w:rPr>
            <w:rStyle w:val="Hyperlink"/>
          </w:rPr>
          <w:t>Content Drop-off</w:t>
        </w:r>
      </w:hyperlink>
      <w:r w:rsidR="00B90F9B">
        <w:rPr>
          <w:rStyle w:val="Hyperlink"/>
        </w:rPr>
        <w:t>.</w:t>
      </w:r>
      <w:r>
        <w:t>)</w:t>
      </w:r>
    </w:p>
    <w:p w:rsidR="00400F78" w:rsidRDefault="00400F78" w:rsidP="00831E12">
      <w:pPr>
        <w:pStyle w:val="ListBullet2"/>
      </w:pPr>
      <w:r>
        <w:t>The video's metadata details</w:t>
      </w:r>
    </w:p>
    <w:p w:rsidR="00400F78" w:rsidRDefault="00400F78" w:rsidP="00831E12">
      <w:pPr>
        <w:pStyle w:val="ListBullet2"/>
      </w:pPr>
      <w:r>
        <w:t>A player to view the video</w:t>
      </w:r>
    </w:p>
    <w:p w:rsidR="00400F78" w:rsidRDefault="00400F78" w:rsidP="008F01DA">
      <w:pPr>
        <w:pStyle w:val="Heading3"/>
        <w:rPr>
          <w:shd w:val="clear" w:color="auto" w:fill="FFFFFF"/>
        </w:rPr>
      </w:pPr>
      <w:bookmarkStart w:id="1448" w:name="_Toc302932209"/>
      <w:bookmarkStart w:id="1449" w:name="_Toc302930793"/>
      <w:bookmarkStart w:id="1450" w:name="_Toc302930477"/>
      <w:bookmarkStart w:id="1451" w:name="_Toc302915068"/>
      <w:bookmarkStart w:id="1452" w:name="_Toc302660669"/>
      <w:bookmarkStart w:id="1453" w:name="_Toc302310891"/>
      <w:bookmarkStart w:id="1454" w:name="_Toc302305106"/>
      <w:bookmarkStart w:id="1455" w:name="_Toc302304947"/>
      <w:bookmarkStart w:id="1456" w:name="_Toc302304788"/>
      <w:bookmarkStart w:id="1457" w:name="_Toc306064979"/>
      <w:bookmarkStart w:id="1458" w:name="_Toc313796740"/>
      <w:bookmarkStart w:id="1459" w:name="_Toc320796967"/>
      <w:bookmarkEnd w:id="1448"/>
      <w:bookmarkEnd w:id="1449"/>
      <w:bookmarkEnd w:id="1450"/>
      <w:bookmarkEnd w:id="1451"/>
      <w:bookmarkEnd w:id="1452"/>
      <w:bookmarkEnd w:id="1453"/>
      <w:bookmarkEnd w:id="1454"/>
      <w:bookmarkEnd w:id="1455"/>
      <w:r>
        <w:rPr>
          <w:shd w:val="clear" w:color="auto" w:fill="FFFFFF"/>
        </w:rPr>
        <w:t>Content Contributions</w:t>
      </w:r>
      <w:bookmarkEnd w:id="1456"/>
      <w:bookmarkEnd w:id="1457"/>
      <w:bookmarkEnd w:id="1458"/>
      <w:bookmarkEnd w:id="1459"/>
    </w:p>
    <w:p w:rsidR="00400F78" w:rsidRDefault="00400F78">
      <w:r>
        <w:t>The Content Contributions reports display the following data for media entry contributions by your users:</w:t>
      </w:r>
    </w:p>
    <w:p w:rsidR="00400F78" w:rsidRPr="0025225A" w:rsidRDefault="00400F78" w:rsidP="00400F78">
      <w:pPr>
        <w:pStyle w:val="ListBullet"/>
      </w:pPr>
      <w:r w:rsidRPr="0025225A">
        <w:t>Total – The number of media entries contributed, including video, audio, image and mix</w:t>
      </w:r>
    </w:p>
    <w:p w:rsidR="00400F78" w:rsidRPr="0025225A" w:rsidRDefault="00400F78" w:rsidP="00400F78">
      <w:pPr>
        <w:pStyle w:val="ListBullet"/>
      </w:pPr>
      <w:r w:rsidRPr="0025225A">
        <w:t>Video – The number of video entries contributed</w:t>
      </w:r>
    </w:p>
    <w:p w:rsidR="00400F78" w:rsidRPr="0025225A" w:rsidRDefault="00400F78" w:rsidP="00400F78">
      <w:pPr>
        <w:pStyle w:val="ListBullet"/>
      </w:pPr>
      <w:r w:rsidRPr="0025225A">
        <w:t>Audio – The number of audio entries contributed</w:t>
      </w:r>
    </w:p>
    <w:p w:rsidR="00400F78" w:rsidRPr="0025225A" w:rsidRDefault="00400F78" w:rsidP="00400F78">
      <w:pPr>
        <w:pStyle w:val="ListBullet"/>
      </w:pPr>
      <w:r w:rsidRPr="0025225A">
        <w:t>Image – The number of image entries contributed</w:t>
      </w:r>
    </w:p>
    <w:p w:rsidR="00400F78" w:rsidRPr="0025225A" w:rsidRDefault="00400F78" w:rsidP="00400F78">
      <w:pPr>
        <w:pStyle w:val="ListBullet"/>
      </w:pPr>
      <w:r w:rsidRPr="0025225A">
        <w:t>Mix – The number of mixes created</w:t>
      </w:r>
    </w:p>
    <w:p w:rsidR="00400F78" w:rsidRPr="0025225A" w:rsidRDefault="00400F78" w:rsidP="00400F78">
      <w:pPr>
        <w:pStyle w:val="ListBullet"/>
      </w:pPr>
      <w:r w:rsidRPr="0025225A">
        <w:t>(Not included in the individual source table) UGC – The number of media entries contributed by "User"-type users</w:t>
      </w:r>
    </w:p>
    <w:p w:rsidR="00400F78" w:rsidRDefault="00400F78" w:rsidP="00400F78">
      <w:pPr>
        <w:pStyle w:val="ListBullet"/>
      </w:pPr>
      <w:r w:rsidRPr="0025225A">
        <w:t>(Not included in the individual source table) Admin – The number of media entries contributed by "Admin"-type users that includes all uploads from the KMC.</w:t>
      </w:r>
    </w:p>
    <w:p w:rsidR="00493B2A" w:rsidRPr="006F06A6" w:rsidRDefault="00493B2A">
      <w:pPr>
        <w:pStyle w:val="ListContinue"/>
      </w:pPr>
      <w:r>
        <w:rPr>
          <w:noProof/>
          <w:lang w:val="en-US" w:bidi="he-IL"/>
        </w:rPr>
        <w:drawing>
          <wp:inline distT="0" distB="0" distL="0" distR="0" wp14:anchorId="076E70E3" wp14:editId="32ED69D1">
            <wp:extent cx="5943600" cy="26682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_contributions.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943600" cy="2668270"/>
                    </a:xfrm>
                    <a:prstGeom prst="rect">
                      <a:avLst/>
                    </a:prstGeom>
                  </pic:spPr>
                </pic:pic>
              </a:graphicData>
            </a:graphic>
          </wp:inline>
        </w:drawing>
      </w:r>
    </w:p>
    <w:p w:rsidR="00400F78" w:rsidRDefault="00400F78" w:rsidP="008F01DA">
      <w:pPr>
        <w:pStyle w:val="Procedure"/>
      </w:pPr>
      <w:r>
        <w:t>To view reports:</w:t>
      </w:r>
    </w:p>
    <w:p w:rsidR="00400F78" w:rsidRPr="00014F5C" w:rsidRDefault="00400F78" w:rsidP="00927D1E">
      <w:pPr>
        <w:pStyle w:val="ListNumber"/>
        <w:numPr>
          <w:ilvl w:val="0"/>
          <w:numId w:val="41"/>
        </w:numPr>
      </w:pPr>
      <w:r w:rsidRPr="00014F5C">
        <w:t>Select a date range in the drop-down menu:</w:t>
      </w:r>
    </w:p>
    <w:p w:rsidR="00400F78" w:rsidRDefault="00400F78" w:rsidP="00F72216">
      <w:pPr>
        <w:pStyle w:val="ListNumber"/>
      </w:pPr>
      <w:r w:rsidRPr="0025225A">
        <w:t>In the drop-down menu, select one of the data types for the line chart report.</w:t>
      </w:r>
    </w:p>
    <w:p w:rsidR="00400F78" w:rsidRPr="00D55733" w:rsidRDefault="00400F78">
      <w:pPr>
        <w:pStyle w:val="ListNumber"/>
      </w:pPr>
      <w:r w:rsidRPr="0025225A">
        <w:t xml:space="preserve">(Optional) </w:t>
      </w:r>
      <w:r>
        <w:t xml:space="preserve">Create a CSV File. See </w:t>
      </w:r>
      <w:hyperlink w:anchor="_Exporting_Analytics_to" w:history="1">
        <w:r w:rsidRPr="002E11D2">
          <w:rPr>
            <w:rStyle w:val="Hyperlink"/>
          </w:rPr>
          <w:t>Exporting Analytics to a CSV File</w:t>
        </w:r>
      </w:hyperlink>
      <w:r>
        <w:t>.</w:t>
      </w:r>
    </w:p>
    <w:p w:rsidR="00400F78" w:rsidRDefault="00400F78">
      <w:pPr>
        <w:pStyle w:val="ListNumber"/>
      </w:pPr>
      <w:r>
        <w:t>In the line chart, hover over the data to display the exact data quantity for the date.</w:t>
      </w:r>
    </w:p>
    <w:p w:rsidR="00400F78" w:rsidRDefault="00400F78">
      <w:pPr>
        <w:pStyle w:val="ListContinue"/>
      </w:pPr>
      <w:r>
        <w:t>Under the line chart, a summary is followed by reports that display total and individual source results.</w:t>
      </w:r>
    </w:p>
    <w:p w:rsidR="00400F78" w:rsidRDefault="00400F78">
      <w:pPr>
        <w:pStyle w:val="ListContinue"/>
      </w:pPr>
      <w:r>
        <w:t>For the individual source table, you can:</w:t>
      </w:r>
    </w:p>
    <w:p w:rsidR="00400F78" w:rsidRPr="0025225A" w:rsidRDefault="00400F78" w:rsidP="00400F78">
      <w:pPr>
        <w:pStyle w:val="ListBullet"/>
      </w:pPr>
      <w:r w:rsidRPr="0025225A">
        <w:t>Sort the table by clicking the column headings.</w:t>
      </w:r>
    </w:p>
    <w:p w:rsidR="00400F78" w:rsidRPr="0025225A" w:rsidRDefault="00400F78" w:rsidP="00400F78">
      <w:pPr>
        <w:pStyle w:val="ListBullet"/>
      </w:pPr>
      <w:r w:rsidRPr="0025225A">
        <w:t>Scroll through the pages at the bottom of the table.</w:t>
      </w:r>
    </w:p>
    <w:p w:rsidR="00400F78" w:rsidRPr="0025225A" w:rsidRDefault="00400F78" w:rsidP="00400F78">
      <w:pPr>
        <w:pStyle w:val="ListBullet"/>
      </w:pPr>
      <w:r w:rsidRPr="0025225A">
        <w:t>Select the number of rows to display per page (10 to 500).</w:t>
      </w:r>
    </w:p>
    <w:p w:rsidR="00400F78" w:rsidRPr="0025225A" w:rsidRDefault="00400F78" w:rsidP="00400F78">
      <w:pPr>
        <w:pStyle w:val="ListBullet"/>
      </w:pPr>
      <w:r w:rsidRPr="0025225A">
        <w:t>Click a source name to display:</w:t>
      </w:r>
    </w:p>
    <w:p w:rsidR="00400F78" w:rsidRDefault="00400F78" w:rsidP="00831E12">
      <w:pPr>
        <w:pStyle w:val="ListBullet2"/>
      </w:pPr>
      <w:r>
        <w:rPr>
          <w:rStyle w:val="apple-converted-space"/>
          <w:color w:val="000000"/>
          <w:sz w:val="14"/>
          <w:szCs w:val="14"/>
        </w:rPr>
        <w:t> </w:t>
      </w:r>
      <w:r>
        <w:t>Content Contributions reports for the source</w:t>
      </w:r>
    </w:p>
    <w:p w:rsidR="00400F78" w:rsidRDefault="00400F78" w:rsidP="00831E12">
      <w:pPr>
        <w:pStyle w:val="ListBullet2"/>
      </w:pPr>
      <w:r>
        <w:t>The date range options for the reports</w:t>
      </w:r>
    </w:p>
    <w:p w:rsidR="00400F78" w:rsidRDefault="00400F78" w:rsidP="00831E12">
      <w:pPr>
        <w:pStyle w:val="ListBullet2"/>
      </w:pPr>
      <w:r>
        <w:t>The data type menu for the line chart report</w:t>
      </w:r>
    </w:p>
    <w:p w:rsidR="00400F78" w:rsidRPr="00C53B94" w:rsidRDefault="00400F78" w:rsidP="008F01DA">
      <w:pPr>
        <w:pStyle w:val="Heading2"/>
        <w:rPr>
          <w:shd w:val="clear" w:color="auto" w:fill="FFFFFF"/>
        </w:rPr>
      </w:pPr>
      <w:bookmarkStart w:id="1460" w:name="_Toc302932210"/>
      <w:bookmarkStart w:id="1461" w:name="_Toc302930794"/>
      <w:bookmarkStart w:id="1462" w:name="_Toc302930478"/>
      <w:bookmarkStart w:id="1463" w:name="_Toc302915069"/>
      <w:bookmarkStart w:id="1464" w:name="_Toc302660670"/>
      <w:bookmarkStart w:id="1465" w:name="_Toc302310892"/>
      <w:bookmarkStart w:id="1466" w:name="_Toc302305107"/>
      <w:bookmarkStart w:id="1467" w:name="_Toc302304948"/>
      <w:bookmarkStart w:id="1468" w:name="_User_and_Community"/>
      <w:bookmarkStart w:id="1469" w:name="_Toc302304789"/>
      <w:bookmarkStart w:id="1470" w:name="_Toc306064980"/>
      <w:bookmarkStart w:id="1471" w:name="_Toc313796741"/>
      <w:bookmarkStart w:id="1472" w:name="_Toc320796968"/>
      <w:bookmarkEnd w:id="1460"/>
      <w:bookmarkEnd w:id="1461"/>
      <w:bookmarkEnd w:id="1462"/>
      <w:bookmarkEnd w:id="1463"/>
      <w:bookmarkEnd w:id="1464"/>
      <w:bookmarkEnd w:id="1465"/>
      <w:bookmarkEnd w:id="1466"/>
      <w:bookmarkEnd w:id="1467"/>
      <w:bookmarkEnd w:id="1468"/>
      <w:r w:rsidRPr="00C53B94">
        <w:rPr>
          <w:shd w:val="clear" w:color="auto" w:fill="FFFFFF"/>
        </w:rPr>
        <w:t>User and Community Reports</w:t>
      </w:r>
      <w:bookmarkEnd w:id="1469"/>
      <w:bookmarkEnd w:id="1470"/>
      <w:bookmarkEnd w:id="1471"/>
      <w:bookmarkEnd w:id="1472"/>
    </w:p>
    <w:p w:rsidR="00400F78" w:rsidRDefault="00400F78">
      <w:r>
        <w:t>This tab shows demographics and User Generated Content related reports of where content was contributed, played and shared.</w:t>
      </w:r>
    </w:p>
    <w:p w:rsidR="00400F78" w:rsidRPr="00C53B94" w:rsidRDefault="00400F78" w:rsidP="008F01DA">
      <w:pPr>
        <w:pStyle w:val="Heading3"/>
        <w:rPr>
          <w:shd w:val="clear" w:color="auto" w:fill="FFFFFF"/>
        </w:rPr>
      </w:pPr>
      <w:bookmarkStart w:id="1473" w:name="_Toc302932211"/>
      <w:bookmarkStart w:id="1474" w:name="_Toc302930795"/>
      <w:bookmarkStart w:id="1475" w:name="_Toc302930479"/>
      <w:bookmarkStart w:id="1476" w:name="_Toc302915070"/>
      <w:bookmarkStart w:id="1477" w:name="_Toc302660671"/>
      <w:bookmarkStart w:id="1478" w:name="_Toc302310893"/>
      <w:bookmarkStart w:id="1479" w:name="_Toc302305108"/>
      <w:bookmarkStart w:id="1480" w:name="_Toc302304949"/>
      <w:bookmarkStart w:id="1481" w:name="_Toc302304790"/>
      <w:bookmarkStart w:id="1482" w:name="_Toc306064981"/>
      <w:bookmarkStart w:id="1483" w:name="_Toc313796742"/>
      <w:bookmarkStart w:id="1484" w:name="_Toc320796969"/>
      <w:bookmarkEnd w:id="1473"/>
      <w:bookmarkEnd w:id="1474"/>
      <w:bookmarkEnd w:id="1475"/>
      <w:bookmarkEnd w:id="1476"/>
      <w:bookmarkEnd w:id="1477"/>
      <w:bookmarkEnd w:id="1478"/>
      <w:bookmarkEnd w:id="1479"/>
      <w:bookmarkEnd w:id="1480"/>
      <w:r w:rsidRPr="00C53B94">
        <w:rPr>
          <w:shd w:val="clear" w:color="auto" w:fill="FFFFFF"/>
        </w:rPr>
        <w:t>Top Contributors</w:t>
      </w:r>
      <w:bookmarkEnd w:id="1481"/>
      <w:bookmarkEnd w:id="1482"/>
      <w:bookmarkEnd w:id="1483"/>
      <w:bookmarkEnd w:id="1484"/>
    </w:p>
    <w:p w:rsidR="00400F78" w:rsidRDefault="00400F78">
      <w:r>
        <w:t>The Top Contributors reports display the following data for media entries from your most active contributors:</w:t>
      </w:r>
    </w:p>
    <w:p w:rsidR="00400F78" w:rsidRPr="00C53B94" w:rsidRDefault="00400F78" w:rsidP="00400F78">
      <w:pPr>
        <w:pStyle w:val="ListBullet"/>
      </w:pPr>
      <w:r w:rsidRPr="00C53B94">
        <w:t>Total – The number of media entries contributed, including video, audio, image and mix</w:t>
      </w:r>
    </w:p>
    <w:p w:rsidR="00400F78" w:rsidRPr="00C53B94" w:rsidRDefault="00400F78" w:rsidP="00400F78">
      <w:pPr>
        <w:pStyle w:val="ListBullet"/>
      </w:pPr>
      <w:r w:rsidRPr="00C53B94">
        <w:t>Video – The number of video entries contributed</w:t>
      </w:r>
    </w:p>
    <w:p w:rsidR="00400F78" w:rsidRPr="00C53B94" w:rsidRDefault="00400F78" w:rsidP="00400F78">
      <w:pPr>
        <w:pStyle w:val="ListBullet"/>
      </w:pPr>
      <w:r w:rsidRPr="00C53B94">
        <w:t>Audio – The number of audio entries contributed</w:t>
      </w:r>
    </w:p>
    <w:p w:rsidR="00400F78" w:rsidRPr="00C53B94" w:rsidRDefault="00400F78" w:rsidP="00400F78">
      <w:pPr>
        <w:pStyle w:val="ListBullet"/>
      </w:pPr>
      <w:r w:rsidRPr="00C53B94">
        <w:t>Image – The number of image entries contributed</w:t>
      </w:r>
    </w:p>
    <w:p w:rsidR="00400F78" w:rsidRDefault="00400F78" w:rsidP="00400F78">
      <w:pPr>
        <w:pStyle w:val="ListBullet"/>
      </w:pPr>
      <w:r w:rsidRPr="00C53B94">
        <w:t>Mix – The number of mixes created</w:t>
      </w:r>
    </w:p>
    <w:p w:rsidR="00432D27" w:rsidRPr="00723E0D" w:rsidRDefault="00432D27">
      <w:pPr>
        <w:pStyle w:val="ListContinue"/>
      </w:pPr>
      <w:r>
        <w:rPr>
          <w:noProof/>
          <w:lang w:val="en-US" w:bidi="he-IL"/>
        </w:rPr>
        <w:drawing>
          <wp:inline distT="0" distB="0" distL="0" distR="0" wp14:anchorId="590136FD" wp14:editId="1EA76D5E">
            <wp:extent cx="5943600" cy="27635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ibutors.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rsidR="00400F78" w:rsidRDefault="00400F78" w:rsidP="008F01DA">
      <w:pPr>
        <w:pStyle w:val="Procedure"/>
      </w:pPr>
      <w:r>
        <w:t xml:space="preserve">To view </w:t>
      </w:r>
      <w:r w:rsidRPr="00723E0D">
        <w:t>reports</w:t>
      </w:r>
      <w:r>
        <w:t>:</w:t>
      </w:r>
    </w:p>
    <w:p w:rsidR="00400F78" w:rsidRPr="00014F5C" w:rsidRDefault="00400F78" w:rsidP="00927D1E">
      <w:pPr>
        <w:pStyle w:val="ListNumber"/>
        <w:numPr>
          <w:ilvl w:val="0"/>
          <w:numId w:val="42"/>
        </w:numPr>
      </w:pPr>
      <w:r w:rsidRPr="00014F5C">
        <w:t>Select a date range:</w:t>
      </w:r>
    </w:p>
    <w:p w:rsidR="00400F78" w:rsidRPr="00391BF0" w:rsidRDefault="00400F78" w:rsidP="00F72216">
      <w:pPr>
        <w:pStyle w:val="ListNumber"/>
      </w:pPr>
      <w:r w:rsidRPr="00391BF0">
        <w:t>In the drop-down menu, select one of the data types for the line chart report.</w:t>
      </w:r>
    </w:p>
    <w:p w:rsidR="00400F78" w:rsidRPr="008631B0" w:rsidRDefault="00400F78">
      <w:pPr>
        <w:pStyle w:val="ListNumber"/>
      </w:pPr>
      <w:r w:rsidRPr="00391BF0">
        <w:t xml:space="preserve">(Optional) Export the line chart report to a CSV file. See </w:t>
      </w:r>
      <w:hyperlink w:anchor="_Exporting_Analytics_to" w:history="1">
        <w:r w:rsidRPr="0050202E">
          <w:rPr>
            <w:rStyle w:val="Hyperlink"/>
          </w:rPr>
          <w:t>Exporting Analytics to a CSV File</w:t>
        </w:r>
      </w:hyperlink>
      <w:r w:rsidRPr="00391BF0">
        <w:t>.</w:t>
      </w:r>
    </w:p>
    <w:p w:rsidR="00400F78" w:rsidRPr="00391BF0" w:rsidRDefault="00400F78">
      <w:pPr>
        <w:pStyle w:val="ListNumber"/>
      </w:pPr>
      <w:r w:rsidRPr="00391BF0">
        <w:t>In the line chart, hover over the data to display the exact data quantity for the date.</w:t>
      </w:r>
    </w:p>
    <w:p w:rsidR="00400F78" w:rsidRDefault="00400F78">
      <w:pPr>
        <w:pStyle w:val="ListContinue"/>
      </w:pPr>
      <w:r>
        <w:t>Under the line chart, a summary is followed by reports that display total and individual contributor results.</w:t>
      </w:r>
    </w:p>
    <w:p w:rsidR="00400F78" w:rsidRDefault="00400F78">
      <w:pPr>
        <w:pStyle w:val="ListContinue"/>
      </w:pPr>
      <w:r w:rsidRPr="006F06A6">
        <w:t>For</w:t>
      </w:r>
      <w:r>
        <w:t xml:space="preserve"> the individual contributor table, you can:</w:t>
      </w:r>
    </w:p>
    <w:p w:rsidR="00400F78" w:rsidRDefault="00400F78" w:rsidP="00400F78">
      <w:pPr>
        <w:pStyle w:val="ListBullet"/>
      </w:pPr>
      <w:r>
        <w:t>Sort the table by clicking the column headings.</w:t>
      </w:r>
    </w:p>
    <w:p w:rsidR="00400F78" w:rsidRDefault="00400F78" w:rsidP="00400F78">
      <w:pPr>
        <w:pStyle w:val="ListBullet"/>
      </w:pPr>
      <w:r>
        <w:t>Scroll through the pages at the bottom of the table.</w:t>
      </w:r>
    </w:p>
    <w:p w:rsidR="00400F78" w:rsidRDefault="00400F78" w:rsidP="00400F78">
      <w:pPr>
        <w:pStyle w:val="ListBullet"/>
      </w:pPr>
      <w:r>
        <w:t>Select the number of rows to display per page (10 to 500).</w:t>
      </w:r>
    </w:p>
    <w:p w:rsidR="00400F78" w:rsidRDefault="00400F78" w:rsidP="00400F78">
      <w:pPr>
        <w:pStyle w:val="ListBullet"/>
      </w:pPr>
      <w:r>
        <w:t>Click a user name to display:</w:t>
      </w:r>
    </w:p>
    <w:p w:rsidR="00400F78" w:rsidRPr="00D55733" w:rsidRDefault="00400F78" w:rsidP="00831E12">
      <w:pPr>
        <w:pStyle w:val="ListBullet2"/>
      </w:pPr>
      <w:r w:rsidRPr="00D55733">
        <w:t>Top Contributors reports for the user</w:t>
      </w:r>
    </w:p>
    <w:p w:rsidR="00400F78" w:rsidRPr="00D55733" w:rsidRDefault="00400F78" w:rsidP="00831E12">
      <w:pPr>
        <w:pStyle w:val="ListBullet2"/>
      </w:pPr>
      <w:r w:rsidRPr="00D55733">
        <w:t>The date range options for the reports</w:t>
      </w:r>
    </w:p>
    <w:p w:rsidR="00400F78" w:rsidRPr="00D55733" w:rsidRDefault="00400F78" w:rsidP="00831E12">
      <w:pPr>
        <w:pStyle w:val="ListBullet2"/>
      </w:pPr>
      <w:r w:rsidRPr="00D55733">
        <w:t>The data type menu for the line chart report</w:t>
      </w:r>
    </w:p>
    <w:p w:rsidR="00400F78" w:rsidRPr="00697267" w:rsidRDefault="00400F78" w:rsidP="008F01DA">
      <w:pPr>
        <w:pStyle w:val="Heading3"/>
        <w:rPr>
          <w:shd w:val="clear" w:color="auto" w:fill="FFFFFF"/>
        </w:rPr>
      </w:pPr>
      <w:bookmarkStart w:id="1485" w:name="_Toc302932212"/>
      <w:bookmarkStart w:id="1486" w:name="_Toc302930796"/>
      <w:bookmarkStart w:id="1487" w:name="_Toc302930480"/>
      <w:bookmarkStart w:id="1488" w:name="_Toc302915071"/>
      <w:bookmarkStart w:id="1489" w:name="_Toc302660672"/>
      <w:bookmarkStart w:id="1490" w:name="_Toc302310894"/>
      <w:bookmarkStart w:id="1491" w:name="_Toc302305109"/>
      <w:bookmarkStart w:id="1492" w:name="_Toc302304950"/>
      <w:bookmarkStart w:id="1493" w:name="_Toc302304791"/>
      <w:bookmarkStart w:id="1494" w:name="_Toc306064982"/>
      <w:bookmarkStart w:id="1495" w:name="_Toc313796743"/>
      <w:bookmarkStart w:id="1496" w:name="_Toc320796970"/>
      <w:bookmarkEnd w:id="1485"/>
      <w:bookmarkEnd w:id="1486"/>
      <w:bookmarkEnd w:id="1487"/>
      <w:bookmarkEnd w:id="1488"/>
      <w:bookmarkEnd w:id="1489"/>
      <w:bookmarkEnd w:id="1490"/>
      <w:bookmarkEnd w:id="1491"/>
      <w:bookmarkEnd w:id="1492"/>
      <w:r w:rsidRPr="00697267">
        <w:rPr>
          <w:shd w:val="clear" w:color="auto" w:fill="FFFFFF"/>
        </w:rPr>
        <w:t>Geographic Distribution</w:t>
      </w:r>
      <w:bookmarkEnd w:id="1493"/>
      <w:bookmarkEnd w:id="1494"/>
      <w:bookmarkEnd w:id="1495"/>
      <w:bookmarkEnd w:id="1496"/>
    </w:p>
    <w:p w:rsidR="00400F78" w:rsidRDefault="00400F78">
      <w:r>
        <w:t>Geographic Distribution reports display the following data for play-through according to the geographic location of your content viewers:</w:t>
      </w:r>
    </w:p>
    <w:p w:rsidR="00400F78" w:rsidRPr="009B2950" w:rsidRDefault="00400F78" w:rsidP="00400F78">
      <w:pPr>
        <w:pStyle w:val="ListBullet"/>
      </w:pPr>
      <w:r w:rsidRPr="009B2950">
        <w:t>Plays – The number of times a user clicked "Play"</w:t>
      </w:r>
    </w:p>
    <w:p w:rsidR="00400F78" w:rsidRPr="009B2950" w:rsidRDefault="00400F78" w:rsidP="00400F78">
      <w:pPr>
        <w:pStyle w:val="ListBullet"/>
      </w:pPr>
      <w:r w:rsidRPr="009B2950">
        <w:t xml:space="preserve">25 </w:t>
      </w:r>
      <w:r w:rsidR="00580EDF" w:rsidRPr="009B2950">
        <w:t>per cent</w:t>
      </w:r>
      <w:r w:rsidRPr="009B2950">
        <w:t xml:space="preserve"> play-through – The number of plays that reached 25% of the video</w:t>
      </w:r>
    </w:p>
    <w:p w:rsidR="00400F78" w:rsidRPr="009B2950" w:rsidRDefault="00400F78" w:rsidP="00400F78">
      <w:pPr>
        <w:pStyle w:val="ListBullet"/>
      </w:pPr>
      <w:r w:rsidRPr="009B2950">
        <w:t xml:space="preserve">50 </w:t>
      </w:r>
      <w:r w:rsidR="00580EDF" w:rsidRPr="009B2950">
        <w:t>per cent</w:t>
      </w:r>
      <w:r w:rsidRPr="009B2950">
        <w:t xml:space="preserve"> play-through – The number of plays that reached 50% of the video</w:t>
      </w:r>
    </w:p>
    <w:p w:rsidR="00400F78" w:rsidRPr="009B2950" w:rsidRDefault="00400F78" w:rsidP="00400F78">
      <w:pPr>
        <w:pStyle w:val="ListBullet"/>
      </w:pPr>
      <w:r w:rsidRPr="009B2950">
        <w:t xml:space="preserve">75 </w:t>
      </w:r>
      <w:r w:rsidR="00580EDF">
        <w:t>per cent</w:t>
      </w:r>
      <w:r w:rsidRPr="009B2950">
        <w:t xml:space="preserve"> play-through – The number of plays that reached 75% of the video</w:t>
      </w:r>
    </w:p>
    <w:p w:rsidR="00400F78" w:rsidRPr="009B2950" w:rsidRDefault="00400F78" w:rsidP="00400F78">
      <w:pPr>
        <w:pStyle w:val="ListBullet"/>
      </w:pPr>
      <w:r w:rsidRPr="009B2950">
        <w:t xml:space="preserve">100 </w:t>
      </w:r>
      <w:r w:rsidR="00580EDF">
        <w:t>per cent</w:t>
      </w:r>
      <w:r w:rsidRPr="009B2950">
        <w:t xml:space="preserve"> play-through – The number of plays that reached 100% of the video</w:t>
      </w:r>
    </w:p>
    <w:p w:rsidR="00400F78" w:rsidRDefault="00400F78" w:rsidP="00400F78">
      <w:pPr>
        <w:pStyle w:val="ListBullet"/>
      </w:pPr>
      <w:r w:rsidRPr="009B2950">
        <w:t xml:space="preserve">Play-through Ratio – The </w:t>
      </w:r>
      <w:r w:rsidR="00580EDF">
        <w:t>percent</w:t>
      </w:r>
      <w:r w:rsidRPr="009B2950">
        <w:t>age of completed plays. The number of 100% play-throughs divided by the total number of plays</w:t>
      </w:r>
      <w:r>
        <w:t>.</w:t>
      </w:r>
    </w:p>
    <w:p w:rsidR="00432D27" w:rsidRPr="00A22884" w:rsidRDefault="00432D27">
      <w:pPr>
        <w:pStyle w:val="ListContinue"/>
      </w:pPr>
      <w:r>
        <w:rPr>
          <w:noProof/>
          <w:lang w:val="en-US" w:bidi="he-IL"/>
        </w:rPr>
        <w:drawing>
          <wp:inline distT="0" distB="0" distL="0" distR="0" wp14:anchorId="23F83939" wp14:editId="04B80C70">
            <wp:extent cx="5943600" cy="2412365"/>
            <wp:effectExtent l="0" t="0" r="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dist.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943600" cy="2412365"/>
                    </a:xfrm>
                    <a:prstGeom prst="rect">
                      <a:avLst/>
                    </a:prstGeom>
                  </pic:spPr>
                </pic:pic>
              </a:graphicData>
            </a:graphic>
          </wp:inline>
        </w:drawing>
      </w:r>
    </w:p>
    <w:p w:rsidR="00400F78" w:rsidRPr="00A22884" w:rsidRDefault="00400F78" w:rsidP="008F01DA">
      <w:pPr>
        <w:pStyle w:val="Procedure"/>
      </w:pPr>
      <w:r w:rsidRPr="00A22884">
        <w:t xml:space="preserve">To view </w:t>
      </w:r>
      <w:r>
        <w:t xml:space="preserve">Geographic Distribution </w:t>
      </w:r>
      <w:r w:rsidRPr="00A22884">
        <w:t>reports:</w:t>
      </w:r>
    </w:p>
    <w:p w:rsidR="002A39F6" w:rsidRDefault="002A39F6" w:rsidP="00927D1E">
      <w:pPr>
        <w:pStyle w:val="ListNumber"/>
        <w:numPr>
          <w:ilvl w:val="0"/>
          <w:numId w:val="43"/>
        </w:numPr>
      </w:pPr>
      <w:r>
        <w:t>Select a date range.</w:t>
      </w:r>
    </w:p>
    <w:p w:rsidR="00400F78" w:rsidRPr="002A39F6" w:rsidRDefault="00400F78" w:rsidP="00927D1E">
      <w:pPr>
        <w:pStyle w:val="ListNumber"/>
        <w:numPr>
          <w:ilvl w:val="0"/>
          <w:numId w:val="43"/>
        </w:numPr>
      </w:pPr>
      <w:r>
        <w:t xml:space="preserve">(Optional) Export the line chart report to a CSV file. See </w:t>
      </w:r>
      <w:hyperlink w:anchor="_Exporting_Analytics_to" w:history="1">
        <w:r w:rsidRPr="00FE4C52">
          <w:rPr>
            <w:rStyle w:val="Hyperlink"/>
          </w:rPr>
          <w:t>Exporting Analytics to a CSV File</w:t>
        </w:r>
      </w:hyperlink>
      <w:r>
        <w:t>.</w:t>
      </w:r>
    </w:p>
    <w:p w:rsidR="00400F78" w:rsidRDefault="00400F78">
      <w:pPr>
        <w:pStyle w:val="ListContinue"/>
      </w:pPr>
      <w:r>
        <w:t>A summary is followed by reports that display total and individual regional results.</w:t>
      </w:r>
    </w:p>
    <w:p w:rsidR="00400F78" w:rsidRDefault="00400F78">
      <w:pPr>
        <w:pStyle w:val="ListContinue"/>
      </w:pPr>
      <w:r>
        <w:t>For the individual regional table, you can:</w:t>
      </w:r>
    </w:p>
    <w:p w:rsidR="00400F78" w:rsidRDefault="00400F78" w:rsidP="00400F78">
      <w:pPr>
        <w:pStyle w:val="ListBullet"/>
      </w:pPr>
      <w:r>
        <w:t>Sort the table by clicking the column headings.</w:t>
      </w:r>
    </w:p>
    <w:p w:rsidR="00400F78" w:rsidRDefault="00400F78" w:rsidP="00400F78">
      <w:pPr>
        <w:pStyle w:val="ListBullet"/>
      </w:pPr>
      <w:r>
        <w:t>Scroll through the pages at the bottom of the table.</w:t>
      </w:r>
    </w:p>
    <w:p w:rsidR="00400F78" w:rsidRDefault="00400F78" w:rsidP="00400F78">
      <w:pPr>
        <w:pStyle w:val="ListBullet"/>
      </w:pPr>
      <w:r>
        <w:t>Select the number of rows to display per page (10 to 500).</w:t>
      </w:r>
    </w:p>
    <w:p w:rsidR="00400F78" w:rsidRDefault="00400F78" w:rsidP="00400F78">
      <w:pPr>
        <w:pStyle w:val="ListBullet"/>
      </w:pPr>
      <w:r>
        <w:t>Click a region name to display:</w:t>
      </w:r>
    </w:p>
    <w:p w:rsidR="00400F78" w:rsidRDefault="00400F78" w:rsidP="00831E12">
      <w:pPr>
        <w:pStyle w:val="ListBullet2"/>
      </w:pPr>
      <w:r>
        <w:t>Geographic Distribution reports for the region's zones (for example, state, province, district or city)</w:t>
      </w:r>
    </w:p>
    <w:p w:rsidR="00400F78" w:rsidRDefault="00400F78" w:rsidP="00831E12">
      <w:pPr>
        <w:pStyle w:val="ListBullet2"/>
      </w:pPr>
      <w:r>
        <w:t>The date range options for the reports</w:t>
      </w:r>
    </w:p>
    <w:p w:rsidR="00400F78" w:rsidRPr="00697267" w:rsidRDefault="00400F78" w:rsidP="008F01DA">
      <w:pPr>
        <w:pStyle w:val="Heading3"/>
        <w:rPr>
          <w:shd w:val="clear" w:color="auto" w:fill="FFFFFF"/>
        </w:rPr>
      </w:pPr>
      <w:bookmarkStart w:id="1497" w:name="_Toc302932213"/>
      <w:bookmarkStart w:id="1498" w:name="_Toc302930797"/>
      <w:bookmarkStart w:id="1499" w:name="_Toc302930481"/>
      <w:bookmarkStart w:id="1500" w:name="_Toc302915072"/>
      <w:bookmarkStart w:id="1501" w:name="_Toc302660673"/>
      <w:bookmarkStart w:id="1502" w:name="_Toc302310895"/>
      <w:bookmarkStart w:id="1503" w:name="_Toc302305110"/>
      <w:bookmarkStart w:id="1504" w:name="_Toc302304951"/>
      <w:bookmarkStart w:id="1505" w:name="_Toc302304792"/>
      <w:bookmarkStart w:id="1506" w:name="_Toc306064983"/>
      <w:bookmarkStart w:id="1507" w:name="_Toc313796744"/>
      <w:bookmarkStart w:id="1508" w:name="_Toc320796971"/>
      <w:bookmarkEnd w:id="1497"/>
      <w:bookmarkEnd w:id="1498"/>
      <w:bookmarkEnd w:id="1499"/>
      <w:bookmarkEnd w:id="1500"/>
      <w:bookmarkEnd w:id="1501"/>
      <w:bookmarkEnd w:id="1502"/>
      <w:bookmarkEnd w:id="1503"/>
      <w:bookmarkEnd w:id="1504"/>
      <w:r w:rsidRPr="00697267">
        <w:rPr>
          <w:shd w:val="clear" w:color="auto" w:fill="FFFFFF"/>
        </w:rPr>
        <w:t>Top Syndications</w:t>
      </w:r>
      <w:bookmarkEnd w:id="1505"/>
      <w:bookmarkEnd w:id="1506"/>
      <w:bookmarkEnd w:id="1507"/>
      <w:bookmarkEnd w:id="1508"/>
    </w:p>
    <w:p w:rsidR="00400F78" w:rsidRDefault="00400F78">
      <w:r>
        <w:t>Top Syndications reports display the following data for the most popular syndicators of your content:</w:t>
      </w:r>
    </w:p>
    <w:p w:rsidR="00400F78" w:rsidRDefault="00400F78" w:rsidP="00400F78">
      <w:pPr>
        <w:pStyle w:val="ListBullet"/>
      </w:pPr>
      <w:r>
        <w:t>Plays – The number of times a user clicked "Play"</w:t>
      </w:r>
    </w:p>
    <w:p w:rsidR="00400F78" w:rsidRDefault="00400F78" w:rsidP="00400F78">
      <w:pPr>
        <w:pStyle w:val="ListBullet"/>
      </w:pPr>
      <w:r>
        <w:t>Minutes Viewed – The sum of minutes that were viewed</w:t>
      </w:r>
    </w:p>
    <w:p w:rsidR="00400F78" w:rsidRDefault="00400F78" w:rsidP="00400F78">
      <w:pPr>
        <w:pStyle w:val="ListBullet"/>
      </w:pPr>
      <w:r>
        <w:t>Average View Time – The average time calculated by dividing the minutes viewed by the number of views</w:t>
      </w:r>
    </w:p>
    <w:p w:rsidR="00400F78" w:rsidRDefault="00400F78" w:rsidP="00400F78">
      <w:pPr>
        <w:pStyle w:val="ListBullet"/>
      </w:pPr>
      <w:r>
        <w:t>Player Impressions – The number of times the video player was loaded</w:t>
      </w:r>
    </w:p>
    <w:p w:rsidR="00400F78" w:rsidRDefault="00400F78" w:rsidP="00400F78">
      <w:pPr>
        <w:pStyle w:val="ListBullet"/>
      </w:pPr>
      <w:r>
        <w:t xml:space="preserve"> (Not included in the line chart) Player to Impression</w:t>
      </w:r>
      <w:r w:rsidRPr="009B2950">
        <w:rPr>
          <w:rStyle w:val="ProcedureChar"/>
        </w:rPr>
        <w:t xml:space="preserve"> </w:t>
      </w:r>
      <w:r>
        <w:t>Ratio – The number of plays divided by the number of impressions</w:t>
      </w:r>
    </w:p>
    <w:p w:rsidR="00432D27" w:rsidRDefault="00432D27">
      <w:pPr>
        <w:pStyle w:val="ListContinue"/>
      </w:pPr>
      <w:r>
        <w:rPr>
          <w:noProof/>
          <w:lang w:val="en-US" w:bidi="he-IL"/>
        </w:rPr>
        <w:drawing>
          <wp:inline distT="0" distB="0" distL="0" distR="0" wp14:anchorId="23C1D82A" wp14:editId="5E8E94EE">
            <wp:extent cx="5943600" cy="27412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_synd.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400F78" w:rsidRDefault="00400F78" w:rsidP="008F01DA">
      <w:pPr>
        <w:pStyle w:val="Procedure"/>
      </w:pPr>
      <w:r>
        <w:t>To view Top Syndication reports:</w:t>
      </w:r>
    </w:p>
    <w:p w:rsidR="00400F78" w:rsidRPr="00FD6AC6" w:rsidRDefault="00400F78" w:rsidP="00927D1E">
      <w:pPr>
        <w:pStyle w:val="ListNumber"/>
        <w:numPr>
          <w:ilvl w:val="0"/>
          <w:numId w:val="44"/>
        </w:numPr>
      </w:pPr>
      <w:r w:rsidRPr="00014F5C">
        <w:t xml:space="preserve">Select a date range in the drop-down menu. See </w:t>
      </w:r>
      <w:hyperlink w:anchor="_Date_Ranges_for" w:history="1">
        <w:r w:rsidRPr="00014F5C">
          <w:rPr>
            <w:rStyle w:val="Hyperlink"/>
          </w:rPr>
          <w:t>Date Ranges for Analytical Reports</w:t>
        </w:r>
      </w:hyperlink>
      <w:r w:rsidRPr="00FD6AC6">
        <w:t>.</w:t>
      </w:r>
    </w:p>
    <w:p w:rsidR="00400F78" w:rsidRDefault="00400F78" w:rsidP="00F72216">
      <w:pPr>
        <w:pStyle w:val="ListNumber"/>
      </w:pPr>
      <w:r>
        <w:t>In the drop-down menu, select one of the data types for the line chart report.</w:t>
      </w:r>
    </w:p>
    <w:p w:rsidR="00400F78" w:rsidRPr="00782C22" w:rsidRDefault="00400F78">
      <w:pPr>
        <w:pStyle w:val="ListNumber"/>
      </w:pPr>
      <w:r w:rsidRPr="0025225A">
        <w:t xml:space="preserve">(Optional) </w:t>
      </w:r>
      <w:r>
        <w:t xml:space="preserve">Create a CSV File. See </w:t>
      </w:r>
      <w:hyperlink w:anchor="_Exporting_Analytics_to" w:history="1">
        <w:r w:rsidRPr="002E11D2">
          <w:rPr>
            <w:rStyle w:val="Hyperlink"/>
          </w:rPr>
          <w:t>Exporting Analytics to a CSV File</w:t>
        </w:r>
      </w:hyperlink>
      <w:r>
        <w:t>.</w:t>
      </w:r>
      <w:r w:rsidRPr="00782C22" w:rsidDel="00133FC7">
        <w:t xml:space="preserve"> </w:t>
      </w:r>
    </w:p>
    <w:p w:rsidR="00400F78" w:rsidRPr="00782C22" w:rsidRDefault="00400F78">
      <w:pPr>
        <w:pStyle w:val="ListNumber"/>
      </w:pPr>
      <w:r w:rsidRPr="00782C22">
        <w:t>In the line chart, hover over the data to display the exact data quantity for the date.</w:t>
      </w:r>
    </w:p>
    <w:p w:rsidR="00400F78" w:rsidRDefault="00400F78">
      <w:pPr>
        <w:pStyle w:val="ListContinue"/>
      </w:pPr>
      <w:r w:rsidRPr="005C7B20">
        <w:t>Under</w:t>
      </w:r>
      <w:r>
        <w:t xml:space="preserve"> the line chart, a summary is followed by reports that display total and individual syndicator results.</w:t>
      </w:r>
    </w:p>
    <w:p w:rsidR="00400F78" w:rsidRDefault="00400F78">
      <w:pPr>
        <w:pStyle w:val="ListContinue"/>
      </w:pPr>
      <w:r>
        <w:t>For the individual syndicator table, you can:</w:t>
      </w:r>
    </w:p>
    <w:p w:rsidR="00400F78" w:rsidRPr="009B2950" w:rsidRDefault="00400F78" w:rsidP="00831E12">
      <w:pPr>
        <w:pStyle w:val="ListBullet2"/>
      </w:pPr>
      <w:r w:rsidRPr="009B2950">
        <w:t>Sort the table by clicking the column headings.</w:t>
      </w:r>
    </w:p>
    <w:p w:rsidR="00400F78" w:rsidRPr="009B2950" w:rsidRDefault="00400F78" w:rsidP="00831E12">
      <w:pPr>
        <w:pStyle w:val="ListBullet2"/>
      </w:pPr>
      <w:r w:rsidRPr="009B2950">
        <w:t>Scroll through the pages at the bottom of the table.</w:t>
      </w:r>
    </w:p>
    <w:p w:rsidR="00400F78" w:rsidRPr="009B2950" w:rsidRDefault="00400F78" w:rsidP="00831E12">
      <w:pPr>
        <w:pStyle w:val="ListBullet2"/>
      </w:pPr>
      <w:r w:rsidRPr="009B2950">
        <w:t>Select the number of rows to display per page (10 to 500).</w:t>
      </w:r>
    </w:p>
    <w:p w:rsidR="00400F78" w:rsidRPr="009B2950" w:rsidRDefault="00400F78" w:rsidP="00831E12">
      <w:pPr>
        <w:pStyle w:val="ListBullet2"/>
      </w:pPr>
      <w:r w:rsidRPr="009B2950">
        <w:t>Click a syndicator name to display:</w:t>
      </w:r>
    </w:p>
    <w:p w:rsidR="00400F78" w:rsidRDefault="00400F78" w:rsidP="00831E12">
      <w:pPr>
        <w:pStyle w:val="ListBullet2"/>
      </w:pPr>
      <w:r>
        <w:t>Top Syndications reports for the website</w:t>
      </w:r>
    </w:p>
    <w:p w:rsidR="00400F78" w:rsidRDefault="00400F78" w:rsidP="00831E12">
      <w:pPr>
        <w:pStyle w:val="ListBullet2"/>
      </w:pPr>
      <w:r>
        <w:t>The date range options for the reports</w:t>
      </w:r>
    </w:p>
    <w:p w:rsidR="00400F78" w:rsidRPr="00782C22" w:rsidRDefault="00400F78">
      <w:pPr>
        <w:pStyle w:val="ListNumber"/>
      </w:pPr>
      <w:r w:rsidRPr="00782C22">
        <w:t xml:space="preserve">Click next </w:t>
      </w:r>
      <w:r w:rsidRPr="00391BF0">
        <w:t>to</w:t>
      </w:r>
      <w:r w:rsidRPr="00782C22">
        <w:t xml:space="preserve"> a URL to view the page.</w:t>
      </w:r>
    </w:p>
    <w:p w:rsidR="00400F78" w:rsidRDefault="00400F78" w:rsidP="008F01DA">
      <w:pPr>
        <w:pStyle w:val="Heading3"/>
      </w:pPr>
      <w:bookmarkStart w:id="1509" w:name="_Date_Ranges_for"/>
      <w:bookmarkStart w:id="1510" w:name="_Toc306064984"/>
      <w:bookmarkStart w:id="1511" w:name="_Toc313796745"/>
      <w:bookmarkStart w:id="1512" w:name="_Toc320796972"/>
      <w:bookmarkEnd w:id="1509"/>
      <w:r>
        <w:t>Date Ranges for Analytical Reports</w:t>
      </w:r>
      <w:bookmarkEnd w:id="1510"/>
      <w:bookmarkEnd w:id="1511"/>
      <w:bookmarkEnd w:id="1512"/>
    </w:p>
    <w:p w:rsidR="00400F78" w:rsidRDefault="00400F78">
      <w:r>
        <w:t>You can specify the date range for each analytical report you generate.</w:t>
      </w:r>
    </w:p>
    <w:p w:rsidR="00400F78" w:rsidRDefault="00400F78">
      <w:r>
        <w:t>The date ranges are:</w:t>
      </w:r>
    </w:p>
    <w:p w:rsidR="00F240D7" w:rsidRPr="0025225A" w:rsidRDefault="00F240D7" w:rsidP="008F01DA">
      <w:pPr>
        <w:pStyle w:val="ListBullet"/>
      </w:pPr>
      <w:r w:rsidRPr="0025225A">
        <w:t>Yesterday</w:t>
      </w:r>
    </w:p>
    <w:p w:rsidR="00F240D7" w:rsidRPr="0025225A" w:rsidRDefault="00F240D7" w:rsidP="008F01DA">
      <w:pPr>
        <w:pStyle w:val="ListBullet"/>
      </w:pPr>
      <w:r w:rsidRPr="0025225A">
        <w:rPr>
          <w:rStyle w:val="apple-converted-space"/>
          <w:sz w:val="14"/>
          <w:szCs w:val="14"/>
        </w:rPr>
        <w:t> </w:t>
      </w:r>
      <w:r w:rsidRPr="0025225A">
        <w:t>Last 7 days</w:t>
      </w:r>
    </w:p>
    <w:p w:rsidR="00F240D7" w:rsidRPr="0025225A" w:rsidRDefault="00F240D7" w:rsidP="008F01DA">
      <w:pPr>
        <w:pStyle w:val="ListBullet"/>
        <w:rPr>
          <w:b/>
        </w:rPr>
      </w:pPr>
      <w:r w:rsidRPr="0025225A">
        <w:t>This week</w:t>
      </w:r>
    </w:p>
    <w:p w:rsidR="00F240D7" w:rsidRPr="0025225A" w:rsidRDefault="00F240D7" w:rsidP="008F01DA">
      <w:pPr>
        <w:pStyle w:val="ListBullet"/>
        <w:rPr>
          <w:b/>
        </w:rPr>
      </w:pPr>
      <w:r w:rsidRPr="0025225A">
        <w:t>Last week</w:t>
      </w:r>
    </w:p>
    <w:p w:rsidR="00F240D7" w:rsidRPr="0025225A" w:rsidRDefault="00F240D7" w:rsidP="008F01DA">
      <w:pPr>
        <w:pStyle w:val="ListBullet"/>
        <w:rPr>
          <w:b/>
        </w:rPr>
      </w:pPr>
      <w:r w:rsidRPr="0025225A">
        <w:t>Last 30 days (default)</w:t>
      </w:r>
    </w:p>
    <w:p w:rsidR="00F240D7" w:rsidRPr="0025225A" w:rsidRDefault="00F240D7" w:rsidP="008F01DA">
      <w:pPr>
        <w:pStyle w:val="ListBullet"/>
        <w:rPr>
          <w:b/>
        </w:rPr>
      </w:pPr>
      <w:r w:rsidRPr="0025225A">
        <w:t>This month</w:t>
      </w:r>
    </w:p>
    <w:p w:rsidR="00F240D7" w:rsidRPr="0025225A" w:rsidRDefault="00F240D7" w:rsidP="008F01DA">
      <w:pPr>
        <w:pStyle w:val="ListBullet"/>
        <w:rPr>
          <w:b/>
        </w:rPr>
      </w:pPr>
      <w:r w:rsidRPr="0025225A">
        <w:rPr>
          <w:rStyle w:val="apple-converted-space"/>
          <w:sz w:val="14"/>
          <w:szCs w:val="14"/>
        </w:rPr>
        <w:t> </w:t>
      </w:r>
      <w:r w:rsidRPr="0025225A">
        <w:t>Last month</w:t>
      </w:r>
    </w:p>
    <w:p w:rsidR="00F240D7" w:rsidRPr="0025225A" w:rsidRDefault="00F240D7" w:rsidP="008F01DA">
      <w:pPr>
        <w:pStyle w:val="ListBullet"/>
        <w:rPr>
          <w:b/>
        </w:rPr>
      </w:pPr>
      <w:r w:rsidRPr="0025225A">
        <w:rPr>
          <w:rStyle w:val="apple-converted-space"/>
          <w:sz w:val="14"/>
          <w:szCs w:val="14"/>
        </w:rPr>
        <w:t> </w:t>
      </w:r>
      <w:r w:rsidRPr="0025225A">
        <w:t>Last 12 months</w:t>
      </w:r>
    </w:p>
    <w:p w:rsidR="00F240D7" w:rsidRPr="0025225A" w:rsidRDefault="00F240D7" w:rsidP="008F01DA">
      <w:pPr>
        <w:pStyle w:val="ListBullet"/>
        <w:rPr>
          <w:b/>
        </w:rPr>
      </w:pPr>
      <w:r w:rsidRPr="0025225A">
        <w:t>This year</w:t>
      </w:r>
    </w:p>
    <w:p w:rsidR="00F240D7" w:rsidRPr="0087045E" w:rsidRDefault="00F240D7" w:rsidP="008F01DA">
      <w:pPr>
        <w:pStyle w:val="ListBullet"/>
        <w:rPr>
          <w:b/>
        </w:rPr>
      </w:pPr>
      <w:r w:rsidRPr="0025225A">
        <w:rPr>
          <w:rStyle w:val="apple-converted-space"/>
          <w:sz w:val="14"/>
          <w:szCs w:val="14"/>
        </w:rPr>
        <w:t> </w:t>
      </w:r>
      <w:r w:rsidRPr="0025225A">
        <w:t>Custom: Click the calendar icons to specify a range</w:t>
      </w:r>
      <w:r>
        <w:t>.</w:t>
      </w:r>
    </w:p>
    <w:p w:rsidR="00400F78" w:rsidRPr="00D55733" w:rsidRDefault="00400F78" w:rsidP="008F01DA">
      <w:pPr>
        <w:pStyle w:val="Heading2"/>
        <w:rPr>
          <w:shd w:val="clear" w:color="auto" w:fill="FFFFFF"/>
        </w:rPr>
      </w:pPr>
      <w:bookmarkStart w:id="1513" w:name="_Exporting_Analytics_to_1"/>
      <w:bookmarkStart w:id="1514" w:name="_Exporting_Analytics_to"/>
      <w:bookmarkStart w:id="1515" w:name="_Toc306064985"/>
      <w:bookmarkStart w:id="1516" w:name="_Toc313796746"/>
      <w:bookmarkStart w:id="1517" w:name="_Toc320796973"/>
      <w:bookmarkEnd w:id="1513"/>
      <w:bookmarkEnd w:id="1514"/>
      <w:r>
        <w:t>Exporting Analytics to a CSV File</w:t>
      </w:r>
      <w:bookmarkEnd w:id="1515"/>
      <w:bookmarkEnd w:id="1516"/>
      <w:bookmarkEnd w:id="1517"/>
    </w:p>
    <w:p w:rsidR="00231C6D" w:rsidRPr="005127A9" w:rsidRDefault="00400F78" w:rsidP="008F01DA">
      <w:pPr>
        <w:pStyle w:val="Procedure"/>
      </w:pPr>
      <w:r w:rsidRPr="000E6D3B">
        <w:t>To export a report to a CSV file:</w:t>
      </w:r>
    </w:p>
    <w:p w:rsidR="00400F78" w:rsidRPr="005127A9" w:rsidRDefault="00400F78" w:rsidP="00927D1E">
      <w:pPr>
        <w:pStyle w:val="ListNumber"/>
        <w:numPr>
          <w:ilvl w:val="0"/>
          <w:numId w:val="147"/>
        </w:numPr>
      </w:pPr>
      <w:r w:rsidRPr="005127A9">
        <w:t>Click Export to CSV on the top right of the line chart.</w:t>
      </w:r>
      <w:r w:rsidRPr="005127A9">
        <w:br/>
        <w:t>A message is displayed: "The file is ready for download".</w:t>
      </w:r>
    </w:p>
    <w:p w:rsidR="00400F78" w:rsidRPr="005127A9" w:rsidRDefault="00400F78" w:rsidP="005127A9">
      <w:pPr>
        <w:pStyle w:val="ListNumber"/>
      </w:pPr>
      <w:r w:rsidRPr="005127A9">
        <w:t>Click OK to proceed.</w:t>
      </w:r>
    </w:p>
    <w:p w:rsidR="00400F78" w:rsidRPr="005127A9" w:rsidRDefault="00400F78" w:rsidP="005127A9">
      <w:pPr>
        <w:pStyle w:val="ListNumber"/>
      </w:pPr>
      <w:r w:rsidRPr="005127A9">
        <w:t>Select a location and file name for the CSV file, and click Save.</w:t>
      </w:r>
    </w:p>
    <w:p w:rsidR="00400F78" w:rsidRDefault="00400F78" w:rsidP="008F01DA">
      <w:pPr>
        <w:pStyle w:val="Heading3"/>
      </w:pPr>
      <w:bookmarkStart w:id="1518" w:name="_Sending_Analytics_Events"/>
      <w:bookmarkStart w:id="1519" w:name="_Toc306064986"/>
      <w:bookmarkStart w:id="1520" w:name="_Toc313796747"/>
      <w:bookmarkStart w:id="1521" w:name="_Toc320796974"/>
      <w:bookmarkEnd w:id="1518"/>
      <w:r>
        <w:t>Sending Analytics Events to Third Parties</w:t>
      </w:r>
      <w:bookmarkEnd w:id="1519"/>
      <w:bookmarkEnd w:id="1520"/>
      <w:bookmarkEnd w:id="1521"/>
    </w:p>
    <w:p w:rsidR="00400F78" w:rsidRDefault="00400F78">
      <w:r>
        <w:t xml:space="preserve">After you create a Kaltura </w:t>
      </w:r>
      <w:r w:rsidR="00A727ED">
        <w:t xml:space="preserve">Player, </w:t>
      </w:r>
      <w:r>
        <w:t xml:space="preserve">see </w:t>
      </w:r>
      <w:hyperlink w:anchor="_Customizing_Players_and" w:history="1">
        <w:r w:rsidR="00B90F9B">
          <w:rPr>
            <w:rStyle w:val="Hyperlink"/>
          </w:rPr>
          <w:t>Creating and Customizing Playlists and Players</w:t>
        </w:r>
      </w:hyperlink>
      <w:r>
        <w:t xml:space="preserve">, you can configure third party plug-ins to view analytics information. </w:t>
      </w:r>
    </w:p>
    <w:p w:rsidR="00400F78" w:rsidRDefault="00400F78" w:rsidP="008F01DA">
      <w:pPr>
        <w:pStyle w:val="Heading3"/>
      </w:pPr>
      <w:bookmarkStart w:id="1522" w:name="_Toc306064987"/>
      <w:bookmarkStart w:id="1523" w:name="_Toc313796748"/>
      <w:bookmarkStart w:id="1524" w:name="_Toc320796975"/>
      <w:r>
        <w:t>Kaltura Player Supported Plug-ins</w:t>
      </w:r>
      <w:bookmarkEnd w:id="1522"/>
      <w:bookmarkEnd w:id="1523"/>
      <w:bookmarkEnd w:id="1524"/>
      <w:r>
        <w:t xml:space="preserve"> </w:t>
      </w:r>
    </w:p>
    <w:p w:rsidR="00400F78" w:rsidRDefault="00400F78">
      <w:r>
        <w:t>The following lists some of the third party plug-ins supported by the K</w:t>
      </w:r>
      <w:r w:rsidR="00A727ED">
        <w:t>altura Player</w:t>
      </w:r>
      <w:r>
        <w:t>.</w:t>
      </w:r>
    </w:p>
    <w:p w:rsidR="00400F78" w:rsidRDefault="009950C3" w:rsidP="008F01DA">
      <w:pPr>
        <w:pStyle w:val="ListBullet"/>
      </w:pPr>
      <w:hyperlink r:id="rId259" w:history="1">
        <w:r w:rsidR="00400F78" w:rsidRPr="00F240D7">
          <w:rPr>
            <w:rStyle w:val="Hyperlink"/>
            <w:rFonts w:cs="Arial"/>
          </w:rPr>
          <w:t>Google</w:t>
        </w:r>
      </w:hyperlink>
      <w:r w:rsidR="00400F78">
        <w:t xml:space="preserve"> </w:t>
      </w:r>
    </w:p>
    <w:p w:rsidR="00400F78" w:rsidRDefault="009950C3" w:rsidP="008F01DA">
      <w:pPr>
        <w:pStyle w:val="ListBullet"/>
      </w:pPr>
      <w:hyperlink r:id="rId260" w:history="1">
        <w:r w:rsidR="00400F78" w:rsidRPr="005A0D16">
          <w:rPr>
            <w:rStyle w:val="Hyperlink"/>
            <w:rFonts w:cs="Arial"/>
          </w:rPr>
          <w:t xml:space="preserve">Omniture </w:t>
        </w:r>
      </w:hyperlink>
    </w:p>
    <w:p w:rsidR="00400F78" w:rsidRDefault="009950C3" w:rsidP="008F01DA">
      <w:pPr>
        <w:pStyle w:val="ListBullet"/>
      </w:pPr>
      <w:hyperlink r:id="rId261" w:history="1">
        <w:r w:rsidR="00400F78" w:rsidRPr="005A0D16">
          <w:rPr>
            <w:rStyle w:val="Hyperlink"/>
            <w:rFonts w:cs="Arial"/>
          </w:rPr>
          <w:t xml:space="preserve">Nielson </w:t>
        </w:r>
      </w:hyperlink>
    </w:p>
    <w:p w:rsidR="00400F78" w:rsidRDefault="009950C3" w:rsidP="008F01DA">
      <w:pPr>
        <w:pStyle w:val="ListBullet"/>
      </w:pPr>
      <w:hyperlink r:id="rId262" w:history="1">
        <w:r w:rsidR="00400F78" w:rsidRPr="00F240D7">
          <w:rPr>
            <w:rStyle w:val="Hyperlink"/>
            <w:rFonts w:cs="Arial"/>
          </w:rPr>
          <w:t xml:space="preserve">Comscore </w:t>
        </w:r>
      </w:hyperlink>
    </w:p>
    <w:p w:rsidR="005A0D16" w:rsidRDefault="005A0D16"/>
    <w:tbl>
      <w:tblPr>
        <w:tblW w:w="9134" w:type="dxa"/>
        <w:tblLayout w:type="fixed"/>
        <w:tblCellMar>
          <w:top w:w="3402" w:type="dxa"/>
          <w:left w:w="3402" w:type="dxa"/>
          <w:bottom w:w="3402" w:type="dxa"/>
          <w:right w:w="3402" w:type="dxa"/>
        </w:tblCellMar>
        <w:tblLook w:val="0000" w:firstRow="0" w:lastRow="0" w:firstColumn="0" w:lastColumn="0" w:noHBand="0" w:noVBand="0"/>
      </w:tblPr>
      <w:tblGrid>
        <w:gridCol w:w="1020"/>
        <w:gridCol w:w="8114"/>
      </w:tblGrid>
      <w:tr w:rsidR="005A0D16" w:rsidRPr="00A75990" w:rsidTr="005A0D16">
        <w:trPr>
          <w:cantSplit/>
        </w:trPr>
        <w:tc>
          <w:tcPr>
            <w:tcW w:w="1020" w:type="dxa"/>
            <w:tcMar>
              <w:top w:w="0" w:type="dxa"/>
              <w:left w:w="62" w:type="dxa"/>
              <w:bottom w:w="0" w:type="dxa"/>
              <w:right w:w="62" w:type="dxa"/>
            </w:tcMar>
          </w:tcPr>
          <w:p w:rsidR="005A0D16" w:rsidRPr="00A75990" w:rsidRDefault="005A0D16" w:rsidP="005A0D16">
            <w:pPr>
              <w:pStyle w:val="Note"/>
            </w:pPr>
            <w:r>
              <w:rPr>
                <w:noProof/>
                <w:lang w:val="en-US" w:bidi="he-IL"/>
              </w:rPr>
              <w:drawing>
                <wp:inline distT="0" distB="0" distL="0" distR="0" wp14:anchorId="01C6D3C2" wp14:editId="43B65FB1">
                  <wp:extent cx="469392" cy="440055"/>
                  <wp:effectExtent l="0" t="0" r="698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19">
                            <a:extLst>
                              <a:ext uri="{28A0092B-C50C-407E-A947-70E740481C1C}">
                                <a14:useLocalDpi xmlns:a14="http://schemas.microsoft.com/office/drawing/2010/main" val="0"/>
                              </a:ext>
                            </a:extLst>
                          </a:blip>
                          <a:stretch>
                            <a:fillRect/>
                          </a:stretch>
                        </pic:blipFill>
                        <pic:spPr>
                          <a:xfrm>
                            <a:off x="0" y="0"/>
                            <a:ext cx="471233" cy="441781"/>
                          </a:xfrm>
                          <a:prstGeom prst="rect">
                            <a:avLst/>
                          </a:prstGeom>
                        </pic:spPr>
                      </pic:pic>
                    </a:graphicData>
                  </a:graphic>
                </wp:inline>
              </w:drawing>
            </w:r>
          </w:p>
        </w:tc>
        <w:tc>
          <w:tcPr>
            <w:tcW w:w="8114" w:type="dxa"/>
            <w:shd w:val="clear" w:color="auto" w:fill="F2F4D5"/>
            <w:tcMar>
              <w:top w:w="0" w:type="dxa"/>
              <w:left w:w="62" w:type="dxa"/>
              <w:bottom w:w="0" w:type="dxa"/>
              <w:right w:w="62" w:type="dxa"/>
            </w:tcMar>
          </w:tcPr>
          <w:p w:rsidR="005A0D16" w:rsidRPr="00A75990" w:rsidRDefault="005A0D16" w:rsidP="005A0D16">
            <w:pPr>
              <w:pStyle w:val="Note"/>
            </w:pPr>
            <w:r w:rsidRPr="00A75990">
              <w:rPr>
                <w:rStyle w:val="SpecialBold"/>
                <w:rFonts w:asciiTheme="minorBidi" w:hAnsiTheme="minorBidi" w:cstheme="minorBidi"/>
              </w:rPr>
              <w:t>NOTE:</w:t>
            </w:r>
            <w:r>
              <w:rPr>
                <w:rStyle w:val="SpecialBold"/>
                <w:rFonts w:asciiTheme="minorBidi" w:hAnsiTheme="minorBidi" w:cstheme="minorBidi"/>
              </w:rPr>
              <w:t xml:space="preserve"> </w:t>
            </w:r>
            <w:r>
              <w:t xml:space="preserve">When you create a player through the </w:t>
            </w:r>
            <w:r w:rsidRPr="00C51B99">
              <w:rPr>
                <w:b/>
              </w:rPr>
              <w:t>Studio</w:t>
            </w:r>
            <w:r>
              <w:t xml:space="preserve"> tab in the KMC, the Kaltura Analytics configuration is automatically included</w:t>
            </w:r>
          </w:p>
        </w:tc>
      </w:tr>
    </w:tbl>
    <w:p w:rsidR="000D2A75" w:rsidRDefault="000D2A75">
      <w:r>
        <w:t xml:space="preserve">All other plug-ins must be added manually. For more information about using third party Analytics providers see </w:t>
      </w:r>
      <w:hyperlink w:anchor="_Configuring_Third_Party" w:history="1">
        <w:r w:rsidRPr="00DF19D8">
          <w:rPr>
            <w:rStyle w:val="Hyperlink"/>
          </w:rPr>
          <w:t xml:space="preserve">Configuring Third Party </w:t>
        </w:r>
        <w:r>
          <w:rPr>
            <w:rStyle w:val="Hyperlink"/>
          </w:rPr>
          <w:t xml:space="preserve">Analytics Provider </w:t>
        </w:r>
        <w:r w:rsidRPr="00DF19D8">
          <w:rPr>
            <w:rStyle w:val="Hyperlink"/>
          </w:rPr>
          <w:t>Plug-ins</w:t>
        </w:r>
      </w:hyperlink>
      <w:r>
        <w:t>. To learn how to implement a player plugin that sends Analytics data to third-party servers, see</w:t>
      </w:r>
      <w:r w:rsidRPr="0050202E">
        <w:rPr>
          <w:rStyle w:val="Hyperlink"/>
        </w:rPr>
        <w:t xml:space="preserve"> Implementing Player Analytics Plugins</w:t>
      </w:r>
      <w:r>
        <w:t xml:space="preserve">. </w:t>
      </w:r>
    </w:p>
    <w:p w:rsidR="00400F78" w:rsidRDefault="00400F78">
      <w:r>
        <w:t>.</w:t>
      </w:r>
    </w:p>
    <w:p w:rsidR="00FA1543" w:rsidRDefault="00FA1543">
      <w:pPr>
        <w:spacing w:after="200" w:line="276" w:lineRule="auto"/>
      </w:pPr>
    </w:p>
    <w:p w:rsidR="00400F78" w:rsidRDefault="00400F78" w:rsidP="00400F78"/>
    <w:p w:rsidR="002B153C" w:rsidRDefault="002B153C" w:rsidP="00400F78">
      <w:pPr>
        <w:pStyle w:val="SuperHeading"/>
        <w:sectPr w:rsidR="002B153C" w:rsidSect="002B153C">
          <w:pgSz w:w="11908" w:h="16833" w:code="9"/>
          <w:pgMar w:top="1440" w:right="1440" w:bottom="1440" w:left="1440" w:header="720" w:footer="720" w:gutter="0"/>
          <w:cols w:space="720"/>
          <w:docGrid w:linePitch="360"/>
        </w:sectPr>
      </w:pPr>
    </w:p>
    <w:p w:rsidR="00400F78" w:rsidRPr="00FD26C0" w:rsidRDefault="00400F78" w:rsidP="00400F78">
      <w:pPr>
        <w:pStyle w:val="SuperHeading"/>
      </w:pPr>
      <w:r w:rsidRPr="00FD26C0">
        <w:t xml:space="preserve">Chapter </w:t>
      </w:r>
      <w:r w:rsidR="009950C3">
        <w:fldChar w:fldCharType="begin"/>
      </w:r>
      <w:r w:rsidR="009950C3">
        <w:instrText>SEQ "CHAPTER"  \N \* MERGEFORMAT</w:instrText>
      </w:r>
      <w:r w:rsidR="009950C3">
        <w:fldChar w:fldCharType="separate"/>
      </w:r>
      <w:r w:rsidR="005A4EFF">
        <w:rPr>
          <w:noProof/>
        </w:rPr>
        <w:t>17</w:t>
      </w:r>
      <w:r w:rsidR="009950C3">
        <w:rPr>
          <w:noProof/>
        </w:rPr>
        <w:fldChar w:fldCharType="end"/>
      </w:r>
    </w:p>
    <w:p w:rsidR="00400F78" w:rsidRPr="005127A9" w:rsidRDefault="00400F78" w:rsidP="005127A9">
      <w:pPr>
        <w:pStyle w:val="Heading1"/>
      </w:pPr>
      <w:bookmarkStart w:id="1525" w:name="_Account_Information"/>
      <w:bookmarkEnd w:id="1525"/>
      <w:r w:rsidRPr="005127A9">
        <w:t xml:space="preserve">Account Information </w:t>
      </w:r>
    </w:p>
    <w:p w:rsidR="00400F78" w:rsidRDefault="00400F78">
      <w:r>
        <w:fldChar w:fldCharType="begin"/>
      </w:r>
      <w:r>
        <w:instrText xml:space="preserve"> TC "</w:instrText>
      </w:r>
      <w:r w:rsidR="009950C3">
        <w:fldChar w:fldCharType="begin"/>
      </w:r>
      <w:r w:rsidR="009950C3">
        <w:instrText xml:space="preserve"> STYLEREF  SuperHeading  \* MERGEFORMAT </w:instrText>
      </w:r>
      <w:r w:rsidR="009950C3">
        <w:fldChar w:fldCharType="separate"/>
      </w:r>
      <w:bookmarkStart w:id="1526" w:name="_Toc306533065"/>
      <w:bookmarkStart w:id="1527" w:name="_Toc313796749"/>
      <w:bookmarkStart w:id="1528" w:name="_Toc320796976"/>
      <w:r w:rsidR="005A4EFF" w:rsidRPr="005A4EFF">
        <w:rPr>
          <w:noProof/>
          <w:lang w:val="en-GB"/>
        </w:rPr>
        <w:instrText>Chapter 17</w:instrText>
      </w:r>
      <w:r w:rsidR="009950C3">
        <w:rPr>
          <w:noProof/>
          <w:lang w:val="en-GB"/>
        </w:rPr>
        <w:fldChar w:fldCharType="end"/>
      </w:r>
      <w:r>
        <w:rPr>
          <w:lang w:val="en-GB"/>
        </w:rPr>
        <w:instrText xml:space="preserve"> </w:instrText>
      </w:r>
      <w:r>
        <w:rPr>
          <w:lang w:val="en-GB"/>
        </w:rPr>
        <w:fldChar w:fldCharType="begin"/>
      </w:r>
      <w:r>
        <w:rPr>
          <w:lang w:val="en-GB"/>
        </w:rPr>
        <w:instrText xml:space="preserve"> STYLEREF  "Heading 1" </w:instrText>
      </w:r>
      <w:r>
        <w:rPr>
          <w:lang w:val="en-GB"/>
        </w:rPr>
        <w:fldChar w:fldCharType="separate"/>
      </w:r>
      <w:r w:rsidR="005A4EFF">
        <w:rPr>
          <w:noProof/>
          <w:lang w:val="en-GB"/>
        </w:rPr>
        <w:instrText>Account Information</w:instrText>
      </w:r>
      <w:bookmarkEnd w:id="1526"/>
      <w:bookmarkEnd w:id="1527"/>
      <w:bookmarkEnd w:id="1528"/>
      <w:r>
        <w:rPr>
          <w:lang w:val="en-GB"/>
        </w:rPr>
        <w:fldChar w:fldCharType="end"/>
      </w:r>
      <w:r>
        <w:instrText xml:space="preserve">" \f C \l "1" </w:instrText>
      </w:r>
      <w:r>
        <w:fldChar w:fldCharType="end"/>
      </w:r>
      <w:r>
        <w:t>This section describes the following topics:</w:t>
      </w:r>
    </w:p>
    <w:p w:rsidR="00400F78" w:rsidRDefault="009950C3" w:rsidP="005761B2">
      <w:pPr>
        <w:pStyle w:val="ListBullet"/>
      </w:pPr>
      <w:hyperlink w:anchor="_Account_Settings" w:history="1">
        <w:r w:rsidR="00400F78" w:rsidRPr="00C51CAB">
          <w:rPr>
            <w:rStyle w:val="Hyperlink"/>
            <w:rFonts w:eastAsiaTheme="majorEastAsia"/>
          </w:rPr>
          <w:t>Account Settings</w:t>
        </w:r>
      </w:hyperlink>
    </w:p>
    <w:p w:rsidR="00400F78" w:rsidRDefault="009950C3" w:rsidP="005761B2">
      <w:pPr>
        <w:pStyle w:val="ListBullet"/>
      </w:pPr>
      <w:hyperlink w:anchor="_Integration_Settings" w:history="1">
        <w:r w:rsidR="00400F78" w:rsidRPr="00C51CAB">
          <w:rPr>
            <w:rStyle w:val="Hyperlink"/>
            <w:rFonts w:eastAsiaTheme="majorEastAsia"/>
          </w:rPr>
          <w:t>Integration Settings</w:t>
        </w:r>
      </w:hyperlink>
    </w:p>
    <w:p w:rsidR="00400F78" w:rsidRDefault="009950C3" w:rsidP="005761B2">
      <w:pPr>
        <w:pStyle w:val="ListBullet"/>
      </w:pPr>
      <w:hyperlink w:anchor="_Access_Control" w:history="1">
        <w:r w:rsidR="00400F78" w:rsidRPr="00C51CAB">
          <w:rPr>
            <w:rStyle w:val="Hyperlink"/>
            <w:rFonts w:eastAsiaTheme="majorEastAsia"/>
          </w:rPr>
          <w:t>Access Control</w:t>
        </w:r>
      </w:hyperlink>
    </w:p>
    <w:p w:rsidR="00767C06" w:rsidRDefault="009950C3" w:rsidP="005761B2">
      <w:pPr>
        <w:pStyle w:val="ListBullet"/>
      </w:pPr>
      <w:hyperlink w:anchor="_Transcoding_Settings" w:history="1">
        <w:r w:rsidR="00400F78" w:rsidRPr="00492AD5">
          <w:rPr>
            <w:rStyle w:val="Hyperlink"/>
            <w:rFonts w:eastAsiaTheme="majorEastAsia"/>
          </w:rPr>
          <w:t>Transcoding Settings</w:t>
        </w:r>
      </w:hyperlink>
    </w:p>
    <w:p w:rsidR="00400F78" w:rsidRDefault="009950C3" w:rsidP="005761B2">
      <w:pPr>
        <w:pStyle w:val="ListBullet"/>
      </w:pPr>
      <w:hyperlink w:anchor="_Custom_Data" w:history="1">
        <w:r w:rsidR="00400F78" w:rsidRPr="00AD65FC">
          <w:rPr>
            <w:rStyle w:val="Hyperlink"/>
            <w:rFonts w:eastAsiaTheme="majorEastAsia"/>
          </w:rPr>
          <w:t>Custom Data</w:t>
        </w:r>
      </w:hyperlink>
      <w:r w:rsidR="00767C06">
        <w:rPr>
          <w:rStyle w:val="Hyperlink"/>
          <w:rFonts w:eastAsiaTheme="majorEastAsia"/>
        </w:rPr>
        <w:tab/>
      </w:r>
    </w:p>
    <w:p w:rsidR="00400F78" w:rsidRDefault="009950C3" w:rsidP="005761B2">
      <w:pPr>
        <w:pStyle w:val="ListBullet"/>
      </w:pPr>
      <w:hyperlink w:anchor="_My_User_Settings" w:history="1">
        <w:r w:rsidR="00400F78" w:rsidRPr="00AD65FC">
          <w:rPr>
            <w:rStyle w:val="Hyperlink"/>
            <w:rFonts w:eastAsiaTheme="majorEastAsia"/>
          </w:rPr>
          <w:t>My User Settings</w:t>
        </w:r>
      </w:hyperlink>
    </w:p>
    <w:p w:rsidR="00400F78" w:rsidRDefault="009950C3" w:rsidP="005761B2">
      <w:pPr>
        <w:pStyle w:val="ListBullet"/>
      </w:pPr>
      <w:hyperlink w:anchor="_Account_Upgrade" w:history="1">
        <w:r w:rsidR="00400F78" w:rsidRPr="00AD65FC">
          <w:rPr>
            <w:rStyle w:val="Hyperlink"/>
            <w:rFonts w:eastAsiaTheme="majorEastAsia"/>
          </w:rPr>
          <w:t>Account Upgrade</w:t>
        </w:r>
      </w:hyperlink>
    </w:p>
    <w:p w:rsidR="00400F78" w:rsidRDefault="00400F78" w:rsidP="008F01DA">
      <w:pPr>
        <w:pStyle w:val="Heading2"/>
        <w:rPr>
          <w:shd w:val="clear" w:color="auto" w:fill="FFFFFF"/>
        </w:rPr>
      </w:pPr>
      <w:bookmarkStart w:id="1529" w:name="_Toc302932177"/>
      <w:bookmarkStart w:id="1530" w:name="_Toc302930742"/>
      <w:bookmarkStart w:id="1531" w:name="_Toc302930426"/>
      <w:bookmarkStart w:id="1532" w:name="_Toc302915017"/>
      <w:bookmarkStart w:id="1533" w:name="_Toc302660618"/>
      <w:bookmarkStart w:id="1534" w:name="_Toc302310840"/>
      <w:bookmarkStart w:id="1535" w:name="_Toc302305055"/>
      <w:bookmarkStart w:id="1536" w:name="_Toc302304896"/>
      <w:bookmarkStart w:id="1537" w:name="_Account_Settings"/>
      <w:bookmarkStart w:id="1538" w:name="_Toc306533066"/>
      <w:bookmarkStart w:id="1539" w:name="_Toc313796750"/>
      <w:bookmarkStart w:id="1540" w:name="_Toc320796977"/>
      <w:bookmarkStart w:id="1541" w:name="_Toc302304737"/>
      <w:bookmarkEnd w:id="1529"/>
      <w:bookmarkEnd w:id="1530"/>
      <w:bookmarkEnd w:id="1531"/>
      <w:bookmarkEnd w:id="1532"/>
      <w:bookmarkEnd w:id="1533"/>
      <w:bookmarkEnd w:id="1534"/>
      <w:bookmarkEnd w:id="1535"/>
      <w:bookmarkEnd w:id="1536"/>
      <w:bookmarkEnd w:id="1537"/>
      <w:r>
        <w:rPr>
          <w:shd w:val="clear" w:color="auto" w:fill="FFFFFF"/>
        </w:rPr>
        <w:t>Account S</w:t>
      </w:r>
      <w:r w:rsidRPr="00123DCF">
        <w:rPr>
          <w:rStyle w:val="Heading2Char"/>
        </w:rPr>
        <w:t>e</w:t>
      </w:r>
      <w:r>
        <w:rPr>
          <w:shd w:val="clear" w:color="auto" w:fill="FFFFFF"/>
        </w:rPr>
        <w:t>ttings</w:t>
      </w:r>
      <w:bookmarkEnd w:id="1538"/>
      <w:bookmarkEnd w:id="1539"/>
      <w:bookmarkEnd w:id="1540"/>
    </w:p>
    <w:bookmarkEnd w:id="1541"/>
    <w:p w:rsidR="00400F78" w:rsidRPr="008631B0" w:rsidRDefault="00400F78">
      <w:r>
        <w:t>The Account Settings information</w:t>
      </w:r>
      <w:r w:rsidRPr="001F113D">
        <w:t xml:space="preserve"> includes the data you submitted during the registration process</w:t>
      </w:r>
      <w:r>
        <w:t xml:space="preserve"> and is accessed through the </w:t>
      </w:r>
      <w:r w:rsidRPr="00137B42">
        <w:rPr>
          <w:b/>
        </w:rPr>
        <w:t>Settings</w:t>
      </w:r>
      <w:r>
        <w:t xml:space="preserve"> tab</w:t>
      </w:r>
      <w:r w:rsidRPr="001F113D">
        <w:t xml:space="preserve">. You can change or update any of the details in this section. </w:t>
      </w:r>
      <w:r w:rsidR="00B274AC" w:rsidRPr="008631B0">
        <w:t>Multiple content categories can be selected by holding down the CTRL key. </w:t>
      </w:r>
    </w:p>
    <w:p w:rsidR="00400F78" w:rsidRDefault="00400F78" w:rsidP="008F01DA">
      <w:pPr>
        <w:pStyle w:val="Procedure"/>
      </w:pPr>
      <w:r>
        <w:t>To view your account information</w:t>
      </w:r>
    </w:p>
    <w:p w:rsidR="00400F78" w:rsidRDefault="00400F78" w:rsidP="00400F78">
      <w:pPr>
        <w:pStyle w:val="ListBullet"/>
      </w:pPr>
      <w:r>
        <w:t xml:space="preserve">Select the </w:t>
      </w:r>
      <w:r w:rsidRPr="00714DE2">
        <w:rPr>
          <w:b/>
        </w:rPr>
        <w:t>Settings</w:t>
      </w:r>
      <w:r>
        <w:t xml:space="preserve"> tab and then select the </w:t>
      </w:r>
      <w:r w:rsidRPr="00714DE2">
        <w:rPr>
          <w:b/>
        </w:rPr>
        <w:t>Account Settings</w:t>
      </w:r>
      <w:r>
        <w:t xml:space="preserve"> menu.</w:t>
      </w:r>
    </w:p>
    <w:p w:rsidR="00400F78" w:rsidRDefault="0078629E">
      <w:pPr>
        <w:pStyle w:val="ListContinue"/>
      </w:pPr>
      <w:r w:rsidRPr="00E54D7D">
        <w:rPr>
          <w:noProof/>
          <w:lang w:val="en-US" w:bidi="he-IL"/>
        </w:rPr>
        <w:drawing>
          <wp:inline distT="0" distB="0" distL="0" distR="0" wp14:anchorId="2C7EF707" wp14:editId="1DD781B1">
            <wp:extent cx="5238750" cy="36480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_info.png"/>
                    <pic:cNvPicPr/>
                  </pic:nvPicPr>
                  <pic:blipFill>
                    <a:blip r:embed="rId263">
                      <a:extLst>
                        <a:ext uri="{28A0092B-C50C-407E-A947-70E740481C1C}">
                          <a14:useLocalDpi xmlns:a14="http://schemas.microsoft.com/office/drawing/2010/main" val="0"/>
                        </a:ext>
                      </a:extLst>
                    </a:blip>
                    <a:stretch>
                      <a:fillRect/>
                    </a:stretch>
                  </pic:blipFill>
                  <pic:spPr>
                    <a:xfrm>
                      <a:off x="0" y="0"/>
                      <a:ext cx="5243782" cy="3651579"/>
                    </a:xfrm>
                    <a:prstGeom prst="rect">
                      <a:avLst/>
                    </a:prstGeom>
                  </pic:spPr>
                </pic:pic>
              </a:graphicData>
            </a:graphic>
          </wp:inline>
        </w:drawing>
      </w:r>
    </w:p>
    <w:p w:rsidR="0078629E" w:rsidRDefault="0078629E">
      <w:bookmarkStart w:id="1542" w:name="_Toc302932178"/>
      <w:bookmarkStart w:id="1543" w:name="_Toc302930743"/>
      <w:bookmarkStart w:id="1544" w:name="_Toc302930427"/>
      <w:bookmarkStart w:id="1545" w:name="_Toc302915018"/>
      <w:bookmarkStart w:id="1546" w:name="_Toc302660619"/>
      <w:bookmarkStart w:id="1547" w:name="_Toc302310841"/>
      <w:bookmarkStart w:id="1548" w:name="_Toc302305056"/>
      <w:bookmarkStart w:id="1549" w:name="_Toc302304897"/>
      <w:bookmarkStart w:id="1550" w:name="_Integration_Settings"/>
      <w:bookmarkStart w:id="1551" w:name="_Toc302304738"/>
      <w:bookmarkStart w:id="1552" w:name="_Toc306533067"/>
      <w:bookmarkEnd w:id="1542"/>
      <w:bookmarkEnd w:id="1543"/>
      <w:bookmarkEnd w:id="1544"/>
      <w:bookmarkEnd w:id="1545"/>
      <w:bookmarkEnd w:id="1546"/>
      <w:bookmarkEnd w:id="1547"/>
      <w:bookmarkEnd w:id="1548"/>
      <w:bookmarkEnd w:id="1549"/>
      <w:bookmarkEnd w:id="1550"/>
    </w:p>
    <w:p w:rsidR="0078629E" w:rsidRDefault="0078629E"/>
    <w:p w:rsidR="00400F78" w:rsidRDefault="00400F78">
      <w:r>
        <w:t>The following table describes the fields for account information.</w:t>
      </w:r>
    </w:p>
    <w:tbl>
      <w:tblPr>
        <w:tblW w:w="8730"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ook w:val="04A0" w:firstRow="1" w:lastRow="0" w:firstColumn="1" w:lastColumn="0" w:noHBand="0" w:noVBand="1"/>
      </w:tblPr>
      <w:tblGrid>
        <w:gridCol w:w="2977"/>
        <w:gridCol w:w="5753"/>
      </w:tblGrid>
      <w:tr w:rsidR="005A0D16" w:rsidRPr="00A75990" w:rsidTr="008F01DA">
        <w:trPr>
          <w:cantSplit/>
          <w:tblHeader/>
        </w:trPr>
        <w:tc>
          <w:tcPr>
            <w:tcW w:w="2977"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5A0D16" w:rsidRPr="00A75990" w:rsidRDefault="005A0D16" w:rsidP="005A0D16">
            <w:pPr>
              <w:pStyle w:val="TableHeading"/>
            </w:pPr>
            <w:r>
              <w:t>Field</w:t>
            </w:r>
          </w:p>
        </w:tc>
        <w:tc>
          <w:tcPr>
            <w:tcW w:w="5753"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5A0D16" w:rsidRPr="00A75990" w:rsidRDefault="005A0D16" w:rsidP="005A0D16">
            <w:pPr>
              <w:pStyle w:val="TableHeading"/>
            </w:pPr>
            <w:r>
              <w:rPr>
                <w:rStyle w:val="BodyTextChar"/>
              </w:rPr>
              <w:t>Description</w:t>
            </w:r>
          </w:p>
        </w:tc>
      </w:tr>
      <w:tr w:rsidR="005A0D16" w:rsidRPr="00A75990" w:rsidTr="008F01DA">
        <w:tc>
          <w:tcPr>
            <w:tcW w:w="2977" w:type="dxa"/>
            <w:tcBorders>
              <w:top w:val="single" w:sz="4" w:space="0" w:color="C5C5C5"/>
              <w:bottom w:val="single" w:sz="4" w:space="0" w:color="C5C5C5"/>
            </w:tcBorders>
          </w:tcPr>
          <w:p w:rsidR="005A0D16" w:rsidRPr="00A75990" w:rsidRDefault="005A0D16" w:rsidP="005A0D16">
            <w:pPr>
              <w:pStyle w:val="TableBodyText"/>
            </w:pPr>
            <w:r w:rsidRPr="008F2E86">
              <w:t xml:space="preserve">Partner ID </w:t>
            </w:r>
          </w:p>
        </w:tc>
        <w:tc>
          <w:tcPr>
            <w:tcW w:w="5753" w:type="dxa"/>
            <w:tcBorders>
              <w:top w:val="single" w:sz="4" w:space="0" w:color="C5C5C5"/>
              <w:bottom w:val="single" w:sz="4" w:space="0" w:color="C5C5C5"/>
            </w:tcBorders>
          </w:tcPr>
          <w:p w:rsidR="005A0D16" w:rsidRPr="00A75990" w:rsidRDefault="005A0D16" w:rsidP="005A0D16">
            <w:pPr>
              <w:pStyle w:val="TableBodyText"/>
            </w:pPr>
            <w:r w:rsidRPr="008F2E86">
              <w:rPr>
                <w:rStyle w:val="BodyTextChar"/>
              </w:rPr>
              <w:t xml:space="preserve">Your </w:t>
            </w:r>
            <w:r>
              <w:rPr>
                <w:rStyle w:val="BodyTextChar"/>
              </w:rPr>
              <w:t>Kaltura Publisher Account id.</w:t>
            </w:r>
            <w:r w:rsidRPr="008F2E86">
              <w:rPr>
                <w:rStyle w:val="BodyTextChar"/>
              </w:rPr>
              <w:t xml:space="preserve"> </w:t>
            </w:r>
            <w:r>
              <w:rPr>
                <w:rStyle w:val="BodyTextChar"/>
              </w:rPr>
              <w:t>This id is required in every call to the Kaltura API.</w:t>
            </w:r>
          </w:p>
        </w:tc>
      </w:tr>
      <w:tr w:rsidR="005A0D16" w:rsidRPr="00A75990" w:rsidTr="008F01DA">
        <w:tc>
          <w:tcPr>
            <w:tcW w:w="2977" w:type="dxa"/>
            <w:tcBorders>
              <w:top w:val="single" w:sz="4" w:space="0" w:color="C5C5C5"/>
            </w:tcBorders>
          </w:tcPr>
          <w:p w:rsidR="005A0D16" w:rsidRPr="00A75990" w:rsidRDefault="005A0D16" w:rsidP="005A0D16">
            <w:pPr>
              <w:pStyle w:val="TableBodyText"/>
            </w:pPr>
            <w:r>
              <w:t>Name of Publisher/</w:t>
            </w:r>
            <w:r w:rsidRPr="008F2E86">
              <w:t>Company</w:t>
            </w:r>
            <w:r>
              <w:t>-</w:t>
            </w:r>
          </w:p>
        </w:tc>
        <w:tc>
          <w:tcPr>
            <w:tcW w:w="5753" w:type="dxa"/>
            <w:tcBorders>
              <w:top w:val="single" w:sz="4" w:space="0" w:color="C5C5C5"/>
            </w:tcBorders>
          </w:tcPr>
          <w:p w:rsidR="005A0D16" w:rsidRPr="00A75990" w:rsidRDefault="005A0D16" w:rsidP="005A0D16">
            <w:pPr>
              <w:pStyle w:val="TableBodyText"/>
            </w:pPr>
            <w:r>
              <w:t>This field contains the name of your organization.</w:t>
            </w:r>
          </w:p>
        </w:tc>
      </w:tr>
      <w:tr w:rsidR="005A0D16" w:rsidRPr="00A75990" w:rsidTr="008F01DA">
        <w:tc>
          <w:tcPr>
            <w:tcW w:w="2977" w:type="dxa"/>
            <w:tcBorders>
              <w:top w:val="single" w:sz="4" w:space="0" w:color="C5C5C5"/>
            </w:tcBorders>
          </w:tcPr>
          <w:p w:rsidR="005A0D16" w:rsidRDefault="005A0D16" w:rsidP="005A0D16">
            <w:pPr>
              <w:pStyle w:val="TableBodyText"/>
            </w:pPr>
            <w:r w:rsidRPr="008F2E86">
              <w:t xml:space="preserve">Name of Account Owner </w:t>
            </w:r>
          </w:p>
        </w:tc>
        <w:tc>
          <w:tcPr>
            <w:tcW w:w="5753" w:type="dxa"/>
            <w:tcBorders>
              <w:top w:val="single" w:sz="4" w:space="0" w:color="C5C5C5"/>
            </w:tcBorders>
          </w:tcPr>
          <w:p w:rsidR="005A0D16" w:rsidRDefault="005A0D16" w:rsidP="005A0D16">
            <w:pPr>
              <w:pStyle w:val="TableBodyText"/>
              <w:rPr>
                <w:b/>
              </w:rPr>
            </w:pPr>
            <w:r w:rsidRPr="008F2E86">
              <w:t>The user who created the KMC account and is the recipient of account level email communication. The drop-down menu lists the names of all users of the KMC account who are associated with the ‘Publisher Administrator’ role</w:t>
            </w:r>
          </w:p>
          <w:p w:rsidR="005A0D16" w:rsidRDefault="005A0D16" w:rsidP="005A0D16">
            <w:pPr>
              <w:pStyle w:val="TableBodyText"/>
            </w:pPr>
            <w:r w:rsidRPr="008F2E86">
              <w:t>(full permission to account’s KMC functionalities), so it is possible to set a different account owner, when needed.</w:t>
            </w:r>
          </w:p>
        </w:tc>
      </w:tr>
    </w:tbl>
    <w:p w:rsidR="005A0D16" w:rsidRPr="00714DE2" w:rsidRDefault="005A0D16" w:rsidP="008F01DA">
      <w:pPr>
        <w:pStyle w:val="BodyText"/>
      </w:pPr>
    </w:p>
    <w:p w:rsidR="00400F78" w:rsidRDefault="00400F78" w:rsidP="008F01DA">
      <w:pPr>
        <w:pStyle w:val="Heading2"/>
        <w:rPr>
          <w:shd w:val="clear" w:color="auto" w:fill="FFFFFF"/>
        </w:rPr>
      </w:pPr>
      <w:bookmarkStart w:id="1553" w:name="_Toc313796751"/>
      <w:bookmarkStart w:id="1554" w:name="_Toc320796978"/>
      <w:r w:rsidRPr="001F113D">
        <w:rPr>
          <w:shd w:val="clear" w:color="auto" w:fill="FFFFFF"/>
        </w:rPr>
        <w:t>Integration Settings</w:t>
      </w:r>
      <w:bookmarkEnd w:id="1551"/>
      <w:bookmarkEnd w:id="1552"/>
      <w:bookmarkEnd w:id="1553"/>
      <w:bookmarkEnd w:id="1554"/>
    </w:p>
    <w:p w:rsidR="00400F78" w:rsidRPr="00985631" w:rsidRDefault="00400F78">
      <w:r w:rsidRPr="00985631">
        <w:t>This tab displays the Integration settings for the KMC</w:t>
      </w:r>
      <w:r w:rsidR="00B274AC">
        <w:t>. Integration settings</w:t>
      </w:r>
      <w:r w:rsidRPr="00985631">
        <w:t xml:space="preserve"> </w:t>
      </w:r>
      <w:r w:rsidR="00B274AC">
        <w:t xml:space="preserve">contain the information that </w:t>
      </w:r>
      <w:r w:rsidRPr="00985631">
        <w:t>pr</w:t>
      </w:r>
      <w:r w:rsidRPr="00E54D7D">
        <w:rPr>
          <w:rStyle w:val="apple-style-span"/>
        </w:rPr>
        <w:t>ovides unique IDs to Kaltura, inclu</w:t>
      </w:r>
      <w:r w:rsidR="00B274AC" w:rsidRPr="000E34CF">
        <w:rPr>
          <w:rStyle w:val="apple-style-span"/>
        </w:rPr>
        <w:t xml:space="preserve">ding your partner ID, which is </w:t>
      </w:r>
      <w:r w:rsidR="00B274AC" w:rsidRPr="009E4AE0">
        <w:rPr>
          <w:rStyle w:val="Emphasis"/>
          <w:i w:val="0"/>
        </w:rPr>
        <w:t>your site’s identification</w:t>
      </w:r>
      <w:r w:rsidR="00B274AC">
        <w:rPr>
          <w:rStyle w:val="Emphasis"/>
          <w:i w:val="0"/>
        </w:rPr>
        <w:t xml:space="preserve"> </w:t>
      </w:r>
      <w:r w:rsidRPr="00E54D7D">
        <w:rPr>
          <w:rStyle w:val="Emphasis"/>
          <w:i w:val="0"/>
        </w:rPr>
        <w:t>and ticket to th</w:t>
      </w:r>
      <w:r w:rsidR="00B274AC" w:rsidRPr="000E34CF">
        <w:rPr>
          <w:rStyle w:val="Emphasis"/>
          <w:i w:val="0"/>
        </w:rPr>
        <w:t xml:space="preserve">e </w:t>
      </w:r>
      <w:r w:rsidR="00B274AC" w:rsidRPr="009E4AE0">
        <w:rPr>
          <w:rStyle w:val="Emphasis"/>
          <w:i w:val="0"/>
        </w:rPr>
        <w:t>Kaltura platform and API</w:t>
      </w:r>
      <w:r w:rsidR="00B274AC">
        <w:rPr>
          <w:rStyle w:val="Emphasis"/>
          <w:i w:val="0"/>
        </w:rPr>
        <w:t xml:space="preserve">. Your Partner ID </w:t>
      </w:r>
      <w:r w:rsidRPr="00E54D7D">
        <w:rPr>
          <w:rStyle w:val="Emphasis"/>
          <w:i w:val="0"/>
        </w:rPr>
        <w:t>enable</w:t>
      </w:r>
      <w:r w:rsidR="00B274AC">
        <w:rPr>
          <w:rStyle w:val="Emphasis"/>
          <w:i w:val="0"/>
        </w:rPr>
        <w:t>s</w:t>
      </w:r>
      <w:r w:rsidRPr="00E54D7D">
        <w:rPr>
          <w:rStyle w:val="Emphasis"/>
          <w:i w:val="0"/>
        </w:rPr>
        <w:t xml:space="preserve"> you to connect to Kaltura, display media, upload media and experience all of Kaltura’s functionality.</w:t>
      </w:r>
    </w:p>
    <w:p w:rsidR="00400F78" w:rsidRPr="00795E09" w:rsidRDefault="00400F78" w:rsidP="008F01DA">
      <w:pPr>
        <w:pStyle w:val="Heading2"/>
      </w:pPr>
      <w:bookmarkStart w:id="1555" w:name="_Toc302932179"/>
      <w:bookmarkStart w:id="1556" w:name="_Toc302930744"/>
      <w:bookmarkStart w:id="1557" w:name="_Toc302930428"/>
      <w:bookmarkStart w:id="1558" w:name="_Toc302915019"/>
      <w:bookmarkStart w:id="1559" w:name="_Toc302660620"/>
      <w:bookmarkStart w:id="1560" w:name="_Toc302310842"/>
      <w:bookmarkStart w:id="1561" w:name="_Toc302305057"/>
      <w:bookmarkStart w:id="1562" w:name="_Toc302304898"/>
      <w:bookmarkStart w:id="1563" w:name="_Toc302304739"/>
      <w:bookmarkStart w:id="1564" w:name="_Toc306533068"/>
      <w:bookmarkStart w:id="1565" w:name="_Toc313796752"/>
      <w:bookmarkStart w:id="1566" w:name="_Toc320796979"/>
      <w:bookmarkEnd w:id="1555"/>
      <w:bookmarkEnd w:id="1556"/>
      <w:bookmarkEnd w:id="1557"/>
      <w:bookmarkEnd w:id="1558"/>
      <w:bookmarkEnd w:id="1559"/>
      <w:bookmarkEnd w:id="1560"/>
      <w:bookmarkEnd w:id="1561"/>
      <w:bookmarkEnd w:id="1562"/>
      <w:r w:rsidRPr="00795E09">
        <w:t>Account Info</w:t>
      </w:r>
      <w:bookmarkEnd w:id="1563"/>
      <w:bookmarkEnd w:id="1564"/>
      <w:bookmarkEnd w:id="1565"/>
      <w:bookmarkEnd w:id="1566"/>
    </w:p>
    <w:p w:rsidR="00400F78" w:rsidRDefault="00400F78">
      <w:r>
        <w:t>The account info displays account information.</w:t>
      </w:r>
      <w:r w:rsidR="00B274AC">
        <w:t xml:space="preserve"> </w:t>
      </w:r>
      <w:r>
        <w:t xml:space="preserve">The </w:t>
      </w:r>
      <w:r w:rsidRPr="001F113D">
        <w:t xml:space="preserve">Partner ID is your </w:t>
      </w:r>
      <w:r>
        <w:t>Kaltura account</w:t>
      </w:r>
      <w:r w:rsidRPr="001F113D">
        <w:t xml:space="preserve"> identification </w:t>
      </w:r>
      <w:r w:rsidR="00B274AC">
        <w:t>number. The Sub Partner ID</w:t>
      </w:r>
      <w:r>
        <w:t xml:space="preserve"> is generally deprecated and kept for backward compatibility of older Kaltura based applications. </w:t>
      </w:r>
    </w:p>
    <w:p w:rsidR="00C65DAE" w:rsidRPr="00FF2599" w:rsidRDefault="00C65DAE">
      <w:pPr>
        <w:rPr>
          <w:rFonts w:eastAsiaTheme="minorHAnsi"/>
        </w:rPr>
      </w:pPr>
      <w:r w:rsidRPr="00FF2599">
        <w:rPr>
          <w:rFonts w:eastAsiaTheme="minorHAnsi"/>
        </w:rPr>
        <w:t xml:space="preserve">The Administrator Secret and User Secret are the API private keys used to generate authentication tokens for sessions with the Kaltura servers when using the API. Since the keys can be used to run API commands on your content in Kaltura, you should keep these secret. Usually, the user secret is enough for all activities and therefore this is the key that should be provided to parties wishing to access your Kaltura account via API. The Admin Secret can be used to login as an administrator, and therefore can be used to perform any action on your account. </w:t>
      </w:r>
    </w:p>
    <w:p w:rsidR="00400F78" w:rsidRPr="00137B42" w:rsidRDefault="00400F78">
      <w:r>
        <w:t>For more information, please refer to the</w:t>
      </w:r>
      <w:r w:rsidR="006B2A34">
        <w:t xml:space="preserve"> </w:t>
      </w:r>
      <w:hyperlink r:id="rId264" w:anchor="kaltura_api" w:history="1">
        <w:r w:rsidR="006B2A34" w:rsidRPr="006B2A34">
          <w:rPr>
            <w:rStyle w:val="Hyperlink"/>
            <w:rFonts w:cs="Arial"/>
          </w:rPr>
          <w:t>Kaltura API documentation</w:t>
        </w:r>
      </w:hyperlink>
      <w:r w:rsidR="00A55623">
        <w:t>.</w:t>
      </w:r>
    </w:p>
    <w:p w:rsidR="00400F78" w:rsidRPr="001F113D" w:rsidRDefault="00400F78" w:rsidP="008F01DA">
      <w:pPr>
        <w:pStyle w:val="BodyText"/>
      </w:pPr>
      <w:r w:rsidRPr="00E54D7D">
        <w:rPr>
          <w:noProof/>
          <w:lang w:val="en-US" w:bidi="he-IL"/>
        </w:rPr>
        <w:drawing>
          <wp:inline distT="0" distB="0" distL="0" distR="0" wp14:anchorId="647476D6" wp14:editId="62FFEDC5">
            <wp:extent cx="6121400" cy="2399030"/>
            <wp:effectExtent l="0" t="0" r="0" b="1270"/>
            <wp:docPr id="12355" name="Picture 1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t_settings.png"/>
                    <pic:cNvPicPr/>
                  </pic:nvPicPr>
                  <pic:blipFill>
                    <a:blip r:embed="rId265">
                      <a:extLst>
                        <a:ext uri="{28A0092B-C50C-407E-A947-70E740481C1C}">
                          <a14:useLocalDpi xmlns:a14="http://schemas.microsoft.com/office/drawing/2010/main" val="0"/>
                        </a:ext>
                      </a:extLst>
                    </a:blip>
                    <a:stretch>
                      <a:fillRect/>
                    </a:stretch>
                  </pic:blipFill>
                  <pic:spPr>
                    <a:xfrm>
                      <a:off x="0" y="0"/>
                      <a:ext cx="6121400" cy="2399030"/>
                    </a:xfrm>
                    <a:prstGeom prst="rect">
                      <a:avLst/>
                    </a:prstGeom>
                  </pic:spPr>
                </pic:pic>
              </a:graphicData>
            </a:graphic>
          </wp:inline>
        </w:drawing>
      </w:r>
    </w:p>
    <w:p w:rsidR="00400F78" w:rsidRDefault="00400F78" w:rsidP="008F01DA">
      <w:pPr>
        <w:pStyle w:val="Procedure"/>
      </w:pPr>
      <w:bookmarkStart w:id="1567" w:name="_Toc302932180"/>
      <w:bookmarkStart w:id="1568" w:name="_Toc302930745"/>
      <w:bookmarkStart w:id="1569" w:name="_Toc302930429"/>
      <w:bookmarkStart w:id="1570" w:name="_Toc302915020"/>
      <w:bookmarkStart w:id="1571" w:name="_Toc302660621"/>
      <w:bookmarkStart w:id="1572" w:name="_Toc302310843"/>
      <w:bookmarkStart w:id="1573" w:name="_Toc302305058"/>
      <w:bookmarkStart w:id="1574" w:name="_Toc302304899"/>
      <w:bookmarkEnd w:id="1567"/>
      <w:bookmarkEnd w:id="1568"/>
      <w:bookmarkEnd w:id="1569"/>
      <w:bookmarkEnd w:id="1570"/>
      <w:bookmarkEnd w:id="1571"/>
      <w:bookmarkEnd w:id="1572"/>
      <w:bookmarkEnd w:id="1573"/>
      <w:bookmarkEnd w:id="1574"/>
      <w:r>
        <w:t>To view additional low-level account settings information</w:t>
      </w:r>
    </w:p>
    <w:p w:rsidR="00400F78" w:rsidRDefault="00400F78" w:rsidP="00400F78">
      <w:pPr>
        <w:pStyle w:val="ListBullet"/>
      </w:pPr>
      <w:r w:rsidRPr="00A70E11">
        <w:t xml:space="preserve">Click </w:t>
      </w:r>
      <w:r w:rsidRPr="00137B42">
        <w:rPr>
          <w:b/>
        </w:rPr>
        <w:t>Advanced Settings</w:t>
      </w:r>
      <w:r w:rsidRPr="00A70E11">
        <w:t xml:space="preserve"> to open t</w:t>
      </w:r>
      <w:r>
        <w:t>he advanced Account Settings display. Changing the advanced</w:t>
      </w:r>
      <w:r w:rsidRPr="001F113D">
        <w:t xml:space="preserve"> settings will take effect only for new content ingested (from the moment changes have been saved) and is not retroactive.</w:t>
      </w:r>
    </w:p>
    <w:p w:rsidR="00400F78" w:rsidRDefault="00400F78" w:rsidP="008F01DA">
      <w:pPr>
        <w:pStyle w:val="Heading3"/>
      </w:pPr>
      <w:bookmarkStart w:id="1575" w:name="_Toc306533069"/>
      <w:bookmarkStart w:id="1576" w:name="_Toc313796753"/>
      <w:bookmarkStart w:id="1577" w:name="_Toc320796980"/>
      <w:r>
        <w:t>Entry Management</w:t>
      </w:r>
      <w:bookmarkEnd w:id="1575"/>
      <w:bookmarkEnd w:id="1576"/>
      <w:bookmarkEnd w:id="1577"/>
    </w:p>
    <w:p w:rsidR="00400F78" w:rsidRDefault="00400F78">
      <w:r w:rsidRPr="00E54D7D">
        <w:rPr>
          <w:noProof/>
          <w:lang w:val="en-US" w:bidi="he-IL"/>
        </w:rPr>
        <w:drawing>
          <wp:inline distT="0" distB="0" distL="0" distR="0" wp14:anchorId="0F518C57" wp14:editId="46819D0D">
            <wp:extent cx="3876191" cy="2485714"/>
            <wp:effectExtent l="0" t="0" r="0" b="0"/>
            <wp:docPr id="12356" name="Picture 1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_mgmt.png"/>
                    <pic:cNvPicPr/>
                  </pic:nvPicPr>
                  <pic:blipFill>
                    <a:blip r:embed="rId266">
                      <a:extLst>
                        <a:ext uri="{28A0092B-C50C-407E-A947-70E740481C1C}">
                          <a14:useLocalDpi xmlns:a14="http://schemas.microsoft.com/office/drawing/2010/main" val="0"/>
                        </a:ext>
                      </a:extLst>
                    </a:blip>
                    <a:stretch>
                      <a:fillRect/>
                    </a:stretch>
                  </pic:blipFill>
                  <pic:spPr>
                    <a:xfrm>
                      <a:off x="0" y="0"/>
                      <a:ext cx="3876191" cy="2485714"/>
                    </a:xfrm>
                    <a:prstGeom prst="rect">
                      <a:avLst/>
                    </a:prstGeom>
                  </pic:spPr>
                </pic:pic>
              </a:graphicData>
            </a:graphic>
          </wp:inline>
        </w:drawing>
      </w:r>
    </w:p>
    <w:p w:rsidR="00400F78" w:rsidRDefault="00400F78" w:rsidP="00767C06">
      <w:r w:rsidRPr="00714DE2">
        <w:t xml:space="preserve">The following table describes the </w:t>
      </w:r>
      <w:r w:rsidR="00767C06">
        <w:t xml:space="preserve">fields </w:t>
      </w:r>
      <w:r w:rsidR="003B2E6D">
        <w:t xml:space="preserve">for the </w:t>
      </w:r>
      <w:r w:rsidR="0078629E">
        <w:t>Miscellaneous</w:t>
      </w:r>
      <w:r w:rsidR="00E12870">
        <w:t xml:space="preserve"> options.</w:t>
      </w:r>
    </w:p>
    <w:tbl>
      <w:tblPr>
        <w:tblW w:w="8820"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ook w:val="04A0" w:firstRow="1" w:lastRow="0" w:firstColumn="1" w:lastColumn="0" w:noHBand="0" w:noVBand="1"/>
      </w:tblPr>
      <w:tblGrid>
        <w:gridCol w:w="2977"/>
        <w:gridCol w:w="5843"/>
      </w:tblGrid>
      <w:tr w:rsidR="0078629E" w:rsidRPr="00A75990" w:rsidTr="008F01DA">
        <w:trPr>
          <w:cantSplit/>
          <w:tblHeader/>
        </w:trPr>
        <w:tc>
          <w:tcPr>
            <w:tcW w:w="2977"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78629E" w:rsidRPr="00A75990" w:rsidRDefault="0078629E" w:rsidP="00BE01DA">
            <w:pPr>
              <w:pStyle w:val="TableHeading"/>
            </w:pPr>
            <w:r>
              <w:t>Field</w:t>
            </w:r>
          </w:p>
        </w:tc>
        <w:tc>
          <w:tcPr>
            <w:tcW w:w="5843"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78629E" w:rsidRPr="00A75990" w:rsidRDefault="0078629E" w:rsidP="00BE01DA">
            <w:pPr>
              <w:pStyle w:val="TableHeading"/>
            </w:pPr>
            <w:r>
              <w:t>Description</w:t>
            </w:r>
          </w:p>
        </w:tc>
      </w:tr>
      <w:tr w:rsidR="0078629E" w:rsidRPr="00A75990" w:rsidTr="008F01DA">
        <w:tc>
          <w:tcPr>
            <w:tcW w:w="2977" w:type="dxa"/>
            <w:tcBorders>
              <w:top w:val="single" w:sz="4" w:space="0" w:color="C5C5C5"/>
              <w:bottom w:val="single" w:sz="4" w:space="0" w:color="C5C5C5"/>
            </w:tcBorders>
          </w:tcPr>
          <w:p w:rsidR="0078629E" w:rsidRPr="00A75990" w:rsidRDefault="0078629E" w:rsidP="00BE01DA">
            <w:pPr>
              <w:pStyle w:val="TableBodyText"/>
            </w:pPr>
            <w:r w:rsidRPr="00714DE2">
              <w:t>User Page  URL format</w:t>
            </w:r>
            <w:r w:rsidRPr="00714DE2">
              <w:br/>
            </w:r>
          </w:p>
        </w:tc>
        <w:tc>
          <w:tcPr>
            <w:tcW w:w="5843" w:type="dxa"/>
            <w:tcBorders>
              <w:top w:val="single" w:sz="4" w:space="0" w:color="C5C5C5"/>
              <w:bottom w:val="single" w:sz="4" w:space="0" w:color="C5C5C5"/>
            </w:tcBorders>
          </w:tcPr>
          <w:p w:rsidR="0078629E" w:rsidRPr="000E367A" w:rsidRDefault="0078629E" w:rsidP="00BE01DA">
            <w:pPr>
              <w:pStyle w:val="TableBodyText"/>
            </w:pPr>
            <w:r w:rsidRPr="003B2E6D">
              <w:t>When Kaltura Media Entries are played in the Kal</w:t>
            </w:r>
            <w:r w:rsidRPr="000E367A">
              <w:t>tura Player, a variable named “userLandingPage” will be created for every played entry. That variable will hold a link to the user page of the user who created that media entry.</w:t>
            </w:r>
          </w:p>
          <w:p w:rsidR="0078629E" w:rsidRPr="000E367A" w:rsidRDefault="0078629E" w:rsidP="00BE01DA">
            <w:pPr>
              <w:pStyle w:val="TableBodyText"/>
            </w:pPr>
            <w:r w:rsidRPr="000E367A">
              <w:t>To determine the URL to which the userLandingPage variable will point to, enter the base URL in this field, followed by the following token:</w:t>
            </w:r>
          </w:p>
          <w:p w:rsidR="0078629E" w:rsidRPr="000E367A" w:rsidRDefault="0078629E" w:rsidP="00BE01DA">
            <w:pPr>
              <w:pStyle w:val="TableBodyText"/>
            </w:pPr>
            <w:r w:rsidRPr="00123DCF">
              <w:t>{uid} – The User Id who created the media.</w:t>
            </w:r>
          </w:p>
          <w:p w:rsidR="0078629E" w:rsidRPr="00A75990" w:rsidRDefault="0078629E" w:rsidP="00BE01DA">
            <w:pPr>
              <w:pStyle w:val="TableBodyText"/>
            </w:pPr>
            <w:r w:rsidRPr="000E367A">
              <w:t>For example: http://mysite.com/users/{uid}</w:t>
            </w:r>
          </w:p>
        </w:tc>
      </w:tr>
      <w:tr w:rsidR="0078629E" w:rsidRPr="00A75990" w:rsidTr="008F01DA">
        <w:tc>
          <w:tcPr>
            <w:tcW w:w="2977" w:type="dxa"/>
            <w:tcBorders>
              <w:top w:val="single" w:sz="4" w:space="0" w:color="C5C5C5"/>
            </w:tcBorders>
          </w:tcPr>
          <w:p w:rsidR="0078629E" w:rsidRPr="00A75990" w:rsidRDefault="0078629E" w:rsidP="00BE01DA">
            <w:pPr>
              <w:pStyle w:val="TableBodyText"/>
            </w:pPr>
            <w:r w:rsidRPr="00714DE2">
              <w:t>Media Page URL format</w:t>
            </w:r>
          </w:p>
        </w:tc>
        <w:tc>
          <w:tcPr>
            <w:tcW w:w="5843" w:type="dxa"/>
            <w:tcBorders>
              <w:top w:val="single" w:sz="4" w:space="0" w:color="C5C5C5"/>
            </w:tcBorders>
          </w:tcPr>
          <w:p w:rsidR="0078629E" w:rsidRPr="000E367A" w:rsidRDefault="0078629E" w:rsidP="00BE01DA">
            <w:pPr>
              <w:pStyle w:val="TableBodyText"/>
              <w:rPr>
                <w:b/>
              </w:rPr>
            </w:pPr>
            <w:r w:rsidRPr="003B2E6D">
              <w:t xml:space="preserve">When Kaltura Media Entries are played in the Kaltura Player, a variable named </w:t>
            </w:r>
            <w:r w:rsidRPr="000E367A">
              <w:t>“partnerLandingPage” will be created for every played entry. That variable will hold a link to a media page of that entry on the publisher site.</w:t>
            </w:r>
          </w:p>
          <w:p w:rsidR="0078629E" w:rsidRPr="000E367A" w:rsidRDefault="0078629E" w:rsidP="00BE01DA">
            <w:pPr>
              <w:pStyle w:val="TableBodyText"/>
              <w:rPr>
                <w:b/>
              </w:rPr>
            </w:pPr>
            <w:r w:rsidRPr="000E367A">
              <w:t>To determine the URL to which the partnerLandingPage variable will point to, enter the base URL in this field, followed by the following token:</w:t>
            </w:r>
          </w:p>
          <w:p w:rsidR="0078629E" w:rsidRPr="000E367A" w:rsidRDefault="0078629E" w:rsidP="00BE01DA">
            <w:pPr>
              <w:pStyle w:val="TableBodyText"/>
              <w:rPr>
                <w:b/>
              </w:rPr>
            </w:pPr>
            <w:r w:rsidRPr="000E367A">
              <w:t>{id} – The Media Entry Id.</w:t>
            </w:r>
          </w:p>
          <w:p w:rsidR="0078629E" w:rsidRPr="00A75990" w:rsidRDefault="0078629E" w:rsidP="00BE01DA">
            <w:pPr>
              <w:pStyle w:val="TableBodyText"/>
            </w:pPr>
            <w:r w:rsidRPr="00123DCF">
              <w:t>For example: http://mysite.com/media/{id}</w:t>
            </w:r>
          </w:p>
        </w:tc>
      </w:tr>
      <w:tr w:rsidR="0078629E" w:rsidRPr="00A75990" w:rsidTr="008F01DA">
        <w:tc>
          <w:tcPr>
            <w:tcW w:w="2977" w:type="dxa"/>
            <w:tcBorders>
              <w:top w:val="single" w:sz="4" w:space="0" w:color="C5C5C5"/>
            </w:tcBorders>
          </w:tcPr>
          <w:p w:rsidR="0078629E" w:rsidRPr="00714DE2" w:rsidRDefault="0078629E" w:rsidP="00BE01DA">
            <w:pPr>
              <w:pStyle w:val="TableBodyText"/>
            </w:pPr>
            <w:r w:rsidRPr="00714DE2">
              <w:t>User Upload Limit</w:t>
            </w:r>
            <w:r w:rsidRPr="00714DE2">
              <w:br/>
            </w:r>
          </w:p>
        </w:tc>
        <w:tc>
          <w:tcPr>
            <w:tcW w:w="5843" w:type="dxa"/>
            <w:tcBorders>
              <w:top w:val="single" w:sz="4" w:space="0" w:color="C5C5C5"/>
            </w:tcBorders>
          </w:tcPr>
          <w:p w:rsidR="0078629E" w:rsidRDefault="0078629E" w:rsidP="00BE01DA">
            <w:pPr>
              <w:pStyle w:val="TableBodyText"/>
              <w:rPr>
                <w:b/>
                <w:color w:val="08215C"/>
              </w:rPr>
            </w:pPr>
            <w:r w:rsidRPr="00714DE2">
              <w:t xml:space="preserve">By default, </w:t>
            </w:r>
            <w:r>
              <w:t xml:space="preserve">Kaltura allows </w:t>
            </w:r>
            <w:r w:rsidRPr="00714DE2">
              <w:t xml:space="preserve">users </w:t>
            </w:r>
            <w:r>
              <w:t xml:space="preserve">to </w:t>
            </w:r>
            <w:r w:rsidRPr="00714DE2">
              <w:t xml:space="preserve">upload files up to 150 MB per file. Use this option to change the file upload limit. You cannot upload more than 1GB per </w:t>
            </w:r>
            <w:r>
              <w:t xml:space="preserve">upload </w:t>
            </w:r>
            <w:r w:rsidRPr="00714DE2">
              <w:t>session. For example, setting the upload limit to 100MB allows users to upload up to 10 files at a time.</w:t>
            </w:r>
          </w:p>
          <w:p w:rsidR="0078629E" w:rsidRPr="003B2E6D" w:rsidRDefault="0078629E" w:rsidP="00BE01DA">
            <w:pPr>
              <w:pStyle w:val="TableBodyText"/>
            </w:pPr>
            <w:r>
              <w:t>If you require higher settings, please contact Kaltura’s Support.</w:t>
            </w:r>
          </w:p>
        </w:tc>
      </w:tr>
    </w:tbl>
    <w:p w:rsidR="00400F78" w:rsidRPr="001F113D" w:rsidRDefault="00400F78" w:rsidP="008F01DA">
      <w:pPr>
        <w:pStyle w:val="Heading3"/>
      </w:pPr>
      <w:bookmarkStart w:id="1578" w:name="_Toc302932181"/>
      <w:bookmarkStart w:id="1579" w:name="_Toc302930746"/>
      <w:bookmarkStart w:id="1580" w:name="_Toc302930430"/>
      <w:bookmarkStart w:id="1581" w:name="_Toc302915021"/>
      <w:bookmarkStart w:id="1582" w:name="_Toc302660622"/>
      <w:bookmarkStart w:id="1583" w:name="_Toc302310844"/>
      <w:bookmarkStart w:id="1584" w:name="_Toc302305059"/>
      <w:bookmarkStart w:id="1585" w:name="_Toc302304900"/>
      <w:bookmarkStart w:id="1586" w:name="_Toc302304741"/>
      <w:bookmarkStart w:id="1587" w:name="_Toc306533070"/>
      <w:bookmarkStart w:id="1588" w:name="_Toc313796754"/>
      <w:bookmarkStart w:id="1589" w:name="_Toc320796981"/>
      <w:bookmarkEnd w:id="1578"/>
      <w:bookmarkEnd w:id="1579"/>
      <w:bookmarkEnd w:id="1580"/>
      <w:bookmarkEnd w:id="1581"/>
      <w:bookmarkEnd w:id="1582"/>
      <w:bookmarkEnd w:id="1583"/>
      <w:bookmarkEnd w:id="1584"/>
      <w:bookmarkEnd w:id="1585"/>
      <w:r w:rsidRPr="001F113D">
        <w:t>Notifications</w:t>
      </w:r>
      <w:bookmarkEnd w:id="1586"/>
      <w:bookmarkEnd w:id="1587"/>
      <w:bookmarkEnd w:id="1588"/>
      <w:bookmarkEnd w:id="1589"/>
    </w:p>
    <w:p w:rsidR="00400F78" w:rsidRDefault="00400F78">
      <w:r>
        <w:t>When creating Kaltura applications or integrating various Kaltura features into existing applications or sites, it is often required that the application be notified of various actions that occurred in Kaltura. For example: When a user on your site uploads a new video file, you might want your site code to be notified of when Kaltura has finished processing the video file and made it ready for publishing.</w:t>
      </w:r>
    </w:p>
    <w:p w:rsidR="00400F78" w:rsidRDefault="00400F78">
      <w:r>
        <w:t>While it is possible to easily query the Kaltura API periodically, Kaltura’s API Notifications utilize a “push” methodology where a code on your site will be called automatically by Kaltura whenever a certain actions occur like video upload or media status changes.</w:t>
      </w:r>
    </w:p>
    <w:p w:rsidR="00400F78" w:rsidRDefault="00400F78">
      <w:r w:rsidRPr="001F113D">
        <w:t xml:space="preserve">Kaltura </w:t>
      </w:r>
      <w:r>
        <w:t>provide two types of Notifications:</w:t>
      </w:r>
      <w:r w:rsidRPr="001F113D">
        <w:t> </w:t>
      </w:r>
    </w:p>
    <w:p w:rsidR="00400F78" w:rsidRDefault="009950C3">
      <w:hyperlink r:id="rId267" w:anchor="kaltura-client-notifications" w:history="1">
        <w:r w:rsidR="00400F78" w:rsidRPr="001F113D">
          <w:rPr>
            <w:rStyle w:val="Hyperlink"/>
            <w:rFonts w:eastAsiaTheme="majorEastAsia"/>
            <w:lang w:val="en-US"/>
          </w:rPr>
          <w:t>Kaltura Client Notifications</w:t>
        </w:r>
      </w:hyperlink>
      <w:r w:rsidR="00400F78" w:rsidRPr="001F113D">
        <w:t> </w:t>
      </w:r>
      <w:r w:rsidR="00400F78">
        <w:t>– Notifications that are sent from the Kaltura widget (e.g. Kaltura Contribution Wizard) when a user performs an action like uploading a new video file. The notification will be called from the Kaltura widget directly to the publisher’s notification handler code hosted on the publisher’s server.</w:t>
      </w:r>
    </w:p>
    <w:p w:rsidR="00400F78" w:rsidRDefault="009950C3">
      <w:hyperlink r:id="rId268" w:anchor="kaltura-server-notifications" w:history="1">
        <w:r w:rsidR="00400F78" w:rsidRPr="001F113D">
          <w:rPr>
            <w:rStyle w:val="Hyperlink"/>
            <w:rFonts w:eastAsiaTheme="majorEastAsia"/>
            <w:lang w:val="en-US"/>
          </w:rPr>
          <w:t>Kaltura Server Notifications</w:t>
        </w:r>
      </w:hyperlink>
      <w:r w:rsidR="00400F78" w:rsidRPr="001F113D">
        <w:t> </w:t>
      </w:r>
      <w:r w:rsidR="00400F78">
        <w:t xml:space="preserve">– Notifications that are sent from the Kaltura server to the publisher’s server </w:t>
      </w:r>
      <w:r w:rsidR="00400F78" w:rsidRPr="001F113D">
        <w:t>using http post requests</w:t>
      </w:r>
      <w:r w:rsidR="00400F78">
        <w:t>. The publisher is expected to host a notification handler script on his server, to which the Kaltura server will call providing information about the actions that occurred.</w:t>
      </w:r>
    </w:p>
    <w:p w:rsidR="00400F78" w:rsidRDefault="00400F78" w:rsidP="008F01DA">
      <w:pPr>
        <w:pStyle w:val="Procedure"/>
      </w:pPr>
      <w:r>
        <w:t>To setup client and/or server notifications</w:t>
      </w:r>
    </w:p>
    <w:p w:rsidR="00400F78" w:rsidRDefault="00400F78" w:rsidP="00927D1E">
      <w:pPr>
        <w:pStyle w:val="ListNumber"/>
        <w:numPr>
          <w:ilvl w:val="0"/>
          <w:numId w:val="45"/>
        </w:numPr>
      </w:pPr>
      <w:r>
        <w:t xml:space="preserve">Enter the </w:t>
      </w:r>
      <w:r w:rsidRPr="00E54D7D">
        <w:t>Notification URL</w:t>
      </w:r>
      <w:r>
        <w:t>.</w:t>
      </w:r>
    </w:p>
    <w:p w:rsidR="00400F78" w:rsidRDefault="00400F78" w:rsidP="00123DCF">
      <w:pPr>
        <w:pStyle w:val="ListNumber"/>
      </w:pPr>
      <w:r>
        <w:t>Select the type of notifications from the displayed list.</w:t>
      </w:r>
    </w:p>
    <w:p w:rsidR="00400F78" w:rsidRPr="001F113D" w:rsidRDefault="0078629E">
      <w:pPr>
        <w:pStyle w:val="ListContinue"/>
      </w:pPr>
      <w:r w:rsidRPr="00E54D7D">
        <w:rPr>
          <w:noProof/>
          <w:lang w:val="en-US" w:bidi="he-IL"/>
        </w:rPr>
        <w:drawing>
          <wp:inline distT="0" distB="0" distL="0" distR="0" wp14:anchorId="42E719B3" wp14:editId="36D1AF36">
            <wp:extent cx="5732780" cy="4472639"/>
            <wp:effectExtent l="0" t="0" r="127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s.png"/>
                    <pic:cNvPicPr/>
                  </pic:nvPicPr>
                  <pic:blipFill>
                    <a:blip r:embed="rId269">
                      <a:extLst>
                        <a:ext uri="{28A0092B-C50C-407E-A947-70E740481C1C}">
                          <a14:useLocalDpi xmlns:a14="http://schemas.microsoft.com/office/drawing/2010/main" val="0"/>
                        </a:ext>
                      </a:extLst>
                    </a:blip>
                    <a:stretch>
                      <a:fillRect/>
                    </a:stretch>
                  </pic:blipFill>
                  <pic:spPr>
                    <a:xfrm>
                      <a:off x="0" y="0"/>
                      <a:ext cx="5732780" cy="4472639"/>
                    </a:xfrm>
                    <a:prstGeom prst="rect">
                      <a:avLst/>
                    </a:prstGeom>
                  </pic:spPr>
                </pic:pic>
              </a:graphicData>
            </a:graphic>
          </wp:inline>
        </w:drawing>
      </w:r>
    </w:p>
    <w:p w:rsidR="00400F78" w:rsidRDefault="00400F78">
      <w:bookmarkStart w:id="1590" w:name="_Toc302932182"/>
      <w:bookmarkStart w:id="1591" w:name="_Toc302930747"/>
      <w:bookmarkStart w:id="1592" w:name="_Toc302930431"/>
      <w:bookmarkStart w:id="1593" w:name="_Toc302915022"/>
      <w:bookmarkStart w:id="1594" w:name="_Toc302660623"/>
      <w:bookmarkStart w:id="1595" w:name="_Toc302310845"/>
      <w:bookmarkStart w:id="1596" w:name="_Toc302305060"/>
      <w:bookmarkStart w:id="1597" w:name="_Toc302304901"/>
      <w:bookmarkStart w:id="1598" w:name="_Toc302304742"/>
      <w:bookmarkStart w:id="1599" w:name="_Access_Control"/>
      <w:bookmarkStart w:id="1600" w:name="AccessControl"/>
      <w:bookmarkStart w:id="1601" w:name="_Toc306533071"/>
      <w:bookmarkEnd w:id="1590"/>
      <w:bookmarkEnd w:id="1591"/>
      <w:bookmarkEnd w:id="1592"/>
      <w:bookmarkEnd w:id="1593"/>
      <w:bookmarkEnd w:id="1594"/>
      <w:bookmarkEnd w:id="1595"/>
      <w:bookmarkEnd w:id="1596"/>
      <w:bookmarkEnd w:id="1597"/>
      <w:bookmarkEnd w:id="1598"/>
      <w:bookmarkEnd w:id="1599"/>
      <w:r w:rsidRPr="001F113D">
        <w:t>For more information</w:t>
      </w:r>
      <w:r>
        <w:t xml:space="preserve"> about the various notifications and how to implement a notification handler script on your server</w:t>
      </w:r>
      <w:r w:rsidRPr="001F113D">
        <w:t xml:space="preserve">, refer to: </w:t>
      </w:r>
      <w:hyperlink r:id="rId270" w:history="1">
        <w:r w:rsidRPr="001F113D">
          <w:rPr>
            <w:rStyle w:val="Hyperlink"/>
            <w:rFonts w:eastAsiaTheme="majorEastAsia"/>
            <w:lang w:val="en-US"/>
          </w:rPr>
          <w:t>http://www.kaltura.com/api_v3/testmeDoc/index.php?page=notifications</w:t>
        </w:r>
      </w:hyperlink>
    </w:p>
    <w:p w:rsidR="00400F78" w:rsidRPr="001F113D" w:rsidRDefault="00400F78" w:rsidP="008F01DA">
      <w:pPr>
        <w:pStyle w:val="Heading2"/>
        <w:rPr>
          <w:shd w:val="clear" w:color="auto" w:fill="FFFFFF"/>
        </w:rPr>
      </w:pPr>
      <w:bookmarkStart w:id="1602" w:name="_Toc313796755"/>
      <w:bookmarkStart w:id="1603" w:name="_Toc320796982"/>
      <w:r w:rsidRPr="001F113D">
        <w:rPr>
          <w:shd w:val="clear" w:color="auto" w:fill="FFFFFF"/>
        </w:rPr>
        <w:t>Access Control</w:t>
      </w:r>
      <w:bookmarkEnd w:id="1600"/>
      <w:bookmarkEnd w:id="1601"/>
      <w:bookmarkEnd w:id="1602"/>
      <w:bookmarkEnd w:id="1603"/>
    </w:p>
    <w:p w:rsidR="00400F78" w:rsidRDefault="00400F78">
      <w:bookmarkStart w:id="1604" w:name="_Toc302932183"/>
      <w:bookmarkStart w:id="1605" w:name="_Toc302930748"/>
      <w:bookmarkStart w:id="1606" w:name="_Toc302930432"/>
      <w:bookmarkStart w:id="1607" w:name="_Toc302915023"/>
      <w:bookmarkStart w:id="1608" w:name="_Toc302660624"/>
      <w:bookmarkStart w:id="1609" w:name="_Toc302310846"/>
      <w:bookmarkStart w:id="1610" w:name="_Toc302305061"/>
      <w:bookmarkStart w:id="1611" w:name="_Toc302304902"/>
      <w:bookmarkStart w:id="1612" w:name="_Toc302304743"/>
      <w:bookmarkEnd w:id="1604"/>
      <w:bookmarkEnd w:id="1605"/>
      <w:bookmarkEnd w:id="1606"/>
      <w:bookmarkEnd w:id="1607"/>
      <w:bookmarkEnd w:id="1608"/>
      <w:bookmarkEnd w:id="1609"/>
      <w:bookmarkEnd w:id="1610"/>
      <w:bookmarkEnd w:id="1611"/>
      <w:r>
        <w:t xml:space="preserve">See </w:t>
      </w:r>
      <w:hyperlink w:anchor="_Access_Control_Profiles" w:history="1">
        <w:r w:rsidRPr="008F01DA">
          <w:rPr>
            <w:rStyle w:val="Hyperlink"/>
            <w:rFonts w:eastAsiaTheme="majorEastAsia"/>
          </w:rPr>
          <w:t>Access Control Profiles</w:t>
        </w:r>
      </w:hyperlink>
      <w:r>
        <w:t xml:space="preserve"> for more information.</w:t>
      </w:r>
    </w:p>
    <w:p w:rsidR="00400F78" w:rsidRDefault="00400F78" w:rsidP="008F01DA">
      <w:pPr>
        <w:pStyle w:val="Heading2"/>
        <w:rPr>
          <w:shd w:val="clear" w:color="auto" w:fill="FFFFFF"/>
        </w:rPr>
      </w:pPr>
      <w:bookmarkStart w:id="1613" w:name="_Toc302932184"/>
      <w:bookmarkStart w:id="1614" w:name="_Toc302930749"/>
      <w:bookmarkStart w:id="1615" w:name="_Toc302930433"/>
      <w:bookmarkStart w:id="1616" w:name="_Toc302915024"/>
      <w:bookmarkStart w:id="1617" w:name="_Toc302660625"/>
      <w:bookmarkStart w:id="1618" w:name="_Toc302310847"/>
      <w:bookmarkStart w:id="1619" w:name="_Toc302305062"/>
      <w:bookmarkStart w:id="1620" w:name="_Toc302304903"/>
      <w:bookmarkStart w:id="1621" w:name="_Toc302932185"/>
      <w:bookmarkStart w:id="1622" w:name="_Toc302930750"/>
      <w:bookmarkStart w:id="1623" w:name="_Toc302930434"/>
      <w:bookmarkStart w:id="1624" w:name="_Toc302915025"/>
      <w:bookmarkStart w:id="1625" w:name="_Toc302660626"/>
      <w:bookmarkStart w:id="1626" w:name="_Toc302310848"/>
      <w:bookmarkStart w:id="1627" w:name="_Toc302305063"/>
      <w:bookmarkStart w:id="1628" w:name="_Toc302304904"/>
      <w:bookmarkStart w:id="1629" w:name="_Transcoding_Settings"/>
      <w:bookmarkStart w:id="1630" w:name="_Toc302304745"/>
      <w:bookmarkStart w:id="1631" w:name="_Toc306533072"/>
      <w:bookmarkStart w:id="1632" w:name="_Toc313796756"/>
      <w:bookmarkStart w:id="1633" w:name="_Toc320796983"/>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r w:rsidRPr="001F113D">
        <w:rPr>
          <w:shd w:val="clear" w:color="auto" w:fill="FFFFFF"/>
        </w:rPr>
        <w:t>Transcoding Setting</w:t>
      </w:r>
      <w:bookmarkEnd w:id="1630"/>
      <w:r>
        <w:rPr>
          <w:shd w:val="clear" w:color="auto" w:fill="FFFFFF"/>
        </w:rPr>
        <w:t>s</w:t>
      </w:r>
      <w:bookmarkEnd w:id="1631"/>
      <w:bookmarkEnd w:id="1632"/>
      <w:bookmarkEnd w:id="1633"/>
    </w:p>
    <w:p w:rsidR="00400F78" w:rsidRPr="00137B42" w:rsidRDefault="00400F78">
      <w:r>
        <w:t xml:space="preserve">See </w:t>
      </w:r>
      <w:hyperlink w:anchor="_Editing_and_Creating" w:history="1">
        <w:r w:rsidR="0078629E">
          <w:rPr>
            <w:rStyle w:val="Hyperlink"/>
            <w:rFonts w:eastAsiaTheme="majorEastAsia"/>
          </w:rPr>
          <w:t>Editing and Creating Transcoding Profiles</w:t>
        </w:r>
      </w:hyperlink>
      <w:r>
        <w:t xml:space="preserve"> for more information.</w:t>
      </w:r>
    </w:p>
    <w:p w:rsidR="00400F78" w:rsidRDefault="00D156F2" w:rsidP="008F01DA">
      <w:pPr>
        <w:pStyle w:val="Heading2"/>
      </w:pPr>
      <w:bookmarkStart w:id="1634" w:name="_Toc302932186"/>
      <w:bookmarkStart w:id="1635" w:name="_Toc302930751"/>
      <w:bookmarkStart w:id="1636" w:name="_Toc302930435"/>
      <w:bookmarkStart w:id="1637" w:name="_Toc302915026"/>
      <w:bookmarkStart w:id="1638" w:name="_Toc302660627"/>
      <w:bookmarkStart w:id="1639" w:name="_Toc302310849"/>
      <w:bookmarkStart w:id="1640" w:name="_Toc302305064"/>
      <w:bookmarkStart w:id="1641" w:name="_Toc302304905"/>
      <w:bookmarkStart w:id="1642" w:name="_Toc302932187"/>
      <w:bookmarkStart w:id="1643" w:name="_Toc302930752"/>
      <w:bookmarkStart w:id="1644" w:name="_Toc302930436"/>
      <w:bookmarkStart w:id="1645" w:name="_Toc302915027"/>
      <w:bookmarkStart w:id="1646" w:name="_Toc302660628"/>
      <w:bookmarkStart w:id="1647" w:name="_Toc302310850"/>
      <w:bookmarkStart w:id="1648" w:name="_Toc302305065"/>
      <w:bookmarkStart w:id="1649" w:name="_Toc302304906"/>
      <w:bookmarkStart w:id="1650" w:name="_Toc302932188"/>
      <w:bookmarkStart w:id="1651" w:name="_Toc302930753"/>
      <w:bookmarkStart w:id="1652" w:name="_Toc302930437"/>
      <w:bookmarkStart w:id="1653" w:name="_Toc302915028"/>
      <w:bookmarkStart w:id="1654" w:name="_Toc302660629"/>
      <w:bookmarkStart w:id="1655" w:name="_Toc302310851"/>
      <w:bookmarkStart w:id="1656" w:name="_Toc302305066"/>
      <w:bookmarkStart w:id="1657" w:name="_Toc302304907"/>
      <w:bookmarkStart w:id="1658" w:name="_Toc302932189"/>
      <w:bookmarkStart w:id="1659" w:name="_Toc302930754"/>
      <w:bookmarkStart w:id="1660" w:name="_Toc302930438"/>
      <w:bookmarkStart w:id="1661" w:name="_Toc302915029"/>
      <w:bookmarkStart w:id="1662" w:name="_Toc302660630"/>
      <w:bookmarkStart w:id="1663" w:name="_Toc302310852"/>
      <w:bookmarkStart w:id="1664" w:name="_Toc302305067"/>
      <w:bookmarkStart w:id="1665" w:name="_Toc302304908"/>
      <w:bookmarkStart w:id="1666" w:name="_Custom_Data"/>
      <w:bookmarkStart w:id="1667" w:name="_Toc306533073"/>
      <w:bookmarkStart w:id="1668" w:name="_Toc313796757"/>
      <w:bookmarkStart w:id="1669" w:name="_Toc320796984"/>
      <w:bookmarkStart w:id="1670" w:name="_Toc302304749"/>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r w:rsidRPr="008F01DA">
        <w:t>Custom</w:t>
      </w:r>
      <w:r w:rsidR="00400F78">
        <w:t xml:space="preserve"> Data</w:t>
      </w:r>
      <w:bookmarkEnd w:id="1667"/>
      <w:bookmarkEnd w:id="1668"/>
      <w:bookmarkEnd w:id="1669"/>
      <w:r>
        <w:t xml:space="preserve"> </w:t>
      </w:r>
    </w:p>
    <w:p w:rsidR="00400F78" w:rsidRPr="00137B42" w:rsidRDefault="00400F78" w:rsidP="008F01DA">
      <w:r>
        <w:t>See</w:t>
      </w:r>
      <w:r w:rsidR="00D156F2">
        <w:t xml:space="preserve"> </w:t>
      </w:r>
      <w:hyperlink w:anchor="_Kaltura_Custom_Metadata_1" w:history="1">
        <w:r w:rsidR="00D156F2" w:rsidRPr="00D156F2">
          <w:rPr>
            <w:rStyle w:val="Hyperlink"/>
            <w:rFonts w:cs="Arial"/>
          </w:rPr>
          <w:t>Kaltura Custom Metadata Functionality</w:t>
        </w:r>
      </w:hyperlink>
      <w:r w:rsidR="0078629E">
        <w:t xml:space="preserve"> </w:t>
      </w:r>
      <w:r>
        <w:t>more information.</w:t>
      </w:r>
    </w:p>
    <w:p w:rsidR="00400F78" w:rsidRDefault="00400F78" w:rsidP="008F01DA">
      <w:pPr>
        <w:pStyle w:val="Heading2"/>
      </w:pPr>
      <w:bookmarkStart w:id="1671" w:name="_My_User_Settings"/>
      <w:bookmarkStart w:id="1672" w:name="_Toc306533074"/>
      <w:bookmarkStart w:id="1673" w:name="_Toc313796758"/>
      <w:bookmarkStart w:id="1674" w:name="_Toc320796985"/>
      <w:bookmarkEnd w:id="1671"/>
      <w:r>
        <w:t>My User Settings</w:t>
      </w:r>
      <w:bookmarkEnd w:id="1672"/>
      <w:bookmarkEnd w:id="1673"/>
      <w:bookmarkEnd w:id="1674"/>
      <w:r>
        <w:t xml:space="preserve"> </w:t>
      </w:r>
    </w:p>
    <w:p w:rsidR="00400F78" w:rsidRDefault="00400F78">
      <w:bookmarkStart w:id="1675" w:name="_Toc302932190"/>
      <w:bookmarkStart w:id="1676" w:name="_Toc302930755"/>
      <w:bookmarkStart w:id="1677" w:name="_Toc302930439"/>
      <w:bookmarkStart w:id="1678" w:name="_Toc302915030"/>
      <w:bookmarkStart w:id="1679" w:name="_Toc302660631"/>
      <w:bookmarkStart w:id="1680" w:name="_Toc302310853"/>
      <w:bookmarkStart w:id="1681" w:name="_Toc302305068"/>
      <w:bookmarkStart w:id="1682" w:name="_Toc302304909"/>
      <w:bookmarkEnd w:id="1670"/>
      <w:bookmarkEnd w:id="1675"/>
      <w:bookmarkEnd w:id="1676"/>
      <w:bookmarkEnd w:id="1677"/>
      <w:bookmarkEnd w:id="1678"/>
      <w:bookmarkEnd w:id="1679"/>
      <w:bookmarkEnd w:id="1680"/>
      <w:bookmarkEnd w:id="1681"/>
      <w:bookmarkEnd w:id="1682"/>
      <w:r w:rsidRPr="001F113D">
        <w:t xml:space="preserve">All KMC admin users can change their personal details - name, email address (KMC login) and </w:t>
      </w:r>
      <w:r w:rsidR="00123DCF" w:rsidRPr="001F113D">
        <w:t>password from</w:t>
      </w:r>
      <w:r w:rsidRPr="001F113D">
        <w:t xml:space="preserve"> the My User Setting page. </w:t>
      </w:r>
    </w:p>
    <w:p w:rsidR="00400F78" w:rsidRDefault="00400F78" w:rsidP="008F01DA">
      <w:pPr>
        <w:pStyle w:val="Procedure"/>
      </w:pPr>
      <w:r>
        <w:t>To change personal details</w:t>
      </w:r>
    </w:p>
    <w:p w:rsidR="000E34CF" w:rsidRDefault="00B274AC" w:rsidP="00927D1E">
      <w:pPr>
        <w:pStyle w:val="ListNumber"/>
        <w:numPr>
          <w:ilvl w:val="0"/>
          <w:numId w:val="191"/>
        </w:numPr>
      </w:pPr>
      <w:r>
        <w:t xml:space="preserve">Select the Settings tab and then select </w:t>
      </w:r>
      <w:r w:rsidR="000E34CF" w:rsidRPr="001F113D">
        <w:t>My User Setting</w:t>
      </w:r>
      <w:r w:rsidR="008A23C7">
        <w:t>s</w:t>
      </w:r>
      <w:r w:rsidR="00D156F2">
        <w:t>.</w:t>
      </w:r>
      <w:r w:rsidR="000E34CF" w:rsidRPr="001F113D">
        <w:t xml:space="preserve"> </w:t>
      </w:r>
    </w:p>
    <w:p w:rsidR="000E34CF" w:rsidRDefault="00400F78" w:rsidP="008F01DA">
      <w:pPr>
        <w:pStyle w:val="ListNumber"/>
      </w:pPr>
      <w:r>
        <w:t>C</w:t>
      </w:r>
      <w:r w:rsidRPr="001F113D">
        <w:t xml:space="preserve">lick </w:t>
      </w:r>
      <w:r w:rsidR="008A23C7">
        <w:t xml:space="preserve">on </w:t>
      </w:r>
      <w:r w:rsidR="000E34CF">
        <w:t xml:space="preserve">Edit to modify the information. </w:t>
      </w:r>
    </w:p>
    <w:p w:rsidR="00D156F2" w:rsidRDefault="00D156F2" w:rsidP="008F01DA">
      <w:pPr>
        <w:pStyle w:val="BodyText"/>
      </w:pPr>
      <w:r w:rsidRPr="001F113D">
        <w:t>For authentication purposes, you will need to provide your current password before being able to make any changes in the system.</w:t>
      </w:r>
    </w:p>
    <w:p w:rsidR="008A23C7" w:rsidRDefault="008A23C7" w:rsidP="008F01DA">
      <w:pPr>
        <w:pStyle w:val="Procedure"/>
      </w:pPr>
      <w:r>
        <w:t>To change your password</w:t>
      </w:r>
    </w:p>
    <w:p w:rsidR="008A23C7" w:rsidRDefault="008A23C7" w:rsidP="00927D1E">
      <w:pPr>
        <w:pStyle w:val="ListNumber"/>
        <w:numPr>
          <w:ilvl w:val="0"/>
          <w:numId w:val="192"/>
        </w:numPr>
      </w:pPr>
      <w:r>
        <w:t xml:space="preserve">Select the Settings tab and then select </w:t>
      </w:r>
      <w:r w:rsidRPr="001F113D">
        <w:t>My User Setting</w:t>
      </w:r>
      <w:r>
        <w:t>s</w:t>
      </w:r>
      <w:r w:rsidR="00D156F2">
        <w:t>.</w:t>
      </w:r>
    </w:p>
    <w:p w:rsidR="008A23C7" w:rsidRPr="001F113D" w:rsidRDefault="008A23C7" w:rsidP="008F01DA">
      <w:pPr>
        <w:pStyle w:val="ListNumber"/>
      </w:pPr>
      <w:r>
        <w:t>C</w:t>
      </w:r>
      <w:r w:rsidRPr="001F113D">
        <w:t xml:space="preserve">lick </w:t>
      </w:r>
      <w:r>
        <w:t xml:space="preserve">on </w:t>
      </w:r>
      <w:r w:rsidR="00AD3C64">
        <w:t xml:space="preserve">Change KMC Password </w:t>
      </w:r>
      <w:r>
        <w:t xml:space="preserve">to modify the information. </w:t>
      </w:r>
    </w:p>
    <w:p w:rsidR="00400F78" w:rsidRDefault="00400F78" w:rsidP="008F01DA">
      <w:pPr>
        <w:pStyle w:val="Heading2"/>
      </w:pPr>
      <w:bookmarkStart w:id="1683" w:name="_Account_Upgrade"/>
      <w:bookmarkStart w:id="1684" w:name="_Toc306533075"/>
      <w:bookmarkStart w:id="1685" w:name="_Toc313796759"/>
      <w:bookmarkStart w:id="1686" w:name="_Toc320796986"/>
      <w:bookmarkEnd w:id="1683"/>
      <w:r>
        <w:t>Account Upgrade</w:t>
      </w:r>
      <w:bookmarkEnd w:id="1684"/>
      <w:bookmarkEnd w:id="1685"/>
      <w:bookmarkEnd w:id="1686"/>
    </w:p>
    <w:p w:rsidR="00400F78" w:rsidRDefault="00400F78">
      <w:r w:rsidRPr="001F113D">
        <w:t xml:space="preserve">To learn more and upgrade your account, </w:t>
      </w:r>
      <w:r w:rsidR="00DD61B6">
        <w:t xml:space="preserve">fill in the online form and </w:t>
      </w:r>
      <w:r w:rsidRPr="001F113D">
        <w:t xml:space="preserve">our Sales Team will </w:t>
      </w:r>
      <w:r>
        <w:t xml:space="preserve">contact </w:t>
      </w:r>
      <w:r w:rsidRPr="001F113D">
        <w:t>you.</w:t>
      </w:r>
    </w:p>
    <w:p w:rsidR="00AD3C64" w:rsidRDefault="00AD3C64" w:rsidP="008F01DA">
      <w:pPr>
        <w:pStyle w:val="Procedure"/>
      </w:pPr>
      <w:r>
        <w:t xml:space="preserve">To upgrade your account </w:t>
      </w:r>
    </w:p>
    <w:p w:rsidR="00AD3C64" w:rsidRDefault="00AD3C64" w:rsidP="00927D1E">
      <w:pPr>
        <w:pStyle w:val="ListNumber"/>
        <w:numPr>
          <w:ilvl w:val="0"/>
          <w:numId w:val="157"/>
        </w:numPr>
      </w:pPr>
      <w:r>
        <w:t>Select the Administration tab and then select Users.</w:t>
      </w:r>
    </w:p>
    <w:p w:rsidR="006C6703" w:rsidRPr="002A57AF" w:rsidRDefault="00AD3C64" w:rsidP="0097212F">
      <w:pPr>
        <w:pStyle w:val="ListNumber"/>
      </w:pPr>
      <w:r>
        <w:t>C</w:t>
      </w:r>
      <w:r w:rsidRPr="001F113D">
        <w:t xml:space="preserve">lick </w:t>
      </w:r>
      <w:r w:rsidR="00DD61B6">
        <w:t xml:space="preserve">on “Click Here” or go to </w:t>
      </w:r>
      <w:hyperlink r:id="rId271" w:history="1">
        <w:r w:rsidR="00DD61B6">
          <w:rPr>
            <w:rStyle w:val="Hyperlink"/>
          </w:rPr>
          <w:t>http://site.kaltura.com/Request-Users.html</w:t>
        </w:r>
      </w:hyperlink>
      <w:r w:rsidR="00DD61B6">
        <w:t xml:space="preserve"> </w:t>
      </w:r>
      <w:r>
        <w:t>to</w:t>
      </w:r>
      <w:r w:rsidR="00DD61B6">
        <w:t xml:space="preserve"> upgrade your account</w:t>
      </w:r>
      <w:r w:rsidR="0097212F">
        <w:t xml:space="preserve">. </w:t>
      </w:r>
    </w:p>
    <w:sectPr w:rsidR="006C6703" w:rsidRPr="002A57AF" w:rsidSect="002B153C">
      <w:pgSz w:w="11908" w:h="16833"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1B4F" w:rsidRDefault="00EB1B4F" w:rsidP="003C19F0">
      <w:r>
        <w:separator/>
      </w:r>
    </w:p>
  </w:endnote>
  <w:endnote w:type="continuationSeparator" w:id="0">
    <w:p w:rsidR="00EB1B4F" w:rsidRDefault="00EB1B4F" w:rsidP="003C19F0">
      <w:r>
        <w:continuationSeparator/>
      </w:r>
    </w:p>
  </w:endnote>
  <w:endnote w:type="continuationNotice" w:id="1">
    <w:p w:rsidR="00EB1B4F" w:rsidRDefault="00EB1B4F">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Bold">
    <w:panose1 w:val="020B0704020202020204"/>
    <w:charset w:val="00"/>
    <w:family w:val="auto"/>
    <w:notTrueType/>
    <w:pitch w:val="default"/>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Black">
    <w:altName w:val="Arial Black"/>
    <w:panose1 w:val="020B0A04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FbReforma Medium">
    <w:altName w:val="Times New Roman"/>
    <w:charset w:val="00"/>
    <w:family w:val="roman"/>
    <w:pitch w:val="variable"/>
    <w:sig w:usb0="00000000" w:usb1="50000000" w:usb2="00000000" w:usb3="00000000" w:csb0="00000021" w:csb1="00000000"/>
  </w:font>
  <w:font w:name="FbReforma Light">
    <w:altName w:val="Times New Roman"/>
    <w:charset w:val="00"/>
    <w:family w:val="roman"/>
    <w:pitch w:val="variable"/>
    <w:sig w:usb0="00000000" w:usb1="50000000" w:usb2="00000000" w:usb3="00000000" w:csb0="00000021" w:csb1="00000000"/>
  </w:font>
  <w:font w:name="Breuer Text Light">
    <w:altName w:val="Franklin Gothic Medium Cond"/>
    <w:charset w:val="00"/>
    <w:family w:val="auto"/>
    <w:pitch w:val="variable"/>
    <w:sig w:usb0="00000001" w:usb1="4000004A" w:usb2="000000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61D6" w:rsidRPr="004931FD" w:rsidRDefault="009950C3" w:rsidP="003055F6">
    <w:pPr>
      <w:pStyle w:val="Footer"/>
    </w:pPr>
    <w:r>
      <w:fldChar w:fldCharType="begin"/>
    </w:r>
    <w:r>
      <w:instrText xml:space="preserve">DOCPROPERTY "Title"  \* MERGEFORMAT </w:instrText>
    </w:r>
    <w:r>
      <w:fldChar w:fldCharType="separate"/>
    </w:r>
    <w:r w:rsidR="009361D6">
      <w:t>Kaltura Management Console (KMC)</w:t>
    </w:r>
    <w:r>
      <w:fldChar w:fldCharType="end"/>
    </w:r>
    <w:r w:rsidR="009361D6" w:rsidRPr="004931FD">
      <w:t xml:space="preserve"> </w:t>
    </w:r>
    <w:r w:rsidR="009361D6" w:rsidRPr="004931FD">
      <w:fldChar w:fldCharType="begin"/>
    </w:r>
    <w:r w:rsidR="009361D6" w:rsidRPr="004931FD">
      <w:instrText xml:space="preserve"> DOCPROPERTY "</w:instrText>
    </w:r>
    <w:r w:rsidR="009361D6">
      <w:instrText>Subject</w:instrText>
    </w:r>
    <w:r w:rsidR="009361D6" w:rsidRPr="004931FD">
      <w:instrText xml:space="preserve">"  \* MERGEFORMAT  </w:instrText>
    </w:r>
    <w:r w:rsidR="009361D6" w:rsidRPr="004931FD">
      <w:fldChar w:fldCharType="separate"/>
    </w:r>
    <w:r w:rsidR="009361D6">
      <w:t>User Manual</w:t>
    </w:r>
    <w:r w:rsidR="009361D6" w:rsidRPr="004931FD">
      <w:fldChar w:fldCharType="end"/>
    </w:r>
    <w:r w:rsidR="009361D6" w:rsidRPr="004931FD">
      <w:tab/>
    </w:r>
    <w:r w:rsidR="009361D6" w:rsidRPr="004931FD">
      <w:fldChar w:fldCharType="begin"/>
    </w:r>
    <w:r w:rsidR="009361D6" w:rsidRPr="004931FD">
      <w:instrText xml:space="preserve"> page </w:instrText>
    </w:r>
    <w:r w:rsidR="009361D6" w:rsidRPr="004931FD">
      <w:fldChar w:fldCharType="separate"/>
    </w:r>
    <w:r w:rsidR="004E31E4">
      <w:t>36</w:t>
    </w:r>
    <w:r w:rsidR="009361D6" w:rsidRPr="004931FD">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61D6" w:rsidRPr="00A4084D" w:rsidRDefault="009950C3" w:rsidP="003055F6">
    <w:pPr>
      <w:pStyle w:val="Footer"/>
    </w:pPr>
    <w:r>
      <w:fldChar w:fldCharType="begin"/>
    </w:r>
    <w:r>
      <w:instrText xml:space="preserve">DOCPROPERTY "Title"  \* MERGEFORMAT </w:instrText>
    </w:r>
    <w:r>
      <w:fldChar w:fldCharType="separate"/>
    </w:r>
    <w:r w:rsidR="009361D6">
      <w:t>Kaltura Management Console (KMC)</w:t>
    </w:r>
    <w:r>
      <w:fldChar w:fldCharType="end"/>
    </w:r>
    <w:r w:rsidR="009361D6" w:rsidRPr="004931FD">
      <w:t xml:space="preserve"> </w:t>
    </w:r>
    <w:r w:rsidR="009361D6" w:rsidRPr="004931FD">
      <w:fldChar w:fldCharType="begin"/>
    </w:r>
    <w:r w:rsidR="009361D6" w:rsidRPr="004931FD">
      <w:instrText xml:space="preserve"> DOCPROPERTY "</w:instrText>
    </w:r>
    <w:r w:rsidR="009361D6">
      <w:instrText>Subject</w:instrText>
    </w:r>
    <w:r w:rsidR="009361D6" w:rsidRPr="004931FD">
      <w:instrText xml:space="preserve">"  \* MERGEFORMAT  </w:instrText>
    </w:r>
    <w:r w:rsidR="009361D6" w:rsidRPr="004931FD">
      <w:fldChar w:fldCharType="separate"/>
    </w:r>
    <w:r w:rsidR="009361D6">
      <w:t>User Manual</w:t>
    </w:r>
    <w:r w:rsidR="009361D6" w:rsidRPr="004931FD">
      <w:fldChar w:fldCharType="end"/>
    </w:r>
    <w:r w:rsidR="009361D6" w:rsidRPr="004931FD">
      <w:tab/>
    </w:r>
    <w:r w:rsidR="009361D6" w:rsidRPr="004931FD">
      <w:fldChar w:fldCharType="begin"/>
    </w:r>
    <w:r w:rsidR="009361D6" w:rsidRPr="004931FD">
      <w:instrText xml:space="preserve"> page </w:instrText>
    </w:r>
    <w:r w:rsidR="009361D6" w:rsidRPr="004931FD">
      <w:fldChar w:fldCharType="separate"/>
    </w:r>
    <w:r w:rsidR="009361D6">
      <w:t>9</w:t>
    </w:r>
    <w:r w:rsidR="009361D6" w:rsidRPr="004931FD">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61D6" w:rsidRDefault="009361D6" w:rsidP="00EB2819">
    <w:pPr>
      <w:pStyle w:val="FooterAboveLine"/>
    </w:pPr>
    <w:r>
      <w:rPr>
        <w:noProof w:val="0"/>
      </w:rPr>
      <w:fldChar w:fldCharType="begin"/>
    </w:r>
    <w:r>
      <w:instrText xml:space="preserve"> styleref "Part Number" \* mergeformat </w:instrText>
    </w:r>
    <w:r>
      <w:rPr>
        <w:noProof w:val="0"/>
      </w:rPr>
      <w:fldChar w:fldCharType="separate"/>
    </w:r>
    <w:r>
      <w:rPr>
        <w:b/>
        <w:bCs/>
        <w:lang w:val="en-US"/>
      </w:rPr>
      <w:t>Error! No text of specified style in document.</w:t>
    </w:r>
    <w:r>
      <w:fldChar w:fldCharType="end"/>
    </w:r>
  </w:p>
  <w:p w:rsidR="009361D6" w:rsidRPr="000838CF" w:rsidRDefault="009361D6" w:rsidP="00EB2819">
    <w:pPr>
      <w:pStyle w:val="Footer"/>
    </w:pPr>
    <w:r>
      <w:fldChar w:fldCharType="begin"/>
    </w:r>
    <w:r>
      <w:instrText xml:space="preserve"> styleref "Product Name" \* mergeformat </w:instrText>
    </w:r>
    <w:r>
      <w:fldChar w:fldCharType="separate"/>
    </w:r>
    <w:r>
      <w:rPr>
        <w:b/>
        <w:bCs/>
        <w:lang w:val="en-US"/>
      </w:rPr>
      <w:t>Error! No text of specified style in document.</w:t>
    </w:r>
    <w:r>
      <w:rPr>
        <w:b/>
        <w:bCs/>
      </w:rPr>
      <w:fldChar w:fldCharType="end"/>
    </w:r>
    <w:r w:rsidRPr="000838CF">
      <w:t xml:space="preserve"> </w:t>
    </w:r>
    <w:r>
      <w:rPr>
        <w:noProof w:val="0"/>
      </w:rPr>
      <w:fldChar w:fldCharType="begin"/>
    </w:r>
    <w:r>
      <w:instrText xml:space="preserve"> styleref "Release" \* mergeformat </w:instrText>
    </w:r>
    <w:r>
      <w:rPr>
        <w:noProof w:val="0"/>
      </w:rPr>
      <w:fldChar w:fldCharType="separate"/>
    </w:r>
    <w:r>
      <w:rPr>
        <w:b/>
        <w:bCs/>
        <w:lang w:val="en-US"/>
      </w:rPr>
      <w:t>Error! No text of specified style in document.</w:t>
    </w:r>
    <w:r>
      <w:rPr>
        <w:b/>
        <w:bCs/>
      </w:rPr>
      <w:fldChar w:fldCharType="end"/>
    </w:r>
    <w:r w:rsidRPr="000838CF">
      <w:t xml:space="preserve"> </w:t>
    </w:r>
    <w:r>
      <w:fldChar w:fldCharType="begin"/>
    </w:r>
    <w:r>
      <w:instrText xml:space="preserve"> styleref "Book Name" \* mergeformat </w:instrText>
    </w:r>
    <w:r>
      <w:fldChar w:fldCharType="separate"/>
    </w:r>
    <w:r>
      <w:rPr>
        <w:b/>
        <w:bCs/>
        <w:lang w:val="en-US"/>
      </w:rPr>
      <w:t>Error! No text of specified style in document.</w:t>
    </w:r>
    <w:r>
      <w:rPr>
        <w:b/>
        <w:bCs/>
      </w:rPr>
      <w:fldChar w:fldCharType="end"/>
    </w:r>
    <w:r w:rsidRPr="000838CF">
      <w:tab/>
    </w:r>
    <w:r>
      <w:rPr>
        <w:noProof w:val="0"/>
      </w:rPr>
      <w:fldChar w:fldCharType="begin"/>
    </w:r>
    <w:r>
      <w:instrText xml:space="preserve"> page </w:instrText>
    </w:r>
    <w:r>
      <w:rPr>
        <w:noProof w:val="0"/>
      </w:rPr>
      <w:fldChar w:fldCharType="separate"/>
    </w:r>
    <w:r>
      <w:t>90</w:t>
    </w:r>
    <w:r>
      <w:fldChar w:fldCharType="end"/>
    </w:r>
  </w:p>
  <w:p w:rsidR="009361D6" w:rsidRDefault="009361D6" w:rsidP="00EB28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1B4F" w:rsidRDefault="00EB1B4F" w:rsidP="003C19F0">
      <w:r>
        <w:separator/>
      </w:r>
    </w:p>
  </w:footnote>
  <w:footnote w:type="continuationSeparator" w:id="0">
    <w:p w:rsidR="00EB1B4F" w:rsidRDefault="00EB1B4F" w:rsidP="003C19F0">
      <w:r>
        <w:continuationSeparator/>
      </w:r>
    </w:p>
  </w:footnote>
  <w:footnote w:type="continuationNotice" w:id="1">
    <w:p w:rsidR="00EB1B4F" w:rsidRDefault="00EB1B4F">
      <w:pPr>
        <w:spacing w:before="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61D6" w:rsidRPr="00A4084D" w:rsidRDefault="009950C3" w:rsidP="003055F6">
    <w:pPr>
      <w:pStyle w:val="Header"/>
    </w:pPr>
    <w:r>
      <w:fldChar w:fldCharType="begin"/>
    </w:r>
    <w:r>
      <w:instrText xml:space="preserve"> styleref "Heading 1" \* mergeformat </w:instrText>
    </w:r>
    <w:r>
      <w:fldChar w:fldCharType="separate"/>
    </w:r>
    <w:r w:rsidR="009361D6">
      <w:rPr>
        <w:noProof/>
      </w:rPr>
      <w:t>Contents</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61D6" w:rsidRDefault="009361D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61D6" w:rsidRPr="005C1991" w:rsidRDefault="009361D6" w:rsidP="008B25F6">
    <w:pPr>
      <w:pStyle w:val="Header"/>
    </w:pPr>
    <w:r w:rsidRPr="005C1991">
      <w:tab/>
    </w:r>
    <w:r w:rsidR="009950C3">
      <w:fldChar w:fldCharType="begin"/>
    </w:r>
    <w:r w:rsidR="009950C3">
      <w:instrText xml:space="preserve"> styleref "Heading</w:instrText>
    </w:r>
    <w:r w:rsidR="009950C3">
      <w:instrText xml:space="preserve"> 1" \* mergeformat </w:instrText>
    </w:r>
    <w:r w:rsidR="009950C3">
      <w:fldChar w:fldCharType="separate"/>
    </w:r>
    <w:r>
      <w:rPr>
        <w:noProof/>
      </w:rPr>
      <w:t>Contents</w:t>
    </w:r>
    <w:r w:rsidR="009950C3">
      <w:rPr>
        <w:noProof/>
      </w:rPr>
      <w:fldChar w:fldCharType="end"/>
    </w:r>
  </w:p>
  <w:p w:rsidR="009361D6" w:rsidRDefault="009361D6" w:rsidP="008B25F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61D6" w:rsidRPr="008631B0" w:rsidRDefault="009950C3" w:rsidP="00100DF7">
    <w:pPr>
      <w:pStyle w:val="Header"/>
    </w:pPr>
    <w:r>
      <w:fldChar w:fldCharType="begin"/>
    </w:r>
    <w:r>
      <w:instrText xml:space="preserve"> styleref "Heading 1" \* mergeformat </w:instrText>
    </w:r>
    <w:r>
      <w:fldChar w:fldCharType="separate"/>
    </w:r>
    <w:r w:rsidR="004E31E4">
      <w:rPr>
        <w:noProof/>
      </w:rPr>
      <w:t>Creating and Customizing Playlists and Players</w:t>
    </w:r>
    <w:r>
      <w:rPr>
        <w:noProof/>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61D6" w:rsidRDefault="009361D6" w:rsidP="008B25F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25pt;height:12.75pt" o:bullet="t">
        <v:imagedata r:id="rId1" o:title="bullet212"/>
      </v:shape>
    </w:pict>
  </w:numPicBullet>
  <w:abstractNum w:abstractNumId="0">
    <w:nsid w:val="FFFFFF7E"/>
    <w:multiLevelType w:val="singleLevel"/>
    <w:tmpl w:val="9D1EFDA2"/>
    <w:lvl w:ilvl="0">
      <w:start w:val="1"/>
      <w:numFmt w:val="decimal"/>
      <w:lvlText w:val="%1."/>
      <w:lvlJc w:val="left"/>
      <w:pPr>
        <w:tabs>
          <w:tab w:val="num" w:pos="926"/>
        </w:tabs>
        <w:ind w:left="926" w:hanging="360"/>
      </w:pPr>
    </w:lvl>
  </w:abstractNum>
  <w:abstractNum w:abstractNumId="1">
    <w:nsid w:val="FFFFFF7F"/>
    <w:multiLevelType w:val="singleLevel"/>
    <w:tmpl w:val="E9202E6E"/>
    <w:lvl w:ilvl="0">
      <w:start w:val="1"/>
      <w:numFmt w:val="lowerLetter"/>
      <w:lvlText w:val="%1)"/>
      <w:lvlJc w:val="left"/>
      <w:pPr>
        <w:ind w:left="1890" w:hanging="360"/>
      </w:pPr>
    </w:lvl>
  </w:abstractNum>
  <w:abstractNum w:abstractNumId="2">
    <w:nsid w:val="FFFFFF81"/>
    <w:multiLevelType w:val="singleLevel"/>
    <w:tmpl w:val="F1C0E5CE"/>
    <w:lvl w:ilvl="0">
      <w:start w:val="1"/>
      <w:numFmt w:val="bullet"/>
      <w:lvlText w:val=""/>
      <w:lvlJc w:val="left"/>
      <w:pPr>
        <w:tabs>
          <w:tab w:val="num" w:pos="360"/>
        </w:tabs>
        <w:ind w:left="340" w:hanging="340"/>
      </w:pPr>
      <w:rPr>
        <w:rFonts w:ascii="Wingdings" w:hAnsi="Wingdings" w:hint="default"/>
      </w:rPr>
    </w:lvl>
  </w:abstractNum>
  <w:abstractNum w:abstractNumId="3">
    <w:nsid w:val="FFFFFF82"/>
    <w:multiLevelType w:val="singleLevel"/>
    <w:tmpl w:val="83C23BA4"/>
    <w:lvl w:ilvl="0">
      <w:start w:val="1"/>
      <w:numFmt w:val="bullet"/>
      <w:lvlText w:val=""/>
      <w:lvlJc w:val="left"/>
      <w:pPr>
        <w:tabs>
          <w:tab w:val="num" w:pos="1080"/>
        </w:tabs>
        <w:ind w:left="1080" w:hanging="360"/>
      </w:pPr>
      <w:rPr>
        <w:rFonts w:ascii="Symbol" w:hAnsi="Symbol" w:hint="default"/>
      </w:rPr>
    </w:lvl>
  </w:abstractNum>
  <w:abstractNum w:abstractNumId="4">
    <w:nsid w:val="03394313"/>
    <w:multiLevelType w:val="hybridMultilevel"/>
    <w:tmpl w:val="82D464CE"/>
    <w:lvl w:ilvl="0" w:tplc="B1A0D3B2">
      <w:start w:val="1"/>
      <w:numFmt w:val="decimal"/>
      <w:pStyle w:val="ListNumber"/>
      <w:lvlText w:val="%1."/>
      <w:lvlJc w:val="left"/>
      <w:pPr>
        <w:ind w:left="72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5">
    <w:nsid w:val="08E035E5"/>
    <w:multiLevelType w:val="singleLevel"/>
    <w:tmpl w:val="9B0A33F2"/>
    <w:lvl w:ilvl="0">
      <w:start w:val="1"/>
      <w:numFmt w:val="lowerLetter"/>
      <w:lvlText w:val="%1"/>
      <w:lvlJc w:val="left"/>
      <w:pPr>
        <w:tabs>
          <w:tab w:val="num" w:pos="1701"/>
        </w:tabs>
        <w:ind w:left="1701" w:hanging="340"/>
      </w:pPr>
      <w:rPr>
        <w:rFonts w:ascii="Arial" w:hAnsi="Arial" w:cs="Arial"/>
        <w:b/>
        <w:color w:val="08215C"/>
      </w:rPr>
    </w:lvl>
  </w:abstractNum>
  <w:abstractNum w:abstractNumId="6">
    <w:nsid w:val="0ABE4411"/>
    <w:multiLevelType w:val="hybridMultilevel"/>
    <w:tmpl w:val="EA3A78C6"/>
    <w:lvl w:ilvl="0" w:tplc="A37EB182">
      <w:start w:val="1"/>
      <w:numFmt w:val="bullet"/>
      <w:lvlText w:val=""/>
      <w:lvlJc w:val="left"/>
      <w:pPr>
        <w:ind w:left="2151" w:hanging="360"/>
      </w:pPr>
      <w:rPr>
        <w:rFonts w:ascii="Symbol" w:hAnsi="Symbol" w:hint="default"/>
      </w:rPr>
    </w:lvl>
    <w:lvl w:ilvl="1" w:tplc="04090003">
      <w:start w:val="1"/>
      <w:numFmt w:val="bullet"/>
      <w:lvlText w:val="o"/>
      <w:lvlJc w:val="left"/>
      <w:pPr>
        <w:ind w:left="2871" w:hanging="360"/>
      </w:pPr>
      <w:rPr>
        <w:rFonts w:ascii="Courier New" w:hAnsi="Courier New" w:cs="Courier New" w:hint="default"/>
      </w:rPr>
    </w:lvl>
    <w:lvl w:ilvl="2" w:tplc="04090005" w:tentative="1">
      <w:start w:val="1"/>
      <w:numFmt w:val="bullet"/>
      <w:lvlText w:val=""/>
      <w:lvlJc w:val="left"/>
      <w:pPr>
        <w:ind w:left="3591" w:hanging="360"/>
      </w:pPr>
      <w:rPr>
        <w:rFonts w:ascii="Wingdings" w:hAnsi="Wingdings" w:hint="default"/>
      </w:rPr>
    </w:lvl>
    <w:lvl w:ilvl="3" w:tplc="04090001" w:tentative="1">
      <w:start w:val="1"/>
      <w:numFmt w:val="bullet"/>
      <w:lvlText w:val=""/>
      <w:lvlJc w:val="left"/>
      <w:pPr>
        <w:ind w:left="4311" w:hanging="360"/>
      </w:pPr>
      <w:rPr>
        <w:rFonts w:ascii="Symbol" w:hAnsi="Symbol" w:hint="default"/>
      </w:rPr>
    </w:lvl>
    <w:lvl w:ilvl="4" w:tplc="04090003" w:tentative="1">
      <w:start w:val="1"/>
      <w:numFmt w:val="bullet"/>
      <w:lvlText w:val="o"/>
      <w:lvlJc w:val="left"/>
      <w:pPr>
        <w:ind w:left="5031" w:hanging="360"/>
      </w:pPr>
      <w:rPr>
        <w:rFonts w:ascii="Courier New" w:hAnsi="Courier New" w:cs="Courier New" w:hint="default"/>
      </w:rPr>
    </w:lvl>
    <w:lvl w:ilvl="5" w:tplc="04090005" w:tentative="1">
      <w:start w:val="1"/>
      <w:numFmt w:val="bullet"/>
      <w:lvlText w:val=""/>
      <w:lvlJc w:val="left"/>
      <w:pPr>
        <w:ind w:left="5751" w:hanging="360"/>
      </w:pPr>
      <w:rPr>
        <w:rFonts w:ascii="Wingdings" w:hAnsi="Wingdings" w:hint="default"/>
      </w:rPr>
    </w:lvl>
    <w:lvl w:ilvl="6" w:tplc="04090001" w:tentative="1">
      <w:start w:val="1"/>
      <w:numFmt w:val="bullet"/>
      <w:lvlText w:val=""/>
      <w:lvlJc w:val="left"/>
      <w:pPr>
        <w:ind w:left="6471" w:hanging="360"/>
      </w:pPr>
      <w:rPr>
        <w:rFonts w:ascii="Symbol" w:hAnsi="Symbol" w:hint="default"/>
      </w:rPr>
    </w:lvl>
    <w:lvl w:ilvl="7" w:tplc="04090003" w:tentative="1">
      <w:start w:val="1"/>
      <w:numFmt w:val="bullet"/>
      <w:lvlText w:val="o"/>
      <w:lvlJc w:val="left"/>
      <w:pPr>
        <w:ind w:left="7191" w:hanging="360"/>
      </w:pPr>
      <w:rPr>
        <w:rFonts w:ascii="Courier New" w:hAnsi="Courier New" w:cs="Courier New" w:hint="default"/>
      </w:rPr>
    </w:lvl>
    <w:lvl w:ilvl="8" w:tplc="04090005" w:tentative="1">
      <w:start w:val="1"/>
      <w:numFmt w:val="bullet"/>
      <w:lvlText w:val=""/>
      <w:lvlJc w:val="left"/>
      <w:pPr>
        <w:ind w:left="7911" w:hanging="360"/>
      </w:pPr>
      <w:rPr>
        <w:rFonts w:ascii="Wingdings" w:hAnsi="Wingdings" w:hint="default"/>
      </w:rPr>
    </w:lvl>
  </w:abstractNum>
  <w:abstractNum w:abstractNumId="7">
    <w:nsid w:val="0F61347A"/>
    <w:multiLevelType w:val="multilevel"/>
    <w:tmpl w:val="BEB83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FBB3C4F"/>
    <w:multiLevelType w:val="hybridMultilevel"/>
    <w:tmpl w:val="AB3A47E2"/>
    <w:lvl w:ilvl="0" w:tplc="15FA63B6">
      <w:start w:val="1"/>
      <w:numFmt w:val="bullet"/>
      <w:pStyle w:val="Procedure"/>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04718EF"/>
    <w:multiLevelType w:val="multilevel"/>
    <w:tmpl w:val="9FD67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1E53DFF"/>
    <w:multiLevelType w:val="hybridMultilevel"/>
    <w:tmpl w:val="693695FA"/>
    <w:lvl w:ilvl="0" w:tplc="4650ECEE">
      <w:start w:val="1"/>
      <w:numFmt w:val="bullet"/>
      <w:pStyle w:val="ListBullet2"/>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263269F"/>
    <w:multiLevelType w:val="multilevel"/>
    <w:tmpl w:val="D23AB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45830AC"/>
    <w:multiLevelType w:val="multilevel"/>
    <w:tmpl w:val="74A673B6"/>
    <w:lvl w:ilvl="0">
      <w:start w:val="1"/>
      <w:numFmt w:val="upperLetter"/>
      <w:lvlRestart w:val="0"/>
      <w:lvlText w:val="Appendix %1:"/>
      <w:lvlJc w:val="left"/>
      <w:pPr>
        <w:tabs>
          <w:tab w:val="num" w:pos="2835"/>
        </w:tabs>
        <w:ind w:left="2835" w:hanging="3119"/>
      </w:pPr>
      <w:rPr>
        <w:rFonts w:cs="Times New Roman" w:hint="default"/>
      </w:rPr>
    </w:lvl>
    <w:lvl w:ilvl="1">
      <w:start w:val="1"/>
      <w:numFmt w:val="decimal"/>
      <w:lvlText w:val="%1.%2"/>
      <w:lvlJc w:val="left"/>
      <w:pPr>
        <w:tabs>
          <w:tab w:val="num" w:pos="1009"/>
        </w:tabs>
        <w:ind w:left="1009" w:hanging="1293"/>
      </w:pPr>
      <w:rPr>
        <w:rFonts w:cs="Times New Roman" w:hint="default"/>
      </w:rPr>
    </w:lvl>
    <w:lvl w:ilvl="2">
      <w:start w:val="1"/>
      <w:numFmt w:val="decimal"/>
      <w:lvlText w:val="%1.%2.%3"/>
      <w:lvlJc w:val="left"/>
      <w:pPr>
        <w:tabs>
          <w:tab w:val="num" w:pos="1009"/>
        </w:tabs>
        <w:ind w:left="1009" w:hanging="1293"/>
      </w:pPr>
      <w:rPr>
        <w:rFonts w:cs="Times New Roman" w:hint="default"/>
      </w:rPr>
    </w:lvl>
    <w:lvl w:ilvl="3">
      <w:start w:val="1"/>
      <w:numFmt w:val="decimal"/>
      <w:lvlText w:val="%1.%2.%3.%4"/>
      <w:lvlJc w:val="left"/>
      <w:pPr>
        <w:tabs>
          <w:tab w:val="num" w:pos="1009"/>
        </w:tabs>
        <w:ind w:left="1009" w:hanging="1293"/>
      </w:pPr>
      <w:rPr>
        <w:rFonts w:cs="Times New Roman" w:hint="default"/>
      </w:rPr>
    </w:lvl>
    <w:lvl w:ilvl="4">
      <w:start w:val="1"/>
      <w:numFmt w:val="none"/>
      <w:lvlRestart w:val="0"/>
      <w:suff w:val="nothing"/>
      <w:lvlText w:val=""/>
      <w:lvlJc w:val="left"/>
      <w:pPr>
        <w:ind w:left="2835" w:hanging="3119"/>
      </w:pPr>
      <w:rPr>
        <w:rFonts w:cs="Times New Roman" w:hint="default"/>
      </w:rPr>
    </w:lvl>
    <w:lvl w:ilvl="5">
      <w:start w:val="1"/>
      <w:numFmt w:val="none"/>
      <w:lvlRestart w:val="0"/>
      <w:suff w:val="nothing"/>
      <w:lvlText w:val=""/>
      <w:lvlJc w:val="left"/>
      <w:pPr>
        <w:ind w:left="2835" w:hanging="3119"/>
      </w:pPr>
      <w:rPr>
        <w:rFonts w:cs="Times New Roman" w:hint="default"/>
      </w:rPr>
    </w:lvl>
    <w:lvl w:ilvl="6">
      <w:start w:val="1"/>
      <w:numFmt w:val="none"/>
      <w:lvlRestart w:val="0"/>
      <w:suff w:val="nothing"/>
      <w:lvlText w:val=""/>
      <w:lvlJc w:val="left"/>
      <w:pPr>
        <w:ind w:left="2835" w:hanging="3119"/>
      </w:pPr>
      <w:rPr>
        <w:rFonts w:cs="Times New Roman" w:hint="default"/>
      </w:rPr>
    </w:lvl>
    <w:lvl w:ilvl="7">
      <w:start w:val="1"/>
      <w:numFmt w:val="none"/>
      <w:lvlRestart w:val="0"/>
      <w:suff w:val="nothing"/>
      <w:lvlText w:val=""/>
      <w:lvlJc w:val="left"/>
      <w:pPr>
        <w:ind w:left="2835" w:hanging="3119"/>
      </w:pPr>
      <w:rPr>
        <w:rFonts w:ascii="Times New Roman" w:hAnsi="Times New Roman" w:cs="Times New Roman" w:hint="default"/>
        <w:sz w:val="18"/>
      </w:rPr>
    </w:lvl>
    <w:lvl w:ilvl="8">
      <w:start w:val="1"/>
      <w:numFmt w:val="none"/>
      <w:lvlRestart w:val="0"/>
      <w:suff w:val="nothing"/>
      <w:lvlText w:val=""/>
      <w:lvlJc w:val="left"/>
      <w:pPr>
        <w:ind w:left="2835" w:hanging="3119"/>
      </w:pPr>
      <w:rPr>
        <w:rFonts w:cs="Times New Roman" w:hint="default"/>
      </w:rPr>
    </w:lvl>
  </w:abstractNum>
  <w:abstractNum w:abstractNumId="13">
    <w:nsid w:val="14AB0C83"/>
    <w:multiLevelType w:val="hybridMultilevel"/>
    <w:tmpl w:val="2EF2803C"/>
    <w:lvl w:ilvl="0" w:tplc="13481A96">
      <w:start w:val="1"/>
      <w:numFmt w:val="decimal"/>
      <w:lvlText w:val="%1."/>
      <w:lvlJc w:val="left"/>
      <w:pPr>
        <w:ind w:left="1366" w:hanging="357"/>
      </w:pPr>
      <w:rPr>
        <w:rFonts w:hint="default"/>
      </w:rPr>
    </w:lvl>
    <w:lvl w:ilvl="1" w:tplc="04090019" w:tentative="1">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abstractNum w:abstractNumId="14">
    <w:nsid w:val="152F61A2"/>
    <w:multiLevelType w:val="hybridMultilevel"/>
    <w:tmpl w:val="37588616"/>
    <w:lvl w:ilvl="0" w:tplc="C9462DB2">
      <w:start w:val="1"/>
      <w:numFmt w:val="lowerLetter"/>
      <w:lvlText w:val="%1."/>
      <w:lvlJc w:val="right"/>
      <w:pPr>
        <w:tabs>
          <w:tab w:val="num" w:pos="1701"/>
        </w:tabs>
        <w:ind w:left="1701" w:hanging="283"/>
      </w:pPr>
      <w:rPr>
        <w:rFonts w:hint="default"/>
      </w:rPr>
    </w:lvl>
    <w:lvl w:ilvl="1" w:tplc="04090019" w:tentative="1">
      <w:start w:val="1"/>
      <w:numFmt w:val="lowerLetter"/>
      <w:lvlText w:val="%2."/>
      <w:lvlJc w:val="left"/>
      <w:pPr>
        <w:ind w:left="1723" w:hanging="360"/>
      </w:pPr>
    </w:lvl>
    <w:lvl w:ilvl="2" w:tplc="90605826">
      <w:start w:val="1"/>
      <w:numFmt w:val="lowerRoman"/>
      <w:lvlText w:val="%3."/>
      <w:lvlJc w:val="right"/>
      <w:pPr>
        <w:tabs>
          <w:tab w:val="num" w:pos="1701"/>
        </w:tabs>
        <w:ind w:left="1701" w:hanging="283"/>
      </w:pPr>
      <w:rPr>
        <w:rFonts w:hint="default"/>
      </w:r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15">
    <w:nsid w:val="1B443653"/>
    <w:multiLevelType w:val="multilevel"/>
    <w:tmpl w:val="8CCCE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4BA28FD"/>
    <w:multiLevelType w:val="multilevel"/>
    <w:tmpl w:val="4560F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6233FCE"/>
    <w:multiLevelType w:val="hybridMultilevel"/>
    <w:tmpl w:val="93443774"/>
    <w:lvl w:ilvl="0" w:tplc="08EA64DA">
      <w:start w:val="1"/>
      <w:numFmt w:val="bullet"/>
      <w:pStyle w:val="TableListBullet3"/>
      <w:lvlText w:val=""/>
      <w:lvlJc w:val="left"/>
      <w:pPr>
        <w:ind w:left="927" w:hanging="360"/>
      </w:pPr>
      <w:rPr>
        <w:rFonts w:ascii="Wingdings" w:hAnsi="Wingdings" w:cs="Symbol" w:hint="default"/>
        <w:sz w:val="1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B7848DB"/>
    <w:multiLevelType w:val="multilevel"/>
    <w:tmpl w:val="137615B8"/>
    <w:lvl w:ilvl="0">
      <w:start w:val="1"/>
      <w:numFmt w:val="decimal"/>
      <w:suff w:val="nothing"/>
      <w:lvlText w:val="%1"/>
      <w:lvlJc w:val="left"/>
      <w:pPr>
        <w:ind w:left="0" w:firstLine="0"/>
      </w:pPr>
      <w:rPr>
        <w:b w:val="0"/>
        <w:bCs w:val="0"/>
        <w:i w:val="0"/>
        <w:iCs w:val="0"/>
        <w:caps w:val="0"/>
        <w:smallCaps w:val="0"/>
        <w:strike w:val="0"/>
        <w:dstrike w:val="0"/>
        <w:noProof w:val="0"/>
        <w:vanish w:val="0"/>
        <w:color w:val="000000"/>
        <w:spacing w:val="0"/>
        <w:kern w:val="0"/>
        <w:position w:val="0"/>
        <w:u w:val="none"/>
        <w:vertAlign w:val="baseline"/>
        <w:em w:val="none"/>
      </w:rPr>
    </w:lvl>
    <w:lvl w:ilvl="1" w:tentative="1">
      <w:start w:val="1"/>
      <w:numFmt w:val="lowerLetter"/>
      <w:lvlText w:val="%2."/>
      <w:lvlJc w:val="left"/>
      <w:pPr>
        <w:ind w:left="1485" w:hanging="360"/>
      </w:pPr>
    </w:lvl>
    <w:lvl w:ilvl="2" w:tentative="1">
      <w:start w:val="1"/>
      <w:numFmt w:val="lowerRoman"/>
      <w:lvlText w:val="%3."/>
      <w:lvlJc w:val="right"/>
      <w:pPr>
        <w:ind w:left="2205" w:hanging="180"/>
      </w:pPr>
    </w:lvl>
    <w:lvl w:ilvl="3" w:tentative="1">
      <w:start w:val="1"/>
      <w:numFmt w:val="decimal"/>
      <w:lvlText w:val="%4."/>
      <w:lvlJc w:val="left"/>
      <w:pPr>
        <w:ind w:left="2925" w:hanging="360"/>
      </w:pPr>
    </w:lvl>
    <w:lvl w:ilvl="4" w:tentative="1">
      <w:start w:val="1"/>
      <w:numFmt w:val="lowerLetter"/>
      <w:lvlText w:val="%5."/>
      <w:lvlJc w:val="left"/>
      <w:pPr>
        <w:ind w:left="3645" w:hanging="360"/>
      </w:pPr>
    </w:lvl>
    <w:lvl w:ilvl="5" w:tentative="1">
      <w:start w:val="1"/>
      <w:numFmt w:val="lowerRoman"/>
      <w:lvlText w:val="%6."/>
      <w:lvlJc w:val="right"/>
      <w:pPr>
        <w:ind w:left="4365" w:hanging="180"/>
      </w:pPr>
    </w:lvl>
    <w:lvl w:ilvl="6" w:tentative="1">
      <w:start w:val="1"/>
      <w:numFmt w:val="decimal"/>
      <w:lvlText w:val="%7."/>
      <w:lvlJc w:val="left"/>
      <w:pPr>
        <w:ind w:left="5085" w:hanging="360"/>
      </w:pPr>
    </w:lvl>
    <w:lvl w:ilvl="7" w:tentative="1">
      <w:start w:val="1"/>
      <w:numFmt w:val="lowerLetter"/>
      <w:lvlText w:val="%8."/>
      <w:lvlJc w:val="left"/>
      <w:pPr>
        <w:ind w:left="5805" w:hanging="360"/>
      </w:pPr>
    </w:lvl>
    <w:lvl w:ilvl="8" w:tentative="1">
      <w:start w:val="1"/>
      <w:numFmt w:val="lowerRoman"/>
      <w:lvlText w:val="%9."/>
      <w:lvlJc w:val="right"/>
      <w:pPr>
        <w:ind w:left="6525" w:hanging="180"/>
      </w:pPr>
    </w:lvl>
  </w:abstractNum>
  <w:abstractNum w:abstractNumId="19">
    <w:nsid w:val="2C9D2BAD"/>
    <w:multiLevelType w:val="hybridMultilevel"/>
    <w:tmpl w:val="6B0890B2"/>
    <w:lvl w:ilvl="0" w:tplc="5A76C462">
      <w:start w:val="1"/>
      <w:numFmt w:val="lowerRoman"/>
      <w:lvlText w:val="%1."/>
      <w:lvlJc w:val="left"/>
      <w:pPr>
        <w:tabs>
          <w:tab w:val="num" w:pos="1701"/>
        </w:tabs>
        <w:ind w:left="1701" w:hanging="283"/>
      </w:pPr>
      <w:rPr>
        <w:rFonts w:hint="default"/>
      </w:rPr>
    </w:lvl>
    <w:lvl w:ilvl="1" w:tplc="04090019" w:tentative="1">
      <w:start w:val="1"/>
      <w:numFmt w:val="lowerLetter"/>
      <w:lvlText w:val="%2."/>
      <w:lvlJc w:val="left"/>
      <w:pPr>
        <w:ind w:left="3526" w:hanging="360"/>
      </w:pPr>
    </w:lvl>
    <w:lvl w:ilvl="2" w:tplc="0409001B" w:tentative="1">
      <w:start w:val="1"/>
      <w:numFmt w:val="lowerRoman"/>
      <w:lvlText w:val="%3."/>
      <w:lvlJc w:val="right"/>
      <w:pPr>
        <w:ind w:left="4246" w:hanging="180"/>
      </w:pPr>
    </w:lvl>
    <w:lvl w:ilvl="3" w:tplc="0409000F" w:tentative="1">
      <w:start w:val="1"/>
      <w:numFmt w:val="decimal"/>
      <w:lvlText w:val="%4."/>
      <w:lvlJc w:val="left"/>
      <w:pPr>
        <w:ind w:left="4966" w:hanging="360"/>
      </w:pPr>
    </w:lvl>
    <w:lvl w:ilvl="4" w:tplc="04090019" w:tentative="1">
      <w:start w:val="1"/>
      <w:numFmt w:val="lowerLetter"/>
      <w:lvlText w:val="%5."/>
      <w:lvlJc w:val="left"/>
      <w:pPr>
        <w:ind w:left="5686" w:hanging="360"/>
      </w:pPr>
    </w:lvl>
    <w:lvl w:ilvl="5" w:tplc="0409001B" w:tentative="1">
      <w:start w:val="1"/>
      <w:numFmt w:val="lowerRoman"/>
      <w:lvlText w:val="%6."/>
      <w:lvlJc w:val="right"/>
      <w:pPr>
        <w:ind w:left="6406" w:hanging="180"/>
      </w:pPr>
    </w:lvl>
    <w:lvl w:ilvl="6" w:tplc="0409000F" w:tentative="1">
      <w:start w:val="1"/>
      <w:numFmt w:val="decimal"/>
      <w:lvlText w:val="%7."/>
      <w:lvlJc w:val="left"/>
      <w:pPr>
        <w:ind w:left="7126" w:hanging="360"/>
      </w:pPr>
    </w:lvl>
    <w:lvl w:ilvl="7" w:tplc="04090019" w:tentative="1">
      <w:start w:val="1"/>
      <w:numFmt w:val="lowerLetter"/>
      <w:lvlText w:val="%8."/>
      <w:lvlJc w:val="left"/>
      <w:pPr>
        <w:ind w:left="7846" w:hanging="360"/>
      </w:pPr>
    </w:lvl>
    <w:lvl w:ilvl="8" w:tplc="0409001B" w:tentative="1">
      <w:start w:val="1"/>
      <w:numFmt w:val="lowerRoman"/>
      <w:lvlText w:val="%9."/>
      <w:lvlJc w:val="right"/>
      <w:pPr>
        <w:ind w:left="8566" w:hanging="180"/>
      </w:pPr>
    </w:lvl>
  </w:abstractNum>
  <w:abstractNum w:abstractNumId="20">
    <w:nsid w:val="310C47B3"/>
    <w:multiLevelType w:val="hybridMultilevel"/>
    <w:tmpl w:val="D0167E42"/>
    <w:lvl w:ilvl="0" w:tplc="72E8B5D6">
      <w:start w:val="1"/>
      <w:numFmt w:val="bullet"/>
      <w:lvlText w:val=""/>
      <w:lvlJc w:val="left"/>
      <w:pPr>
        <w:ind w:left="1728" w:hanging="360"/>
      </w:pPr>
      <w:rPr>
        <w:rFonts w:ascii="Wingdings" w:hAnsi="Wingdings"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1">
    <w:nsid w:val="33783EEE"/>
    <w:multiLevelType w:val="hybridMultilevel"/>
    <w:tmpl w:val="CB2847AA"/>
    <w:lvl w:ilvl="0" w:tplc="B296A938">
      <w:start w:val="1"/>
      <w:numFmt w:val="decimal"/>
      <w:lvlText w:val="Issue # %1:"/>
      <w:lvlJc w:val="left"/>
      <w:pPr>
        <w:tabs>
          <w:tab w:val="num" w:pos="1985"/>
        </w:tabs>
        <w:ind w:left="1985" w:hanging="1134"/>
      </w:pPr>
      <w:rPr>
        <w:rFonts w:ascii="Times New Roman" w:hAnsi="Times New Roman" w:hint="default"/>
        <w:b/>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4694DA0"/>
    <w:multiLevelType w:val="multilevel"/>
    <w:tmpl w:val="5A4A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735E5F"/>
    <w:multiLevelType w:val="multilevel"/>
    <w:tmpl w:val="51324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A64541A"/>
    <w:multiLevelType w:val="multilevel"/>
    <w:tmpl w:val="59769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0635CA2"/>
    <w:multiLevelType w:val="hybridMultilevel"/>
    <w:tmpl w:val="6216629E"/>
    <w:lvl w:ilvl="0" w:tplc="B096E964">
      <w:start w:val="1"/>
      <w:numFmt w:val="lowerLetter"/>
      <w:pStyle w:val="TableListNumber2"/>
      <w:lvlText w:val="%1."/>
      <w:lvlJc w:val="left"/>
      <w:pPr>
        <w:tabs>
          <w:tab w:val="num" w:pos="567"/>
        </w:tabs>
        <w:ind w:left="284" w:firstLine="0"/>
      </w:pPr>
      <w:rPr>
        <w:rFonts w:hint="default"/>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6">
    <w:nsid w:val="410C31F9"/>
    <w:multiLevelType w:val="multilevel"/>
    <w:tmpl w:val="BF2448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3AA1AAA"/>
    <w:multiLevelType w:val="hybridMultilevel"/>
    <w:tmpl w:val="50541406"/>
    <w:lvl w:ilvl="0" w:tplc="D818A2AC">
      <w:start w:val="1"/>
      <w:numFmt w:val="lowerRoman"/>
      <w:lvlText w:val="%1."/>
      <w:lvlJc w:val="left"/>
      <w:pPr>
        <w:tabs>
          <w:tab w:val="num" w:pos="1134"/>
        </w:tabs>
        <w:ind w:left="1134" w:hanging="283"/>
      </w:pPr>
      <w:rPr>
        <w:rFonts w:hint="default"/>
      </w:rPr>
    </w:lvl>
    <w:lvl w:ilvl="1" w:tplc="04090019" w:tentative="1">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abstractNum w:abstractNumId="28">
    <w:nsid w:val="44635D30"/>
    <w:multiLevelType w:val="hybridMultilevel"/>
    <w:tmpl w:val="31CCE660"/>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9">
    <w:nsid w:val="483736D3"/>
    <w:multiLevelType w:val="hybridMultilevel"/>
    <w:tmpl w:val="EDAC9A98"/>
    <w:lvl w:ilvl="0" w:tplc="4A9834CE">
      <w:start w:val="1"/>
      <w:numFmt w:val="bullet"/>
      <w:pStyle w:val="ListBullet"/>
      <w:lvlText w:val=""/>
      <w:lvlJc w:val="left"/>
      <w:pPr>
        <w:ind w:left="927" w:hanging="360"/>
      </w:pPr>
      <w:rPr>
        <w:rFonts w:ascii="Symbol" w:hAnsi="Symbol" w:cs="Symbol" w:hint="default"/>
        <w:color w:val="666560"/>
        <w:sz w:val="20"/>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0">
    <w:nsid w:val="489C5E44"/>
    <w:multiLevelType w:val="hybridMultilevel"/>
    <w:tmpl w:val="1F2896A4"/>
    <w:lvl w:ilvl="0" w:tplc="E4D67150">
      <w:start w:val="1"/>
      <w:numFmt w:val="bullet"/>
      <w:pStyle w:val="NoteBullet"/>
      <w:lvlText w:val=""/>
      <w:lvlJc w:val="left"/>
      <w:pPr>
        <w:ind w:left="720" w:hanging="360"/>
      </w:pPr>
      <w:rPr>
        <w:rFonts w:ascii="Symbol" w:hAnsi="Symbol" w:cs="Symbol" w:hint="default"/>
        <w:color w:val="000066"/>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49AE497E"/>
    <w:multiLevelType w:val="multilevel"/>
    <w:tmpl w:val="3BBE5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51D05E4"/>
    <w:multiLevelType w:val="hybridMultilevel"/>
    <w:tmpl w:val="8A10FF30"/>
    <w:lvl w:ilvl="0" w:tplc="F3A21184">
      <w:start w:val="1"/>
      <w:numFmt w:val="lowerRoman"/>
      <w:pStyle w:val="TableListNumber3"/>
      <w:lvlText w:val="%1."/>
      <w:lvlJc w:val="righ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3">
    <w:nsid w:val="566D6D60"/>
    <w:multiLevelType w:val="hybridMultilevel"/>
    <w:tmpl w:val="6D46757E"/>
    <w:lvl w:ilvl="0" w:tplc="D084E1E0">
      <w:start w:val="1"/>
      <w:numFmt w:val="lowerLetter"/>
      <w:pStyle w:val="ListNumber2"/>
      <w:lvlText w:val="%1."/>
      <w:lvlJc w:val="left"/>
      <w:pPr>
        <w:ind w:left="1080" w:hanging="360"/>
      </w:pPr>
      <w:rPr>
        <w:rFonts w:hint="default"/>
        <w:b w:val="0"/>
        <w:bCs w:val="0"/>
        <w:color w:val="66656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56A25D22"/>
    <w:multiLevelType w:val="hybridMultilevel"/>
    <w:tmpl w:val="916C6078"/>
    <w:lvl w:ilvl="0" w:tplc="6B225378">
      <w:start w:val="1"/>
      <w:numFmt w:val="bullet"/>
      <w:pStyle w:val="TableListBullet"/>
      <w:lvlText w:val=""/>
      <w:lvlJc w:val="left"/>
      <w:pPr>
        <w:tabs>
          <w:tab w:val="num" w:pos="284"/>
        </w:tabs>
        <w:ind w:left="284" w:hanging="284"/>
      </w:pPr>
      <w:rPr>
        <w:rFonts w:ascii="Symbol" w:hAnsi="Symbol" w:cs="Symbol" w:hint="default"/>
        <w:color w:val="02283A"/>
        <w:sz w:val="20"/>
        <w:szCs w:val="20"/>
        <w:u w:color="9999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6C925FB"/>
    <w:multiLevelType w:val="multilevel"/>
    <w:tmpl w:val="ABFEB03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77B50D3"/>
    <w:multiLevelType w:val="multilevel"/>
    <w:tmpl w:val="F1BA1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D9F5634"/>
    <w:multiLevelType w:val="multilevel"/>
    <w:tmpl w:val="9286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06A0F0B"/>
    <w:multiLevelType w:val="hybridMultilevel"/>
    <w:tmpl w:val="683C3F58"/>
    <w:lvl w:ilvl="0" w:tplc="7D80F7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67811C98"/>
    <w:multiLevelType w:val="singleLevel"/>
    <w:tmpl w:val="A1DC1DFE"/>
    <w:lvl w:ilvl="0">
      <w:start w:val="1"/>
      <w:numFmt w:val="lowerLetter"/>
      <w:lvlText w:val="%1"/>
      <w:lvlJc w:val="left"/>
      <w:pPr>
        <w:tabs>
          <w:tab w:val="num" w:pos="1361"/>
        </w:tabs>
        <w:ind w:left="1361" w:hanging="341"/>
      </w:pPr>
      <w:rPr>
        <w:rFonts w:ascii="Arial" w:hAnsi="Arial" w:cs="Arial"/>
        <w:b/>
        <w:color w:val="08215C"/>
      </w:rPr>
    </w:lvl>
  </w:abstractNum>
  <w:abstractNum w:abstractNumId="40">
    <w:nsid w:val="693C7AAC"/>
    <w:multiLevelType w:val="hybridMultilevel"/>
    <w:tmpl w:val="10389FB0"/>
    <w:lvl w:ilvl="0" w:tplc="B66E3790">
      <w:start w:val="1"/>
      <w:numFmt w:val="bullet"/>
      <w:pStyle w:val="TableListBullet2"/>
      <w:lvlText w:val=""/>
      <w:lvlJc w:val="left"/>
      <w:pPr>
        <w:ind w:left="644" w:hanging="360"/>
      </w:pPr>
      <w:rPr>
        <w:rFonts w:ascii="Wingdings" w:hAnsi="Wingdings" w:cs="Symbol" w:hint="default"/>
        <w:color w:val="02283A"/>
        <w:sz w:val="18"/>
        <w:szCs w:val="20"/>
        <w:u w:color="999999"/>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1">
    <w:nsid w:val="6A976875"/>
    <w:multiLevelType w:val="hybridMultilevel"/>
    <w:tmpl w:val="D26CF566"/>
    <w:lvl w:ilvl="0" w:tplc="0CFA19BA">
      <w:start w:val="1"/>
      <w:numFmt w:val="bullet"/>
      <w:lvlText w:val=""/>
      <w:lvlJc w:val="left"/>
      <w:pPr>
        <w:ind w:left="1571" w:hanging="360"/>
      </w:pPr>
      <w:rPr>
        <w:rFonts w:ascii="Wingdings" w:hAnsi="Wingdings" w:cs="Symbol" w:hint="default"/>
        <w:color w:val="02283A"/>
        <w:sz w:val="20"/>
        <w:szCs w:val="20"/>
        <w:u w:color="999999"/>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2">
    <w:nsid w:val="6D2F7EB6"/>
    <w:multiLevelType w:val="multilevel"/>
    <w:tmpl w:val="A3DE299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3">
    <w:nsid w:val="6DF477DE"/>
    <w:multiLevelType w:val="multilevel"/>
    <w:tmpl w:val="07242932"/>
    <w:lvl w:ilvl="0">
      <w:start w:val="1"/>
      <w:numFmt w:val="decimal"/>
      <w:pStyle w:val="TableListNumber"/>
      <w:lvlText w:val="%1."/>
      <w:lvlJc w:val="right"/>
      <w:pPr>
        <w:tabs>
          <w:tab w:val="num" w:pos="288"/>
        </w:tabs>
        <w:ind w:left="288" w:hanging="144"/>
      </w:pPr>
    </w:lvl>
    <w:lvl w:ilvl="1" w:tentative="1">
      <w:start w:val="1"/>
      <w:numFmt w:val="lowerLetter"/>
      <w:lvlText w:val="%2."/>
      <w:lvlJc w:val="left"/>
      <w:pPr>
        <w:ind w:left="1701" w:hanging="360"/>
      </w:pPr>
    </w:lvl>
    <w:lvl w:ilvl="2" w:tentative="1">
      <w:start w:val="1"/>
      <w:numFmt w:val="lowerRoman"/>
      <w:lvlText w:val="%3."/>
      <w:lvlJc w:val="right"/>
      <w:pPr>
        <w:ind w:left="2421" w:hanging="180"/>
      </w:pPr>
    </w:lvl>
    <w:lvl w:ilvl="3" w:tentative="1">
      <w:start w:val="1"/>
      <w:numFmt w:val="decimal"/>
      <w:lvlText w:val="%4."/>
      <w:lvlJc w:val="left"/>
      <w:pPr>
        <w:ind w:left="3141" w:hanging="360"/>
      </w:pPr>
    </w:lvl>
    <w:lvl w:ilvl="4" w:tentative="1">
      <w:start w:val="1"/>
      <w:numFmt w:val="lowerLetter"/>
      <w:lvlText w:val="%5."/>
      <w:lvlJc w:val="left"/>
      <w:pPr>
        <w:ind w:left="3861" w:hanging="360"/>
      </w:pPr>
    </w:lvl>
    <w:lvl w:ilvl="5" w:tentative="1">
      <w:start w:val="1"/>
      <w:numFmt w:val="lowerRoman"/>
      <w:lvlText w:val="%6."/>
      <w:lvlJc w:val="right"/>
      <w:pPr>
        <w:ind w:left="4581" w:hanging="180"/>
      </w:pPr>
    </w:lvl>
    <w:lvl w:ilvl="6" w:tentative="1">
      <w:start w:val="1"/>
      <w:numFmt w:val="decimal"/>
      <w:lvlText w:val="%7."/>
      <w:lvlJc w:val="left"/>
      <w:pPr>
        <w:ind w:left="5301" w:hanging="360"/>
      </w:pPr>
    </w:lvl>
    <w:lvl w:ilvl="7" w:tentative="1">
      <w:start w:val="1"/>
      <w:numFmt w:val="lowerLetter"/>
      <w:lvlText w:val="%8."/>
      <w:lvlJc w:val="left"/>
      <w:pPr>
        <w:ind w:left="6021" w:hanging="360"/>
      </w:pPr>
    </w:lvl>
    <w:lvl w:ilvl="8" w:tentative="1">
      <w:start w:val="1"/>
      <w:numFmt w:val="lowerRoman"/>
      <w:lvlText w:val="%9."/>
      <w:lvlJc w:val="right"/>
      <w:pPr>
        <w:ind w:left="6741" w:hanging="180"/>
      </w:pPr>
    </w:lvl>
  </w:abstractNum>
  <w:abstractNum w:abstractNumId="44">
    <w:nsid w:val="6E614534"/>
    <w:multiLevelType w:val="hybridMultilevel"/>
    <w:tmpl w:val="DBAE4690"/>
    <w:lvl w:ilvl="0" w:tplc="583E9D44">
      <w:start w:val="1"/>
      <w:numFmt w:val="decimal"/>
      <w:pStyle w:val="Step"/>
      <w:lvlText w:val="Step %1:"/>
      <w:lvlJc w:val="left"/>
      <w:pPr>
        <w:tabs>
          <w:tab w:val="num" w:pos="1701"/>
        </w:tabs>
        <w:ind w:left="1701" w:hanging="850"/>
      </w:pPr>
      <w:rPr>
        <w:rFonts w:ascii="Times New Roman" w:hAnsi="Times New Roman" w:hint="default"/>
        <w:b/>
        <w:i w:val="0"/>
        <w:sz w:val="22"/>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5">
    <w:nsid w:val="74E1219E"/>
    <w:multiLevelType w:val="multilevel"/>
    <w:tmpl w:val="BB12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6DC1CF4"/>
    <w:multiLevelType w:val="hybridMultilevel"/>
    <w:tmpl w:val="C22EEC6E"/>
    <w:lvl w:ilvl="0" w:tplc="18689AA2">
      <w:start w:val="1"/>
      <w:numFmt w:val="lowerRoman"/>
      <w:lvlText w:val="%1."/>
      <w:lvlJc w:val="left"/>
      <w:pPr>
        <w:tabs>
          <w:tab w:val="num" w:pos="1418"/>
        </w:tabs>
        <w:ind w:left="1418" w:hanging="284"/>
      </w:pPr>
      <w:rPr>
        <w:rFonts w:hint="default"/>
      </w:rPr>
    </w:lvl>
    <w:lvl w:ilvl="1" w:tplc="04090019" w:tentative="1">
      <w:start w:val="1"/>
      <w:numFmt w:val="lowerLetter"/>
      <w:lvlText w:val="%2."/>
      <w:lvlJc w:val="left"/>
      <w:pPr>
        <w:ind w:left="3163" w:hanging="360"/>
      </w:pPr>
    </w:lvl>
    <w:lvl w:ilvl="2" w:tplc="0409001B" w:tentative="1">
      <w:start w:val="1"/>
      <w:numFmt w:val="lowerRoman"/>
      <w:lvlText w:val="%3."/>
      <w:lvlJc w:val="right"/>
      <w:pPr>
        <w:ind w:left="3883" w:hanging="180"/>
      </w:pPr>
    </w:lvl>
    <w:lvl w:ilvl="3" w:tplc="0409000F" w:tentative="1">
      <w:start w:val="1"/>
      <w:numFmt w:val="decimal"/>
      <w:lvlText w:val="%4."/>
      <w:lvlJc w:val="left"/>
      <w:pPr>
        <w:ind w:left="4603" w:hanging="360"/>
      </w:pPr>
    </w:lvl>
    <w:lvl w:ilvl="4" w:tplc="04090019" w:tentative="1">
      <w:start w:val="1"/>
      <w:numFmt w:val="lowerLetter"/>
      <w:lvlText w:val="%5."/>
      <w:lvlJc w:val="left"/>
      <w:pPr>
        <w:ind w:left="5323" w:hanging="360"/>
      </w:pPr>
    </w:lvl>
    <w:lvl w:ilvl="5" w:tplc="0409001B" w:tentative="1">
      <w:start w:val="1"/>
      <w:numFmt w:val="lowerRoman"/>
      <w:lvlText w:val="%6."/>
      <w:lvlJc w:val="right"/>
      <w:pPr>
        <w:ind w:left="6043" w:hanging="180"/>
      </w:pPr>
    </w:lvl>
    <w:lvl w:ilvl="6" w:tplc="0409000F" w:tentative="1">
      <w:start w:val="1"/>
      <w:numFmt w:val="decimal"/>
      <w:lvlText w:val="%7."/>
      <w:lvlJc w:val="left"/>
      <w:pPr>
        <w:ind w:left="6763" w:hanging="360"/>
      </w:pPr>
    </w:lvl>
    <w:lvl w:ilvl="7" w:tplc="04090019" w:tentative="1">
      <w:start w:val="1"/>
      <w:numFmt w:val="lowerLetter"/>
      <w:lvlText w:val="%8."/>
      <w:lvlJc w:val="left"/>
      <w:pPr>
        <w:ind w:left="7483" w:hanging="360"/>
      </w:pPr>
    </w:lvl>
    <w:lvl w:ilvl="8" w:tplc="0409001B" w:tentative="1">
      <w:start w:val="1"/>
      <w:numFmt w:val="lowerRoman"/>
      <w:lvlText w:val="%9."/>
      <w:lvlJc w:val="right"/>
      <w:pPr>
        <w:ind w:left="8203" w:hanging="180"/>
      </w:pPr>
    </w:lvl>
  </w:abstractNum>
  <w:num w:numId="1">
    <w:abstractNumId w:val="4"/>
  </w:num>
  <w:num w:numId="2">
    <w:abstractNumId w:val="2"/>
  </w:num>
  <w:num w:numId="3">
    <w:abstractNumId w:val="4"/>
  </w:num>
  <w:num w:numId="4">
    <w:abstractNumId w:val="4"/>
  </w:num>
  <w:num w:numId="5">
    <w:abstractNumId w:val="4"/>
  </w:num>
  <w:num w:numId="6">
    <w:abstractNumId w:val="4"/>
    <w:lvlOverride w:ilvl="0">
      <w:startOverride w:val="1"/>
    </w:lvlOverride>
  </w:num>
  <w:num w:numId="7">
    <w:abstractNumId w:val="4"/>
    <w:lvlOverride w:ilvl="0">
      <w:startOverride w:val="1"/>
    </w:lvlOverride>
  </w:num>
  <w:num w:numId="8">
    <w:abstractNumId w:val="4"/>
    <w:lvlOverride w:ilvl="0">
      <w:startOverride w:val="1"/>
    </w:lvlOverride>
  </w:num>
  <w:num w:numId="9">
    <w:abstractNumId w:val="4"/>
    <w:lvlOverride w:ilvl="0">
      <w:startOverride w:val="1"/>
    </w:lvlOverride>
  </w:num>
  <w:num w:numId="10">
    <w:abstractNumId w:val="4"/>
    <w:lvlOverride w:ilvl="0">
      <w:startOverride w:val="1"/>
    </w:lvlOverride>
  </w:num>
  <w:num w:numId="11">
    <w:abstractNumId w:val="4"/>
    <w:lvlOverride w:ilvl="0">
      <w:startOverride w:val="1"/>
    </w:lvlOverride>
  </w:num>
  <w:num w:numId="12">
    <w:abstractNumId w:val="4"/>
    <w:lvlOverride w:ilvl="0">
      <w:startOverride w:val="1"/>
    </w:lvlOverride>
  </w:num>
  <w:num w:numId="13">
    <w:abstractNumId w:val="4"/>
    <w:lvlOverride w:ilvl="0">
      <w:startOverride w:val="1"/>
    </w:lvlOverride>
  </w:num>
  <w:num w:numId="14">
    <w:abstractNumId w:val="4"/>
    <w:lvlOverride w:ilvl="0">
      <w:startOverride w:val="1"/>
    </w:lvlOverride>
  </w:num>
  <w:num w:numId="15">
    <w:abstractNumId w:val="4"/>
    <w:lvlOverride w:ilvl="0">
      <w:startOverride w:val="1"/>
    </w:lvlOverride>
  </w:num>
  <w:num w:numId="16">
    <w:abstractNumId w:val="4"/>
    <w:lvlOverride w:ilvl="0">
      <w:startOverride w:val="1"/>
    </w:lvlOverride>
  </w:num>
  <w:num w:numId="17">
    <w:abstractNumId w:val="4"/>
    <w:lvlOverride w:ilvl="0">
      <w:startOverride w:val="1"/>
    </w:lvlOverride>
  </w:num>
  <w:num w:numId="18">
    <w:abstractNumId w:val="4"/>
    <w:lvlOverride w:ilvl="0">
      <w:startOverride w:val="1"/>
    </w:lvlOverride>
  </w:num>
  <w:num w:numId="19">
    <w:abstractNumId w:val="4"/>
    <w:lvlOverride w:ilvl="0">
      <w:startOverride w:val="1"/>
    </w:lvlOverride>
  </w:num>
  <w:num w:numId="20">
    <w:abstractNumId w:val="39"/>
  </w:num>
  <w:num w:numId="21">
    <w:abstractNumId w:val="5"/>
  </w:num>
  <w:num w:numId="22">
    <w:abstractNumId w:val="30"/>
  </w:num>
  <w:num w:numId="23">
    <w:abstractNumId w:val="6"/>
  </w:num>
  <w:num w:numId="24">
    <w:abstractNumId w:val="28"/>
  </w:num>
  <w:num w:numId="25">
    <w:abstractNumId w:val="38"/>
  </w:num>
  <w:num w:numId="26">
    <w:abstractNumId w:val="4"/>
    <w:lvlOverride w:ilvl="0">
      <w:startOverride w:val="1"/>
    </w:lvlOverride>
  </w:num>
  <w:num w:numId="27">
    <w:abstractNumId w:val="4"/>
    <w:lvlOverride w:ilvl="0">
      <w:startOverride w:val="1"/>
    </w:lvlOverride>
  </w:num>
  <w:num w:numId="28">
    <w:abstractNumId w:val="4"/>
    <w:lvlOverride w:ilvl="0">
      <w:startOverride w:val="1"/>
    </w:lvlOverride>
  </w:num>
  <w:num w:numId="29">
    <w:abstractNumId w:val="4"/>
    <w:lvlOverride w:ilvl="0">
      <w:startOverride w:val="1"/>
    </w:lvlOverride>
  </w:num>
  <w:num w:numId="30">
    <w:abstractNumId w:val="4"/>
    <w:lvlOverride w:ilvl="0">
      <w:startOverride w:val="1"/>
    </w:lvlOverride>
  </w:num>
  <w:num w:numId="31">
    <w:abstractNumId w:val="4"/>
    <w:lvlOverride w:ilvl="0">
      <w:startOverride w:val="1"/>
    </w:lvlOverride>
  </w:num>
  <w:num w:numId="32">
    <w:abstractNumId w:val="4"/>
    <w:lvlOverride w:ilvl="0">
      <w:startOverride w:val="1"/>
    </w:lvlOverride>
  </w:num>
  <w:num w:numId="33">
    <w:abstractNumId w:val="4"/>
    <w:lvlOverride w:ilvl="0">
      <w:startOverride w:val="1"/>
    </w:lvlOverride>
  </w:num>
  <w:num w:numId="34">
    <w:abstractNumId w:val="4"/>
    <w:lvlOverride w:ilvl="0">
      <w:startOverride w:val="1"/>
    </w:lvlOverride>
  </w:num>
  <w:num w:numId="35">
    <w:abstractNumId w:val="4"/>
    <w:lvlOverride w:ilvl="0">
      <w:startOverride w:val="1"/>
    </w:lvlOverride>
  </w:num>
  <w:num w:numId="36">
    <w:abstractNumId w:val="4"/>
    <w:lvlOverride w:ilvl="0">
      <w:startOverride w:val="1"/>
    </w:lvlOverride>
  </w:num>
  <w:num w:numId="37">
    <w:abstractNumId w:val="4"/>
    <w:lvlOverride w:ilvl="0">
      <w:startOverride w:val="1"/>
    </w:lvlOverride>
  </w:num>
  <w:num w:numId="38">
    <w:abstractNumId w:val="4"/>
    <w:lvlOverride w:ilvl="0">
      <w:startOverride w:val="1"/>
    </w:lvlOverride>
  </w:num>
  <w:num w:numId="39">
    <w:abstractNumId w:val="4"/>
    <w:lvlOverride w:ilvl="0">
      <w:startOverride w:val="1"/>
    </w:lvlOverride>
  </w:num>
  <w:num w:numId="40">
    <w:abstractNumId w:val="4"/>
    <w:lvlOverride w:ilvl="0">
      <w:startOverride w:val="1"/>
    </w:lvlOverride>
  </w:num>
  <w:num w:numId="41">
    <w:abstractNumId w:val="4"/>
    <w:lvlOverride w:ilvl="0">
      <w:startOverride w:val="1"/>
    </w:lvlOverride>
  </w:num>
  <w:num w:numId="42">
    <w:abstractNumId w:val="4"/>
    <w:lvlOverride w:ilvl="0">
      <w:startOverride w:val="1"/>
    </w:lvlOverride>
  </w:num>
  <w:num w:numId="43">
    <w:abstractNumId w:val="4"/>
    <w:lvlOverride w:ilvl="0">
      <w:startOverride w:val="1"/>
    </w:lvlOverride>
  </w:num>
  <w:num w:numId="44">
    <w:abstractNumId w:val="4"/>
    <w:lvlOverride w:ilvl="0">
      <w:startOverride w:val="1"/>
    </w:lvlOverride>
  </w:num>
  <w:num w:numId="45">
    <w:abstractNumId w:val="4"/>
    <w:lvlOverride w:ilvl="0">
      <w:startOverride w:val="1"/>
    </w:lvlOverride>
  </w:num>
  <w:num w:numId="46">
    <w:abstractNumId w:val="4"/>
    <w:lvlOverride w:ilvl="0">
      <w:startOverride w:val="1"/>
    </w:lvlOverride>
  </w:num>
  <w:num w:numId="47">
    <w:abstractNumId w:val="4"/>
    <w:lvlOverride w:ilvl="0">
      <w:startOverride w:val="1"/>
    </w:lvlOverride>
  </w:num>
  <w:num w:numId="48">
    <w:abstractNumId w:val="4"/>
    <w:lvlOverride w:ilvl="0">
      <w:startOverride w:val="1"/>
    </w:lvlOverride>
  </w:num>
  <w:num w:numId="49">
    <w:abstractNumId w:val="4"/>
    <w:lvlOverride w:ilvl="0">
      <w:startOverride w:val="1"/>
    </w:lvlOverride>
  </w:num>
  <w:num w:numId="50">
    <w:abstractNumId w:val="4"/>
    <w:lvlOverride w:ilvl="0">
      <w:startOverride w:val="1"/>
    </w:lvlOverride>
  </w:num>
  <w:num w:numId="51">
    <w:abstractNumId w:val="4"/>
    <w:lvlOverride w:ilvl="0">
      <w:startOverride w:val="1"/>
    </w:lvlOverride>
  </w:num>
  <w:num w:numId="52">
    <w:abstractNumId w:val="4"/>
    <w:lvlOverride w:ilvl="0">
      <w:startOverride w:val="1"/>
    </w:lvlOverride>
  </w:num>
  <w:num w:numId="53">
    <w:abstractNumId w:val="4"/>
    <w:lvlOverride w:ilvl="0">
      <w:startOverride w:val="1"/>
    </w:lvlOverride>
  </w:num>
  <w:num w:numId="54">
    <w:abstractNumId w:val="4"/>
    <w:lvlOverride w:ilvl="0">
      <w:startOverride w:val="1"/>
    </w:lvlOverride>
  </w:num>
  <w:num w:numId="55">
    <w:abstractNumId w:val="4"/>
    <w:lvlOverride w:ilvl="0">
      <w:startOverride w:val="1"/>
    </w:lvlOverride>
  </w:num>
  <w:num w:numId="56">
    <w:abstractNumId w:val="4"/>
    <w:lvlOverride w:ilvl="0">
      <w:startOverride w:val="1"/>
    </w:lvlOverride>
  </w:num>
  <w:num w:numId="57">
    <w:abstractNumId w:val="4"/>
    <w:lvlOverride w:ilvl="0">
      <w:startOverride w:val="1"/>
    </w:lvlOverride>
  </w:num>
  <w:num w:numId="58">
    <w:abstractNumId w:val="4"/>
    <w:lvlOverride w:ilvl="0">
      <w:startOverride w:val="1"/>
    </w:lvlOverride>
  </w:num>
  <w:num w:numId="59">
    <w:abstractNumId w:val="4"/>
    <w:lvlOverride w:ilvl="0">
      <w:startOverride w:val="1"/>
    </w:lvlOverride>
  </w:num>
  <w:num w:numId="60">
    <w:abstractNumId w:val="4"/>
    <w:lvlOverride w:ilvl="0">
      <w:startOverride w:val="1"/>
    </w:lvlOverride>
  </w:num>
  <w:num w:numId="61">
    <w:abstractNumId w:val="4"/>
    <w:lvlOverride w:ilvl="0">
      <w:startOverride w:val="1"/>
    </w:lvlOverride>
  </w:num>
  <w:num w:numId="62">
    <w:abstractNumId w:val="4"/>
    <w:lvlOverride w:ilvl="0">
      <w:startOverride w:val="1"/>
    </w:lvlOverride>
  </w:num>
  <w:num w:numId="63">
    <w:abstractNumId w:val="4"/>
    <w:lvlOverride w:ilvl="0">
      <w:startOverride w:val="1"/>
    </w:lvlOverride>
  </w:num>
  <w:num w:numId="64">
    <w:abstractNumId w:val="4"/>
    <w:lvlOverride w:ilvl="0">
      <w:startOverride w:val="1"/>
    </w:lvlOverride>
  </w:num>
  <w:num w:numId="65">
    <w:abstractNumId w:val="4"/>
    <w:lvlOverride w:ilvl="0">
      <w:startOverride w:val="1"/>
    </w:lvlOverride>
  </w:num>
  <w:num w:numId="66">
    <w:abstractNumId w:val="4"/>
    <w:lvlOverride w:ilvl="0">
      <w:startOverride w:val="1"/>
    </w:lvlOverride>
  </w:num>
  <w:num w:numId="67">
    <w:abstractNumId w:val="4"/>
    <w:lvlOverride w:ilvl="0">
      <w:startOverride w:val="1"/>
    </w:lvlOverride>
  </w:num>
  <w:num w:numId="68">
    <w:abstractNumId w:val="4"/>
    <w:lvlOverride w:ilvl="0">
      <w:startOverride w:val="1"/>
    </w:lvlOverride>
  </w:num>
  <w:num w:numId="69">
    <w:abstractNumId w:val="4"/>
    <w:lvlOverride w:ilvl="0">
      <w:startOverride w:val="1"/>
    </w:lvlOverride>
  </w:num>
  <w:num w:numId="70">
    <w:abstractNumId w:val="4"/>
    <w:lvlOverride w:ilvl="0">
      <w:startOverride w:val="1"/>
    </w:lvlOverride>
  </w:num>
  <w:num w:numId="71">
    <w:abstractNumId w:val="4"/>
    <w:lvlOverride w:ilvl="0">
      <w:startOverride w:val="1"/>
    </w:lvlOverride>
  </w:num>
  <w:num w:numId="72">
    <w:abstractNumId w:val="4"/>
    <w:lvlOverride w:ilvl="0">
      <w:startOverride w:val="1"/>
    </w:lvlOverride>
  </w:num>
  <w:num w:numId="73">
    <w:abstractNumId w:val="4"/>
    <w:lvlOverride w:ilvl="0">
      <w:startOverride w:val="1"/>
    </w:lvlOverride>
  </w:num>
  <w:num w:numId="74">
    <w:abstractNumId w:val="4"/>
    <w:lvlOverride w:ilvl="0">
      <w:startOverride w:val="1"/>
    </w:lvlOverride>
  </w:num>
  <w:num w:numId="75">
    <w:abstractNumId w:val="4"/>
    <w:lvlOverride w:ilvl="0">
      <w:startOverride w:val="1"/>
    </w:lvlOverride>
  </w:num>
  <w:num w:numId="76">
    <w:abstractNumId w:val="4"/>
    <w:lvlOverride w:ilvl="0">
      <w:startOverride w:val="1"/>
    </w:lvlOverride>
  </w:num>
  <w:num w:numId="77">
    <w:abstractNumId w:val="4"/>
    <w:lvlOverride w:ilvl="0">
      <w:startOverride w:val="1"/>
    </w:lvlOverride>
  </w:num>
  <w:num w:numId="78">
    <w:abstractNumId w:val="4"/>
    <w:lvlOverride w:ilvl="0">
      <w:startOverride w:val="1"/>
    </w:lvlOverride>
  </w:num>
  <w:num w:numId="79">
    <w:abstractNumId w:val="4"/>
    <w:lvlOverride w:ilvl="0">
      <w:startOverride w:val="1"/>
    </w:lvlOverride>
  </w:num>
  <w:num w:numId="80">
    <w:abstractNumId w:val="4"/>
    <w:lvlOverride w:ilvl="0">
      <w:startOverride w:val="1"/>
    </w:lvlOverride>
  </w:num>
  <w:num w:numId="81">
    <w:abstractNumId w:val="4"/>
    <w:lvlOverride w:ilvl="0">
      <w:startOverride w:val="1"/>
    </w:lvlOverride>
  </w:num>
  <w:num w:numId="82">
    <w:abstractNumId w:val="4"/>
    <w:lvlOverride w:ilvl="0">
      <w:startOverride w:val="1"/>
    </w:lvlOverride>
  </w:num>
  <w:num w:numId="83">
    <w:abstractNumId w:val="4"/>
    <w:lvlOverride w:ilvl="0">
      <w:startOverride w:val="1"/>
    </w:lvlOverride>
  </w:num>
  <w:num w:numId="84">
    <w:abstractNumId w:val="4"/>
    <w:lvlOverride w:ilvl="0">
      <w:startOverride w:val="1"/>
    </w:lvlOverride>
  </w:num>
  <w:num w:numId="85">
    <w:abstractNumId w:val="4"/>
    <w:lvlOverride w:ilvl="0">
      <w:startOverride w:val="1"/>
    </w:lvlOverride>
  </w:num>
  <w:num w:numId="86">
    <w:abstractNumId w:val="34"/>
  </w:num>
  <w:num w:numId="87">
    <w:abstractNumId w:val="43"/>
  </w:num>
  <w:num w:numId="88">
    <w:abstractNumId w:val="40"/>
  </w:num>
  <w:num w:numId="89">
    <w:abstractNumId w:val="25"/>
  </w:num>
  <w:num w:numId="90">
    <w:abstractNumId w:val="32"/>
  </w:num>
  <w:num w:numId="91">
    <w:abstractNumId w:val="17"/>
  </w:num>
  <w:num w:numId="92">
    <w:abstractNumId w:val="4"/>
    <w:lvlOverride w:ilvl="0">
      <w:startOverride w:val="1"/>
    </w:lvlOverride>
  </w:num>
  <w:num w:numId="93">
    <w:abstractNumId w:val="4"/>
    <w:lvlOverride w:ilvl="0">
      <w:startOverride w:val="1"/>
    </w:lvlOverride>
  </w:num>
  <w:num w:numId="94">
    <w:abstractNumId w:val="3"/>
  </w:num>
  <w:num w:numId="95">
    <w:abstractNumId w:val="19"/>
  </w:num>
  <w:num w:numId="96">
    <w:abstractNumId w:val="41"/>
  </w:num>
  <w:num w:numId="97">
    <w:abstractNumId w:val="14"/>
  </w:num>
  <w:num w:numId="98">
    <w:abstractNumId w:val="12"/>
  </w:num>
  <w:num w:numId="99">
    <w:abstractNumId w:val="20"/>
  </w:num>
  <w:num w:numId="100">
    <w:abstractNumId w:val="18"/>
  </w:num>
  <w:num w:numId="101">
    <w:abstractNumId w:val="46"/>
  </w:num>
  <w:num w:numId="102">
    <w:abstractNumId w:val="13"/>
  </w:num>
  <w:num w:numId="103">
    <w:abstractNumId w:val="44"/>
  </w:num>
  <w:num w:numId="104">
    <w:abstractNumId w:val="21"/>
  </w:num>
  <w:num w:numId="105">
    <w:abstractNumId w:val="27"/>
  </w:num>
  <w:num w:numId="106">
    <w:abstractNumId w:val="4"/>
    <w:lvlOverride w:ilvl="0">
      <w:startOverride w:val="1"/>
    </w:lvlOverride>
  </w:num>
  <w:num w:numId="107">
    <w:abstractNumId w:val="4"/>
    <w:lvlOverride w:ilvl="0">
      <w:startOverride w:val="1"/>
    </w:lvlOverride>
  </w:num>
  <w:num w:numId="108">
    <w:abstractNumId w:val="4"/>
    <w:lvlOverride w:ilvl="0">
      <w:startOverride w:val="1"/>
    </w:lvlOverride>
  </w:num>
  <w:num w:numId="109">
    <w:abstractNumId w:val="4"/>
    <w:lvlOverride w:ilvl="0">
      <w:startOverride w:val="1"/>
    </w:lvlOverride>
  </w:num>
  <w:num w:numId="110">
    <w:abstractNumId w:val="4"/>
    <w:lvlOverride w:ilvl="0">
      <w:startOverride w:val="1"/>
    </w:lvlOverride>
  </w:num>
  <w:num w:numId="111">
    <w:abstractNumId w:val="4"/>
    <w:lvlOverride w:ilvl="0">
      <w:startOverride w:val="1"/>
    </w:lvlOverride>
  </w:num>
  <w:num w:numId="112">
    <w:abstractNumId w:val="4"/>
    <w:lvlOverride w:ilvl="0">
      <w:startOverride w:val="1"/>
    </w:lvlOverride>
  </w:num>
  <w:num w:numId="113">
    <w:abstractNumId w:val="4"/>
    <w:lvlOverride w:ilvl="0">
      <w:startOverride w:val="1"/>
    </w:lvlOverride>
  </w:num>
  <w:num w:numId="114">
    <w:abstractNumId w:val="4"/>
    <w:lvlOverride w:ilvl="0">
      <w:startOverride w:val="1"/>
    </w:lvlOverride>
  </w:num>
  <w:num w:numId="115">
    <w:abstractNumId w:val="4"/>
    <w:lvlOverride w:ilvl="0">
      <w:startOverride w:val="1"/>
    </w:lvlOverride>
  </w:num>
  <w:num w:numId="116">
    <w:abstractNumId w:val="4"/>
    <w:lvlOverride w:ilvl="0">
      <w:startOverride w:val="1"/>
    </w:lvlOverride>
  </w:num>
  <w:num w:numId="117">
    <w:abstractNumId w:val="4"/>
    <w:lvlOverride w:ilvl="0">
      <w:startOverride w:val="1"/>
    </w:lvlOverride>
  </w:num>
  <w:num w:numId="118">
    <w:abstractNumId w:val="4"/>
    <w:lvlOverride w:ilvl="0">
      <w:startOverride w:val="1"/>
    </w:lvlOverride>
  </w:num>
  <w:num w:numId="119">
    <w:abstractNumId w:val="4"/>
    <w:lvlOverride w:ilvl="0">
      <w:startOverride w:val="1"/>
    </w:lvlOverride>
  </w:num>
  <w:num w:numId="120">
    <w:abstractNumId w:val="4"/>
    <w:lvlOverride w:ilvl="0">
      <w:startOverride w:val="1"/>
    </w:lvlOverride>
  </w:num>
  <w:num w:numId="121">
    <w:abstractNumId w:val="4"/>
    <w:lvlOverride w:ilvl="0">
      <w:startOverride w:val="1"/>
    </w:lvlOverride>
  </w:num>
  <w:num w:numId="122">
    <w:abstractNumId w:val="33"/>
  </w:num>
  <w:num w:numId="123">
    <w:abstractNumId w:val="29"/>
  </w:num>
  <w:num w:numId="124">
    <w:abstractNumId w:val="4"/>
    <w:lvlOverride w:ilvl="0">
      <w:startOverride w:val="1"/>
    </w:lvlOverride>
  </w:num>
  <w:num w:numId="125">
    <w:abstractNumId w:val="33"/>
    <w:lvlOverride w:ilvl="0">
      <w:startOverride w:val="1"/>
    </w:lvlOverride>
  </w:num>
  <w:num w:numId="126">
    <w:abstractNumId w:val="4"/>
    <w:lvlOverride w:ilvl="0">
      <w:startOverride w:val="1"/>
    </w:lvlOverride>
  </w:num>
  <w:num w:numId="127">
    <w:abstractNumId w:val="4"/>
    <w:lvlOverride w:ilvl="0">
      <w:startOverride w:val="1"/>
    </w:lvlOverride>
  </w:num>
  <w:num w:numId="128">
    <w:abstractNumId w:val="4"/>
    <w:lvlOverride w:ilvl="0">
      <w:startOverride w:val="1"/>
    </w:lvlOverride>
  </w:num>
  <w:num w:numId="129">
    <w:abstractNumId w:val="4"/>
    <w:lvlOverride w:ilvl="0">
      <w:startOverride w:val="1"/>
    </w:lvlOverride>
  </w:num>
  <w:num w:numId="130">
    <w:abstractNumId w:val="4"/>
    <w:lvlOverride w:ilvl="0">
      <w:startOverride w:val="1"/>
    </w:lvlOverride>
  </w:num>
  <w:num w:numId="131">
    <w:abstractNumId w:val="4"/>
    <w:lvlOverride w:ilvl="0">
      <w:startOverride w:val="1"/>
    </w:lvlOverride>
  </w:num>
  <w:num w:numId="132">
    <w:abstractNumId w:val="4"/>
    <w:lvlOverride w:ilvl="0">
      <w:startOverride w:val="1"/>
    </w:lvlOverride>
  </w:num>
  <w:num w:numId="133">
    <w:abstractNumId w:val="4"/>
    <w:lvlOverride w:ilvl="0">
      <w:startOverride w:val="1"/>
    </w:lvlOverride>
  </w:num>
  <w:num w:numId="134">
    <w:abstractNumId w:val="33"/>
    <w:lvlOverride w:ilvl="0">
      <w:startOverride w:val="1"/>
    </w:lvlOverride>
  </w:num>
  <w:num w:numId="135">
    <w:abstractNumId w:val="33"/>
    <w:lvlOverride w:ilvl="0">
      <w:startOverride w:val="1"/>
    </w:lvlOverride>
  </w:num>
  <w:num w:numId="136">
    <w:abstractNumId w:val="4"/>
    <w:lvlOverride w:ilvl="0">
      <w:startOverride w:val="1"/>
    </w:lvlOverride>
  </w:num>
  <w:num w:numId="137">
    <w:abstractNumId w:val="4"/>
    <w:lvlOverride w:ilvl="0">
      <w:startOverride w:val="1"/>
    </w:lvlOverride>
  </w:num>
  <w:num w:numId="138">
    <w:abstractNumId w:val="4"/>
    <w:lvlOverride w:ilvl="0">
      <w:startOverride w:val="1"/>
    </w:lvlOverride>
  </w:num>
  <w:num w:numId="139">
    <w:abstractNumId w:val="4"/>
    <w:lvlOverride w:ilvl="0">
      <w:startOverride w:val="1"/>
    </w:lvlOverride>
  </w:num>
  <w:num w:numId="140">
    <w:abstractNumId w:val="4"/>
    <w:lvlOverride w:ilvl="0">
      <w:startOverride w:val="1"/>
    </w:lvlOverride>
  </w:num>
  <w:num w:numId="141">
    <w:abstractNumId w:val="4"/>
    <w:lvlOverride w:ilvl="0">
      <w:startOverride w:val="1"/>
    </w:lvlOverride>
  </w:num>
  <w:num w:numId="142">
    <w:abstractNumId w:val="4"/>
  </w:num>
  <w:num w:numId="143">
    <w:abstractNumId w:val="4"/>
    <w:lvlOverride w:ilvl="0">
      <w:startOverride w:val="1"/>
    </w:lvlOverride>
  </w:num>
  <w:num w:numId="144">
    <w:abstractNumId w:val="33"/>
    <w:lvlOverride w:ilvl="0">
      <w:startOverride w:val="1"/>
    </w:lvlOverride>
  </w:num>
  <w:num w:numId="145">
    <w:abstractNumId w:val="4"/>
    <w:lvlOverride w:ilvl="0">
      <w:startOverride w:val="1"/>
    </w:lvlOverride>
  </w:num>
  <w:num w:numId="146">
    <w:abstractNumId w:val="4"/>
    <w:lvlOverride w:ilvl="0">
      <w:startOverride w:val="1"/>
    </w:lvlOverride>
  </w:num>
  <w:num w:numId="147">
    <w:abstractNumId w:val="4"/>
    <w:lvlOverride w:ilvl="0">
      <w:startOverride w:val="1"/>
    </w:lvlOverride>
  </w:num>
  <w:num w:numId="148">
    <w:abstractNumId w:val="4"/>
    <w:lvlOverride w:ilvl="0">
      <w:startOverride w:val="1"/>
    </w:lvlOverride>
  </w:num>
  <w:num w:numId="149">
    <w:abstractNumId w:val="4"/>
    <w:lvlOverride w:ilvl="0">
      <w:startOverride w:val="1"/>
    </w:lvlOverride>
  </w:num>
  <w:num w:numId="150">
    <w:abstractNumId w:val="4"/>
  </w:num>
  <w:num w:numId="151">
    <w:abstractNumId w:val="4"/>
  </w:num>
  <w:num w:numId="152">
    <w:abstractNumId w:val="4"/>
    <w:lvlOverride w:ilvl="0">
      <w:startOverride w:val="1"/>
    </w:lvlOverride>
  </w:num>
  <w:num w:numId="153">
    <w:abstractNumId w:val="4"/>
    <w:lvlOverride w:ilvl="0">
      <w:startOverride w:val="1"/>
    </w:lvlOverride>
  </w:num>
  <w:num w:numId="154">
    <w:abstractNumId w:val="4"/>
    <w:lvlOverride w:ilvl="0">
      <w:startOverride w:val="1"/>
    </w:lvlOverride>
  </w:num>
  <w:num w:numId="155">
    <w:abstractNumId w:val="4"/>
    <w:lvlOverride w:ilvl="0">
      <w:startOverride w:val="1"/>
    </w:lvlOverride>
  </w:num>
  <w:num w:numId="156">
    <w:abstractNumId w:val="4"/>
    <w:lvlOverride w:ilvl="0">
      <w:startOverride w:val="1"/>
    </w:lvlOverride>
  </w:num>
  <w:num w:numId="157">
    <w:abstractNumId w:val="4"/>
    <w:lvlOverride w:ilvl="0">
      <w:startOverride w:val="1"/>
    </w:lvlOverride>
  </w:num>
  <w:num w:numId="158">
    <w:abstractNumId w:val="10"/>
  </w:num>
  <w:num w:numId="159">
    <w:abstractNumId w:val="4"/>
    <w:lvlOverride w:ilvl="0">
      <w:startOverride w:val="1"/>
    </w:lvlOverride>
  </w:num>
  <w:num w:numId="160">
    <w:abstractNumId w:val="4"/>
    <w:lvlOverride w:ilvl="0">
      <w:startOverride w:val="1"/>
    </w:lvlOverride>
  </w:num>
  <w:num w:numId="161">
    <w:abstractNumId w:val="4"/>
    <w:lvlOverride w:ilvl="0">
      <w:startOverride w:val="1"/>
    </w:lvlOverride>
  </w:num>
  <w:num w:numId="162">
    <w:abstractNumId w:val="4"/>
    <w:lvlOverride w:ilvl="0">
      <w:startOverride w:val="1"/>
    </w:lvlOverride>
  </w:num>
  <w:num w:numId="163">
    <w:abstractNumId w:val="4"/>
    <w:lvlOverride w:ilvl="0">
      <w:startOverride w:val="1"/>
    </w:lvlOverride>
  </w:num>
  <w:num w:numId="164">
    <w:abstractNumId w:val="4"/>
    <w:lvlOverride w:ilvl="0">
      <w:startOverride w:val="1"/>
    </w:lvlOverride>
  </w:num>
  <w:num w:numId="165">
    <w:abstractNumId w:val="4"/>
    <w:lvlOverride w:ilvl="0">
      <w:startOverride w:val="1"/>
    </w:lvlOverride>
  </w:num>
  <w:num w:numId="166">
    <w:abstractNumId w:val="4"/>
    <w:lvlOverride w:ilvl="0">
      <w:startOverride w:val="1"/>
    </w:lvlOverride>
  </w:num>
  <w:num w:numId="167">
    <w:abstractNumId w:val="4"/>
    <w:lvlOverride w:ilvl="0">
      <w:startOverride w:val="1"/>
    </w:lvlOverride>
  </w:num>
  <w:num w:numId="168">
    <w:abstractNumId w:val="4"/>
    <w:lvlOverride w:ilvl="0">
      <w:startOverride w:val="1"/>
    </w:lvlOverride>
  </w:num>
  <w:num w:numId="169">
    <w:abstractNumId w:val="4"/>
    <w:lvlOverride w:ilvl="0">
      <w:startOverride w:val="1"/>
    </w:lvlOverride>
  </w:num>
  <w:num w:numId="170">
    <w:abstractNumId w:val="0"/>
  </w:num>
  <w:num w:numId="171">
    <w:abstractNumId w:val="8"/>
  </w:num>
  <w:num w:numId="172">
    <w:abstractNumId w:val="4"/>
    <w:lvlOverride w:ilvl="0">
      <w:startOverride w:val="1"/>
    </w:lvlOverride>
  </w:num>
  <w:num w:numId="173">
    <w:abstractNumId w:val="4"/>
    <w:lvlOverride w:ilvl="0">
      <w:startOverride w:val="1"/>
    </w:lvlOverride>
  </w:num>
  <w:num w:numId="174">
    <w:abstractNumId w:val="4"/>
    <w:lvlOverride w:ilvl="0">
      <w:startOverride w:val="1"/>
    </w:lvlOverride>
  </w:num>
  <w:num w:numId="175">
    <w:abstractNumId w:val="4"/>
    <w:lvlOverride w:ilvl="0">
      <w:startOverride w:val="1"/>
    </w:lvlOverride>
  </w:num>
  <w:num w:numId="176">
    <w:abstractNumId w:val="4"/>
    <w:lvlOverride w:ilvl="0">
      <w:startOverride w:val="1"/>
    </w:lvlOverride>
  </w:num>
  <w:num w:numId="177">
    <w:abstractNumId w:val="4"/>
    <w:lvlOverride w:ilvl="0">
      <w:startOverride w:val="1"/>
    </w:lvlOverride>
  </w:num>
  <w:num w:numId="178">
    <w:abstractNumId w:val="4"/>
    <w:lvlOverride w:ilvl="0">
      <w:startOverride w:val="1"/>
    </w:lvlOverride>
  </w:num>
  <w:num w:numId="179">
    <w:abstractNumId w:val="4"/>
    <w:lvlOverride w:ilvl="0">
      <w:startOverride w:val="1"/>
    </w:lvlOverride>
  </w:num>
  <w:num w:numId="18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4"/>
    <w:lvlOverride w:ilvl="0">
      <w:startOverride w:val="1"/>
    </w:lvlOverride>
  </w:num>
  <w:num w:numId="182">
    <w:abstractNumId w:val="4"/>
    <w:lvlOverride w:ilvl="0">
      <w:startOverride w:val="1"/>
    </w:lvlOverride>
  </w:num>
  <w:num w:numId="183">
    <w:abstractNumId w:val="4"/>
    <w:lvlOverride w:ilvl="0">
      <w:startOverride w:val="1"/>
    </w:lvlOverride>
  </w:num>
  <w:num w:numId="184">
    <w:abstractNumId w:val="4"/>
    <w:lvlOverride w:ilvl="0">
      <w:startOverride w:val="1"/>
    </w:lvlOverride>
  </w:num>
  <w:num w:numId="185">
    <w:abstractNumId w:val="4"/>
  </w:num>
  <w:num w:numId="186">
    <w:abstractNumId w:val="4"/>
    <w:lvlOverride w:ilvl="0">
      <w:startOverride w:val="1"/>
    </w:lvlOverride>
  </w:num>
  <w:num w:numId="187">
    <w:abstractNumId w:val="4"/>
    <w:lvlOverride w:ilvl="0">
      <w:startOverride w:val="1"/>
    </w:lvlOverride>
  </w:num>
  <w:num w:numId="188">
    <w:abstractNumId w:val="4"/>
    <w:lvlOverride w:ilvl="0">
      <w:startOverride w:val="1"/>
    </w:lvlOverride>
  </w:num>
  <w:num w:numId="189">
    <w:abstractNumId w:val="4"/>
    <w:lvlOverride w:ilvl="0">
      <w:startOverride w:val="1"/>
    </w:lvlOverride>
  </w:num>
  <w:num w:numId="190">
    <w:abstractNumId w:val="4"/>
    <w:lvlOverride w:ilvl="0">
      <w:startOverride w:val="1"/>
    </w:lvlOverride>
  </w:num>
  <w:num w:numId="191">
    <w:abstractNumId w:val="4"/>
    <w:lvlOverride w:ilvl="0">
      <w:startOverride w:val="1"/>
    </w:lvlOverride>
  </w:num>
  <w:num w:numId="192">
    <w:abstractNumId w:val="4"/>
    <w:lvlOverride w:ilvl="0">
      <w:startOverride w:val="1"/>
    </w:lvlOverride>
  </w:num>
  <w:num w:numId="193">
    <w:abstractNumId w:val="42"/>
  </w:num>
  <w:num w:numId="19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1"/>
  </w:num>
  <w:num w:numId="204">
    <w:abstractNumId w:val="4"/>
    <w:lvlOverride w:ilvl="0">
      <w:startOverride w:val="1"/>
    </w:lvlOverride>
  </w:num>
  <w:num w:numId="205">
    <w:abstractNumId w:val="4"/>
    <w:lvlOverride w:ilvl="0">
      <w:startOverride w:val="1"/>
    </w:lvlOverride>
  </w:num>
  <w:num w:numId="206">
    <w:abstractNumId w:val="4"/>
    <w:lvlOverride w:ilvl="0">
      <w:startOverride w:val="1"/>
    </w:lvlOverride>
  </w:num>
  <w:num w:numId="207">
    <w:abstractNumId w:val="4"/>
    <w:lvlOverride w:ilvl="0">
      <w:startOverride w:val="1"/>
    </w:lvlOverride>
  </w:num>
  <w:num w:numId="208">
    <w:abstractNumId w:val="35"/>
  </w:num>
  <w:num w:numId="209">
    <w:abstractNumId w:val="33"/>
    <w:lvlOverride w:ilvl="0">
      <w:startOverride w:val="1"/>
    </w:lvlOverride>
  </w:num>
  <w:num w:numId="210">
    <w:abstractNumId w:val="45"/>
  </w:num>
  <w:num w:numId="211">
    <w:abstractNumId w:val="23"/>
  </w:num>
  <w:num w:numId="212">
    <w:abstractNumId w:val="11"/>
  </w:num>
  <w:num w:numId="213">
    <w:abstractNumId w:val="16"/>
  </w:num>
  <w:num w:numId="214">
    <w:abstractNumId w:val="36"/>
  </w:num>
  <w:num w:numId="215">
    <w:abstractNumId w:val="9"/>
  </w:num>
  <w:num w:numId="216">
    <w:abstractNumId w:val="24"/>
  </w:num>
  <w:num w:numId="217">
    <w:abstractNumId w:val="26"/>
  </w:num>
  <w:num w:numId="218">
    <w:abstractNumId w:val="15"/>
  </w:num>
  <w:num w:numId="219">
    <w:abstractNumId w:val="37"/>
  </w:num>
  <w:num w:numId="220">
    <w:abstractNumId w:val="7"/>
  </w:num>
  <w:num w:numId="221">
    <w:abstractNumId w:val="31"/>
  </w:num>
  <w:num w:numId="222">
    <w:abstractNumId w:val="22"/>
  </w:num>
  <w:numIdMacAtCleanup w:val="2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1HProject" w:val="..\Falcon_OLH.d2h"/>
  </w:docVars>
  <w:rsids>
    <w:rsidRoot w:val="00B35F50"/>
    <w:rsid w:val="00000A89"/>
    <w:rsid w:val="0000181D"/>
    <w:rsid w:val="00001FBC"/>
    <w:rsid w:val="000023E5"/>
    <w:rsid w:val="00002656"/>
    <w:rsid w:val="00006914"/>
    <w:rsid w:val="00006C50"/>
    <w:rsid w:val="00007A13"/>
    <w:rsid w:val="00007E35"/>
    <w:rsid w:val="00010B39"/>
    <w:rsid w:val="0001153A"/>
    <w:rsid w:val="00011FA6"/>
    <w:rsid w:val="00012855"/>
    <w:rsid w:val="00012860"/>
    <w:rsid w:val="00012D01"/>
    <w:rsid w:val="00013AF2"/>
    <w:rsid w:val="00013DFE"/>
    <w:rsid w:val="00014A92"/>
    <w:rsid w:val="00014F5C"/>
    <w:rsid w:val="00015E87"/>
    <w:rsid w:val="0002000B"/>
    <w:rsid w:val="00020F9F"/>
    <w:rsid w:val="00022BF0"/>
    <w:rsid w:val="00022EAC"/>
    <w:rsid w:val="00022FE9"/>
    <w:rsid w:val="000309A1"/>
    <w:rsid w:val="00030B7C"/>
    <w:rsid w:val="0003156D"/>
    <w:rsid w:val="00031958"/>
    <w:rsid w:val="00031E3E"/>
    <w:rsid w:val="000324BF"/>
    <w:rsid w:val="0003439D"/>
    <w:rsid w:val="00035E52"/>
    <w:rsid w:val="00037017"/>
    <w:rsid w:val="00037DEB"/>
    <w:rsid w:val="0004111C"/>
    <w:rsid w:val="00041E90"/>
    <w:rsid w:val="000454A4"/>
    <w:rsid w:val="00045C1E"/>
    <w:rsid w:val="0005363A"/>
    <w:rsid w:val="00055C17"/>
    <w:rsid w:val="000569C0"/>
    <w:rsid w:val="00056F79"/>
    <w:rsid w:val="00061514"/>
    <w:rsid w:val="000640CD"/>
    <w:rsid w:val="000641E2"/>
    <w:rsid w:val="00067EC2"/>
    <w:rsid w:val="00070421"/>
    <w:rsid w:val="00070B23"/>
    <w:rsid w:val="00071425"/>
    <w:rsid w:val="000715AF"/>
    <w:rsid w:val="00071C3D"/>
    <w:rsid w:val="00073729"/>
    <w:rsid w:val="00073F75"/>
    <w:rsid w:val="00077F09"/>
    <w:rsid w:val="00081A1B"/>
    <w:rsid w:val="000825CD"/>
    <w:rsid w:val="000851D9"/>
    <w:rsid w:val="00085D2A"/>
    <w:rsid w:val="000869A7"/>
    <w:rsid w:val="00086B43"/>
    <w:rsid w:val="00096158"/>
    <w:rsid w:val="00096164"/>
    <w:rsid w:val="000965F6"/>
    <w:rsid w:val="000A02C2"/>
    <w:rsid w:val="000A294A"/>
    <w:rsid w:val="000A3A7C"/>
    <w:rsid w:val="000A49EE"/>
    <w:rsid w:val="000A5F0A"/>
    <w:rsid w:val="000B0543"/>
    <w:rsid w:val="000B2789"/>
    <w:rsid w:val="000B3458"/>
    <w:rsid w:val="000B39AB"/>
    <w:rsid w:val="000B464C"/>
    <w:rsid w:val="000B6BCB"/>
    <w:rsid w:val="000B6F15"/>
    <w:rsid w:val="000B7FCC"/>
    <w:rsid w:val="000C0620"/>
    <w:rsid w:val="000C0725"/>
    <w:rsid w:val="000C0D12"/>
    <w:rsid w:val="000C1553"/>
    <w:rsid w:val="000C2B81"/>
    <w:rsid w:val="000C34A0"/>
    <w:rsid w:val="000C3F58"/>
    <w:rsid w:val="000C5C7B"/>
    <w:rsid w:val="000C70C6"/>
    <w:rsid w:val="000D19AF"/>
    <w:rsid w:val="000D2A75"/>
    <w:rsid w:val="000D2C0D"/>
    <w:rsid w:val="000D4896"/>
    <w:rsid w:val="000D7B9D"/>
    <w:rsid w:val="000E1D85"/>
    <w:rsid w:val="000E202E"/>
    <w:rsid w:val="000E34CF"/>
    <w:rsid w:val="000E367A"/>
    <w:rsid w:val="000E4AF8"/>
    <w:rsid w:val="000E4CC3"/>
    <w:rsid w:val="000E4CC7"/>
    <w:rsid w:val="000F07EE"/>
    <w:rsid w:val="000F2588"/>
    <w:rsid w:val="000F26E1"/>
    <w:rsid w:val="000F3148"/>
    <w:rsid w:val="000F39AE"/>
    <w:rsid w:val="000F48D5"/>
    <w:rsid w:val="000F4FAE"/>
    <w:rsid w:val="000F56A6"/>
    <w:rsid w:val="000F6280"/>
    <w:rsid w:val="000F651A"/>
    <w:rsid w:val="000F79C7"/>
    <w:rsid w:val="00100D09"/>
    <w:rsid w:val="00100DF7"/>
    <w:rsid w:val="001025E7"/>
    <w:rsid w:val="0010274A"/>
    <w:rsid w:val="001036AF"/>
    <w:rsid w:val="00103921"/>
    <w:rsid w:val="00104463"/>
    <w:rsid w:val="00107C38"/>
    <w:rsid w:val="00114739"/>
    <w:rsid w:val="00114B4C"/>
    <w:rsid w:val="00116104"/>
    <w:rsid w:val="001162BC"/>
    <w:rsid w:val="00116825"/>
    <w:rsid w:val="001174C0"/>
    <w:rsid w:val="0012037A"/>
    <w:rsid w:val="0012280B"/>
    <w:rsid w:val="0012389A"/>
    <w:rsid w:val="00123DCF"/>
    <w:rsid w:val="001259F5"/>
    <w:rsid w:val="0013018D"/>
    <w:rsid w:val="001336C0"/>
    <w:rsid w:val="00134A01"/>
    <w:rsid w:val="00134D91"/>
    <w:rsid w:val="00135F55"/>
    <w:rsid w:val="001364C9"/>
    <w:rsid w:val="00140FB3"/>
    <w:rsid w:val="00141C1F"/>
    <w:rsid w:val="00142614"/>
    <w:rsid w:val="0014266C"/>
    <w:rsid w:val="00143139"/>
    <w:rsid w:val="001431E6"/>
    <w:rsid w:val="00144F27"/>
    <w:rsid w:val="00146E5A"/>
    <w:rsid w:val="001517A1"/>
    <w:rsid w:val="001519D2"/>
    <w:rsid w:val="00151A9F"/>
    <w:rsid w:val="001530DA"/>
    <w:rsid w:val="001547E4"/>
    <w:rsid w:val="00157C67"/>
    <w:rsid w:val="0016115D"/>
    <w:rsid w:val="00161F3A"/>
    <w:rsid w:val="001648F1"/>
    <w:rsid w:val="00164AEE"/>
    <w:rsid w:val="00164B98"/>
    <w:rsid w:val="00166804"/>
    <w:rsid w:val="00170077"/>
    <w:rsid w:val="001703F6"/>
    <w:rsid w:val="0017092D"/>
    <w:rsid w:val="001721BC"/>
    <w:rsid w:val="00174BF2"/>
    <w:rsid w:val="00175313"/>
    <w:rsid w:val="00177087"/>
    <w:rsid w:val="00182A79"/>
    <w:rsid w:val="00182BB7"/>
    <w:rsid w:val="001835D2"/>
    <w:rsid w:val="001865F2"/>
    <w:rsid w:val="00186FCB"/>
    <w:rsid w:val="0018787B"/>
    <w:rsid w:val="00187D11"/>
    <w:rsid w:val="00190885"/>
    <w:rsid w:val="00193088"/>
    <w:rsid w:val="001951EB"/>
    <w:rsid w:val="00196689"/>
    <w:rsid w:val="00196B38"/>
    <w:rsid w:val="001A05A7"/>
    <w:rsid w:val="001A118B"/>
    <w:rsid w:val="001A36B0"/>
    <w:rsid w:val="001A55A2"/>
    <w:rsid w:val="001A56FB"/>
    <w:rsid w:val="001A5911"/>
    <w:rsid w:val="001A6D3D"/>
    <w:rsid w:val="001A73FD"/>
    <w:rsid w:val="001B2158"/>
    <w:rsid w:val="001B27BD"/>
    <w:rsid w:val="001B325A"/>
    <w:rsid w:val="001C1270"/>
    <w:rsid w:val="001C1A6B"/>
    <w:rsid w:val="001C1E7E"/>
    <w:rsid w:val="001C2419"/>
    <w:rsid w:val="001C38FD"/>
    <w:rsid w:val="001C467F"/>
    <w:rsid w:val="001C538F"/>
    <w:rsid w:val="001D11A8"/>
    <w:rsid w:val="001D2068"/>
    <w:rsid w:val="001D2A6C"/>
    <w:rsid w:val="001D5812"/>
    <w:rsid w:val="001D63E2"/>
    <w:rsid w:val="001D7F8E"/>
    <w:rsid w:val="001E071E"/>
    <w:rsid w:val="001E16C7"/>
    <w:rsid w:val="001E30E3"/>
    <w:rsid w:val="001E4576"/>
    <w:rsid w:val="001E4B27"/>
    <w:rsid w:val="001E6173"/>
    <w:rsid w:val="001E7B04"/>
    <w:rsid w:val="001E7DF4"/>
    <w:rsid w:val="001F0CBF"/>
    <w:rsid w:val="001F1361"/>
    <w:rsid w:val="001F23B0"/>
    <w:rsid w:val="001F2B30"/>
    <w:rsid w:val="001F6B4E"/>
    <w:rsid w:val="001F6D3D"/>
    <w:rsid w:val="001F7AF6"/>
    <w:rsid w:val="00200875"/>
    <w:rsid w:val="00201AB5"/>
    <w:rsid w:val="00201F8D"/>
    <w:rsid w:val="002042D9"/>
    <w:rsid w:val="002070E2"/>
    <w:rsid w:val="00207766"/>
    <w:rsid w:val="00211EDC"/>
    <w:rsid w:val="00215996"/>
    <w:rsid w:val="00216927"/>
    <w:rsid w:val="00217FCE"/>
    <w:rsid w:val="00220076"/>
    <w:rsid w:val="0022303C"/>
    <w:rsid w:val="00223142"/>
    <w:rsid w:val="00223543"/>
    <w:rsid w:val="002236B7"/>
    <w:rsid w:val="00224064"/>
    <w:rsid w:val="00224174"/>
    <w:rsid w:val="0022417B"/>
    <w:rsid w:val="00225796"/>
    <w:rsid w:val="002278C1"/>
    <w:rsid w:val="00230099"/>
    <w:rsid w:val="00231C6D"/>
    <w:rsid w:val="00231F63"/>
    <w:rsid w:val="00233108"/>
    <w:rsid w:val="00234003"/>
    <w:rsid w:val="002344B4"/>
    <w:rsid w:val="002373A0"/>
    <w:rsid w:val="00240C7D"/>
    <w:rsid w:val="00242C5F"/>
    <w:rsid w:val="00243711"/>
    <w:rsid w:val="002450E1"/>
    <w:rsid w:val="002471AD"/>
    <w:rsid w:val="002473A6"/>
    <w:rsid w:val="00251390"/>
    <w:rsid w:val="00252D46"/>
    <w:rsid w:val="00253EFB"/>
    <w:rsid w:val="00256397"/>
    <w:rsid w:val="00256CD7"/>
    <w:rsid w:val="002570C6"/>
    <w:rsid w:val="00257923"/>
    <w:rsid w:val="002606F6"/>
    <w:rsid w:val="002607F0"/>
    <w:rsid w:val="002608BF"/>
    <w:rsid w:val="0026143B"/>
    <w:rsid w:val="00263220"/>
    <w:rsid w:val="0026558D"/>
    <w:rsid w:val="00265832"/>
    <w:rsid w:val="00265939"/>
    <w:rsid w:val="002727A1"/>
    <w:rsid w:val="0027459B"/>
    <w:rsid w:val="0027542D"/>
    <w:rsid w:val="00277891"/>
    <w:rsid w:val="002833C1"/>
    <w:rsid w:val="00283EF0"/>
    <w:rsid w:val="00284FE4"/>
    <w:rsid w:val="0028610B"/>
    <w:rsid w:val="00286C73"/>
    <w:rsid w:val="00286CA2"/>
    <w:rsid w:val="00287779"/>
    <w:rsid w:val="002926F2"/>
    <w:rsid w:val="00293BBE"/>
    <w:rsid w:val="0029576E"/>
    <w:rsid w:val="00295C64"/>
    <w:rsid w:val="00296B38"/>
    <w:rsid w:val="002A233A"/>
    <w:rsid w:val="002A314C"/>
    <w:rsid w:val="002A3445"/>
    <w:rsid w:val="002A39F6"/>
    <w:rsid w:val="002A3C20"/>
    <w:rsid w:val="002A57AF"/>
    <w:rsid w:val="002B14F8"/>
    <w:rsid w:val="002B153C"/>
    <w:rsid w:val="002B4688"/>
    <w:rsid w:val="002B4D0B"/>
    <w:rsid w:val="002B54A9"/>
    <w:rsid w:val="002B60E3"/>
    <w:rsid w:val="002B6D2C"/>
    <w:rsid w:val="002C2BE8"/>
    <w:rsid w:val="002C4358"/>
    <w:rsid w:val="002C50D5"/>
    <w:rsid w:val="002C53D8"/>
    <w:rsid w:val="002C6F7C"/>
    <w:rsid w:val="002D01ED"/>
    <w:rsid w:val="002D13D9"/>
    <w:rsid w:val="002D1C4C"/>
    <w:rsid w:val="002D23FF"/>
    <w:rsid w:val="002D2CEC"/>
    <w:rsid w:val="002D2DC3"/>
    <w:rsid w:val="002D4479"/>
    <w:rsid w:val="002D4C11"/>
    <w:rsid w:val="002D52FA"/>
    <w:rsid w:val="002D6986"/>
    <w:rsid w:val="002D7BA2"/>
    <w:rsid w:val="002D7F20"/>
    <w:rsid w:val="002E1E0F"/>
    <w:rsid w:val="002E1F7F"/>
    <w:rsid w:val="002E28BB"/>
    <w:rsid w:val="002E3A4D"/>
    <w:rsid w:val="002F0199"/>
    <w:rsid w:val="002F1789"/>
    <w:rsid w:val="002F1C91"/>
    <w:rsid w:val="002F33D2"/>
    <w:rsid w:val="002F4F59"/>
    <w:rsid w:val="00300DFF"/>
    <w:rsid w:val="0030109F"/>
    <w:rsid w:val="003023CA"/>
    <w:rsid w:val="0030264B"/>
    <w:rsid w:val="00303CCA"/>
    <w:rsid w:val="003041AF"/>
    <w:rsid w:val="003055F6"/>
    <w:rsid w:val="00305B43"/>
    <w:rsid w:val="003076F5"/>
    <w:rsid w:val="00310063"/>
    <w:rsid w:val="003100B0"/>
    <w:rsid w:val="003100D3"/>
    <w:rsid w:val="0031164D"/>
    <w:rsid w:val="00312149"/>
    <w:rsid w:val="00313B70"/>
    <w:rsid w:val="00314983"/>
    <w:rsid w:val="00314FD2"/>
    <w:rsid w:val="0031719C"/>
    <w:rsid w:val="003203C6"/>
    <w:rsid w:val="00321350"/>
    <w:rsid w:val="003214A4"/>
    <w:rsid w:val="00323554"/>
    <w:rsid w:val="0032500A"/>
    <w:rsid w:val="00330FCE"/>
    <w:rsid w:val="003312E1"/>
    <w:rsid w:val="003314CA"/>
    <w:rsid w:val="00331835"/>
    <w:rsid w:val="00336DEE"/>
    <w:rsid w:val="003401E4"/>
    <w:rsid w:val="003402BB"/>
    <w:rsid w:val="00340B88"/>
    <w:rsid w:val="00341918"/>
    <w:rsid w:val="003423F9"/>
    <w:rsid w:val="00345835"/>
    <w:rsid w:val="00345848"/>
    <w:rsid w:val="00347905"/>
    <w:rsid w:val="00351F4D"/>
    <w:rsid w:val="00353F54"/>
    <w:rsid w:val="00354358"/>
    <w:rsid w:val="00356DE8"/>
    <w:rsid w:val="0036062A"/>
    <w:rsid w:val="00360E68"/>
    <w:rsid w:val="00365C4E"/>
    <w:rsid w:val="003664BE"/>
    <w:rsid w:val="00367AE6"/>
    <w:rsid w:val="00367EDF"/>
    <w:rsid w:val="00370C7C"/>
    <w:rsid w:val="00371543"/>
    <w:rsid w:val="00372AD6"/>
    <w:rsid w:val="00373AE7"/>
    <w:rsid w:val="00377579"/>
    <w:rsid w:val="00380FFF"/>
    <w:rsid w:val="00381726"/>
    <w:rsid w:val="00382568"/>
    <w:rsid w:val="00382D54"/>
    <w:rsid w:val="00385E79"/>
    <w:rsid w:val="003864A6"/>
    <w:rsid w:val="0038657F"/>
    <w:rsid w:val="00386895"/>
    <w:rsid w:val="00386A66"/>
    <w:rsid w:val="00386F5D"/>
    <w:rsid w:val="00391A7E"/>
    <w:rsid w:val="00391A9A"/>
    <w:rsid w:val="00391BDC"/>
    <w:rsid w:val="00391BF0"/>
    <w:rsid w:val="00392410"/>
    <w:rsid w:val="00392607"/>
    <w:rsid w:val="00392B5F"/>
    <w:rsid w:val="00394193"/>
    <w:rsid w:val="003964A6"/>
    <w:rsid w:val="003A0029"/>
    <w:rsid w:val="003A13BC"/>
    <w:rsid w:val="003A2096"/>
    <w:rsid w:val="003A23EA"/>
    <w:rsid w:val="003A2D8B"/>
    <w:rsid w:val="003A2FAD"/>
    <w:rsid w:val="003A45EF"/>
    <w:rsid w:val="003A4DA6"/>
    <w:rsid w:val="003B2E6D"/>
    <w:rsid w:val="003B5A76"/>
    <w:rsid w:val="003B6905"/>
    <w:rsid w:val="003B69B7"/>
    <w:rsid w:val="003B7D4C"/>
    <w:rsid w:val="003C0C61"/>
    <w:rsid w:val="003C0E24"/>
    <w:rsid w:val="003C122B"/>
    <w:rsid w:val="003C19F0"/>
    <w:rsid w:val="003C2D47"/>
    <w:rsid w:val="003C4B4B"/>
    <w:rsid w:val="003C61F3"/>
    <w:rsid w:val="003C62AA"/>
    <w:rsid w:val="003C6E0C"/>
    <w:rsid w:val="003D0A0E"/>
    <w:rsid w:val="003D1C4C"/>
    <w:rsid w:val="003D41CB"/>
    <w:rsid w:val="003E0AA2"/>
    <w:rsid w:val="003E1579"/>
    <w:rsid w:val="003E1A3F"/>
    <w:rsid w:val="003E3F12"/>
    <w:rsid w:val="003E41D7"/>
    <w:rsid w:val="003E4A3C"/>
    <w:rsid w:val="003E5789"/>
    <w:rsid w:val="003E7636"/>
    <w:rsid w:val="003F0626"/>
    <w:rsid w:val="003F0776"/>
    <w:rsid w:val="003F2BC0"/>
    <w:rsid w:val="003F49C1"/>
    <w:rsid w:val="00400F78"/>
    <w:rsid w:val="00400FC6"/>
    <w:rsid w:val="00403FB9"/>
    <w:rsid w:val="0040484B"/>
    <w:rsid w:val="0040568D"/>
    <w:rsid w:val="00405D79"/>
    <w:rsid w:val="004070AF"/>
    <w:rsid w:val="00407F9F"/>
    <w:rsid w:val="004113A0"/>
    <w:rsid w:val="004115F2"/>
    <w:rsid w:val="00412AC2"/>
    <w:rsid w:val="004134A4"/>
    <w:rsid w:val="00416F68"/>
    <w:rsid w:val="004170E5"/>
    <w:rsid w:val="0042073E"/>
    <w:rsid w:val="00421C8F"/>
    <w:rsid w:val="00421E09"/>
    <w:rsid w:val="0042232D"/>
    <w:rsid w:val="004234E6"/>
    <w:rsid w:val="00424D14"/>
    <w:rsid w:val="00425BB9"/>
    <w:rsid w:val="00430344"/>
    <w:rsid w:val="00430F01"/>
    <w:rsid w:val="00432C89"/>
    <w:rsid w:val="00432D27"/>
    <w:rsid w:val="00434816"/>
    <w:rsid w:val="0043622F"/>
    <w:rsid w:val="004368E2"/>
    <w:rsid w:val="0044018B"/>
    <w:rsid w:val="00440C79"/>
    <w:rsid w:val="00440D91"/>
    <w:rsid w:val="00442A8F"/>
    <w:rsid w:val="00442C94"/>
    <w:rsid w:val="00443D8A"/>
    <w:rsid w:val="00444257"/>
    <w:rsid w:val="00446067"/>
    <w:rsid w:val="00447B92"/>
    <w:rsid w:val="004511E8"/>
    <w:rsid w:val="004518BF"/>
    <w:rsid w:val="0045423E"/>
    <w:rsid w:val="004546BF"/>
    <w:rsid w:val="00454B7F"/>
    <w:rsid w:val="004554BB"/>
    <w:rsid w:val="00455D6B"/>
    <w:rsid w:val="0045624E"/>
    <w:rsid w:val="00457BE0"/>
    <w:rsid w:val="00467093"/>
    <w:rsid w:val="00467846"/>
    <w:rsid w:val="0047209B"/>
    <w:rsid w:val="00472196"/>
    <w:rsid w:val="00472EBE"/>
    <w:rsid w:val="004734EF"/>
    <w:rsid w:val="00475497"/>
    <w:rsid w:val="004809C7"/>
    <w:rsid w:val="004826B6"/>
    <w:rsid w:val="00486205"/>
    <w:rsid w:val="0048672B"/>
    <w:rsid w:val="00486F0C"/>
    <w:rsid w:val="004870EF"/>
    <w:rsid w:val="00487DCD"/>
    <w:rsid w:val="00492964"/>
    <w:rsid w:val="004929E6"/>
    <w:rsid w:val="00492CDF"/>
    <w:rsid w:val="00493701"/>
    <w:rsid w:val="00493B2A"/>
    <w:rsid w:val="00495779"/>
    <w:rsid w:val="00496810"/>
    <w:rsid w:val="00496ADA"/>
    <w:rsid w:val="004A1FAC"/>
    <w:rsid w:val="004A5AF4"/>
    <w:rsid w:val="004A66F1"/>
    <w:rsid w:val="004A7475"/>
    <w:rsid w:val="004B048A"/>
    <w:rsid w:val="004B23B0"/>
    <w:rsid w:val="004B3FFD"/>
    <w:rsid w:val="004B41A0"/>
    <w:rsid w:val="004B43AF"/>
    <w:rsid w:val="004B4436"/>
    <w:rsid w:val="004C0B5F"/>
    <w:rsid w:val="004C0E96"/>
    <w:rsid w:val="004C17AE"/>
    <w:rsid w:val="004C435E"/>
    <w:rsid w:val="004C4DE5"/>
    <w:rsid w:val="004C5A69"/>
    <w:rsid w:val="004D1445"/>
    <w:rsid w:val="004D2066"/>
    <w:rsid w:val="004D5878"/>
    <w:rsid w:val="004D64BA"/>
    <w:rsid w:val="004D6DE1"/>
    <w:rsid w:val="004D73A2"/>
    <w:rsid w:val="004E0F40"/>
    <w:rsid w:val="004E2A00"/>
    <w:rsid w:val="004E31E4"/>
    <w:rsid w:val="004E4C8F"/>
    <w:rsid w:val="004E52E3"/>
    <w:rsid w:val="004E5523"/>
    <w:rsid w:val="004E7B4D"/>
    <w:rsid w:val="004F010B"/>
    <w:rsid w:val="004F0E43"/>
    <w:rsid w:val="004F0FBA"/>
    <w:rsid w:val="004F1383"/>
    <w:rsid w:val="004F22F5"/>
    <w:rsid w:val="004F2F00"/>
    <w:rsid w:val="004F32A0"/>
    <w:rsid w:val="004F3606"/>
    <w:rsid w:val="004F468E"/>
    <w:rsid w:val="004F569F"/>
    <w:rsid w:val="00500F94"/>
    <w:rsid w:val="0050202E"/>
    <w:rsid w:val="005029E0"/>
    <w:rsid w:val="00506431"/>
    <w:rsid w:val="0050781E"/>
    <w:rsid w:val="0051087D"/>
    <w:rsid w:val="00510DDF"/>
    <w:rsid w:val="005127A9"/>
    <w:rsid w:val="00514215"/>
    <w:rsid w:val="00515072"/>
    <w:rsid w:val="005167A2"/>
    <w:rsid w:val="00517963"/>
    <w:rsid w:val="005214F0"/>
    <w:rsid w:val="0052507B"/>
    <w:rsid w:val="00526530"/>
    <w:rsid w:val="00527612"/>
    <w:rsid w:val="00527BFD"/>
    <w:rsid w:val="005319CD"/>
    <w:rsid w:val="00532CCB"/>
    <w:rsid w:val="005339B6"/>
    <w:rsid w:val="00533C02"/>
    <w:rsid w:val="00535152"/>
    <w:rsid w:val="00535498"/>
    <w:rsid w:val="00535828"/>
    <w:rsid w:val="00536185"/>
    <w:rsid w:val="00536662"/>
    <w:rsid w:val="005367B8"/>
    <w:rsid w:val="00536C0F"/>
    <w:rsid w:val="0053780E"/>
    <w:rsid w:val="00540FD0"/>
    <w:rsid w:val="00541C2F"/>
    <w:rsid w:val="00543611"/>
    <w:rsid w:val="005436EB"/>
    <w:rsid w:val="0054448D"/>
    <w:rsid w:val="00546342"/>
    <w:rsid w:val="00546F2F"/>
    <w:rsid w:val="00551235"/>
    <w:rsid w:val="0055488F"/>
    <w:rsid w:val="0055540C"/>
    <w:rsid w:val="00555CF5"/>
    <w:rsid w:val="005562C5"/>
    <w:rsid w:val="005600C2"/>
    <w:rsid w:val="005601D1"/>
    <w:rsid w:val="005619FA"/>
    <w:rsid w:val="00562384"/>
    <w:rsid w:val="005659C7"/>
    <w:rsid w:val="005705E1"/>
    <w:rsid w:val="00571DCC"/>
    <w:rsid w:val="00572B9E"/>
    <w:rsid w:val="00573096"/>
    <w:rsid w:val="0057427F"/>
    <w:rsid w:val="00575002"/>
    <w:rsid w:val="005761B2"/>
    <w:rsid w:val="00580EDF"/>
    <w:rsid w:val="00581426"/>
    <w:rsid w:val="0058199E"/>
    <w:rsid w:val="00582036"/>
    <w:rsid w:val="00582DAF"/>
    <w:rsid w:val="005840E2"/>
    <w:rsid w:val="00585F74"/>
    <w:rsid w:val="00586770"/>
    <w:rsid w:val="005868D5"/>
    <w:rsid w:val="00587DE7"/>
    <w:rsid w:val="005900A6"/>
    <w:rsid w:val="005918C0"/>
    <w:rsid w:val="00593480"/>
    <w:rsid w:val="005951F4"/>
    <w:rsid w:val="00596075"/>
    <w:rsid w:val="0059647D"/>
    <w:rsid w:val="00597923"/>
    <w:rsid w:val="00597F0F"/>
    <w:rsid w:val="005A0D16"/>
    <w:rsid w:val="005A142E"/>
    <w:rsid w:val="005A3100"/>
    <w:rsid w:val="005A3BF2"/>
    <w:rsid w:val="005A4132"/>
    <w:rsid w:val="005A4CC1"/>
    <w:rsid w:val="005A4EFF"/>
    <w:rsid w:val="005A4FE1"/>
    <w:rsid w:val="005A5112"/>
    <w:rsid w:val="005A7718"/>
    <w:rsid w:val="005B261F"/>
    <w:rsid w:val="005B3B72"/>
    <w:rsid w:val="005B4C21"/>
    <w:rsid w:val="005B55A6"/>
    <w:rsid w:val="005B6B37"/>
    <w:rsid w:val="005C597A"/>
    <w:rsid w:val="005C6D83"/>
    <w:rsid w:val="005C6FFA"/>
    <w:rsid w:val="005C7222"/>
    <w:rsid w:val="005C7317"/>
    <w:rsid w:val="005C7659"/>
    <w:rsid w:val="005C7B20"/>
    <w:rsid w:val="005D0818"/>
    <w:rsid w:val="005D0ABB"/>
    <w:rsid w:val="005D0E86"/>
    <w:rsid w:val="005D2A0F"/>
    <w:rsid w:val="005D3BDA"/>
    <w:rsid w:val="005D5897"/>
    <w:rsid w:val="005D5EB5"/>
    <w:rsid w:val="005D6472"/>
    <w:rsid w:val="005D6A30"/>
    <w:rsid w:val="005E142C"/>
    <w:rsid w:val="005E3031"/>
    <w:rsid w:val="005E4C9F"/>
    <w:rsid w:val="005E5188"/>
    <w:rsid w:val="005E6722"/>
    <w:rsid w:val="005E6BA0"/>
    <w:rsid w:val="005E7779"/>
    <w:rsid w:val="005F2A1F"/>
    <w:rsid w:val="005F4979"/>
    <w:rsid w:val="005F4EF9"/>
    <w:rsid w:val="005F5808"/>
    <w:rsid w:val="005F6A86"/>
    <w:rsid w:val="0060143F"/>
    <w:rsid w:val="00601B19"/>
    <w:rsid w:val="00604CCA"/>
    <w:rsid w:val="006051B5"/>
    <w:rsid w:val="00610A6B"/>
    <w:rsid w:val="00611EEB"/>
    <w:rsid w:val="0061296E"/>
    <w:rsid w:val="00615009"/>
    <w:rsid w:val="0062350A"/>
    <w:rsid w:val="00626609"/>
    <w:rsid w:val="00630535"/>
    <w:rsid w:val="00630CCF"/>
    <w:rsid w:val="00632A9A"/>
    <w:rsid w:val="00633B48"/>
    <w:rsid w:val="00633D5C"/>
    <w:rsid w:val="00633ED7"/>
    <w:rsid w:val="00634252"/>
    <w:rsid w:val="00634C5A"/>
    <w:rsid w:val="006354B2"/>
    <w:rsid w:val="00636DF0"/>
    <w:rsid w:val="006371FD"/>
    <w:rsid w:val="00640ADD"/>
    <w:rsid w:val="006411BA"/>
    <w:rsid w:val="006412C1"/>
    <w:rsid w:val="006414CA"/>
    <w:rsid w:val="006444AE"/>
    <w:rsid w:val="00644DD9"/>
    <w:rsid w:val="00645001"/>
    <w:rsid w:val="00647B11"/>
    <w:rsid w:val="00647D3C"/>
    <w:rsid w:val="0065009D"/>
    <w:rsid w:val="0065138F"/>
    <w:rsid w:val="00652E5A"/>
    <w:rsid w:val="00655396"/>
    <w:rsid w:val="00655E3E"/>
    <w:rsid w:val="00656927"/>
    <w:rsid w:val="0065796E"/>
    <w:rsid w:val="0066052B"/>
    <w:rsid w:val="00660AB5"/>
    <w:rsid w:val="00660FA6"/>
    <w:rsid w:val="00662C4D"/>
    <w:rsid w:val="00663410"/>
    <w:rsid w:val="00665223"/>
    <w:rsid w:val="00665F16"/>
    <w:rsid w:val="00670352"/>
    <w:rsid w:val="006713F8"/>
    <w:rsid w:val="00671F04"/>
    <w:rsid w:val="00675D1C"/>
    <w:rsid w:val="00677F16"/>
    <w:rsid w:val="006827E6"/>
    <w:rsid w:val="0068286B"/>
    <w:rsid w:val="00682EAE"/>
    <w:rsid w:val="00682EBB"/>
    <w:rsid w:val="00684F26"/>
    <w:rsid w:val="006851FA"/>
    <w:rsid w:val="0068524A"/>
    <w:rsid w:val="006856C3"/>
    <w:rsid w:val="00686FD8"/>
    <w:rsid w:val="00687D8B"/>
    <w:rsid w:val="00690EC2"/>
    <w:rsid w:val="00691164"/>
    <w:rsid w:val="0069258E"/>
    <w:rsid w:val="006929EA"/>
    <w:rsid w:val="00692F32"/>
    <w:rsid w:val="00693A41"/>
    <w:rsid w:val="00697422"/>
    <w:rsid w:val="006A0CF5"/>
    <w:rsid w:val="006A1900"/>
    <w:rsid w:val="006A2AEE"/>
    <w:rsid w:val="006A3896"/>
    <w:rsid w:val="006A4253"/>
    <w:rsid w:val="006A443E"/>
    <w:rsid w:val="006A4EF3"/>
    <w:rsid w:val="006A50C4"/>
    <w:rsid w:val="006A53B0"/>
    <w:rsid w:val="006A5D98"/>
    <w:rsid w:val="006B0150"/>
    <w:rsid w:val="006B2A34"/>
    <w:rsid w:val="006B45C1"/>
    <w:rsid w:val="006B57D3"/>
    <w:rsid w:val="006B7A4B"/>
    <w:rsid w:val="006C1BAC"/>
    <w:rsid w:val="006C3A55"/>
    <w:rsid w:val="006C4438"/>
    <w:rsid w:val="006C5247"/>
    <w:rsid w:val="006C539B"/>
    <w:rsid w:val="006C59F6"/>
    <w:rsid w:val="006C6703"/>
    <w:rsid w:val="006D1BD2"/>
    <w:rsid w:val="006D265F"/>
    <w:rsid w:val="006D43AB"/>
    <w:rsid w:val="006D43EC"/>
    <w:rsid w:val="006E1162"/>
    <w:rsid w:val="006E11BC"/>
    <w:rsid w:val="006E2A51"/>
    <w:rsid w:val="006E3084"/>
    <w:rsid w:val="006E4BFE"/>
    <w:rsid w:val="006E538C"/>
    <w:rsid w:val="006F115B"/>
    <w:rsid w:val="006F274A"/>
    <w:rsid w:val="006F2D75"/>
    <w:rsid w:val="006F3F82"/>
    <w:rsid w:val="006F56BB"/>
    <w:rsid w:val="00700024"/>
    <w:rsid w:val="007021D3"/>
    <w:rsid w:val="007025F1"/>
    <w:rsid w:val="00703E19"/>
    <w:rsid w:val="00703F01"/>
    <w:rsid w:val="00704DE4"/>
    <w:rsid w:val="0071152A"/>
    <w:rsid w:val="00712347"/>
    <w:rsid w:val="00713A77"/>
    <w:rsid w:val="007141E1"/>
    <w:rsid w:val="00714447"/>
    <w:rsid w:val="00717499"/>
    <w:rsid w:val="00722113"/>
    <w:rsid w:val="007223F6"/>
    <w:rsid w:val="007230FB"/>
    <w:rsid w:val="00723416"/>
    <w:rsid w:val="00724813"/>
    <w:rsid w:val="007252D6"/>
    <w:rsid w:val="00725537"/>
    <w:rsid w:val="007255E6"/>
    <w:rsid w:val="00727CAD"/>
    <w:rsid w:val="00730A6D"/>
    <w:rsid w:val="00731442"/>
    <w:rsid w:val="00731925"/>
    <w:rsid w:val="00733094"/>
    <w:rsid w:val="00735EC7"/>
    <w:rsid w:val="00736A9F"/>
    <w:rsid w:val="007378FB"/>
    <w:rsid w:val="007402AD"/>
    <w:rsid w:val="00740853"/>
    <w:rsid w:val="00746F0A"/>
    <w:rsid w:val="0074722B"/>
    <w:rsid w:val="00750097"/>
    <w:rsid w:val="007503E0"/>
    <w:rsid w:val="00751B1C"/>
    <w:rsid w:val="00751ECF"/>
    <w:rsid w:val="00752489"/>
    <w:rsid w:val="007543F4"/>
    <w:rsid w:val="00754798"/>
    <w:rsid w:val="00755503"/>
    <w:rsid w:val="00755853"/>
    <w:rsid w:val="00761831"/>
    <w:rsid w:val="0076219F"/>
    <w:rsid w:val="00762891"/>
    <w:rsid w:val="00762A9A"/>
    <w:rsid w:val="00764612"/>
    <w:rsid w:val="00766137"/>
    <w:rsid w:val="0076683E"/>
    <w:rsid w:val="00766F5E"/>
    <w:rsid w:val="00767C06"/>
    <w:rsid w:val="007702A4"/>
    <w:rsid w:val="00770356"/>
    <w:rsid w:val="007703A1"/>
    <w:rsid w:val="00771248"/>
    <w:rsid w:val="00773933"/>
    <w:rsid w:val="0077679A"/>
    <w:rsid w:val="00776ACE"/>
    <w:rsid w:val="00777B89"/>
    <w:rsid w:val="00777ED5"/>
    <w:rsid w:val="00780B9D"/>
    <w:rsid w:val="00781BE9"/>
    <w:rsid w:val="00782C22"/>
    <w:rsid w:val="00782C35"/>
    <w:rsid w:val="00782F45"/>
    <w:rsid w:val="00783299"/>
    <w:rsid w:val="00783425"/>
    <w:rsid w:val="007839CA"/>
    <w:rsid w:val="00784F1B"/>
    <w:rsid w:val="007859B8"/>
    <w:rsid w:val="0078629E"/>
    <w:rsid w:val="00787785"/>
    <w:rsid w:val="00790FA0"/>
    <w:rsid w:val="007943E6"/>
    <w:rsid w:val="007948E0"/>
    <w:rsid w:val="0079504B"/>
    <w:rsid w:val="0079517D"/>
    <w:rsid w:val="00795B7A"/>
    <w:rsid w:val="00795E09"/>
    <w:rsid w:val="007974F1"/>
    <w:rsid w:val="007A0A87"/>
    <w:rsid w:val="007A1661"/>
    <w:rsid w:val="007A267D"/>
    <w:rsid w:val="007A305C"/>
    <w:rsid w:val="007A30E7"/>
    <w:rsid w:val="007A48A8"/>
    <w:rsid w:val="007B12B5"/>
    <w:rsid w:val="007B17E2"/>
    <w:rsid w:val="007B1EBA"/>
    <w:rsid w:val="007B22A7"/>
    <w:rsid w:val="007B2B05"/>
    <w:rsid w:val="007B73FD"/>
    <w:rsid w:val="007B758A"/>
    <w:rsid w:val="007C6AD3"/>
    <w:rsid w:val="007C6FE6"/>
    <w:rsid w:val="007C7AB8"/>
    <w:rsid w:val="007D090F"/>
    <w:rsid w:val="007D1153"/>
    <w:rsid w:val="007D1467"/>
    <w:rsid w:val="007D31BD"/>
    <w:rsid w:val="007D4969"/>
    <w:rsid w:val="007D4AB5"/>
    <w:rsid w:val="007D5A6E"/>
    <w:rsid w:val="007D647F"/>
    <w:rsid w:val="007E0D0E"/>
    <w:rsid w:val="007E1803"/>
    <w:rsid w:val="007E2EEB"/>
    <w:rsid w:val="007E5593"/>
    <w:rsid w:val="007F3A55"/>
    <w:rsid w:val="007F4F97"/>
    <w:rsid w:val="007F6C63"/>
    <w:rsid w:val="00800D99"/>
    <w:rsid w:val="00800F9D"/>
    <w:rsid w:val="008012FD"/>
    <w:rsid w:val="00801506"/>
    <w:rsid w:val="008039BC"/>
    <w:rsid w:val="00803CFA"/>
    <w:rsid w:val="0080423F"/>
    <w:rsid w:val="008077DE"/>
    <w:rsid w:val="00811547"/>
    <w:rsid w:val="008117FB"/>
    <w:rsid w:val="00812179"/>
    <w:rsid w:val="00813795"/>
    <w:rsid w:val="00814366"/>
    <w:rsid w:val="008144A6"/>
    <w:rsid w:val="00816DC6"/>
    <w:rsid w:val="00817C14"/>
    <w:rsid w:val="008217D2"/>
    <w:rsid w:val="0082307B"/>
    <w:rsid w:val="008237F6"/>
    <w:rsid w:val="00827ACD"/>
    <w:rsid w:val="00830E6A"/>
    <w:rsid w:val="008317E9"/>
    <w:rsid w:val="00831E12"/>
    <w:rsid w:val="00833109"/>
    <w:rsid w:val="00833995"/>
    <w:rsid w:val="00835DB2"/>
    <w:rsid w:val="00835DB4"/>
    <w:rsid w:val="00836A9A"/>
    <w:rsid w:val="0083734C"/>
    <w:rsid w:val="008412AD"/>
    <w:rsid w:val="00842D0E"/>
    <w:rsid w:val="00843D17"/>
    <w:rsid w:val="00847BF1"/>
    <w:rsid w:val="00853BD1"/>
    <w:rsid w:val="00854824"/>
    <w:rsid w:val="00854D58"/>
    <w:rsid w:val="00856B3E"/>
    <w:rsid w:val="008608A9"/>
    <w:rsid w:val="008608BF"/>
    <w:rsid w:val="00861520"/>
    <w:rsid w:val="00861DE8"/>
    <w:rsid w:val="008623DF"/>
    <w:rsid w:val="008631B0"/>
    <w:rsid w:val="0086436E"/>
    <w:rsid w:val="00864A37"/>
    <w:rsid w:val="008652D5"/>
    <w:rsid w:val="00865919"/>
    <w:rsid w:val="00867CE6"/>
    <w:rsid w:val="00870AED"/>
    <w:rsid w:val="008723B5"/>
    <w:rsid w:val="0087341D"/>
    <w:rsid w:val="00875B5B"/>
    <w:rsid w:val="00876948"/>
    <w:rsid w:val="00882E50"/>
    <w:rsid w:val="0088463B"/>
    <w:rsid w:val="008851DC"/>
    <w:rsid w:val="00885ED9"/>
    <w:rsid w:val="008864C8"/>
    <w:rsid w:val="008900F5"/>
    <w:rsid w:val="00890503"/>
    <w:rsid w:val="008914B6"/>
    <w:rsid w:val="0089173C"/>
    <w:rsid w:val="00891A73"/>
    <w:rsid w:val="00891C16"/>
    <w:rsid w:val="008929C3"/>
    <w:rsid w:val="00895F31"/>
    <w:rsid w:val="0089665B"/>
    <w:rsid w:val="00897FCE"/>
    <w:rsid w:val="008A239E"/>
    <w:rsid w:val="008A23C7"/>
    <w:rsid w:val="008A366C"/>
    <w:rsid w:val="008A6135"/>
    <w:rsid w:val="008B152F"/>
    <w:rsid w:val="008B194F"/>
    <w:rsid w:val="008B2532"/>
    <w:rsid w:val="008B25F6"/>
    <w:rsid w:val="008B3483"/>
    <w:rsid w:val="008B7F12"/>
    <w:rsid w:val="008C0EA9"/>
    <w:rsid w:val="008C51FD"/>
    <w:rsid w:val="008C5DD5"/>
    <w:rsid w:val="008D18B6"/>
    <w:rsid w:val="008D1939"/>
    <w:rsid w:val="008D1F23"/>
    <w:rsid w:val="008D509B"/>
    <w:rsid w:val="008D68F9"/>
    <w:rsid w:val="008D7203"/>
    <w:rsid w:val="008D75E7"/>
    <w:rsid w:val="008D7D32"/>
    <w:rsid w:val="008E00EE"/>
    <w:rsid w:val="008E1BAB"/>
    <w:rsid w:val="008E3D03"/>
    <w:rsid w:val="008E5D32"/>
    <w:rsid w:val="008F01DA"/>
    <w:rsid w:val="008F0541"/>
    <w:rsid w:val="008F11AB"/>
    <w:rsid w:val="008F3DFC"/>
    <w:rsid w:val="008F492E"/>
    <w:rsid w:val="008F5F9A"/>
    <w:rsid w:val="008F6926"/>
    <w:rsid w:val="009011F0"/>
    <w:rsid w:val="00903F3A"/>
    <w:rsid w:val="009046CA"/>
    <w:rsid w:val="009047DD"/>
    <w:rsid w:val="00904A6E"/>
    <w:rsid w:val="00905DB1"/>
    <w:rsid w:val="00906A1B"/>
    <w:rsid w:val="00906F66"/>
    <w:rsid w:val="009079CB"/>
    <w:rsid w:val="00913648"/>
    <w:rsid w:val="009167CD"/>
    <w:rsid w:val="00916DF7"/>
    <w:rsid w:val="00917A53"/>
    <w:rsid w:val="00922E73"/>
    <w:rsid w:val="00923CCD"/>
    <w:rsid w:val="00924E3C"/>
    <w:rsid w:val="00926205"/>
    <w:rsid w:val="00927CD7"/>
    <w:rsid w:val="00927D1E"/>
    <w:rsid w:val="00927D43"/>
    <w:rsid w:val="0093025A"/>
    <w:rsid w:val="0093063A"/>
    <w:rsid w:val="0093235F"/>
    <w:rsid w:val="00932DCE"/>
    <w:rsid w:val="00935A89"/>
    <w:rsid w:val="009361D6"/>
    <w:rsid w:val="00937AC2"/>
    <w:rsid w:val="00937C7C"/>
    <w:rsid w:val="009405DD"/>
    <w:rsid w:val="00943897"/>
    <w:rsid w:val="00943C0A"/>
    <w:rsid w:val="0094465F"/>
    <w:rsid w:val="009454AF"/>
    <w:rsid w:val="009475A6"/>
    <w:rsid w:val="00952C78"/>
    <w:rsid w:val="009557F3"/>
    <w:rsid w:val="00957155"/>
    <w:rsid w:val="00957AF1"/>
    <w:rsid w:val="00962188"/>
    <w:rsid w:val="00962DF0"/>
    <w:rsid w:val="00963009"/>
    <w:rsid w:val="00964140"/>
    <w:rsid w:val="009661D1"/>
    <w:rsid w:val="00966C91"/>
    <w:rsid w:val="009670F0"/>
    <w:rsid w:val="00967E3C"/>
    <w:rsid w:val="009709B8"/>
    <w:rsid w:val="009714F6"/>
    <w:rsid w:val="0097212F"/>
    <w:rsid w:val="00972BC5"/>
    <w:rsid w:val="00975F0C"/>
    <w:rsid w:val="009774D1"/>
    <w:rsid w:val="0097793D"/>
    <w:rsid w:val="00983ACD"/>
    <w:rsid w:val="00984C36"/>
    <w:rsid w:val="00985631"/>
    <w:rsid w:val="00986304"/>
    <w:rsid w:val="00990A69"/>
    <w:rsid w:val="00992EC1"/>
    <w:rsid w:val="0099393C"/>
    <w:rsid w:val="00994070"/>
    <w:rsid w:val="00994BCB"/>
    <w:rsid w:val="00994D5A"/>
    <w:rsid w:val="009950C3"/>
    <w:rsid w:val="0099559C"/>
    <w:rsid w:val="009956E6"/>
    <w:rsid w:val="009958FB"/>
    <w:rsid w:val="009A0DC3"/>
    <w:rsid w:val="009A25F2"/>
    <w:rsid w:val="009A2F80"/>
    <w:rsid w:val="009A3316"/>
    <w:rsid w:val="009A540C"/>
    <w:rsid w:val="009A5AD8"/>
    <w:rsid w:val="009A663A"/>
    <w:rsid w:val="009A66B5"/>
    <w:rsid w:val="009A6FEA"/>
    <w:rsid w:val="009B14F0"/>
    <w:rsid w:val="009B172C"/>
    <w:rsid w:val="009B286C"/>
    <w:rsid w:val="009B310C"/>
    <w:rsid w:val="009B4E96"/>
    <w:rsid w:val="009B63BF"/>
    <w:rsid w:val="009B766F"/>
    <w:rsid w:val="009C0131"/>
    <w:rsid w:val="009C1079"/>
    <w:rsid w:val="009C1A2C"/>
    <w:rsid w:val="009C52EF"/>
    <w:rsid w:val="009C557C"/>
    <w:rsid w:val="009C63E4"/>
    <w:rsid w:val="009C6FA1"/>
    <w:rsid w:val="009C7150"/>
    <w:rsid w:val="009C7F3C"/>
    <w:rsid w:val="009D067E"/>
    <w:rsid w:val="009D28BD"/>
    <w:rsid w:val="009D62F1"/>
    <w:rsid w:val="009D69F9"/>
    <w:rsid w:val="009D7AC9"/>
    <w:rsid w:val="009E111A"/>
    <w:rsid w:val="009E4AE0"/>
    <w:rsid w:val="009E4FC4"/>
    <w:rsid w:val="009E6837"/>
    <w:rsid w:val="009F1D6F"/>
    <w:rsid w:val="009F39C3"/>
    <w:rsid w:val="009F6195"/>
    <w:rsid w:val="00A01119"/>
    <w:rsid w:val="00A01EE9"/>
    <w:rsid w:val="00A02D6E"/>
    <w:rsid w:val="00A03483"/>
    <w:rsid w:val="00A0699D"/>
    <w:rsid w:val="00A07470"/>
    <w:rsid w:val="00A07FAE"/>
    <w:rsid w:val="00A1231B"/>
    <w:rsid w:val="00A132F9"/>
    <w:rsid w:val="00A13F38"/>
    <w:rsid w:val="00A144D4"/>
    <w:rsid w:val="00A14526"/>
    <w:rsid w:val="00A145E4"/>
    <w:rsid w:val="00A14942"/>
    <w:rsid w:val="00A159E7"/>
    <w:rsid w:val="00A17404"/>
    <w:rsid w:val="00A2103F"/>
    <w:rsid w:val="00A21305"/>
    <w:rsid w:val="00A26473"/>
    <w:rsid w:val="00A30497"/>
    <w:rsid w:val="00A321D4"/>
    <w:rsid w:val="00A32D8C"/>
    <w:rsid w:val="00A33F22"/>
    <w:rsid w:val="00A3500C"/>
    <w:rsid w:val="00A35BAC"/>
    <w:rsid w:val="00A40119"/>
    <w:rsid w:val="00A4088A"/>
    <w:rsid w:val="00A4550C"/>
    <w:rsid w:val="00A466D5"/>
    <w:rsid w:val="00A46A13"/>
    <w:rsid w:val="00A525CD"/>
    <w:rsid w:val="00A527B3"/>
    <w:rsid w:val="00A530E3"/>
    <w:rsid w:val="00A55623"/>
    <w:rsid w:val="00A55F2C"/>
    <w:rsid w:val="00A56B10"/>
    <w:rsid w:val="00A57665"/>
    <w:rsid w:val="00A57F61"/>
    <w:rsid w:val="00A60D93"/>
    <w:rsid w:val="00A6131E"/>
    <w:rsid w:val="00A62079"/>
    <w:rsid w:val="00A64EFC"/>
    <w:rsid w:val="00A659B7"/>
    <w:rsid w:val="00A67BEB"/>
    <w:rsid w:val="00A67F49"/>
    <w:rsid w:val="00A707C5"/>
    <w:rsid w:val="00A727ED"/>
    <w:rsid w:val="00A7294B"/>
    <w:rsid w:val="00A72B05"/>
    <w:rsid w:val="00A72C11"/>
    <w:rsid w:val="00A72C1B"/>
    <w:rsid w:val="00A73F37"/>
    <w:rsid w:val="00A7483C"/>
    <w:rsid w:val="00A74F04"/>
    <w:rsid w:val="00A76313"/>
    <w:rsid w:val="00A77C7A"/>
    <w:rsid w:val="00A82EB8"/>
    <w:rsid w:val="00A8374C"/>
    <w:rsid w:val="00A83BD9"/>
    <w:rsid w:val="00A9131D"/>
    <w:rsid w:val="00A91519"/>
    <w:rsid w:val="00A9346A"/>
    <w:rsid w:val="00A9350A"/>
    <w:rsid w:val="00A944EF"/>
    <w:rsid w:val="00A94623"/>
    <w:rsid w:val="00A949B5"/>
    <w:rsid w:val="00A94BE9"/>
    <w:rsid w:val="00A96C67"/>
    <w:rsid w:val="00AA3199"/>
    <w:rsid w:val="00AA35A7"/>
    <w:rsid w:val="00AA3630"/>
    <w:rsid w:val="00AA3D5F"/>
    <w:rsid w:val="00AA3EC7"/>
    <w:rsid w:val="00AA3FB1"/>
    <w:rsid w:val="00AA43D3"/>
    <w:rsid w:val="00AA5021"/>
    <w:rsid w:val="00AA5366"/>
    <w:rsid w:val="00AA550D"/>
    <w:rsid w:val="00AA559A"/>
    <w:rsid w:val="00AA63EC"/>
    <w:rsid w:val="00AA66FB"/>
    <w:rsid w:val="00AB1F72"/>
    <w:rsid w:val="00AB3F17"/>
    <w:rsid w:val="00AB40F2"/>
    <w:rsid w:val="00AB4ADA"/>
    <w:rsid w:val="00AB5614"/>
    <w:rsid w:val="00AB631E"/>
    <w:rsid w:val="00AB66B5"/>
    <w:rsid w:val="00AC15CE"/>
    <w:rsid w:val="00AC2BE0"/>
    <w:rsid w:val="00AC5D04"/>
    <w:rsid w:val="00AC6487"/>
    <w:rsid w:val="00AC6C91"/>
    <w:rsid w:val="00AD1642"/>
    <w:rsid w:val="00AD3C64"/>
    <w:rsid w:val="00AD5369"/>
    <w:rsid w:val="00AD549E"/>
    <w:rsid w:val="00AD550D"/>
    <w:rsid w:val="00AD63B6"/>
    <w:rsid w:val="00AE49B7"/>
    <w:rsid w:val="00AE583E"/>
    <w:rsid w:val="00AE7070"/>
    <w:rsid w:val="00AE751F"/>
    <w:rsid w:val="00AE7E46"/>
    <w:rsid w:val="00AE7F80"/>
    <w:rsid w:val="00AF0A5C"/>
    <w:rsid w:val="00AF121A"/>
    <w:rsid w:val="00AF2BA8"/>
    <w:rsid w:val="00AF2D0F"/>
    <w:rsid w:val="00AF62A8"/>
    <w:rsid w:val="00AF6C0C"/>
    <w:rsid w:val="00AF7614"/>
    <w:rsid w:val="00AF7F90"/>
    <w:rsid w:val="00B007BC"/>
    <w:rsid w:val="00B02A74"/>
    <w:rsid w:val="00B03ED4"/>
    <w:rsid w:val="00B0724F"/>
    <w:rsid w:val="00B07354"/>
    <w:rsid w:val="00B12625"/>
    <w:rsid w:val="00B13A64"/>
    <w:rsid w:val="00B16696"/>
    <w:rsid w:val="00B16A5F"/>
    <w:rsid w:val="00B20DCF"/>
    <w:rsid w:val="00B20E99"/>
    <w:rsid w:val="00B21A0A"/>
    <w:rsid w:val="00B21FF0"/>
    <w:rsid w:val="00B22991"/>
    <w:rsid w:val="00B22AA7"/>
    <w:rsid w:val="00B247B8"/>
    <w:rsid w:val="00B247BB"/>
    <w:rsid w:val="00B24B2F"/>
    <w:rsid w:val="00B25BCE"/>
    <w:rsid w:val="00B260B8"/>
    <w:rsid w:val="00B267BE"/>
    <w:rsid w:val="00B26A6C"/>
    <w:rsid w:val="00B274AC"/>
    <w:rsid w:val="00B30AB1"/>
    <w:rsid w:val="00B32168"/>
    <w:rsid w:val="00B32AE5"/>
    <w:rsid w:val="00B33664"/>
    <w:rsid w:val="00B34E30"/>
    <w:rsid w:val="00B35F50"/>
    <w:rsid w:val="00B36621"/>
    <w:rsid w:val="00B37ABB"/>
    <w:rsid w:val="00B41040"/>
    <w:rsid w:val="00B41E09"/>
    <w:rsid w:val="00B423E9"/>
    <w:rsid w:val="00B44259"/>
    <w:rsid w:val="00B44B17"/>
    <w:rsid w:val="00B46D4B"/>
    <w:rsid w:val="00B46DFA"/>
    <w:rsid w:val="00B503BF"/>
    <w:rsid w:val="00B5067D"/>
    <w:rsid w:val="00B52D8B"/>
    <w:rsid w:val="00B534D1"/>
    <w:rsid w:val="00B54059"/>
    <w:rsid w:val="00B54A4F"/>
    <w:rsid w:val="00B57043"/>
    <w:rsid w:val="00B57F30"/>
    <w:rsid w:val="00B61A68"/>
    <w:rsid w:val="00B62427"/>
    <w:rsid w:val="00B63B4E"/>
    <w:rsid w:val="00B647F0"/>
    <w:rsid w:val="00B64AF7"/>
    <w:rsid w:val="00B64B04"/>
    <w:rsid w:val="00B65FF9"/>
    <w:rsid w:val="00B662C1"/>
    <w:rsid w:val="00B66795"/>
    <w:rsid w:val="00B673A9"/>
    <w:rsid w:val="00B707BD"/>
    <w:rsid w:val="00B71020"/>
    <w:rsid w:val="00B73EB5"/>
    <w:rsid w:val="00B7408A"/>
    <w:rsid w:val="00B74172"/>
    <w:rsid w:val="00B741C1"/>
    <w:rsid w:val="00B74234"/>
    <w:rsid w:val="00B75127"/>
    <w:rsid w:val="00B759D9"/>
    <w:rsid w:val="00B76104"/>
    <w:rsid w:val="00B76EC9"/>
    <w:rsid w:val="00B80033"/>
    <w:rsid w:val="00B800D4"/>
    <w:rsid w:val="00B81406"/>
    <w:rsid w:val="00B81BD6"/>
    <w:rsid w:val="00B82946"/>
    <w:rsid w:val="00B84AA7"/>
    <w:rsid w:val="00B850D4"/>
    <w:rsid w:val="00B87CC6"/>
    <w:rsid w:val="00B90E92"/>
    <w:rsid w:val="00B90F9B"/>
    <w:rsid w:val="00B91CC4"/>
    <w:rsid w:val="00B91CC5"/>
    <w:rsid w:val="00B92736"/>
    <w:rsid w:val="00B92E29"/>
    <w:rsid w:val="00B936E6"/>
    <w:rsid w:val="00B95713"/>
    <w:rsid w:val="00B96F1C"/>
    <w:rsid w:val="00B9723E"/>
    <w:rsid w:val="00BA0043"/>
    <w:rsid w:val="00BA0CAF"/>
    <w:rsid w:val="00BA2B9F"/>
    <w:rsid w:val="00BA6D29"/>
    <w:rsid w:val="00BB1905"/>
    <w:rsid w:val="00BB24E9"/>
    <w:rsid w:val="00BB3390"/>
    <w:rsid w:val="00BB3C2B"/>
    <w:rsid w:val="00BB5C79"/>
    <w:rsid w:val="00BC01A4"/>
    <w:rsid w:val="00BC0B58"/>
    <w:rsid w:val="00BC0B7B"/>
    <w:rsid w:val="00BC2418"/>
    <w:rsid w:val="00BC2A91"/>
    <w:rsid w:val="00BC355C"/>
    <w:rsid w:val="00BC3B7D"/>
    <w:rsid w:val="00BC3DE2"/>
    <w:rsid w:val="00BC3FDA"/>
    <w:rsid w:val="00BC4511"/>
    <w:rsid w:val="00BC46DD"/>
    <w:rsid w:val="00BC4988"/>
    <w:rsid w:val="00BC4EE3"/>
    <w:rsid w:val="00BD1229"/>
    <w:rsid w:val="00BD2F8D"/>
    <w:rsid w:val="00BD341F"/>
    <w:rsid w:val="00BD44D1"/>
    <w:rsid w:val="00BD4E39"/>
    <w:rsid w:val="00BE01DA"/>
    <w:rsid w:val="00BE13D9"/>
    <w:rsid w:val="00BE1EFA"/>
    <w:rsid w:val="00BE4751"/>
    <w:rsid w:val="00BE4C71"/>
    <w:rsid w:val="00BE63F1"/>
    <w:rsid w:val="00BE7191"/>
    <w:rsid w:val="00BF0850"/>
    <w:rsid w:val="00BF3187"/>
    <w:rsid w:val="00BF5578"/>
    <w:rsid w:val="00BF63A9"/>
    <w:rsid w:val="00BF6F95"/>
    <w:rsid w:val="00C0067B"/>
    <w:rsid w:val="00C018DA"/>
    <w:rsid w:val="00C06390"/>
    <w:rsid w:val="00C0706F"/>
    <w:rsid w:val="00C116CE"/>
    <w:rsid w:val="00C11B22"/>
    <w:rsid w:val="00C12497"/>
    <w:rsid w:val="00C13C0B"/>
    <w:rsid w:val="00C14FAB"/>
    <w:rsid w:val="00C16A2A"/>
    <w:rsid w:val="00C22592"/>
    <w:rsid w:val="00C31143"/>
    <w:rsid w:val="00C3188C"/>
    <w:rsid w:val="00C31ECF"/>
    <w:rsid w:val="00C31F8B"/>
    <w:rsid w:val="00C32B7D"/>
    <w:rsid w:val="00C35097"/>
    <w:rsid w:val="00C35C82"/>
    <w:rsid w:val="00C36A7B"/>
    <w:rsid w:val="00C3733F"/>
    <w:rsid w:val="00C43AEB"/>
    <w:rsid w:val="00C43E46"/>
    <w:rsid w:val="00C43F6B"/>
    <w:rsid w:val="00C44140"/>
    <w:rsid w:val="00C44303"/>
    <w:rsid w:val="00C44A17"/>
    <w:rsid w:val="00C456E1"/>
    <w:rsid w:val="00C4778E"/>
    <w:rsid w:val="00C50FDB"/>
    <w:rsid w:val="00C51109"/>
    <w:rsid w:val="00C52569"/>
    <w:rsid w:val="00C52FB2"/>
    <w:rsid w:val="00C533FF"/>
    <w:rsid w:val="00C5483E"/>
    <w:rsid w:val="00C54D25"/>
    <w:rsid w:val="00C55E12"/>
    <w:rsid w:val="00C55EEC"/>
    <w:rsid w:val="00C60DB4"/>
    <w:rsid w:val="00C62EBF"/>
    <w:rsid w:val="00C65DAE"/>
    <w:rsid w:val="00C66759"/>
    <w:rsid w:val="00C703B2"/>
    <w:rsid w:val="00C7120B"/>
    <w:rsid w:val="00C74834"/>
    <w:rsid w:val="00C75E37"/>
    <w:rsid w:val="00C764C6"/>
    <w:rsid w:val="00C8021F"/>
    <w:rsid w:val="00C81D04"/>
    <w:rsid w:val="00C821F3"/>
    <w:rsid w:val="00C83106"/>
    <w:rsid w:val="00C836A7"/>
    <w:rsid w:val="00C83B68"/>
    <w:rsid w:val="00C86254"/>
    <w:rsid w:val="00C87A1C"/>
    <w:rsid w:val="00C900C8"/>
    <w:rsid w:val="00CA4270"/>
    <w:rsid w:val="00CA42E5"/>
    <w:rsid w:val="00CA5D48"/>
    <w:rsid w:val="00CA5F53"/>
    <w:rsid w:val="00CB02FC"/>
    <w:rsid w:val="00CB1653"/>
    <w:rsid w:val="00CB1BC8"/>
    <w:rsid w:val="00CB1FD7"/>
    <w:rsid w:val="00CB32B5"/>
    <w:rsid w:val="00CB537B"/>
    <w:rsid w:val="00CB64E2"/>
    <w:rsid w:val="00CB6600"/>
    <w:rsid w:val="00CB6888"/>
    <w:rsid w:val="00CC1804"/>
    <w:rsid w:val="00CC3F7D"/>
    <w:rsid w:val="00CC4A02"/>
    <w:rsid w:val="00CC6C78"/>
    <w:rsid w:val="00CC7808"/>
    <w:rsid w:val="00CD06B1"/>
    <w:rsid w:val="00CD08F9"/>
    <w:rsid w:val="00CD214A"/>
    <w:rsid w:val="00CD3E82"/>
    <w:rsid w:val="00CD74DC"/>
    <w:rsid w:val="00CE1A3F"/>
    <w:rsid w:val="00CE2C30"/>
    <w:rsid w:val="00CE3DED"/>
    <w:rsid w:val="00CE480E"/>
    <w:rsid w:val="00CE4EB0"/>
    <w:rsid w:val="00CE4F4F"/>
    <w:rsid w:val="00CF20CC"/>
    <w:rsid w:val="00CF2EFD"/>
    <w:rsid w:val="00CF3078"/>
    <w:rsid w:val="00CF4DA8"/>
    <w:rsid w:val="00CF4E92"/>
    <w:rsid w:val="00CF5B73"/>
    <w:rsid w:val="00D02AAC"/>
    <w:rsid w:val="00D0491F"/>
    <w:rsid w:val="00D05997"/>
    <w:rsid w:val="00D10B82"/>
    <w:rsid w:val="00D1178A"/>
    <w:rsid w:val="00D155E8"/>
    <w:rsid w:val="00D156F2"/>
    <w:rsid w:val="00D1607B"/>
    <w:rsid w:val="00D200BD"/>
    <w:rsid w:val="00D21C5A"/>
    <w:rsid w:val="00D223BB"/>
    <w:rsid w:val="00D300B1"/>
    <w:rsid w:val="00D30821"/>
    <w:rsid w:val="00D34644"/>
    <w:rsid w:val="00D40AE8"/>
    <w:rsid w:val="00D42CFC"/>
    <w:rsid w:val="00D44A4E"/>
    <w:rsid w:val="00D4578A"/>
    <w:rsid w:val="00D46DD2"/>
    <w:rsid w:val="00D5030F"/>
    <w:rsid w:val="00D5047A"/>
    <w:rsid w:val="00D522E4"/>
    <w:rsid w:val="00D57044"/>
    <w:rsid w:val="00D570FE"/>
    <w:rsid w:val="00D60E4B"/>
    <w:rsid w:val="00D61712"/>
    <w:rsid w:val="00D61842"/>
    <w:rsid w:val="00D631B4"/>
    <w:rsid w:val="00D63574"/>
    <w:rsid w:val="00D63BF0"/>
    <w:rsid w:val="00D72479"/>
    <w:rsid w:val="00D7314C"/>
    <w:rsid w:val="00D737AA"/>
    <w:rsid w:val="00D73EB6"/>
    <w:rsid w:val="00D74A02"/>
    <w:rsid w:val="00D75B88"/>
    <w:rsid w:val="00D760A2"/>
    <w:rsid w:val="00D771CF"/>
    <w:rsid w:val="00D77F8C"/>
    <w:rsid w:val="00D80CFD"/>
    <w:rsid w:val="00D80FB7"/>
    <w:rsid w:val="00D81B97"/>
    <w:rsid w:val="00D81DD1"/>
    <w:rsid w:val="00D830A4"/>
    <w:rsid w:val="00D8575D"/>
    <w:rsid w:val="00D87A98"/>
    <w:rsid w:val="00D9155B"/>
    <w:rsid w:val="00D932F2"/>
    <w:rsid w:val="00D951D9"/>
    <w:rsid w:val="00D9650C"/>
    <w:rsid w:val="00D96B4B"/>
    <w:rsid w:val="00D973BB"/>
    <w:rsid w:val="00D9785A"/>
    <w:rsid w:val="00D97C9B"/>
    <w:rsid w:val="00DA0591"/>
    <w:rsid w:val="00DA152B"/>
    <w:rsid w:val="00DA302D"/>
    <w:rsid w:val="00DA6290"/>
    <w:rsid w:val="00DA64B7"/>
    <w:rsid w:val="00DB043D"/>
    <w:rsid w:val="00DB0FB1"/>
    <w:rsid w:val="00DB179B"/>
    <w:rsid w:val="00DB1E9B"/>
    <w:rsid w:val="00DB1F46"/>
    <w:rsid w:val="00DB2576"/>
    <w:rsid w:val="00DB2EF3"/>
    <w:rsid w:val="00DB31A5"/>
    <w:rsid w:val="00DB3B51"/>
    <w:rsid w:val="00DB42E3"/>
    <w:rsid w:val="00DB5CA4"/>
    <w:rsid w:val="00DB61EE"/>
    <w:rsid w:val="00DB6BAA"/>
    <w:rsid w:val="00DB7F01"/>
    <w:rsid w:val="00DC014F"/>
    <w:rsid w:val="00DC0307"/>
    <w:rsid w:val="00DC0749"/>
    <w:rsid w:val="00DC0FEE"/>
    <w:rsid w:val="00DC18ED"/>
    <w:rsid w:val="00DC2C06"/>
    <w:rsid w:val="00DC37EE"/>
    <w:rsid w:val="00DC3C7F"/>
    <w:rsid w:val="00DC46A4"/>
    <w:rsid w:val="00DC4FAC"/>
    <w:rsid w:val="00DC5A45"/>
    <w:rsid w:val="00DC6A0B"/>
    <w:rsid w:val="00DC6A96"/>
    <w:rsid w:val="00DC78CB"/>
    <w:rsid w:val="00DD14C1"/>
    <w:rsid w:val="00DD358A"/>
    <w:rsid w:val="00DD4530"/>
    <w:rsid w:val="00DD46C0"/>
    <w:rsid w:val="00DD4E93"/>
    <w:rsid w:val="00DD528B"/>
    <w:rsid w:val="00DD61B6"/>
    <w:rsid w:val="00DD6413"/>
    <w:rsid w:val="00DD6F94"/>
    <w:rsid w:val="00DE4FE3"/>
    <w:rsid w:val="00DE5597"/>
    <w:rsid w:val="00DE6C43"/>
    <w:rsid w:val="00DE6DEC"/>
    <w:rsid w:val="00DF0F0F"/>
    <w:rsid w:val="00DF110F"/>
    <w:rsid w:val="00DF20F5"/>
    <w:rsid w:val="00DF4091"/>
    <w:rsid w:val="00DF4686"/>
    <w:rsid w:val="00DF5422"/>
    <w:rsid w:val="00DF7CFC"/>
    <w:rsid w:val="00E00849"/>
    <w:rsid w:val="00E01144"/>
    <w:rsid w:val="00E011E2"/>
    <w:rsid w:val="00E01B8B"/>
    <w:rsid w:val="00E03267"/>
    <w:rsid w:val="00E04839"/>
    <w:rsid w:val="00E055DA"/>
    <w:rsid w:val="00E12870"/>
    <w:rsid w:val="00E13F6A"/>
    <w:rsid w:val="00E14910"/>
    <w:rsid w:val="00E14FB4"/>
    <w:rsid w:val="00E16B5A"/>
    <w:rsid w:val="00E1710C"/>
    <w:rsid w:val="00E175F6"/>
    <w:rsid w:val="00E17675"/>
    <w:rsid w:val="00E2013E"/>
    <w:rsid w:val="00E213AD"/>
    <w:rsid w:val="00E21A8E"/>
    <w:rsid w:val="00E23AF8"/>
    <w:rsid w:val="00E23F8A"/>
    <w:rsid w:val="00E30C03"/>
    <w:rsid w:val="00E31BDD"/>
    <w:rsid w:val="00E31C1F"/>
    <w:rsid w:val="00E33B7D"/>
    <w:rsid w:val="00E37914"/>
    <w:rsid w:val="00E40CC6"/>
    <w:rsid w:val="00E41982"/>
    <w:rsid w:val="00E420E9"/>
    <w:rsid w:val="00E42678"/>
    <w:rsid w:val="00E44A2E"/>
    <w:rsid w:val="00E45F21"/>
    <w:rsid w:val="00E468E4"/>
    <w:rsid w:val="00E46FD3"/>
    <w:rsid w:val="00E47A45"/>
    <w:rsid w:val="00E510EF"/>
    <w:rsid w:val="00E52891"/>
    <w:rsid w:val="00E52AAC"/>
    <w:rsid w:val="00E54D7D"/>
    <w:rsid w:val="00E56256"/>
    <w:rsid w:val="00E60402"/>
    <w:rsid w:val="00E6056F"/>
    <w:rsid w:val="00E60A5F"/>
    <w:rsid w:val="00E6488D"/>
    <w:rsid w:val="00E64B40"/>
    <w:rsid w:val="00E660DA"/>
    <w:rsid w:val="00E663F4"/>
    <w:rsid w:val="00E675C5"/>
    <w:rsid w:val="00E67EFC"/>
    <w:rsid w:val="00E711BD"/>
    <w:rsid w:val="00E7191C"/>
    <w:rsid w:val="00E735A7"/>
    <w:rsid w:val="00E73661"/>
    <w:rsid w:val="00E74C37"/>
    <w:rsid w:val="00E77464"/>
    <w:rsid w:val="00E81057"/>
    <w:rsid w:val="00E81A51"/>
    <w:rsid w:val="00E84451"/>
    <w:rsid w:val="00E865A0"/>
    <w:rsid w:val="00E86F5D"/>
    <w:rsid w:val="00E8759D"/>
    <w:rsid w:val="00E87CD6"/>
    <w:rsid w:val="00E90B71"/>
    <w:rsid w:val="00E90C1A"/>
    <w:rsid w:val="00E96E45"/>
    <w:rsid w:val="00E97FBB"/>
    <w:rsid w:val="00EA0289"/>
    <w:rsid w:val="00EA2C35"/>
    <w:rsid w:val="00EA5C52"/>
    <w:rsid w:val="00EA6298"/>
    <w:rsid w:val="00EB1B4F"/>
    <w:rsid w:val="00EB222B"/>
    <w:rsid w:val="00EB2819"/>
    <w:rsid w:val="00EB2F8B"/>
    <w:rsid w:val="00EB3B88"/>
    <w:rsid w:val="00EB4E75"/>
    <w:rsid w:val="00EB5CD3"/>
    <w:rsid w:val="00EC02F1"/>
    <w:rsid w:val="00EC1E65"/>
    <w:rsid w:val="00EC1FC6"/>
    <w:rsid w:val="00EC2D54"/>
    <w:rsid w:val="00EC437D"/>
    <w:rsid w:val="00EC4420"/>
    <w:rsid w:val="00EC516A"/>
    <w:rsid w:val="00EC5292"/>
    <w:rsid w:val="00EC58CA"/>
    <w:rsid w:val="00EC6982"/>
    <w:rsid w:val="00EC6BB6"/>
    <w:rsid w:val="00ED0643"/>
    <w:rsid w:val="00ED11D3"/>
    <w:rsid w:val="00ED16A6"/>
    <w:rsid w:val="00ED2EF1"/>
    <w:rsid w:val="00ED4CA8"/>
    <w:rsid w:val="00ED6EDD"/>
    <w:rsid w:val="00ED7233"/>
    <w:rsid w:val="00EE257D"/>
    <w:rsid w:val="00EE272E"/>
    <w:rsid w:val="00EE4F81"/>
    <w:rsid w:val="00EE577A"/>
    <w:rsid w:val="00EE5BF7"/>
    <w:rsid w:val="00EF1AB8"/>
    <w:rsid w:val="00EF3FC0"/>
    <w:rsid w:val="00EF483C"/>
    <w:rsid w:val="00F00D16"/>
    <w:rsid w:val="00F032E1"/>
    <w:rsid w:val="00F03345"/>
    <w:rsid w:val="00F03C6C"/>
    <w:rsid w:val="00F0539C"/>
    <w:rsid w:val="00F06F66"/>
    <w:rsid w:val="00F07287"/>
    <w:rsid w:val="00F07386"/>
    <w:rsid w:val="00F0751D"/>
    <w:rsid w:val="00F11269"/>
    <w:rsid w:val="00F1331A"/>
    <w:rsid w:val="00F138FD"/>
    <w:rsid w:val="00F15483"/>
    <w:rsid w:val="00F157F9"/>
    <w:rsid w:val="00F160BA"/>
    <w:rsid w:val="00F17995"/>
    <w:rsid w:val="00F2137E"/>
    <w:rsid w:val="00F23767"/>
    <w:rsid w:val="00F23E67"/>
    <w:rsid w:val="00F23FA6"/>
    <w:rsid w:val="00F240D7"/>
    <w:rsid w:val="00F25B02"/>
    <w:rsid w:val="00F268EC"/>
    <w:rsid w:val="00F26F49"/>
    <w:rsid w:val="00F27434"/>
    <w:rsid w:val="00F3023E"/>
    <w:rsid w:val="00F31BA5"/>
    <w:rsid w:val="00F333DA"/>
    <w:rsid w:val="00F335F8"/>
    <w:rsid w:val="00F339B7"/>
    <w:rsid w:val="00F33A89"/>
    <w:rsid w:val="00F3490B"/>
    <w:rsid w:val="00F3750E"/>
    <w:rsid w:val="00F41A56"/>
    <w:rsid w:val="00F42B15"/>
    <w:rsid w:val="00F44F28"/>
    <w:rsid w:val="00F52479"/>
    <w:rsid w:val="00F52770"/>
    <w:rsid w:val="00F5291E"/>
    <w:rsid w:val="00F53261"/>
    <w:rsid w:val="00F55882"/>
    <w:rsid w:val="00F56267"/>
    <w:rsid w:val="00F56AEC"/>
    <w:rsid w:val="00F57E57"/>
    <w:rsid w:val="00F60594"/>
    <w:rsid w:val="00F64CA9"/>
    <w:rsid w:val="00F64D9E"/>
    <w:rsid w:val="00F66B5A"/>
    <w:rsid w:val="00F66D0D"/>
    <w:rsid w:val="00F67A4D"/>
    <w:rsid w:val="00F72216"/>
    <w:rsid w:val="00F73959"/>
    <w:rsid w:val="00F76B92"/>
    <w:rsid w:val="00F7740E"/>
    <w:rsid w:val="00F80270"/>
    <w:rsid w:val="00F8080C"/>
    <w:rsid w:val="00F80E24"/>
    <w:rsid w:val="00F817F3"/>
    <w:rsid w:val="00F8184B"/>
    <w:rsid w:val="00F82A5A"/>
    <w:rsid w:val="00F84ACC"/>
    <w:rsid w:val="00F861C1"/>
    <w:rsid w:val="00F86BA6"/>
    <w:rsid w:val="00F87789"/>
    <w:rsid w:val="00F94F6D"/>
    <w:rsid w:val="00FA1543"/>
    <w:rsid w:val="00FA37D0"/>
    <w:rsid w:val="00FA395B"/>
    <w:rsid w:val="00FA4C5C"/>
    <w:rsid w:val="00FA70C4"/>
    <w:rsid w:val="00FB02D6"/>
    <w:rsid w:val="00FB0B91"/>
    <w:rsid w:val="00FB1642"/>
    <w:rsid w:val="00FB2B50"/>
    <w:rsid w:val="00FB49A7"/>
    <w:rsid w:val="00FB4C21"/>
    <w:rsid w:val="00FB5454"/>
    <w:rsid w:val="00FB6152"/>
    <w:rsid w:val="00FB62F2"/>
    <w:rsid w:val="00FC1C4F"/>
    <w:rsid w:val="00FC3B94"/>
    <w:rsid w:val="00FC73AC"/>
    <w:rsid w:val="00FC7F6C"/>
    <w:rsid w:val="00FD119C"/>
    <w:rsid w:val="00FD278B"/>
    <w:rsid w:val="00FD304A"/>
    <w:rsid w:val="00FD318F"/>
    <w:rsid w:val="00FD37A0"/>
    <w:rsid w:val="00FD3F1C"/>
    <w:rsid w:val="00FD4401"/>
    <w:rsid w:val="00FD510F"/>
    <w:rsid w:val="00FD691B"/>
    <w:rsid w:val="00FD6AC6"/>
    <w:rsid w:val="00FE07E3"/>
    <w:rsid w:val="00FE2C0C"/>
    <w:rsid w:val="00FE2CB6"/>
    <w:rsid w:val="00FE3FD8"/>
    <w:rsid w:val="00FE58FA"/>
    <w:rsid w:val="00FE78D8"/>
    <w:rsid w:val="00FF0389"/>
    <w:rsid w:val="00FF05B1"/>
    <w:rsid w:val="00FF0927"/>
    <w:rsid w:val="00FF2599"/>
    <w:rsid w:val="00FF26AC"/>
    <w:rsid w:val="00FF3F79"/>
    <w:rsid w:val="00FF715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D86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index heading" w:uiPriority="0"/>
    <w:lsdException w:name="caption" w:uiPriority="0" w:qFormat="1"/>
    <w:lsdException w:name="table of figures" w:uiPriority="0"/>
    <w:lsdException w:name="page number" w:uiPriority="0"/>
    <w:lsdException w:name="List Bullet" w:uiPriority="0" w:qFormat="1"/>
    <w:lsdException w:name="List Number" w:uiPriority="0" w:qFormat="1"/>
    <w:lsdException w:name="List 3" w:uiPriority="0"/>
    <w:lsdException w:name="List 5" w:uiPriority="0"/>
    <w:lsdException w:name="List Bullet 2" w:uiPriority="0" w:qFormat="1"/>
    <w:lsdException w:name="List Bullet 4" w:uiPriority="0"/>
    <w:lsdException w:name="List Bullet 5" w:uiPriority="0"/>
    <w:lsdException w:name="List Number 2" w:uiPriority="0" w:qFormat="1"/>
    <w:lsdException w:name="List Number 4" w:uiPriority="0"/>
    <w:lsdException w:name="List Number 5" w:uiPriority="0"/>
    <w:lsdException w:name="Title" w:semiHidden="0" w:uiPriority="0" w:unhideWhenUsed="0" w:qFormat="1"/>
    <w:lsdException w:name="Default Paragraph Font" w:uiPriority="1"/>
    <w:lsdException w:name="Body Text" w:uiPriority="0" w:qFormat="1"/>
    <w:lsdException w:name="List Continue" w:uiPriority="0" w:qFormat="1"/>
    <w:lsdException w:name="List Continue 2" w:uiPriority="0" w:qFormat="1"/>
    <w:lsdException w:name="List Continue 3" w:uiPriority="0"/>
    <w:lsdException w:name="List Continue 4" w:uiPriority="0"/>
    <w:lsdException w:name="List Continue 5" w:uiPriority="0"/>
    <w:lsdException w:name="Subtitle" w:semiHidden="0" w:uiPriority="11" w:unhideWhenUsed="0" w:qFormat="1"/>
    <w:lsdException w:name="Block Text" w:uiPriority="0"/>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50C3"/>
    <w:pPr>
      <w:widowControl w:val="0"/>
      <w:spacing w:before="120" w:after="0" w:line="240" w:lineRule="auto"/>
    </w:pPr>
    <w:rPr>
      <w:rFonts w:ascii="Arial" w:eastAsia="Times New Roman" w:hAnsi="Arial" w:cs="Arial"/>
      <w:color w:val="666560"/>
      <w:sz w:val="20"/>
      <w:szCs w:val="20"/>
      <w:lang w:val="en-AU"/>
    </w:rPr>
  </w:style>
  <w:style w:type="paragraph" w:styleId="Heading1">
    <w:name w:val="heading 1"/>
    <w:basedOn w:val="Normal"/>
    <w:next w:val="BodyText"/>
    <w:link w:val="Heading1Char"/>
    <w:autoRedefine/>
    <w:uiPriority w:val="9"/>
    <w:qFormat/>
    <w:rsid w:val="009950C3"/>
    <w:pPr>
      <w:spacing w:before="480" w:after="240"/>
      <w:outlineLvl w:val="0"/>
    </w:pPr>
    <w:rPr>
      <w:rFonts w:ascii="Arial Bold" w:hAnsi="Arial Bold"/>
      <w:b/>
      <w:color w:val="484848"/>
      <w:sz w:val="44"/>
    </w:rPr>
  </w:style>
  <w:style w:type="paragraph" w:styleId="Heading2">
    <w:name w:val="heading 2"/>
    <w:basedOn w:val="Normal"/>
    <w:next w:val="BodyText"/>
    <w:link w:val="Heading2Char"/>
    <w:autoRedefine/>
    <w:qFormat/>
    <w:rsid w:val="009950C3"/>
    <w:pPr>
      <w:spacing w:before="360" w:after="240"/>
      <w:outlineLvl w:val="1"/>
    </w:pPr>
    <w:rPr>
      <w:rFonts w:ascii="Arial Bold" w:hAnsi="Arial Bold"/>
      <w:b/>
      <w:color w:val="484848"/>
      <w:sz w:val="36"/>
      <w:szCs w:val="36"/>
    </w:rPr>
  </w:style>
  <w:style w:type="paragraph" w:styleId="Heading3">
    <w:name w:val="heading 3"/>
    <w:basedOn w:val="Heading2"/>
    <w:next w:val="Normal"/>
    <w:link w:val="Heading3Char"/>
    <w:uiPriority w:val="9"/>
    <w:unhideWhenUsed/>
    <w:qFormat/>
    <w:rsid w:val="009950C3"/>
    <w:pPr>
      <w:outlineLvl w:val="2"/>
    </w:pPr>
    <w:rPr>
      <w:b w:val="0"/>
      <w:bCs/>
      <w:color w:val="666560"/>
      <w:sz w:val="30"/>
      <w:szCs w:val="40"/>
    </w:rPr>
  </w:style>
  <w:style w:type="paragraph" w:styleId="Heading4">
    <w:name w:val="heading 4"/>
    <w:basedOn w:val="Heading3"/>
    <w:next w:val="BodyText"/>
    <w:link w:val="Heading4Char"/>
    <w:unhideWhenUsed/>
    <w:qFormat/>
    <w:rsid w:val="009950C3"/>
    <w:pPr>
      <w:outlineLvl w:val="3"/>
    </w:pPr>
    <w:rPr>
      <w:sz w:val="26"/>
      <w:szCs w:val="32"/>
    </w:rPr>
  </w:style>
  <w:style w:type="paragraph" w:styleId="Heading5">
    <w:name w:val="heading 5"/>
    <w:basedOn w:val="HeadingBase"/>
    <w:next w:val="Normal"/>
    <w:link w:val="Heading5Char"/>
    <w:rsid w:val="009950C3"/>
    <w:pPr>
      <w:spacing w:before="80"/>
      <w:outlineLvl w:val="4"/>
    </w:pPr>
    <w:rPr>
      <w:sz w:val="22"/>
    </w:rPr>
  </w:style>
  <w:style w:type="paragraph" w:styleId="Heading6">
    <w:name w:val="heading 6"/>
    <w:basedOn w:val="HeadingBase"/>
    <w:next w:val="Normal"/>
    <w:link w:val="Heading6Char"/>
    <w:rsid w:val="009950C3"/>
    <w:pPr>
      <w:spacing w:before="60"/>
      <w:outlineLvl w:val="5"/>
    </w:pPr>
    <w:rPr>
      <w:rFonts w:ascii="Palatino Linotype" w:hAnsi="Palatino Linotype"/>
      <w:sz w:val="22"/>
    </w:rPr>
  </w:style>
  <w:style w:type="paragraph" w:styleId="Heading7">
    <w:name w:val="heading 7"/>
    <w:basedOn w:val="Normal"/>
    <w:next w:val="Normal"/>
    <w:link w:val="Heading7Char"/>
    <w:rsid w:val="009950C3"/>
    <w:pPr>
      <w:ind w:left="720"/>
      <w:outlineLvl w:val="6"/>
    </w:pPr>
    <w:rPr>
      <w:i/>
    </w:rPr>
  </w:style>
  <w:style w:type="paragraph" w:styleId="Heading8">
    <w:name w:val="heading 8"/>
    <w:basedOn w:val="Normal"/>
    <w:next w:val="Normal"/>
    <w:link w:val="Heading8Char"/>
    <w:rsid w:val="009950C3"/>
    <w:pPr>
      <w:ind w:left="720"/>
      <w:outlineLvl w:val="7"/>
    </w:pPr>
    <w:rPr>
      <w:i/>
    </w:rPr>
  </w:style>
  <w:style w:type="paragraph" w:styleId="Heading9">
    <w:name w:val="heading 9"/>
    <w:basedOn w:val="Normal"/>
    <w:next w:val="Normal"/>
    <w:link w:val="Heading9Char"/>
    <w:rsid w:val="009950C3"/>
    <w:pPr>
      <w:framePr w:w="9639" w:vSpace="181" w:wrap="around" w:vAnchor="text" w:hAnchor="margin" w:y="228" w:anchorLock="1"/>
      <w:pBdr>
        <w:top w:val="single" w:sz="36" w:space="6" w:color="F50002"/>
      </w:pBdr>
      <w:spacing w:after="240"/>
      <w:outlineLvl w:val="8"/>
    </w:pPr>
    <w:rPr>
      <w:rFonts w:ascii="Arial Bold" w:hAnsi="Arial Bold"/>
      <w:b/>
      <w:color w:val="08215C"/>
      <w:sz w:val="48"/>
    </w:rPr>
  </w:style>
  <w:style w:type="character" w:default="1" w:styleId="DefaultParagraphFont">
    <w:name w:val="Default Paragraph Font"/>
    <w:uiPriority w:val="1"/>
    <w:semiHidden/>
    <w:unhideWhenUsed/>
    <w:rsid w:val="009950C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950C3"/>
  </w:style>
  <w:style w:type="paragraph" w:styleId="BodyText">
    <w:name w:val="Body Text"/>
    <w:basedOn w:val="NormalWeb"/>
    <w:link w:val="BodyTextChar"/>
    <w:qFormat/>
    <w:rsid w:val="009950C3"/>
  </w:style>
  <w:style w:type="paragraph" w:styleId="NormalWeb">
    <w:name w:val="Normal (Web)"/>
    <w:basedOn w:val="Normal"/>
    <w:uiPriority w:val="99"/>
    <w:unhideWhenUsed/>
    <w:rsid w:val="009950C3"/>
  </w:style>
  <w:style w:type="character" w:customStyle="1" w:styleId="BodyTextChar">
    <w:name w:val="Body Text Char"/>
    <w:basedOn w:val="DefaultParagraphFont"/>
    <w:link w:val="BodyText"/>
    <w:rsid w:val="009950C3"/>
    <w:rPr>
      <w:rFonts w:ascii="Arial" w:eastAsia="Times New Roman" w:hAnsi="Arial" w:cs="Arial"/>
      <w:color w:val="666560"/>
      <w:sz w:val="20"/>
      <w:szCs w:val="20"/>
      <w:lang w:val="en-AU"/>
    </w:rPr>
  </w:style>
  <w:style w:type="character" w:customStyle="1" w:styleId="Heading1Char">
    <w:name w:val="Heading 1 Char"/>
    <w:basedOn w:val="DefaultParagraphFont"/>
    <w:link w:val="Heading1"/>
    <w:uiPriority w:val="9"/>
    <w:rsid w:val="009950C3"/>
    <w:rPr>
      <w:rFonts w:ascii="Arial Bold" w:eastAsia="Times New Roman" w:hAnsi="Arial Bold" w:cs="Arial"/>
      <w:b/>
      <w:color w:val="484848"/>
      <w:sz w:val="44"/>
      <w:szCs w:val="20"/>
      <w:lang w:val="en-AU"/>
    </w:rPr>
  </w:style>
  <w:style w:type="character" w:customStyle="1" w:styleId="Heading2Char">
    <w:name w:val="Heading 2 Char"/>
    <w:basedOn w:val="DefaultParagraphFont"/>
    <w:link w:val="Heading2"/>
    <w:rsid w:val="009950C3"/>
    <w:rPr>
      <w:rFonts w:ascii="Arial Bold" w:eastAsia="Times New Roman" w:hAnsi="Arial Bold" w:cs="Arial"/>
      <w:b/>
      <w:color w:val="484848"/>
      <w:sz w:val="36"/>
      <w:szCs w:val="36"/>
      <w:lang w:val="en-AU"/>
    </w:rPr>
  </w:style>
  <w:style w:type="character" w:customStyle="1" w:styleId="Heading3Char">
    <w:name w:val="Heading 3 Char"/>
    <w:basedOn w:val="DefaultParagraphFont"/>
    <w:link w:val="Heading3"/>
    <w:uiPriority w:val="9"/>
    <w:rsid w:val="009950C3"/>
    <w:rPr>
      <w:rFonts w:ascii="Arial Bold" w:eastAsia="Times New Roman" w:hAnsi="Arial Bold" w:cs="Arial"/>
      <w:bCs/>
      <w:color w:val="666560"/>
      <w:sz w:val="30"/>
      <w:szCs w:val="40"/>
      <w:lang w:val="en-AU"/>
    </w:rPr>
  </w:style>
  <w:style w:type="character" w:customStyle="1" w:styleId="Heading4Char">
    <w:name w:val="Heading 4 Char"/>
    <w:basedOn w:val="DefaultParagraphFont"/>
    <w:link w:val="Heading4"/>
    <w:rsid w:val="009950C3"/>
    <w:rPr>
      <w:rFonts w:ascii="Arial Bold" w:eastAsia="Times New Roman" w:hAnsi="Arial Bold" w:cs="Arial"/>
      <w:bCs/>
      <w:color w:val="666560"/>
      <w:sz w:val="26"/>
      <w:szCs w:val="32"/>
      <w:lang w:val="en-AU"/>
    </w:rPr>
  </w:style>
  <w:style w:type="paragraph" w:customStyle="1" w:styleId="HeadingBase">
    <w:name w:val="Heading Base"/>
    <w:rsid w:val="009950C3"/>
    <w:pPr>
      <w:keepNext/>
      <w:spacing w:after="0" w:line="240" w:lineRule="auto"/>
    </w:pPr>
    <w:rPr>
      <w:rFonts w:ascii="Arial Bold" w:eastAsia="Times New Roman" w:hAnsi="Arial Bold" w:cs="Times New Roman"/>
      <w:b/>
      <w:color w:val="08215C"/>
      <w:sz w:val="24"/>
      <w:szCs w:val="20"/>
      <w:lang w:val="en-AU"/>
    </w:rPr>
  </w:style>
  <w:style w:type="character" w:customStyle="1" w:styleId="Heading5Char">
    <w:name w:val="Heading 5 Char"/>
    <w:basedOn w:val="DefaultParagraphFont"/>
    <w:link w:val="Heading5"/>
    <w:rsid w:val="009950C3"/>
    <w:rPr>
      <w:rFonts w:ascii="Arial Bold" w:eastAsia="Times New Roman" w:hAnsi="Arial Bold" w:cs="Times New Roman"/>
      <w:b/>
      <w:color w:val="08215C"/>
      <w:szCs w:val="20"/>
      <w:lang w:val="en-AU"/>
    </w:rPr>
  </w:style>
  <w:style w:type="character" w:customStyle="1" w:styleId="Heading6Char">
    <w:name w:val="Heading 6 Char"/>
    <w:basedOn w:val="DefaultParagraphFont"/>
    <w:link w:val="Heading6"/>
    <w:rsid w:val="009950C3"/>
    <w:rPr>
      <w:rFonts w:ascii="Palatino Linotype" w:eastAsia="Times New Roman" w:hAnsi="Palatino Linotype" w:cs="Times New Roman"/>
      <w:b/>
      <w:color w:val="08215C"/>
      <w:szCs w:val="20"/>
      <w:lang w:val="en-AU"/>
    </w:rPr>
  </w:style>
  <w:style w:type="character" w:customStyle="1" w:styleId="Heading7Char">
    <w:name w:val="Heading 7 Char"/>
    <w:basedOn w:val="DefaultParagraphFont"/>
    <w:link w:val="Heading7"/>
    <w:rsid w:val="009950C3"/>
    <w:rPr>
      <w:rFonts w:ascii="Arial" w:eastAsia="Times New Roman" w:hAnsi="Arial" w:cs="Arial"/>
      <w:i/>
      <w:color w:val="666560"/>
      <w:sz w:val="20"/>
      <w:szCs w:val="20"/>
      <w:lang w:val="en-AU"/>
    </w:rPr>
  </w:style>
  <w:style w:type="character" w:customStyle="1" w:styleId="Heading8Char">
    <w:name w:val="Heading 8 Char"/>
    <w:basedOn w:val="DefaultParagraphFont"/>
    <w:link w:val="Heading8"/>
    <w:rsid w:val="009950C3"/>
    <w:rPr>
      <w:rFonts w:ascii="Arial" w:eastAsia="Times New Roman" w:hAnsi="Arial" w:cs="Arial"/>
      <w:i/>
      <w:color w:val="666560"/>
      <w:sz w:val="20"/>
      <w:szCs w:val="20"/>
      <w:lang w:val="en-AU"/>
    </w:rPr>
  </w:style>
  <w:style w:type="character" w:customStyle="1" w:styleId="Heading9Char">
    <w:name w:val="Heading 9 Char"/>
    <w:basedOn w:val="DefaultParagraphFont"/>
    <w:link w:val="Heading9"/>
    <w:rsid w:val="009950C3"/>
    <w:rPr>
      <w:rFonts w:ascii="Arial Bold" w:eastAsia="Times New Roman" w:hAnsi="Arial Bold" w:cs="Arial"/>
      <w:b/>
      <w:color w:val="08215C"/>
      <w:sz w:val="48"/>
      <w:szCs w:val="20"/>
      <w:lang w:val="en-AU"/>
    </w:rPr>
  </w:style>
  <w:style w:type="character" w:customStyle="1" w:styleId="apple-converted-space">
    <w:name w:val="apple-converted-space"/>
    <w:basedOn w:val="DefaultParagraphFont"/>
    <w:rsid w:val="00B16A5F"/>
  </w:style>
  <w:style w:type="paragraph" w:styleId="ListNumber">
    <w:name w:val="List Number"/>
    <w:basedOn w:val="Normal"/>
    <w:qFormat/>
    <w:rsid w:val="009950C3"/>
    <w:pPr>
      <w:numPr>
        <w:numId w:val="6"/>
      </w:numPr>
      <w:spacing w:before="60" w:after="60"/>
    </w:pPr>
    <w:rPr>
      <w:szCs w:val="22"/>
    </w:rPr>
  </w:style>
  <w:style w:type="paragraph" w:styleId="List">
    <w:name w:val="List"/>
    <w:basedOn w:val="Normal"/>
    <w:uiPriority w:val="99"/>
    <w:unhideWhenUsed/>
    <w:rsid w:val="00B16A5F"/>
    <w:pPr>
      <w:ind w:left="360" w:hanging="360"/>
      <w:contextualSpacing/>
    </w:pPr>
  </w:style>
  <w:style w:type="character" w:customStyle="1" w:styleId="ProcedureChar">
    <w:name w:val="Procedure Char"/>
    <w:basedOn w:val="DefaultParagraphFont"/>
    <w:link w:val="Procedure"/>
    <w:rsid w:val="009950C3"/>
    <w:rPr>
      <w:rFonts w:ascii="Arial" w:eastAsia="Times New Roman" w:hAnsi="Arial" w:cs="Arial"/>
      <w:b/>
      <w:color w:val="666560"/>
      <w:sz w:val="24"/>
      <w:szCs w:val="24"/>
      <w:lang w:val="en-AU"/>
    </w:rPr>
  </w:style>
  <w:style w:type="paragraph" w:customStyle="1" w:styleId="Procedure">
    <w:name w:val="Procedure"/>
    <w:basedOn w:val="Normal"/>
    <w:next w:val="ListNumber"/>
    <w:link w:val="ProcedureChar"/>
    <w:autoRedefine/>
    <w:qFormat/>
    <w:rsid w:val="009950C3"/>
    <w:pPr>
      <w:numPr>
        <w:numId w:val="171"/>
      </w:numPr>
      <w:spacing w:before="240" w:after="240"/>
    </w:pPr>
    <w:rPr>
      <w:b/>
      <w:sz w:val="24"/>
      <w:szCs w:val="24"/>
    </w:rPr>
  </w:style>
  <w:style w:type="character" w:styleId="Strong">
    <w:name w:val="Strong"/>
    <w:basedOn w:val="DefaultParagraphFont"/>
    <w:uiPriority w:val="22"/>
    <w:rsid w:val="009950C3"/>
    <w:rPr>
      <w:b/>
      <w:bCs/>
    </w:rPr>
  </w:style>
  <w:style w:type="paragraph" w:styleId="ListParagraph">
    <w:name w:val="List Paragraph"/>
    <w:basedOn w:val="Normal"/>
    <w:link w:val="ListParagraphChar"/>
    <w:uiPriority w:val="34"/>
    <w:qFormat/>
    <w:rsid w:val="00B16A5F"/>
    <w:pPr>
      <w:ind w:left="720"/>
      <w:contextualSpacing/>
    </w:pPr>
  </w:style>
  <w:style w:type="character" w:customStyle="1" w:styleId="ListParagraphChar">
    <w:name w:val="List Paragraph Char"/>
    <w:basedOn w:val="DefaultParagraphFont"/>
    <w:link w:val="ListParagraph"/>
    <w:uiPriority w:val="34"/>
    <w:rsid w:val="00B16A5F"/>
    <w:rPr>
      <w:rFonts w:ascii="Arial" w:eastAsia="Times New Roman" w:hAnsi="Arial" w:cs="Arial"/>
      <w:color w:val="666560"/>
      <w:sz w:val="20"/>
      <w:szCs w:val="20"/>
      <w:lang w:val="en-AU"/>
    </w:rPr>
  </w:style>
  <w:style w:type="paragraph" w:styleId="BalloonText">
    <w:name w:val="Balloon Text"/>
    <w:basedOn w:val="Normal"/>
    <w:link w:val="BalloonTextChar"/>
    <w:uiPriority w:val="99"/>
    <w:unhideWhenUsed/>
    <w:rsid w:val="009950C3"/>
    <w:pPr>
      <w:spacing w:before="0"/>
    </w:pPr>
    <w:rPr>
      <w:rFonts w:ascii="Tahoma" w:hAnsi="Tahoma" w:cs="Tahoma"/>
      <w:sz w:val="16"/>
      <w:szCs w:val="16"/>
    </w:rPr>
  </w:style>
  <w:style w:type="character" w:customStyle="1" w:styleId="BalloonTextChar">
    <w:name w:val="Balloon Text Char"/>
    <w:basedOn w:val="DefaultParagraphFont"/>
    <w:link w:val="BalloonText"/>
    <w:uiPriority w:val="99"/>
    <w:rsid w:val="009950C3"/>
    <w:rPr>
      <w:rFonts w:ascii="Tahoma" w:eastAsia="Times New Roman" w:hAnsi="Tahoma" w:cs="Tahoma"/>
      <w:color w:val="666560"/>
      <w:sz w:val="16"/>
      <w:szCs w:val="16"/>
      <w:lang w:val="en-AU"/>
    </w:rPr>
  </w:style>
  <w:style w:type="paragraph" w:styleId="Title">
    <w:name w:val="Title"/>
    <w:basedOn w:val="Normal"/>
    <w:next w:val="Normal"/>
    <w:link w:val="TitleChar"/>
    <w:autoRedefine/>
    <w:rsid w:val="009950C3"/>
    <w:pPr>
      <w:spacing w:before="3720" w:after="120"/>
      <w:contextualSpacing/>
    </w:pPr>
    <w:rPr>
      <w:rFonts w:eastAsiaTheme="majorEastAsia" w:cstheme="majorBidi"/>
      <w:b/>
      <w:color w:val="FFFFFF" w:themeColor="background1"/>
      <w:spacing w:val="5"/>
      <w:kern w:val="28"/>
      <w:sz w:val="52"/>
      <w:szCs w:val="44"/>
    </w:rPr>
  </w:style>
  <w:style w:type="character" w:customStyle="1" w:styleId="TitleChar">
    <w:name w:val="Title Char"/>
    <w:basedOn w:val="DefaultParagraphFont"/>
    <w:link w:val="Title"/>
    <w:rsid w:val="009950C3"/>
    <w:rPr>
      <w:rFonts w:ascii="Arial" w:eastAsiaTheme="majorEastAsia" w:hAnsi="Arial" w:cstheme="majorBidi"/>
      <w:b/>
      <w:color w:val="FFFFFF" w:themeColor="background1"/>
      <w:spacing w:val="5"/>
      <w:kern w:val="28"/>
      <w:sz w:val="52"/>
      <w:szCs w:val="44"/>
      <w:lang w:val="en-AU"/>
    </w:rPr>
  </w:style>
  <w:style w:type="paragraph" w:customStyle="1" w:styleId="Heading10">
    <w:name w:val="Heading1"/>
    <w:basedOn w:val="Normal"/>
    <w:link w:val="Heading1Char0"/>
    <w:rsid w:val="00B16A5F"/>
    <w:rPr>
      <w:rFonts w:ascii="Calibri" w:hAnsi="Calibri"/>
      <w:sz w:val="52"/>
    </w:rPr>
  </w:style>
  <w:style w:type="character" w:customStyle="1" w:styleId="Heading1Char0">
    <w:name w:val="Heading1 Char"/>
    <w:basedOn w:val="Heading1Char"/>
    <w:link w:val="Heading10"/>
    <w:rsid w:val="00B16A5F"/>
    <w:rPr>
      <w:rFonts w:ascii="Calibri" w:eastAsia="Times New Roman" w:hAnsi="Calibri" w:cs="Arial"/>
      <w:b w:val="0"/>
      <w:color w:val="666560"/>
      <w:sz w:val="52"/>
      <w:szCs w:val="20"/>
      <w:lang w:val="en-AU"/>
    </w:rPr>
  </w:style>
  <w:style w:type="paragraph" w:styleId="ListBullet">
    <w:name w:val="List Bullet"/>
    <w:basedOn w:val="ListNumber"/>
    <w:qFormat/>
    <w:rsid w:val="009950C3"/>
    <w:pPr>
      <w:numPr>
        <w:numId w:val="123"/>
      </w:numPr>
      <w:ind w:left="754" w:hanging="357"/>
    </w:pPr>
  </w:style>
  <w:style w:type="paragraph" w:styleId="ListBullet4">
    <w:name w:val="List Bullet 4"/>
    <w:basedOn w:val="List4"/>
    <w:rsid w:val="00B16A5F"/>
    <w:pPr>
      <w:numPr>
        <w:numId w:val="2"/>
      </w:numPr>
      <w:tabs>
        <w:tab w:val="clear" w:pos="360"/>
        <w:tab w:val="left" w:pos="1361"/>
      </w:tabs>
      <w:spacing w:before="60" w:after="60"/>
      <w:ind w:left="720" w:hanging="360"/>
      <w:contextualSpacing w:val="0"/>
    </w:pPr>
    <w:rPr>
      <w:szCs w:val="22"/>
    </w:rPr>
  </w:style>
  <w:style w:type="paragraph" w:styleId="List4">
    <w:name w:val="List 4"/>
    <w:basedOn w:val="Normal"/>
    <w:uiPriority w:val="99"/>
    <w:unhideWhenUsed/>
    <w:rsid w:val="00B16A5F"/>
    <w:pPr>
      <w:ind w:left="1440" w:hanging="360"/>
      <w:contextualSpacing/>
    </w:pPr>
  </w:style>
  <w:style w:type="paragraph" w:styleId="List2">
    <w:name w:val="List 2"/>
    <w:basedOn w:val="Normal"/>
    <w:uiPriority w:val="99"/>
    <w:unhideWhenUsed/>
    <w:rsid w:val="00B16A5F"/>
    <w:pPr>
      <w:ind w:left="720" w:hanging="360"/>
      <w:contextualSpacing/>
    </w:pPr>
  </w:style>
  <w:style w:type="paragraph" w:customStyle="1" w:styleId="Note">
    <w:name w:val="Note"/>
    <w:basedOn w:val="BodyText"/>
    <w:qFormat/>
    <w:rsid w:val="009950C3"/>
    <w:pPr>
      <w:tabs>
        <w:tab w:val="left" w:pos="680"/>
      </w:tabs>
      <w:spacing w:before="40" w:after="40"/>
    </w:pPr>
  </w:style>
  <w:style w:type="character" w:customStyle="1" w:styleId="SpecialBold">
    <w:name w:val="Special Bold"/>
    <w:basedOn w:val="DefaultParagraphFont"/>
    <w:rsid w:val="009950C3"/>
    <w:rPr>
      <w:b/>
      <w:spacing w:val="0"/>
    </w:rPr>
  </w:style>
  <w:style w:type="character" w:styleId="Emphasis">
    <w:name w:val="Emphasis"/>
    <w:basedOn w:val="DefaultParagraphFont"/>
    <w:uiPriority w:val="20"/>
    <w:qFormat/>
    <w:rsid w:val="00B16A5F"/>
    <w:rPr>
      <w:i/>
      <w:iCs/>
    </w:rPr>
  </w:style>
  <w:style w:type="paragraph" w:customStyle="1" w:styleId="SuperHeading">
    <w:name w:val="SuperHeading"/>
    <w:basedOn w:val="Normal"/>
    <w:autoRedefine/>
    <w:rsid w:val="009950C3"/>
    <w:pPr>
      <w:spacing w:before="480"/>
      <w:jc w:val="right"/>
      <w:outlineLvl w:val="0"/>
    </w:pPr>
    <w:rPr>
      <w:caps/>
      <w:color w:val="00768B"/>
      <w:spacing w:val="40"/>
      <w:sz w:val="32"/>
    </w:rPr>
  </w:style>
  <w:style w:type="character" w:styleId="Hyperlink">
    <w:name w:val="Hyperlink"/>
    <w:basedOn w:val="DefaultParagraphFont"/>
    <w:uiPriority w:val="99"/>
    <w:qFormat/>
    <w:rsid w:val="009950C3"/>
    <w:rPr>
      <w:rFonts w:cs="Times New Roman"/>
      <w:color w:val="00B7FF"/>
      <w:u w:val="none"/>
    </w:rPr>
  </w:style>
  <w:style w:type="paragraph" w:styleId="CommentText">
    <w:name w:val="annotation text"/>
    <w:basedOn w:val="Normal"/>
    <w:link w:val="CommentTextChar"/>
    <w:uiPriority w:val="99"/>
    <w:unhideWhenUsed/>
    <w:rsid w:val="00B16A5F"/>
    <w:rPr>
      <w:rFonts w:ascii="Courier New" w:hAnsi="Courier New"/>
      <w:lang w:val="en-US"/>
    </w:rPr>
  </w:style>
  <w:style w:type="character" w:customStyle="1" w:styleId="CommentTextChar">
    <w:name w:val="Comment Text Char"/>
    <w:basedOn w:val="DefaultParagraphFont"/>
    <w:link w:val="CommentText"/>
    <w:uiPriority w:val="99"/>
    <w:rsid w:val="00B16A5F"/>
    <w:rPr>
      <w:rFonts w:ascii="Courier New" w:eastAsia="Times New Roman" w:hAnsi="Courier New" w:cs="Arial"/>
      <w:color w:val="666560"/>
      <w:sz w:val="20"/>
      <w:szCs w:val="20"/>
    </w:rPr>
  </w:style>
  <w:style w:type="character" w:styleId="CommentReference">
    <w:name w:val="annotation reference"/>
    <w:basedOn w:val="DefaultParagraphFont"/>
    <w:uiPriority w:val="99"/>
    <w:semiHidden/>
    <w:rsid w:val="00B16A5F"/>
    <w:rPr>
      <w:rFonts w:ascii="Arial" w:hAnsi="Arial"/>
      <w:w w:val="0"/>
      <w:sz w:val="22"/>
    </w:rPr>
  </w:style>
  <w:style w:type="paragraph" w:styleId="CommentSubject">
    <w:name w:val="annotation subject"/>
    <w:basedOn w:val="CommentText"/>
    <w:next w:val="CommentText"/>
    <w:link w:val="CommentSubjectChar"/>
    <w:uiPriority w:val="99"/>
    <w:semiHidden/>
    <w:unhideWhenUsed/>
    <w:rsid w:val="00B16A5F"/>
    <w:rPr>
      <w:b/>
      <w:bCs/>
    </w:rPr>
  </w:style>
  <w:style w:type="character" w:customStyle="1" w:styleId="CommentSubjectChar">
    <w:name w:val="Comment Subject Char"/>
    <w:basedOn w:val="CommentTextChar"/>
    <w:link w:val="CommentSubject"/>
    <w:uiPriority w:val="99"/>
    <w:semiHidden/>
    <w:rsid w:val="00B16A5F"/>
    <w:rPr>
      <w:rFonts w:ascii="Courier New" w:eastAsia="Times New Roman" w:hAnsi="Courier New" w:cs="Arial"/>
      <w:b/>
      <w:bCs/>
      <w:color w:val="666560"/>
      <w:sz w:val="20"/>
      <w:szCs w:val="20"/>
    </w:rPr>
  </w:style>
  <w:style w:type="paragraph" w:customStyle="1" w:styleId="AllowPageBreak">
    <w:name w:val="AllowPageBreak"/>
    <w:rsid w:val="00B16A5F"/>
    <w:pPr>
      <w:widowControl w:val="0"/>
      <w:spacing w:after="0" w:line="240" w:lineRule="auto"/>
    </w:pPr>
    <w:rPr>
      <w:rFonts w:ascii="Times New Roman" w:eastAsia="Times New Roman" w:hAnsi="Times New Roman" w:cs="Times New Roman"/>
      <w:noProof/>
      <w:sz w:val="2"/>
      <w:szCs w:val="20"/>
      <w:lang w:val="en-AU"/>
    </w:rPr>
  </w:style>
  <w:style w:type="paragraph" w:styleId="ListNumber3">
    <w:name w:val="List Number 3"/>
    <w:basedOn w:val="Normal"/>
    <w:uiPriority w:val="99"/>
    <w:unhideWhenUsed/>
    <w:rsid w:val="00B16A5F"/>
    <w:pPr>
      <w:numPr>
        <w:numId w:val="170"/>
      </w:numPr>
      <w:contextualSpacing/>
    </w:pPr>
  </w:style>
  <w:style w:type="paragraph" w:customStyle="1" w:styleId="Listnumcontdz">
    <w:name w:val="Listnum_cont_dz"/>
    <w:basedOn w:val="ListParagraph"/>
    <w:link w:val="ListnumcontdzChar"/>
    <w:autoRedefine/>
    <w:qFormat/>
    <w:rsid w:val="00B16A5F"/>
    <w:pPr>
      <w:spacing w:after="200" w:line="276" w:lineRule="auto"/>
      <w:ind w:left="1440"/>
      <w:contextualSpacing w:val="0"/>
    </w:pPr>
    <w:rPr>
      <w:szCs w:val="24"/>
      <w:lang w:bidi="he-IL"/>
    </w:rPr>
  </w:style>
  <w:style w:type="character" w:customStyle="1" w:styleId="ListnumcontdzChar">
    <w:name w:val="Listnum_cont_dz Char"/>
    <w:basedOn w:val="ListParagraphChar"/>
    <w:link w:val="Listnumcontdz"/>
    <w:rsid w:val="00B16A5F"/>
    <w:rPr>
      <w:rFonts w:ascii="Arial" w:eastAsia="Times New Roman" w:hAnsi="Arial" w:cs="Arial"/>
      <w:color w:val="666560"/>
      <w:sz w:val="20"/>
      <w:szCs w:val="24"/>
      <w:lang w:val="en-AU" w:bidi="he-IL"/>
    </w:rPr>
  </w:style>
  <w:style w:type="character" w:customStyle="1" w:styleId="apple-style-span">
    <w:name w:val="apple-style-span"/>
    <w:basedOn w:val="DefaultParagraphFont"/>
    <w:rsid w:val="00B16A5F"/>
  </w:style>
  <w:style w:type="paragraph" w:styleId="List3">
    <w:name w:val="List 3"/>
    <w:basedOn w:val="Normal"/>
    <w:rsid w:val="00B16A5F"/>
    <w:pPr>
      <w:tabs>
        <w:tab w:val="left" w:pos="1021"/>
      </w:tabs>
      <w:spacing w:before="60" w:after="60"/>
      <w:ind w:left="1020" w:hanging="340"/>
    </w:pPr>
  </w:style>
  <w:style w:type="character" w:styleId="FollowedHyperlink">
    <w:name w:val="FollowedHyperlink"/>
    <w:basedOn w:val="DefaultParagraphFont"/>
    <w:uiPriority w:val="99"/>
    <w:semiHidden/>
    <w:unhideWhenUsed/>
    <w:rsid w:val="00B16A5F"/>
    <w:rPr>
      <w:color w:val="800080" w:themeColor="followedHyperlink"/>
      <w:u w:val="single"/>
    </w:rPr>
  </w:style>
  <w:style w:type="paragraph" w:styleId="Revision">
    <w:name w:val="Revision"/>
    <w:hidden/>
    <w:uiPriority w:val="99"/>
    <w:semiHidden/>
    <w:rsid w:val="009950C3"/>
    <w:pPr>
      <w:spacing w:after="0" w:line="240" w:lineRule="auto"/>
    </w:pPr>
    <w:rPr>
      <w:rFonts w:ascii="Courier New" w:eastAsia="Times New Roman" w:hAnsi="Courier New" w:cs="Times New Roman"/>
      <w:szCs w:val="20"/>
    </w:rPr>
  </w:style>
  <w:style w:type="character" w:customStyle="1" w:styleId="street-address">
    <w:name w:val="street-address"/>
    <w:basedOn w:val="DefaultParagraphFont"/>
    <w:rsid w:val="00B16A5F"/>
  </w:style>
  <w:style w:type="table" w:styleId="MediumGrid3-Accent5">
    <w:name w:val="Medium Grid 3 Accent 5"/>
    <w:basedOn w:val="TableNormal"/>
    <w:uiPriority w:val="69"/>
    <w:rsid w:val="00B16A5F"/>
    <w:pPr>
      <w:spacing w:after="0" w:line="240" w:lineRule="auto"/>
    </w:pPr>
    <w:rPr>
      <w:rFonts w:ascii="Calibri" w:eastAsia="Calibri" w:hAnsi="Calibri" w:cs="Arial"/>
      <w:sz w:val="20"/>
      <w:szCs w:val="20"/>
      <w:lang w:bidi="he-IL"/>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character" w:customStyle="1" w:styleId="Monospace">
    <w:name w:val="Monospace"/>
    <w:basedOn w:val="DefaultParagraphFont"/>
    <w:rsid w:val="009950C3"/>
    <w:rPr>
      <w:rFonts w:ascii="Courier New" w:hAnsi="Courier New"/>
    </w:rPr>
  </w:style>
  <w:style w:type="paragraph" w:styleId="TOCHeading">
    <w:name w:val="TOC Heading"/>
    <w:basedOn w:val="Heading1"/>
    <w:next w:val="Normal"/>
    <w:uiPriority w:val="39"/>
    <w:unhideWhenUsed/>
    <w:rsid w:val="009950C3"/>
    <w:rPr>
      <w:rFonts w:asciiTheme="minorBidi" w:hAnsiTheme="minorBidi" w:cstheme="minorBidi"/>
    </w:rPr>
  </w:style>
  <w:style w:type="paragraph" w:styleId="TOC1">
    <w:name w:val="toc 1"/>
    <w:basedOn w:val="Normal"/>
    <w:next w:val="Normal"/>
    <w:autoRedefine/>
    <w:uiPriority w:val="39"/>
    <w:unhideWhenUsed/>
    <w:rsid w:val="009950C3"/>
    <w:pPr>
      <w:spacing w:after="100"/>
    </w:pPr>
  </w:style>
  <w:style w:type="paragraph" w:styleId="TOC2">
    <w:name w:val="toc 2"/>
    <w:basedOn w:val="Normal"/>
    <w:next w:val="Normal"/>
    <w:uiPriority w:val="39"/>
    <w:rsid w:val="009950C3"/>
    <w:pPr>
      <w:spacing w:before="80"/>
      <w:ind w:left="340"/>
    </w:pPr>
  </w:style>
  <w:style w:type="paragraph" w:styleId="TOC3">
    <w:name w:val="toc 3"/>
    <w:basedOn w:val="TOC2"/>
    <w:next w:val="Normal"/>
    <w:uiPriority w:val="39"/>
    <w:rsid w:val="009950C3"/>
    <w:pPr>
      <w:ind w:left="680"/>
    </w:pPr>
    <w:rPr>
      <w:szCs w:val="22"/>
    </w:rPr>
  </w:style>
  <w:style w:type="paragraph" w:styleId="ListContinue">
    <w:name w:val="List Continue"/>
    <w:basedOn w:val="ListBullet"/>
    <w:link w:val="ListContinueChar"/>
    <w:autoRedefine/>
    <w:unhideWhenUsed/>
    <w:qFormat/>
    <w:rsid w:val="009950C3"/>
    <w:pPr>
      <w:numPr>
        <w:numId w:val="0"/>
      </w:numPr>
      <w:spacing w:after="0"/>
      <w:ind w:left="720"/>
      <w:contextualSpacing/>
    </w:pPr>
    <w:rPr>
      <w:szCs w:val="20"/>
    </w:rPr>
  </w:style>
  <w:style w:type="character" w:customStyle="1" w:styleId="ListContinueChar">
    <w:name w:val="List Continue Char"/>
    <w:basedOn w:val="BodyTextChar"/>
    <w:link w:val="ListContinue"/>
    <w:rsid w:val="009950C3"/>
    <w:rPr>
      <w:rFonts w:ascii="Arial" w:eastAsia="Times New Roman" w:hAnsi="Arial" w:cs="Arial"/>
      <w:color w:val="666560"/>
      <w:sz w:val="20"/>
      <w:szCs w:val="20"/>
      <w:lang w:val="en-AU"/>
    </w:rPr>
  </w:style>
  <w:style w:type="paragraph" w:customStyle="1" w:styleId="Figure">
    <w:name w:val="Figure"/>
    <w:basedOn w:val="Normal"/>
    <w:next w:val="BodyText"/>
    <w:qFormat/>
    <w:rsid w:val="009950C3"/>
    <w:pPr>
      <w:spacing w:before="240"/>
    </w:pPr>
  </w:style>
  <w:style w:type="paragraph" w:customStyle="1" w:styleId="Listnumdz">
    <w:name w:val="Listnumdz"/>
    <w:basedOn w:val="ListParagraph"/>
    <w:link w:val="ListnumdzChar"/>
    <w:autoRedefine/>
    <w:qFormat/>
    <w:rsid w:val="00B16A5F"/>
    <w:pPr>
      <w:numPr>
        <w:numId w:val="25"/>
      </w:numPr>
      <w:spacing w:after="200" w:line="276" w:lineRule="auto"/>
      <w:contextualSpacing w:val="0"/>
    </w:pPr>
    <w:rPr>
      <w:rFonts w:ascii="Calibri" w:hAnsi="Calibri"/>
      <w:szCs w:val="24"/>
      <w:lang w:bidi="he-IL"/>
    </w:rPr>
  </w:style>
  <w:style w:type="character" w:customStyle="1" w:styleId="ListnumdzChar">
    <w:name w:val="Listnumdz Char"/>
    <w:basedOn w:val="DefaultParagraphFont"/>
    <w:link w:val="Listnumdz"/>
    <w:rsid w:val="00B16A5F"/>
    <w:rPr>
      <w:rFonts w:ascii="Calibri" w:eastAsia="Times New Roman" w:hAnsi="Calibri" w:cs="Arial"/>
      <w:color w:val="666560"/>
      <w:sz w:val="20"/>
      <w:szCs w:val="24"/>
      <w:lang w:val="en-AU" w:bidi="he-IL"/>
    </w:rPr>
  </w:style>
  <w:style w:type="table" w:styleId="TableGrid">
    <w:name w:val="Table Grid"/>
    <w:basedOn w:val="TableNormal"/>
    <w:uiPriority w:val="59"/>
    <w:rsid w:val="00B16A5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OCTitle">
    <w:name w:val="TOCTitle"/>
    <w:basedOn w:val="HeadingBase"/>
    <w:rsid w:val="009950C3"/>
    <w:pPr>
      <w:pBdr>
        <w:bottom w:val="single" w:sz="24" w:space="6" w:color="F50002"/>
      </w:pBdr>
      <w:spacing w:before="480" w:after="240"/>
    </w:pPr>
    <w:rPr>
      <w:sz w:val="48"/>
    </w:rPr>
  </w:style>
  <w:style w:type="paragraph" w:customStyle="1" w:styleId="Version">
    <w:name w:val="Version"/>
    <w:rsid w:val="009950C3"/>
    <w:pPr>
      <w:pBdr>
        <w:top w:val="single" w:sz="2" w:space="10" w:color="ACDDE8"/>
      </w:pBdr>
      <w:spacing w:before="360" w:after="120" w:line="240" w:lineRule="auto"/>
    </w:pPr>
    <w:rPr>
      <w:rFonts w:eastAsiaTheme="majorEastAsia" w:cstheme="minorHAnsi"/>
      <w:bCs/>
      <w:color w:val="ACDDE8"/>
      <w:sz w:val="32"/>
      <w:szCs w:val="200"/>
    </w:rPr>
  </w:style>
  <w:style w:type="paragraph" w:customStyle="1" w:styleId="MiniTOCTitle">
    <w:name w:val="MiniTOCTitle"/>
    <w:basedOn w:val="Normal"/>
    <w:rsid w:val="00B16A5F"/>
    <w:rPr>
      <w:noProof/>
    </w:rPr>
  </w:style>
  <w:style w:type="paragraph" w:customStyle="1" w:styleId="MiniTOCItem">
    <w:name w:val="MiniTOCItem"/>
    <w:basedOn w:val="ListBullet"/>
    <w:rsid w:val="00B16A5F"/>
    <w:pPr>
      <w:numPr>
        <w:numId w:val="0"/>
      </w:numPr>
      <w:tabs>
        <w:tab w:val="right" w:leader="dot" w:pos="8505"/>
      </w:tabs>
      <w:spacing w:before="0" w:after="0"/>
    </w:pPr>
  </w:style>
  <w:style w:type="character" w:customStyle="1" w:styleId="HotSpot">
    <w:name w:val="HotSpot"/>
    <w:rsid w:val="00B16A5F"/>
    <w:rPr>
      <w:color w:val="0070C0"/>
      <w:u w:val="none"/>
    </w:rPr>
  </w:style>
  <w:style w:type="paragraph" w:customStyle="1" w:styleId="HeadingProcedure">
    <w:name w:val="Heading Procedure"/>
    <w:basedOn w:val="HeadingBase"/>
    <w:next w:val="Normal"/>
    <w:rsid w:val="00B16A5F"/>
    <w:pPr>
      <w:pBdr>
        <w:bottom w:val="single" w:sz="6" w:space="1" w:color="08215C"/>
      </w:pBdr>
      <w:tabs>
        <w:tab w:val="left" w:pos="0"/>
      </w:tabs>
      <w:spacing w:before="120" w:after="60"/>
      <w:ind w:left="1021"/>
    </w:pPr>
    <w:rPr>
      <w:sz w:val="20"/>
    </w:rPr>
  </w:style>
  <w:style w:type="paragraph" w:customStyle="1" w:styleId="ListNote">
    <w:name w:val="List Note"/>
    <w:rsid w:val="00B16A5F"/>
    <w:pPr>
      <w:tabs>
        <w:tab w:val="left" w:pos="1021"/>
      </w:tabs>
      <w:spacing w:after="0" w:line="240" w:lineRule="auto"/>
    </w:pPr>
    <w:rPr>
      <w:rFonts w:ascii="Verdana" w:eastAsia="Times New Roman" w:hAnsi="Verdana" w:cs="Times New Roman"/>
      <w:sz w:val="20"/>
    </w:rPr>
  </w:style>
  <w:style w:type="paragraph" w:customStyle="1" w:styleId="TableListBullet">
    <w:name w:val="Table List Bullet"/>
    <w:basedOn w:val="TableBodyText"/>
    <w:autoRedefine/>
    <w:qFormat/>
    <w:rsid w:val="009950C3"/>
    <w:pPr>
      <w:numPr>
        <w:numId w:val="86"/>
      </w:numPr>
    </w:pPr>
  </w:style>
  <w:style w:type="paragraph" w:customStyle="1" w:styleId="TableBodyText">
    <w:name w:val="Table Body Text"/>
    <w:basedOn w:val="BodyText"/>
    <w:autoRedefine/>
    <w:qFormat/>
    <w:rsid w:val="009950C3"/>
  </w:style>
  <w:style w:type="paragraph" w:customStyle="1" w:styleId="TableListNumber">
    <w:name w:val="Table List Number"/>
    <w:basedOn w:val="TableBodyText"/>
    <w:qFormat/>
    <w:rsid w:val="009950C3"/>
    <w:pPr>
      <w:numPr>
        <w:numId w:val="87"/>
      </w:numPr>
    </w:pPr>
    <w:rPr>
      <w:szCs w:val="21"/>
    </w:rPr>
  </w:style>
  <w:style w:type="paragraph" w:styleId="ListBullet3">
    <w:name w:val="List Bullet 3"/>
    <w:basedOn w:val="Normal"/>
    <w:uiPriority w:val="99"/>
    <w:unhideWhenUsed/>
    <w:rsid w:val="00B16A5F"/>
    <w:pPr>
      <w:numPr>
        <w:numId w:val="94"/>
      </w:numPr>
      <w:ind w:left="2520"/>
      <w:contextualSpacing/>
    </w:pPr>
  </w:style>
  <w:style w:type="character" w:customStyle="1" w:styleId="Superscript">
    <w:name w:val="Superscript"/>
    <w:basedOn w:val="DefaultParagraphFont"/>
    <w:rsid w:val="00B16A5F"/>
    <w:rPr>
      <w:vertAlign w:val="superscript"/>
    </w:rPr>
  </w:style>
  <w:style w:type="paragraph" w:customStyle="1" w:styleId="CopyrightText">
    <w:name w:val="Copyright Text"/>
    <w:next w:val="Copyright"/>
    <w:rsid w:val="00B16A5F"/>
    <w:pPr>
      <w:spacing w:before="120" w:after="0" w:line="240" w:lineRule="auto"/>
    </w:pPr>
    <w:rPr>
      <w:rFonts w:ascii="Arial" w:eastAsia="Times New Roman" w:hAnsi="Arial" w:cs="Times New Roman"/>
      <w:sz w:val="17"/>
    </w:rPr>
  </w:style>
  <w:style w:type="paragraph" w:customStyle="1" w:styleId="Copyright">
    <w:name w:val="Copyright"/>
    <w:basedOn w:val="Normal"/>
    <w:qFormat/>
    <w:rsid w:val="009950C3"/>
    <w:rPr>
      <w:color w:val="7F7F7F" w:themeColor="text1" w:themeTint="80"/>
      <w:sz w:val="16"/>
      <w:szCs w:val="16"/>
    </w:rPr>
  </w:style>
  <w:style w:type="paragraph" w:customStyle="1" w:styleId="CoverLogo">
    <w:name w:val="Cover Logo"/>
    <w:basedOn w:val="Normal"/>
    <w:rsid w:val="00B16A5F"/>
    <w:pPr>
      <w:spacing w:after="400"/>
    </w:pPr>
    <w:rPr>
      <w:rFonts w:ascii="Courier New" w:hAnsi="Courier New"/>
      <w:b/>
      <w:i/>
      <w:color w:val="FF0000"/>
      <w:sz w:val="56"/>
    </w:rPr>
  </w:style>
  <w:style w:type="paragraph" w:customStyle="1" w:styleId="ProductName">
    <w:name w:val="Product Name"/>
    <w:basedOn w:val="HeadingBase"/>
    <w:autoRedefine/>
    <w:rsid w:val="00B16A5F"/>
    <w:pPr>
      <w:spacing w:before="480" w:after="120"/>
    </w:pPr>
    <w:rPr>
      <w:color w:val="00768B"/>
      <w:sz w:val="48"/>
    </w:rPr>
  </w:style>
  <w:style w:type="paragraph" w:customStyle="1" w:styleId="BookName">
    <w:name w:val="Book Name"/>
    <w:basedOn w:val="ProductName"/>
    <w:rsid w:val="00B16A5F"/>
    <w:pPr>
      <w:spacing w:before="120"/>
    </w:pPr>
    <w:rPr>
      <w:rFonts w:ascii="Arial" w:hAnsi="Arial"/>
      <w:sz w:val="36"/>
    </w:rPr>
  </w:style>
  <w:style w:type="paragraph" w:customStyle="1" w:styleId="Release">
    <w:name w:val="Release"/>
    <w:basedOn w:val="HeadingBase"/>
    <w:autoRedefine/>
    <w:rsid w:val="00B16A5F"/>
    <w:pPr>
      <w:spacing w:before="480" w:after="120"/>
    </w:pPr>
    <w:rPr>
      <w:rFonts w:ascii="Arial" w:hAnsi="Arial"/>
      <w:color w:val="00768B"/>
      <w:sz w:val="28"/>
    </w:rPr>
  </w:style>
  <w:style w:type="paragraph" w:customStyle="1" w:styleId="IssueDate">
    <w:name w:val="Issue Date"/>
    <w:autoRedefine/>
    <w:rsid w:val="00B16A5F"/>
    <w:pPr>
      <w:spacing w:before="4400" w:after="120" w:line="240" w:lineRule="auto"/>
    </w:pPr>
    <w:rPr>
      <w:rFonts w:ascii="Arial Bold" w:eastAsia="Times New Roman" w:hAnsi="Arial Bold" w:cs="Times New Roman"/>
      <w:color w:val="00768B"/>
      <w:sz w:val="20"/>
      <w:szCs w:val="20"/>
      <w:lang w:val="en-AU"/>
    </w:rPr>
  </w:style>
  <w:style w:type="paragraph" w:customStyle="1" w:styleId="PartNumber">
    <w:name w:val="Part Number"/>
    <w:autoRedefine/>
    <w:rsid w:val="00B16A5F"/>
    <w:pPr>
      <w:spacing w:before="120" w:after="120" w:line="240" w:lineRule="auto"/>
    </w:pPr>
    <w:rPr>
      <w:rFonts w:ascii="Arial Bold" w:eastAsia="Times New Roman" w:hAnsi="Arial Bold" w:cs="Times New Roman"/>
      <w:color w:val="00768B"/>
      <w:sz w:val="20"/>
      <w:szCs w:val="20"/>
      <w:lang w:val="en-AU"/>
    </w:rPr>
  </w:style>
  <w:style w:type="paragraph" w:customStyle="1" w:styleId="TableCaption">
    <w:name w:val="Table Caption"/>
    <w:basedOn w:val="Caption"/>
    <w:rsid w:val="00B16A5F"/>
    <w:pPr>
      <w:spacing w:before="240" w:after="60"/>
    </w:pPr>
  </w:style>
  <w:style w:type="paragraph" w:styleId="Caption">
    <w:name w:val="caption"/>
    <w:basedOn w:val="Normal"/>
    <w:next w:val="Normal"/>
    <w:qFormat/>
    <w:rsid w:val="009950C3"/>
    <w:rPr>
      <w:rFonts w:asciiTheme="minorBidi" w:hAnsiTheme="minorBidi"/>
      <w:color w:val="auto"/>
      <w:sz w:val="16"/>
    </w:rPr>
  </w:style>
  <w:style w:type="paragraph" w:customStyle="1" w:styleId="ListCode">
    <w:name w:val="List Code"/>
    <w:basedOn w:val="Normal"/>
    <w:link w:val="ListCodeChar"/>
    <w:qFormat/>
    <w:rsid w:val="009950C3"/>
    <w:pPr>
      <w:shd w:val="pct12" w:color="auto" w:fill="auto"/>
      <w:ind w:left="1361"/>
      <w:contextualSpacing/>
    </w:pPr>
    <w:rPr>
      <w:rFonts w:ascii="Consolas" w:hAnsi="Consolas" w:cs="Consolas"/>
      <w:sz w:val="21"/>
      <w:szCs w:val="21"/>
    </w:rPr>
  </w:style>
  <w:style w:type="paragraph" w:styleId="PlainText">
    <w:name w:val="Plain Text"/>
    <w:basedOn w:val="Normal"/>
    <w:link w:val="PlainTextChar"/>
    <w:uiPriority w:val="99"/>
    <w:unhideWhenUsed/>
    <w:rsid w:val="00B16A5F"/>
    <w:rPr>
      <w:rFonts w:ascii="Consolas" w:hAnsi="Consolas" w:cs="Consolas"/>
      <w:sz w:val="21"/>
      <w:szCs w:val="21"/>
    </w:rPr>
  </w:style>
  <w:style w:type="character" w:customStyle="1" w:styleId="PlainTextChar">
    <w:name w:val="Plain Text Char"/>
    <w:basedOn w:val="DefaultParagraphFont"/>
    <w:link w:val="PlainText"/>
    <w:uiPriority w:val="99"/>
    <w:rsid w:val="00B16A5F"/>
    <w:rPr>
      <w:rFonts w:ascii="Consolas" w:eastAsia="Times New Roman" w:hAnsi="Consolas" w:cs="Consolas"/>
      <w:color w:val="666560"/>
      <w:sz w:val="21"/>
      <w:szCs w:val="21"/>
      <w:lang w:val="en-AU"/>
    </w:rPr>
  </w:style>
  <w:style w:type="character" w:customStyle="1" w:styleId="ListCodeChar">
    <w:name w:val="List Code Char"/>
    <w:basedOn w:val="ListContinueChar"/>
    <w:link w:val="ListCode"/>
    <w:rsid w:val="009950C3"/>
    <w:rPr>
      <w:rFonts w:ascii="Consolas" w:eastAsia="Times New Roman" w:hAnsi="Consolas" w:cs="Consolas"/>
      <w:color w:val="666560"/>
      <w:sz w:val="21"/>
      <w:szCs w:val="21"/>
      <w:shd w:val="pct12" w:color="auto" w:fill="auto"/>
      <w:lang w:val="en-AU"/>
    </w:rPr>
  </w:style>
  <w:style w:type="paragraph" w:customStyle="1" w:styleId="TableCode">
    <w:name w:val="Table Code"/>
    <w:basedOn w:val="Normal"/>
    <w:autoRedefine/>
    <w:qFormat/>
    <w:rsid w:val="009950C3"/>
    <w:pPr>
      <w:shd w:val="clear" w:color="auto" w:fill="F2F2F2"/>
      <w:spacing w:after="120"/>
      <w:ind w:left="176" w:right="113"/>
      <w:contextualSpacing/>
    </w:pPr>
    <w:rPr>
      <w:rFonts w:ascii="Courier New" w:hAnsi="Courier New" w:cs="Courier New"/>
      <w:sz w:val="18"/>
      <w:szCs w:val="18"/>
    </w:rPr>
  </w:style>
  <w:style w:type="paragraph" w:customStyle="1" w:styleId="CodeBoxWide">
    <w:name w:val="Code Box Wide"/>
    <w:basedOn w:val="PlainText"/>
    <w:qFormat/>
    <w:rsid w:val="00B16A5F"/>
    <w:pPr>
      <w:shd w:val="clear" w:color="auto" w:fill="F2F2F2"/>
      <w:spacing w:after="120"/>
      <w:ind w:left="397" w:right="113" w:hanging="284"/>
      <w:contextualSpacing/>
    </w:pPr>
    <w:rPr>
      <w:rFonts w:ascii="Courier New" w:hAnsi="Courier New" w:cs="Courier New"/>
      <w:sz w:val="18"/>
      <w:szCs w:val="18"/>
    </w:rPr>
  </w:style>
  <w:style w:type="paragraph" w:customStyle="1" w:styleId="Codebox">
    <w:name w:val="Code box"/>
    <w:basedOn w:val="Normal"/>
    <w:rsid w:val="00535498"/>
    <w:pPr>
      <w:shd w:val="clear" w:color="auto" w:fill="E2E9EA"/>
      <w:ind w:left="1021"/>
      <w:contextualSpacing/>
    </w:pPr>
    <w:rPr>
      <w:rFonts w:ascii="Courier New" w:hAnsi="Courier New"/>
      <w:sz w:val="18"/>
    </w:rPr>
  </w:style>
  <w:style w:type="paragraph" w:customStyle="1" w:styleId="TableHeadingCentered">
    <w:name w:val="Table Heading Centered"/>
    <w:basedOn w:val="Normal"/>
    <w:qFormat/>
    <w:rsid w:val="00B16A5F"/>
    <w:pPr>
      <w:jc w:val="center"/>
    </w:pPr>
  </w:style>
  <w:style w:type="paragraph" w:customStyle="1" w:styleId="TableBodyTextCentered">
    <w:name w:val="Table Body Text Centered"/>
    <w:basedOn w:val="TableBodyText"/>
    <w:qFormat/>
    <w:rsid w:val="009950C3"/>
    <w:pPr>
      <w:jc w:val="center"/>
    </w:pPr>
  </w:style>
  <w:style w:type="paragraph" w:customStyle="1" w:styleId="Desc">
    <w:name w:val="Desc"/>
    <w:basedOn w:val="Normal"/>
    <w:qFormat/>
    <w:rsid w:val="00B16A5F"/>
    <w:pPr>
      <w:ind w:left="2495" w:hanging="1474"/>
    </w:pPr>
  </w:style>
  <w:style w:type="paragraph" w:customStyle="1" w:styleId="Syntax">
    <w:name w:val="Syntax"/>
    <w:basedOn w:val="Desc"/>
    <w:qFormat/>
    <w:rsid w:val="00B16A5F"/>
  </w:style>
  <w:style w:type="paragraph" w:customStyle="1" w:styleId="CLIHeading">
    <w:name w:val="CLI Heading"/>
    <w:qFormat/>
    <w:rsid w:val="00B16A5F"/>
    <w:pPr>
      <w:keepNext/>
      <w:spacing w:before="120" w:after="60" w:line="240" w:lineRule="auto"/>
      <w:ind w:left="1021"/>
    </w:pPr>
    <w:rPr>
      <w:rFonts w:ascii="Tahoma" w:eastAsia="Times New Roman" w:hAnsi="Tahoma" w:cs="Times New Roman"/>
      <w:b/>
      <w:color w:val="0070C0"/>
      <w:sz w:val="20"/>
      <w:szCs w:val="20"/>
      <w:lang w:val="en-GB"/>
    </w:rPr>
  </w:style>
  <w:style w:type="paragraph" w:customStyle="1" w:styleId="Banner">
    <w:name w:val="Banner"/>
    <w:qFormat/>
    <w:rsid w:val="00B16A5F"/>
    <w:pPr>
      <w:spacing w:after="120" w:line="240" w:lineRule="auto"/>
      <w:ind w:left="-1134"/>
    </w:pPr>
    <w:rPr>
      <w:rFonts w:ascii="Courier New" w:eastAsia="Times New Roman" w:hAnsi="Courier New" w:cs="Times New Roman"/>
      <w:color w:val="FF0000"/>
      <w:sz w:val="56"/>
    </w:rPr>
  </w:style>
  <w:style w:type="paragraph" w:customStyle="1" w:styleId="TOCBase">
    <w:name w:val="TOC Base"/>
    <w:rsid w:val="009950C3"/>
    <w:pPr>
      <w:spacing w:after="0" w:line="240" w:lineRule="auto"/>
    </w:pPr>
    <w:rPr>
      <w:rFonts w:ascii="Verdana" w:eastAsia="Times New Roman" w:hAnsi="Verdana" w:cs="Times New Roman"/>
      <w:noProof/>
      <w:sz w:val="20"/>
      <w:szCs w:val="20"/>
      <w:lang w:val="en-AU"/>
    </w:rPr>
  </w:style>
  <w:style w:type="paragraph" w:styleId="Footer">
    <w:name w:val="footer"/>
    <w:basedOn w:val="Normal"/>
    <w:link w:val="FooterChar"/>
    <w:autoRedefine/>
    <w:rsid w:val="009950C3"/>
    <w:pPr>
      <w:keepNext/>
      <w:keepLines/>
      <w:widowControl/>
      <w:pBdr>
        <w:top w:val="single" w:sz="8" w:space="1" w:color="BFBFBF" w:themeColor="background1" w:themeShade="BF"/>
      </w:pBdr>
      <w:tabs>
        <w:tab w:val="right" w:pos="9072"/>
      </w:tabs>
    </w:pPr>
    <w:rPr>
      <w:noProof/>
      <w:color w:val="00768B"/>
      <w:sz w:val="18"/>
      <w:szCs w:val="22"/>
    </w:rPr>
  </w:style>
  <w:style w:type="character" w:customStyle="1" w:styleId="FooterChar">
    <w:name w:val="Footer Char"/>
    <w:basedOn w:val="DefaultParagraphFont"/>
    <w:link w:val="Footer"/>
    <w:rsid w:val="009950C3"/>
    <w:rPr>
      <w:rFonts w:ascii="Arial" w:eastAsia="Times New Roman" w:hAnsi="Arial" w:cs="Arial"/>
      <w:noProof/>
      <w:color w:val="00768B"/>
      <w:sz w:val="18"/>
      <w:lang w:val="en-AU"/>
    </w:rPr>
  </w:style>
  <w:style w:type="paragraph" w:customStyle="1" w:styleId="Figures">
    <w:name w:val="Figures"/>
    <w:basedOn w:val="Normal"/>
    <w:next w:val="Normal"/>
    <w:rsid w:val="00B16A5F"/>
    <w:pPr>
      <w:tabs>
        <w:tab w:val="left" w:pos="3600"/>
        <w:tab w:val="left" w:pos="3958"/>
      </w:tabs>
      <w:jc w:val="center"/>
    </w:pPr>
  </w:style>
  <w:style w:type="paragraph" w:customStyle="1" w:styleId="SuperTitle">
    <w:name w:val="SuperTitle"/>
    <w:basedOn w:val="Title"/>
    <w:rsid w:val="009950C3"/>
  </w:style>
  <w:style w:type="paragraph" w:styleId="Index1">
    <w:name w:val="index 1"/>
    <w:basedOn w:val="Normal"/>
    <w:next w:val="Normal"/>
    <w:rsid w:val="00B16A5F"/>
    <w:pPr>
      <w:tabs>
        <w:tab w:val="right" w:pos="4176"/>
      </w:tabs>
    </w:pPr>
  </w:style>
  <w:style w:type="paragraph" w:styleId="IndexHeading">
    <w:name w:val="index heading"/>
    <w:basedOn w:val="Normal"/>
    <w:next w:val="Index1"/>
    <w:rsid w:val="00B16A5F"/>
    <w:pPr>
      <w:spacing w:after="120"/>
    </w:pPr>
    <w:rPr>
      <w:b/>
      <w:sz w:val="24"/>
    </w:rPr>
  </w:style>
  <w:style w:type="paragraph" w:styleId="Header">
    <w:name w:val="header"/>
    <w:basedOn w:val="Normal"/>
    <w:link w:val="HeaderChar"/>
    <w:uiPriority w:val="99"/>
    <w:unhideWhenUsed/>
    <w:rsid w:val="009950C3"/>
    <w:pPr>
      <w:tabs>
        <w:tab w:val="center" w:pos="4680"/>
        <w:tab w:val="right" w:pos="9360"/>
      </w:tabs>
      <w:spacing w:before="0"/>
    </w:pPr>
  </w:style>
  <w:style w:type="character" w:customStyle="1" w:styleId="HeaderChar">
    <w:name w:val="Header Char"/>
    <w:basedOn w:val="DefaultParagraphFont"/>
    <w:link w:val="Header"/>
    <w:uiPriority w:val="99"/>
    <w:rsid w:val="009950C3"/>
    <w:rPr>
      <w:rFonts w:ascii="Arial" w:eastAsia="Times New Roman" w:hAnsi="Arial" w:cs="Arial"/>
      <w:color w:val="666560"/>
      <w:sz w:val="20"/>
      <w:szCs w:val="20"/>
      <w:lang w:val="en-AU"/>
    </w:rPr>
  </w:style>
  <w:style w:type="paragraph" w:customStyle="1" w:styleId="Chapter">
    <w:name w:val="Chapter"/>
    <w:basedOn w:val="Normal"/>
    <w:rsid w:val="00B16A5F"/>
    <w:pPr>
      <w:spacing w:before="240"/>
    </w:pPr>
    <w:rPr>
      <w:rFonts w:ascii="Times New Roman" w:hAnsi="Times New Roman"/>
      <w:smallCaps/>
      <w:spacing w:val="80"/>
      <w:sz w:val="28"/>
    </w:rPr>
  </w:style>
  <w:style w:type="paragraph" w:customStyle="1" w:styleId="InChapter">
    <w:name w:val="InChapter"/>
    <w:basedOn w:val="Heading3"/>
    <w:rsid w:val="00B16A5F"/>
    <w:pPr>
      <w:outlineLvl w:val="9"/>
    </w:pPr>
    <w:rPr>
      <w:b/>
      <w:bCs w:val="0"/>
      <w:noProof/>
      <w:color w:val="828A8C"/>
      <w:sz w:val="28"/>
      <w:szCs w:val="36"/>
    </w:rPr>
  </w:style>
  <w:style w:type="paragraph" w:styleId="Index2">
    <w:name w:val="index 2"/>
    <w:basedOn w:val="Normal"/>
    <w:next w:val="Normal"/>
    <w:rsid w:val="00B16A5F"/>
    <w:pPr>
      <w:tabs>
        <w:tab w:val="right" w:pos="4176"/>
      </w:tabs>
      <w:ind w:left="340"/>
    </w:pPr>
  </w:style>
  <w:style w:type="paragraph" w:customStyle="1" w:styleId="Byline">
    <w:name w:val="Byline"/>
    <w:basedOn w:val="Title"/>
    <w:rsid w:val="00B16A5F"/>
    <w:pPr>
      <w:spacing w:after="240"/>
    </w:pPr>
    <w:rPr>
      <w:b w:val="0"/>
      <w:color w:val="00768B"/>
      <w:sz w:val="28"/>
      <w:szCs w:val="28"/>
    </w:rPr>
  </w:style>
  <w:style w:type="paragraph" w:customStyle="1" w:styleId="Drawings">
    <w:name w:val="Drawings"/>
    <w:basedOn w:val="Figures"/>
    <w:rsid w:val="00B16A5F"/>
    <w:pPr>
      <w:tabs>
        <w:tab w:val="clear" w:pos="3600"/>
        <w:tab w:val="clear" w:pos="3958"/>
      </w:tabs>
      <w:ind w:left="-1418"/>
      <w:jc w:val="right"/>
    </w:pPr>
  </w:style>
  <w:style w:type="paragraph" w:customStyle="1" w:styleId="TOFTitle">
    <w:name w:val="TOFTitle"/>
    <w:basedOn w:val="TOCTitle"/>
    <w:rsid w:val="009950C3"/>
  </w:style>
  <w:style w:type="paragraph" w:styleId="TableofFigures">
    <w:name w:val="table of figures"/>
    <w:basedOn w:val="Normal"/>
    <w:next w:val="Normal"/>
    <w:rsid w:val="00B16A5F"/>
    <w:pPr>
      <w:tabs>
        <w:tab w:val="right" w:leader="dot" w:pos="9072"/>
      </w:tabs>
      <w:ind w:left="970" w:hanging="403"/>
    </w:pPr>
    <w:rPr>
      <w:rFonts w:ascii="Times New Roman" w:hAnsi="Times New Roman"/>
      <w:b/>
    </w:rPr>
  </w:style>
  <w:style w:type="character" w:customStyle="1" w:styleId="WingdingSymbols">
    <w:name w:val="Wingding Symbols"/>
    <w:rsid w:val="009950C3"/>
    <w:rPr>
      <w:rFonts w:ascii="Wingdings" w:hAnsi="Wingdings"/>
    </w:rPr>
  </w:style>
  <w:style w:type="paragraph" w:styleId="Index3">
    <w:name w:val="index 3"/>
    <w:basedOn w:val="Normal"/>
    <w:next w:val="Normal"/>
    <w:rsid w:val="00B16A5F"/>
    <w:pPr>
      <w:tabs>
        <w:tab w:val="right" w:leader="dot" w:pos="4176"/>
      </w:tabs>
      <w:ind w:left="680"/>
    </w:pPr>
  </w:style>
  <w:style w:type="paragraph" w:customStyle="1" w:styleId="MarginNote">
    <w:name w:val="Margin Note"/>
    <w:basedOn w:val="Normal"/>
    <w:rsid w:val="00B16A5F"/>
    <w:pPr>
      <w:pBdr>
        <w:top w:val="single" w:sz="6" w:space="6" w:color="FFFFFF"/>
        <w:bottom w:val="single" w:sz="6" w:space="6" w:color="FFFFFF"/>
      </w:pBdr>
      <w:shd w:val="pct10" w:color="auto" w:fill="auto"/>
      <w:tabs>
        <w:tab w:val="left" w:pos="567"/>
      </w:tabs>
      <w:spacing w:before="60" w:after="60"/>
    </w:pPr>
    <w:rPr>
      <w:rFonts w:ascii="Trebuchet MS" w:hAnsi="Trebuchet MS"/>
    </w:rPr>
  </w:style>
  <w:style w:type="paragraph" w:styleId="Subtitle">
    <w:name w:val="Subtitle"/>
    <w:basedOn w:val="Normal"/>
    <w:link w:val="SubtitleChar"/>
    <w:autoRedefine/>
    <w:uiPriority w:val="11"/>
    <w:qFormat/>
    <w:rsid w:val="00B16A5F"/>
    <w:pPr>
      <w:tabs>
        <w:tab w:val="left" w:pos="7230"/>
      </w:tabs>
      <w:spacing w:before="60" w:after="60"/>
      <w:ind w:left="864"/>
    </w:pPr>
    <w:rPr>
      <w:rFonts w:ascii="Trebuchet MS" w:hAnsi="Trebuchet MS"/>
      <w:b/>
      <w:sz w:val="22"/>
      <w:lang w:val="en-US"/>
    </w:rPr>
  </w:style>
  <w:style w:type="character" w:customStyle="1" w:styleId="SubtitleChar">
    <w:name w:val="Subtitle Char"/>
    <w:basedOn w:val="DefaultParagraphFont"/>
    <w:link w:val="Subtitle"/>
    <w:uiPriority w:val="11"/>
    <w:rsid w:val="00B16A5F"/>
    <w:rPr>
      <w:rFonts w:ascii="Trebuchet MS" w:eastAsia="Times New Roman" w:hAnsi="Trebuchet MS" w:cs="Arial"/>
      <w:b/>
      <w:color w:val="666560"/>
      <w:szCs w:val="20"/>
    </w:rPr>
  </w:style>
  <w:style w:type="paragraph" w:customStyle="1" w:styleId="GlossaryHeading">
    <w:name w:val="Glossary Heading"/>
    <w:basedOn w:val="HeadingBase"/>
    <w:rsid w:val="00B16A5F"/>
    <w:rPr>
      <w:sz w:val="32"/>
    </w:rPr>
  </w:style>
  <w:style w:type="paragraph" w:customStyle="1" w:styleId="Warning">
    <w:name w:val="Warning"/>
    <w:basedOn w:val="Normal"/>
    <w:rsid w:val="00B16A5F"/>
    <w:pPr>
      <w:pBdr>
        <w:top w:val="double" w:sz="4" w:space="6" w:color="auto"/>
        <w:bottom w:val="double" w:sz="4" w:space="6" w:color="auto"/>
      </w:pBdr>
      <w:tabs>
        <w:tab w:val="left" w:pos="992"/>
      </w:tabs>
      <w:ind w:left="119" w:right="119"/>
    </w:pPr>
  </w:style>
  <w:style w:type="paragraph" w:customStyle="1" w:styleId="MarginIcons">
    <w:name w:val="Margin Icons"/>
    <w:basedOn w:val="Normal"/>
    <w:rsid w:val="00B16A5F"/>
    <w:pPr>
      <w:framePr w:w="1134" w:wrap="around" w:vAnchor="text" w:hAnchor="page" w:x="1419" w:y="455" w:anchorLock="1"/>
      <w:spacing w:before="60" w:after="60"/>
      <w:jc w:val="right"/>
    </w:pPr>
    <w:rPr>
      <w:rFonts w:ascii="Trebuchet MS" w:hAnsi="Trebuchet MS"/>
      <w:b/>
    </w:rPr>
  </w:style>
  <w:style w:type="paragraph" w:customStyle="1" w:styleId="NoteBullet">
    <w:name w:val="Note Bullet"/>
    <w:basedOn w:val="Note"/>
    <w:rsid w:val="009950C3"/>
    <w:pPr>
      <w:numPr>
        <w:numId w:val="22"/>
      </w:numPr>
      <w:tabs>
        <w:tab w:val="clear" w:pos="680"/>
      </w:tabs>
      <w:spacing w:before="60" w:after="60"/>
      <w:ind w:left="360"/>
    </w:pPr>
  </w:style>
  <w:style w:type="paragraph" w:customStyle="1" w:styleId="SubHeading2">
    <w:name w:val="SubHeading2"/>
    <w:basedOn w:val="HeadingBase"/>
    <w:rsid w:val="00B16A5F"/>
    <w:pPr>
      <w:spacing w:before="240" w:after="60"/>
    </w:pPr>
    <w:rPr>
      <w:sz w:val="20"/>
    </w:rPr>
  </w:style>
  <w:style w:type="paragraph" w:customStyle="1" w:styleId="SubHeading1">
    <w:name w:val="SubHeading1"/>
    <w:basedOn w:val="HeadingBase"/>
    <w:rsid w:val="00B16A5F"/>
    <w:pPr>
      <w:spacing w:before="240" w:after="60"/>
    </w:pPr>
    <w:rPr>
      <w:sz w:val="22"/>
    </w:rPr>
  </w:style>
  <w:style w:type="paragraph" w:customStyle="1" w:styleId="SideHeading">
    <w:name w:val="Side Heading"/>
    <w:basedOn w:val="HeadingBase"/>
    <w:rsid w:val="00B16A5F"/>
    <w:pPr>
      <w:framePr w:w="2268" w:h="567" w:hSpace="181" w:vSpace="181" w:wrap="around" w:vAnchor="text" w:hAnchor="page" w:x="1419" w:y="370" w:anchorLock="1"/>
    </w:pPr>
    <w:rPr>
      <w:sz w:val="22"/>
    </w:rPr>
  </w:style>
  <w:style w:type="character" w:customStyle="1" w:styleId="MenuOption">
    <w:name w:val="Menu Option"/>
    <w:basedOn w:val="DefaultParagraphFont"/>
    <w:rsid w:val="00B16A5F"/>
    <w:rPr>
      <w:b/>
      <w:smallCaps/>
    </w:rPr>
  </w:style>
  <w:style w:type="paragraph" w:styleId="TOC4">
    <w:name w:val="toc 4"/>
    <w:basedOn w:val="TOCBase"/>
    <w:next w:val="Normal"/>
    <w:uiPriority w:val="39"/>
    <w:rsid w:val="00B16A5F"/>
    <w:pPr>
      <w:tabs>
        <w:tab w:val="right" w:leader="dot" w:pos="9071"/>
      </w:tabs>
      <w:ind w:left="1701"/>
    </w:pPr>
  </w:style>
  <w:style w:type="paragraph" w:customStyle="1" w:styleId="ListAlpha">
    <w:name w:val="List Alpha"/>
    <w:basedOn w:val="List"/>
    <w:rsid w:val="00B16A5F"/>
    <w:pPr>
      <w:numPr>
        <w:numId w:val="20"/>
      </w:numPr>
      <w:tabs>
        <w:tab w:val="clear" w:pos="1361"/>
      </w:tabs>
      <w:ind w:hanging="340"/>
    </w:pPr>
  </w:style>
  <w:style w:type="paragraph" w:customStyle="1" w:styleId="ListAlpha2">
    <w:name w:val="List Alpha 2"/>
    <w:basedOn w:val="List2"/>
    <w:rsid w:val="00B16A5F"/>
    <w:pPr>
      <w:numPr>
        <w:numId w:val="21"/>
      </w:numPr>
      <w:tabs>
        <w:tab w:val="clear" w:pos="1701"/>
      </w:tabs>
    </w:pPr>
  </w:style>
  <w:style w:type="paragraph" w:styleId="List5">
    <w:name w:val="List 5"/>
    <w:basedOn w:val="Normal"/>
    <w:rsid w:val="00B16A5F"/>
    <w:pPr>
      <w:tabs>
        <w:tab w:val="left" w:pos="1701"/>
      </w:tabs>
      <w:spacing w:before="60" w:after="60"/>
      <w:ind w:left="1701" w:hanging="340"/>
    </w:pPr>
  </w:style>
  <w:style w:type="paragraph" w:styleId="ListBullet5">
    <w:name w:val="List Bullet 5"/>
    <w:basedOn w:val="List5"/>
    <w:rsid w:val="00B16A5F"/>
    <w:pPr>
      <w:tabs>
        <w:tab w:val="num" w:pos="1492"/>
      </w:tabs>
      <w:ind w:left="1492" w:hanging="360"/>
    </w:pPr>
  </w:style>
  <w:style w:type="paragraph" w:styleId="ListContinue3">
    <w:name w:val="List Continue 3"/>
    <w:basedOn w:val="List3"/>
    <w:rsid w:val="00B16A5F"/>
    <w:pPr>
      <w:ind w:left="2041" w:firstLine="0"/>
    </w:pPr>
  </w:style>
  <w:style w:type="paragraph" w:styleId="ListContinue4">
    <w:name w:val="List Continue 4"/>
    <w:basedOn w:val="List4"/>
    <w:rsid w:val="00B16A5F"/>
    <w:pPr>
      <w:ind w:firstLine="0"/>
    </w:pPr>
  </w:style>
  <w:style w:type="paragraph" w:styleId="ListContinue5">
    <w:name w:val="List Continue 5"/>
    <w:basedOn w:val="List5"/>
    <w:rsid w:val="00B16A5F"/>
    <w:pPr>
      <w:ind w:firstLine="0"/>
    </w:pPr>
  </w:style>
  <w:style w:type="paragraph" w:styleId="ListNumber4">
    <w:name w:val="List Number 4"/>
    <w:basedOn w:val="List4"/>
    <w:rsid w:val="00B16A5F"/>
    <w:pPr>
      <w:tabs>
        <w:tab w:val="num" w:pos="1209"/>
      </w:tabs>
      <w:ind w:left="1209"/>
    </w:pPr>
  </w:style>
  <w:style w:type="paragraph" w:styleId="ListNumber5">
    <w:name w:val="List Number 5"/>
    <w:basedOn w:val="List5"/>
    <w:rsid w:val="00B16A5F"/>
    <w:pPr>
      <w:tabs>
        <w:tab w:val="num" w:pos="1492"/>
      </w:tabs>
      <w:ind w:left="1492" w:hanging="360"/>
    </w:pPr>
  </w:style>
  <w:style w:type="paragraph" w:styleId="BlockText">
    <w:name w:val="Block Text"/>
    <w:basedOn w:val="Normal"/>
    <w:rsid w:val="00B16A5F"/>
    <w:pPr>
      <w:spacing w:after="120"/>
      <w:ind w:left="1440" w:right="1440"/>
    </w:pPr>
  </w:style>
  <w:style w:type="character" w:customStyle="1" w:styleId="Subscript">
    <w:name w:val="Subscript"/>
    <w:basedOn w:val="DefaultParagraphFont"/>
    <w:rsid w:val="00B16A5F"/>
    <w:rPr>
      <w:vertAlign w:val="subscript"/>
    </w:rPr>
  </w:style>
  <w:style w:type="character" w:customStyle="1" w:styleId="Symbols">
    <w:name w:val="Symbols"/>
    <w:basedOn w:val="DefaultParagraphFont"/>
    <w:rsid w:val="00B16A5F"/>
    <w:rPr>
      <w:rFonts w:ascii="Symbol" w:hAnsi="Symbol"/>
    </w:rPr>
  </w:style>
  <w:style w:type="character" w:customStyle="1" w:styleId="MenuOptions">
    <w:name w:val="Menu Options"/>
    <w:basedOn w:val="DefaultParagraphFont"/>
    <w:rsid w:val="00B16A5F"/>
    <w:rPr>
      <w:rFonts w:ascii="Arial Narrow" w:hAnsi="Arial Narrow"/>
      <w:smallCaps/>
    </w:rPr>
  </w:style>
  <w:style w:type="character" w:customStyle="1" w:styleId="Buttons">
    <w:name w:val="Buttons"/>
    <w:basedOn w:val="DefaultParagraphFont"/>
    <w:rsid w:val="00B16A5F"/>
    <w:rPr>
      <w:b/>
    </w:rPr>
  </w:style>
  <w:style w:type="character" w:customStyle="1" w:styleId="Underlined">
    <w:name w:val="Underlined"/>
    <w:basedOn w:val="DefaultParagraphFont"/>
    <w:rsid w:val="00B16A5F"/>
    <w:rPr>
      <w:u w:val="single"/>
    </w:rPr>
  </w:style>
  <w:style w:type="paragraph" w:customStyle="1" w:styleId="TableBodyTextRight">
    <w:name w:val="Table Body Text Right"/>
    <w:basedOn w:val="Normal"/>
    <w:rsid w:val="00B16A5F"/>
    <w:pPr>
      <w:autoSpaceDE w:val="0"/>
      <w:autoSpaceDN w:val="0"/>
      <w:adjustRightInd w:val="0"/>
      <w:jc w:val="right"/>
    </w:pPr>
    <w:rPr>
      <w:szCs w:val="18"/>
    </w:rPr>
  </w:style>
  <w:style w:type="paragraph" w:customStyle="1" w:styleId="MarginEdition">
    <w:name w:val="Margin Edition"/>
    <w:basedOn w:val="MarginNote"/>
    <w:rsid w:val="00B16A5F"/>
    <w:pPr>
      <w:spacing w:before="0" w:after="0"/>
    </w:pPr>
    <w:rPr>
      <w:rFonts w:ascii="Arial Black" w:hAnsi="Arial Black"/>
      <w:color w:val="999999"/>
    </w:rPr>
  </w:style>
  <w:style w:type="paragraph" w:customStyle="1" w:styleId="Spacer">
    <w:name w:val="Spacer"/>
    <w:basedOn w:val="Normal"/>
    <w:rsid w:val="00B16A5F"/>
    <w:rPr>
      <w:sz w:val="2"/>
      <w:szCs w:val="2"/>
    </w:rPr>
  </w:style>
  <w:style w:type="character" w:customStyle="1" w:styleId="Small">
    <w:name w:val="Small"/>
    <w:basedOn w:val="DefaultParagraphFont"/>
    <w:rsid w:val="00B16A5F"/>
    <w:rPr>
      <w:sz w:val="16"/>
    </w:rPr>
  </w:style>
  <w:style w:type="paragraph" w:customStyle="1" w:styleId="WideTable">
    <w:name w:val="Wide Table"/>
    <w:basedOn w:val="Normal"/>
    <w:rsid w:val="00B16A5F"/>
    <w:pPr>
      <w:ind w:left="-1418"/>
    </w:pPr>
    <w:rPr>
      <w:sz w:val="2"/>
      <w:szCs w:val="2"/>
    </w:rPr>
  </w:style>
  <w:style w:type="character" w:styleId="PageNumber">
    <w:name w:val="page number"/>
    <w:basedOn w:val="DefaultParagraphFont"/>
    <w:rsid w:val="00B16A5F"/>
  </w:style>
  <w:style w:type="paragraph" w:styleId="Quote">
    <w:name w:val="Quote"/>
    <w:basedOn w:val="Normal"/>
    <w:next w:val="Normal"/>
    <w:link w:val="QuoteChar"/>
    <w:uiPriority w:val="29"/>
    <w:qFormat/>
    <w:rsid w:val="00B16A5F"/>
    <w:rPr>
      <w:i/>
      <w:iCs/>
      <w:color w:val="000000" w:themeColor="text1"/>
    </w:rPr>
  </w:style>
  <w:style w:type="character" w:customStyle="1" w:styleId="QuoteChar">
    <w:name w:val="Quote Char"/>
    <w:basedOn w:val="DefaultParagraphFont"/>
    <w:link w:val="Quote"/>
    <w:uiPriority w:val="29"/>
    <w:rsid w:val="00B16A5F"/>
    <w:rPr>
      <w:rFonts w:ascii="Arial" w:eastAsia="Times New Roman" w:hAnsi="Arial" w:cs="Arial"/>
      <w:i/>
      <w:iCs/>
      <w:color w:val="000000" w:themeColor="text1"/>
      <w:sz w:val="20"/>
      <w:szCs w:val="20"/>
      <w:lang w:val="en-AU"/>
    </w:rPr>
  </w:style>
  <w:style w:type="paragraph" w:customStyle="1" w:styleId="ForcePageBreak">
    <w:name w:val="ForcePageBreak"/>
    <w:basedOn w:val="AllowPageBreak"/>
    <w:rsid w:val="00B16A5F"/>
    <w:pPr>
      <w:pageBreakBefore/>
    </w:pPr>
  </w:style>
  <w:style w:type="paragraph" w:customStyle="1" w:styleId="NotetoReviewer">
    <w:name w:val="Note to Reviewer"/>
    <w:basedOn w:val="Normal"/>
    <w:rsid w:val="00B16A5F"/>
    <w:rPr>
      <w:b/>
      <w:i/>
      <w:color w:val="7030A0"/>
      <w:sz w:val="24"/>
    </w:rPr>
  </w:style>
  <w:style w:type="paragraph" w:customStyle="1" w:styleId="NotetoAuthor">
    <w:name w:val="Note to Author"/>
    <w:basedOn w:val="NotetoReviewer"/>
    <w:rsid w:val="00B16A5F"/>
    <w:rPr>
      <w:color w:val="F50002"/>
    </w:rPr>
  </w:style>
  <w:style w:type="paragraph" w:customStyle="1" w:styleId="Code">
    <w:name w:val="Code"/>
    <w:basedOn w:val="Normal"/>
    <w:qFormat/>
    <w:rsid w:val="009950C3"/>
    <w:pPr>
      <w:shd w:val="clear" w:color="auto" w:fill="F2F2F2"/>
      <w:spacing w:after="120"/>
      <w:ind w:left="284" w:right="113" w:hanging="284"/>
      <w:contextualSpacing/>
    </w:pPr>
    <w:rPr>
      <w:rFonts w:ascii="Courier New" w:hAnsi="Courier New" w:cs="Courier New"/>
      <w:sz w:val="18"/>
      <w:szCs w:val="18"/>
    </w:rPr>
  </w:style>
  <w:style w:type="paragraph" w:customStyle="1" w:styleId="codespacer">
    <w:name w:val="code_spacer"/>
    <w:basedOn w:val="Normal"/>
    <w:rsid w:val="009950C3"/>
    <w:rPr>
      <w:sz w:val="18"/>
    </w:rPr>
  </w:style>
  <w:style w:type="paragraph" w:customStyle="1" w:styleId="FooterAboveLine">
    <w:name w:val="FooterAboveLine"/>
    <w:basedOn w:val="Footer"/>
    <w:qFormat/>
    <w:rsid w:val="00B16A5F"/>
    <w:pPr>
      <w:pBdr>
        <w:top w:val="none" w:sz="0" w:space="0" w:color="auto"/>
      </w:pBdr>
      <w:jc w:val="right"/>
    </w:pPr>
  </w:style>
  <w:style w:type="paragraph" w:styleId="TOC5">
    <w:name w:val="toc 5"/>
    <w:basedOn w:val="Normal"/>
    <w:next w:val="Normal"/>
    <w:autoRedefine/>
    <w:uiPriority w:val="39"/>
    <w:unhideWhenUsed/>
    <w:rsid w:val="00B16A5F"/>
    <w:pPr>
      <w:spacing w:after="100" w:line="276" w:lineRule="auto"/>
      <w:ind w:left="880"/>
    </w:pPr>
    <w:rPr>
      <w:rFonts w:ascii="Calibri" w:hAnsi="Calibri"/>
      <w:szCs w:val="22"/>
    </w:rPr>
  </w:style>
  <w:style w:type="paragraph" w:styleId="TOC6">
    <w:name w:val="toc 6"/>
    <w:basedOn w:val="Normal"/>
    <w:next w:val="Normal"/>
    <w:autoRedefine/>
    <w:uiPriority w:val="39"/>
    <w:unhideWhenUsed/>
    <w:rsid w:val="00B16A5F"/>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B16A5F"/>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B16A5F"/>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B16A5F"/>
    <w:pPr>
      <w:spacing w:after="100" w:line="276" w:lineRule="auto"/>
      <w:ind w:left="1760"/>
    </w:pPr>
    <w:rPr>
      <w:rFonts w:ascii="Calibri" w:hAnsi="Calibri"/>
      <w:szCs w:val="22"/>
    </w:rPr>
  </w:style>
  <w:style w:type="paragraph" w:styleId="Bibliography">
    <w:name w:val="Bibliography"/>
    <w:basedOn w:val="Normal"/>
    <w:next w:val="Normal"/>
    <w:uiPriority w:val="37"/>
    <w:semiHidden/>
    <w:unhideWhenUsed/>
    <w:rsid w:val="00B16A5F"/>
  </w:style>
  <w:style w:type="paragraph" w:styleId="BodyText2">
    <w:name w:val="Body Text 2"/>
    <w:basedOn w:val="Normal"/>
    <w:link w:val="BodyText2Char"/>
    <w:uiPriority w:val="99"/>
    <w:semiHidden/>
    <w:unhideWhenUsed/>
    <w:rsid w:val="00B16A5F"/>
    <w:pPr>
      <w:spacing w:after="120" w:line="480" w:lineRule="auto"/>
    </w:pPr>
  </w:style>
  <w:style w:type="character" w:customStyle="1" w:styleId="BodyText2Char">
    <w:name w:val="Body Text 2 Char"/>
    <w:basedOn w:val="DefaultParagraphFont"/>
    <w:link w:val="BodyText2"/>
    <w:uiPriority w:val="99"/>
    <w:semiHidden/>
    <w:rsid w:val="00B16A5F"/>
    <w:rPr>
      <w:rFonts w:ascii="Arial" w:eastAsia="Times New Roman" w:hAnsi="Arial" w:cs="Arial"/>
      <w:color w:val="666560"/>
      <w:sz w:val="20"/>
      <w:szCs w:val="20"/>
      <w:lang w:val="en-AU"/>
    </w:rPr>
  </w:style>
  <w:style w:type="paragraph" w:styleId="BodyTextFirstIndent">
    <w:name w:val="Body Text First Indent"/>
    <w:basedOn w:val="Normal"/>
    <w:link w:val="BodyTextFirstIndentChar"/>
    <w:uiPriority w:val="99"/>
    <w:semiHidden/>
    <w:unhideWhenUsed/>
    <w:rsid w:val="00B16A5F"/>
    <w:pPr>
      <w:ind w:firstLine="360"/>
    </w:pPr>
    <w:rPr>
      <w:rFonts w:ascii="Courier New" w:hAnsi="Courier New"/>
    </w:rPr>
  </w:style>
  <w:style w:type="character" w:customStyle="1" w:styleId="BodyTextFirstIndentChar">
    <w:name w:val="Body Text First Indent Char"/>
    <w:basedOn w:val="BodyTextChar"/>
    <w:link w:val="BodyTextFirstIndent"/>
    <w:uiPriority w:val="99"/>
    <w:semiHidden/>
    <w:rsid w:val="00B16A5F"/>
    <w:rPr>
      <w:rFonts w:ascii="Courier New" w:eastAsia="Times New Roman" w:hAnsi="Courier New" w:cs="Arial"/>
      <w:color w:val="666560"/>
      <w:sz w:val="20"/>
      <w:szCs w:val="20"/>
      <w:lang w:val="en-AU"/>
    </w:rPr>
  </w:style>
  <w:style w:type="paragraph" w:styleId="BodyTextIndent">
    <w:name w:val="Body Text Indent"/>
    <w:basedOn w:val="Normal"/>
    <w:link w:val="BodyTextIndentChar"/>
    <w:uiPriority w:val="99"/>
    <w:semiHidden/>
    <w:unhideWhenUsed/>
    <w:rsid w:val="00B16A5F"/>
    <w:pPr>
      <w:spacing w:after="120"/>
      <w:ind w:left="360"/>
    </w:pPr>
  </w:style>
  <w:style w:type="character" w:customStyle="1" w:styleId="BodyTextIndentChar">
    <w:name w:val="Body Text Indent Char"/>
    <w:basedOn w:val="DefaultParagraphFont"/>
    <w:link w:val="BodyTextIndent"/>
    <w:uiPriority w:val="99"/>
    <w:semiHidden/>
    <w:rsid w:val="00B16A5F"/>
    <w:rPr>
      <w:rFonts w:ascii="Arial" w:eastAsia="Times New Roman" w:hAnsi="Arial" w:cs="Arial"/>
      <w:color w:val="666560"/>
      <w:sz w:val="20"/>
      <w:szCs w:val="20"/>
      <w:lang w:val="en-AU"/>
    </w:rPr>
  </w:style>
  <w:style w:type="paragraph" w:styleId="BodyTextFirstIndent2">
    <w:name w:val="Body Text First Indent 2"/>
    <w:basedOn w:val="BodyTextIndent"/>
    <w:link w:val="BodyTextFirstIndent2Char"/>
    <w:uiPriority w:val="99"/>
    <w:semiHidden/>
    <w:unhideWhenUsed/>
    <w:rsid w:val="00B16A5F"/>
    <w:pPr>
      <w:spacing w:after="0"/>
      <w:ind w:firstLine="360"/>
    </w:pPr>
  </w:style>
  <w:style w:type="character" w:customStyle="1" w:styleId="BodyTextFirstIndent2Char">
    <w:name w:val="Body Text First Indent 2 Char"/>
    <w:basedOn w:val="BodyTextIndentChar"/>
    <w:link w:val="BodyTextFirstIndent2"/>
    <w:uiPriority w:val="99"/>
    <w:semiHidden/>
    <w:rsid w:val="00B16A5F"/>
    <w:rPr>
      <w:rFonts w:ascii="Arial" w:eastAsia="Times New Roman" w:hAnsi="Arial" w:cs="Arial"/>
      <w:color w:val="666560"/>
      <w:sz w:val="20"/>
      <w:szCs w:val="20"/>
      <w:lang w:val="en-AU"/>
    </w:rPr>
  </w:style>
  <w:style w:type="paragraph" w:styleId="BodyTextIndent2">
    <w:name w:val="Body Text Indent 2"/>
    <w:basedOn w:val="Normal"/>
    <w:link w:val="BodyTextIndent2Char"/>
    <w:uiPriority w:val="99"/>
    <w:semiHidden/>
    <w:unhideWhenUsed/>
    <w:rsid w:val="00B16A5F"/>
    <w:pPr>
      <w:spacing w:after="120" w:line="480" w:lineRule="auto"/>
      <w:ind w:left="360"/>
    </w:pPr>
  </w:style>
  <w:style w:type="character" w:customStyle="1" w:styleId="BodyTextIndent2Char">
    <w:name w:val="Body Text Indent 2 Char"/>
    <w:basedOn w:val="DefaultParagraphFont"/>
    <w:link w:val="BodyTextIndent2"/>
    <w:uiPriority w:val="99"/>
    <w:semiHidden/>
    <w:rsid w:val="00B16A5F"/>
    <w:rPr>
      <w:rFonts w:ascii="Arial" w:eastAsia="Times New Roman" w:hAnsi="Arial" w:cs="Arial"/>
      <w:color w:val="666560"/>
      <w:sz w:val="20"/>
      <w:szCs w:val="20"/>
      <w:lang w:val="en-AU"/>
    </w:rPr>
  </w:style>
  <w:style w:type="paragraph" w:styleId="BodyTextIndent3">
    <w:name w:val="Body Text Indent 3"/>
    <w:basedOn w:val="Normal"/>
    <w:link w:val="BodyTextIndent3Char"/>
    <w:uiPriority w:val="99"/>
    <w:semiHidden/>
    <w:unhideWhenUsed/>
    <w:rsid w:val="00B16A5F"/>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16A5F"/>
    <w:rPr>
      <w:rFonts w:ascii="Arial" w:eastAsia="Times New Roman" w:hAnsi="Arial" w:cs="Arial"/>
      <w:color w:val="666560"/>
      <w:sz w:val="16"/>
      <w:szCs w:val="16"/>
      <w:lang w:val="en-AU"/>
    </w:rPr>
  </w:style>
  <w:style w:type="paragraph" w:styleId="Closing">
    <w:name w:val="Closing"/>
    <w:basedOn w:val="Normal"/>
    <w:link w:val="ClosingChar"/>
    <w:uiPriority w:val="99"/>
    <w:semiHidden/>
    <w:unhideWhenUsed/>
    <w:rsid w:val="00B16A5F"/>
    <w:pPr>
      <w:ind w:left="4320"/>
    </w:pPr>
  </w:style>
  <w:style w:type="character" w:customStyle="1" w:styleId="ClosingChar">
    <w:name w:val="Closing Char"/>
    <w:basedOn w:val="DefaultParagraphFont"/>
    <w:link w:val="Closing"/>
    <w:uiPriority w:val="99"/>
    <w:semiHidden/>
    <w:rsid w:val="00B16A5F"/>
    <w:rPr>
      <w:rFonts w:ascii="Arial" w:eastAsia="Times New Roman" w:hAnsi="Arial" w:cs="Arial"/>
      <w:color w:val="666560"/>
      <w:sz w:val="20"/>
      <w:szCs w:val="20"/>
      <w:lang w:val="en-AU"/>
    </w:rPr>
  </w:style>
  <w:style w:type="paragraph" w:styleId="Date">
    <w:name w:val="Date"/>
    <w:basedOn w:val="Normal"/>
    <w:next w:val="Normal"/>
    <w:link w:val="DateChar"/>
    <w:uiPriority w:val="99"/>
    <w:semiHidden/>
    <w:unhideWhenUsed/>
    <w:rsid w:val="00B16A5F"/>
  </w:style>
  <w:style w:type="character" w:customStyle="1" w:styleId="DateChar">
    <w:name w:val="Date Char"/>
    <w:basedOn w:val="DefaultParagraphFont"/>
    <w:link w:val="Date"/>
    <w:uiPriority w:val="99"/>
    <w:semiHidden/>
    <w:rsid w:val="00B16A5F"/>
    <w:rPr>
      <w:rFonts w:ascii="Arial" w:eastAsia="Times New Roman" w:hAnsi="Arial" w:cs="Arial"/>
      <w:color w:val="666560"/>
      <w:sz w:val="20"/>
      <w:szCs w:val="20"/>
      <w:lang w:val="en-AU"/>
    </w:rPr>
  </w:style>
  <w:style w:type="paragraph" w:styleId="DocumentMap">
    <w:name w:val="Document Map"/>
    <w:basedOn w:val="Normal"/>
    <w:link w:val="DocumentMapChar"/>
    <w:uiPriority w:val="99"/>
    <w:semiHidden/>
    <w:unhideWhenUsed/>
    <w:rsid w:val="00B16A5F"/>
    <w:rPr>
      <w:rFonts w:ascii="Tahoma" w:hAnsi="Tahoma" w:cs="Tahoma"/>
      <w:sz w:val="16"/>
      <w:szCs w:val="16"/>
    </w:rPr>
  </w:style>
  <w:style w:type="character" w:customStyle="1" w:styleId="DocumentMapChar">
    <w:name w:val="Document Map Char"/>
    <w:basedOn w:val="DefaultParagraphFont"/>
    <w:link w:val="DocumentMap"/>
    <w:uiPriority w:val="99"/>
    <w:semiHidden/>
    <w:rsid w:val="00B16A5F"/>
    <w:rPr>
      <w:rFonts w:ascii="Tahoma" w:eastAsia="Times New Roman" w:hAnsi="Tahoma" w:cs="Tahoma"/>
      <w:color w:val="666560"/>
      <w:sz w:val="16"/>
      <w:szCs w:val="16"/>
      <w:lang w:val="en-AU"/>
    </w:rPr>
  </w:style>
  <w:style w:type="paragraph" w:styleId="E-mailSignature">
    <w:name w:val="E-mail Signature"/>
    <w:basedOn w:val="Normal"/>
    <w:link w:val="E-mailSignatureChar"/>
    <w:uiPriority w:val="99"/>
    <w:semiHidden/>
    <w:unhideWhenUsed/>
    <w:rsid w:val="00B16A5F"/>
  </w:style>
  <w:style w:type="character" w:customStyle="1" w:styleId="E-mailSignatureChar">
    <w:name w:val="E-mail Signature Char"/>
    <w:basedOn w:val="DefaultParagraphFont"/>
    <w:link w:val="E-mailSignature"/>
    <w:uiPriority w:val="99"/>
    <w:semiHidden/>
    <w:rsid w:val="00B16A5F"/>
    <w:rPr>
      <w:rFonts w:ascii="Arial" w:eastAsia="Times New Roman" w:hAnsi="Arial" w:cs="Arial"/>
      <w:color w:val="666560"/>
      <w:sz w:val="20"/>
      <w:szCs w:val="20"/>
      <w:lang w:val="en-AU"/>
    </w:rPr>
  </w:style>
  <w:style w:type="paragraph" w:styleId="EndnoteText">
    <w:name w:val="endnote text"/>
    <w:basedOn w:val="Normal"/>
    <w:link w:val="EndnoteTextChar"/>
    <w:uiPriority w:val="99"/>
    <w:semiHidden/>
    <w:unhideWhenUsed/>
    <w:rsid w:val="00B16A5F"/>
  </w:style>
  <w:style w:type="character" w:customStyle="1" w:styleId="EndnoteTextChar">
    <w:name w:val="Endnote Text Char"/>
    <w:basedOn w:val="DefaultParagraphFont"/>
    <w:link w:val="EndnoteText"/>
    <w:uiPriority w:val="99"/>
    <w:semiHidden/>
    <w:rsid w:val="00B16A5F"/>
    <w:rPr>
      <w:rFonts w:ascii="Arial" w:eastAsia="Times New Roman" w:hAnsi="Arial" w:cs="Arial"/>
      <w:color w:val="666560"/>
      <w:sz w:val="20"/>
      <w:szCs w:val="20"/>
      <w:lang w:val="en-AU"/>
    </w:rPr>
  </w:style>
  <w:style w:type="paragraph" w:styleId="EnvelopeAddress">
    <w:name w:val="envelope address"/>
    <w:basedOn w:val="Normal"/>
    <w:uiPriority w:val="99"/>
    <w:semiHidden/>
    <w:unhideWhenUsed/>
    <w:rsid w:val="00B16A5F"/>
    <w:pPr>
      <w:framePr w:w="7920" w:h="1980" w:hRule="exact" w:hSpace="180" w:wrap="auto" w:hAnchor="page" w:xAlign="center" w:yAlign="bottom"/>
      <w:ind w:left="2880"/>
    </w:pPr>
    <w:rPr>
      <w:rFonts w:ascii="Cambria" w:hAnsi="Cambria"/>
      <w:sz w:val="24"/>
      <w:szCs w:val="24"/>
    </w:rPr>
  </w:style>
  <w:style w:type="paragraph" w:styleId="EnvelopeReturn">
    <w:name w:val="envelope return"/>
    <w:basedOn w:val="Normal"/>
    <w:uiPriority w:val="99"/>
    <w:semiHidden/>
    <w:unhideWhenUsed/>
    <w:rsid w:val="00B16A5F"/>
    <w:rPr>
      <w:rFonts w:ascii="Cambria" w:hAnsi="Cambria"/>
    </w:rPr>
  </w:style>
  <w:style w:type="paragraph" w:styleId="FootnoteText">
    <w:name w:val="footnote text"/>
    <w:basedOn w:val="Normal"/>
    <w:link w:val="FootnoteTextChar"/>
    <w:uiPriority w:val="99"/>
    <w:semiHidden/>
    <w:unhideWhenUsed/>
    <w:rsid w:val="00B16A5F"/>
  </w:style>
  <w:style w:type="character" w:customStyle="1" w:styleId="FootnoteTextChar">
    <w:name w:val="Footnote Text Char"/>
    <w:basedOn w:val="DefaultParagraphFont"/>
    <w:link w:val="FootnoteText"/>
    <w:uiPriority w:val="99"/>
    <w:semiHidden/>
    <w:rsid w:val="00B16A5F"/>
    <w:rPr>
      <w:rFonts w:ascii="Arial" w:eastAsia="Times New Roman" w:hAnsi="Arial" w:cs="Arial"/>
      <w:color w:val="666560"/>
      <w:sz w:val="20"/>
      <w:szCs w:val="20"/>
      <w:lang w:val="en-AU"/>
    </w:rPr>
  </w:style>
  <w:style w:type="paragraph" w:styleId="HTMLAddress">
    <w:name w:val="HTML Address"/>
    <w:basedOn w:val="Normal"/>
    <w:link w:val="HTMLAddressChar"/>
    <w:uiPriority w:val="99"/>
    <w:semiHidden/>
    <w:unhideWhenUsed/>
    <w:rsid w:val="00B16A5F"/>
    <w:rPr>
      <w:i/>
      <w:iCs/>
    </w:rPr>
  </w:style>
  <w:style w:type="character" w:customStyle="1" w:styleId="HTMLAddressChar">
    <w:name w:val="HTML Address Char"/>
    <w:basedOn w:val="DefaultParagraphFont"/>
    <w:link w:val="HTMLAddress"/>
    <w:uiPriority w:val="99"/>
    <w:semiHidden/>
    <w:rsid w:val="00B16A5F"/>
    <w:rPr>
      <w:rFonts w:ascii="Arial" w:eastAsia="Times New Roman" w:hAnsi="Arial" w:cs="Arial"/>
      <w:i/>
      <w:iCs/>
      <w:color w:val="666560"/>
      <w:sz w:val="20"/>
      <w:szCs w:val="20"/>
      <w:lang w:val="en-AU"/>
    </w:rPr>
  </w:style>
  <w:style w:type="paragraph" w:styleId="HTMLPreformatted">
    <w:name w:val="HTML Preformatted"/>
    <w:basedOn w:val="Normal"/>
    <w:link w:val="HTMLPreformattedChar"/>
    <w:uiPriority w:val="99"/>
    <w:semiHidden/>
    <w:unhideWhenUsed/>
    <w:rsid w:val="00B16A5F"/>
    <w:rPr>
      <w:rFonts w:ascii="Consolas" w:hAnsi="Consolas"/>
    </w:rPr>
  </w:style>
  <w:style w:type="character" w:customStyle="1" w:styleId="HTMLPreformattedChar">
    <w:name w:val="HTML Preformatted Char"/>
    <w:basedOn w:val="DefaultParagraphFont"/>
    <w:link w:val="HTMLPreformatted"/>
    <w:uiPriority w:val="99"/>
    <w:semiHidden/>
    <w:rsid w:val="00B16A5F"/>
    <w:rPr>
      <w:rFonts w:ascii="Consolas" w:eastAsia="Times New Roman" w:hAnsi="Consolas" w:cs="Arial"/>
      <w:color w:val="666560"/>
      <w:sz w:val="20"/>
      <w:szCs w:val="20"/>
      <w:lang w:val="en-AU"/>
    </w:rPr>
  </w:style>
  <w:style w:type="paragraph" w:styleId="Index4">
    <w:name w:val="index 4"/>
    <w:basedOn w:val="Normal"/>
    <w:next w:val="Normal"/>
    <w:autoRedefine/>
    <w:uiPriority w:val="99"/>
    <w:semiHidden/>
    <w:unhideWhenUsed/>
    <w:rsid w:val="009950C3"/>
    <w:pPr>
      <w:ind w:left="880" w:hanging="220"/>
    </w:pPr>
  </w:style>
  <w:style w:type="paragraph" w:styleId="Index5">
    <w:name w:val="index 5"/>
    <w:basedOn w:val="Normal"/>
    <w:next w:val="Normal"/>
    <w:autoRedefine/>
    <w:uiPriority w:val="99"/>
    <w:semiHidden/>
    <w:unhideWhenUsed/>
    <w:rsid w:val="009950C3"/>
    <w:pPr>
      <w:ind w:left="1100" w:hanging="220"/>
    </w:pPr>
  </w:style>
  <w:style w:type="paragraph" w:styleId="Index6">
    <w:name w:val="index 6"/>
    <w:basedOn w:val="Normal"/>
    <w:next w:val="Normal"/>
    <w:autoRedefine/>
    <w:uiPriority w:val="99"/>
    <w:semiHidden/>
    <w:unhideWhenUsed/>
    <w:rsid w:val="009950C3"/>
    <w:pPr>
      <w:ind w:left="1320" w:hanging="220"/>
    </w:pPr>
  </w:style>
  <w:style w:type="paragraph" w:styleId="Index7">
    <w:name w:val="index 7"/>
    <w:basedOn w:val="Normal"/>
    <w:next w:val="Normal"/>
    <w:autoRedefine/>
    <w:uiPriority w:val="99"/>
    <w:semiHidden/>
    <w:unhideWhenUsed/>
    <w:rsid w:val="009950C3"/>
    <w:pPr>
      <w:ind w:left="1540" w:hanging="220"/>
    </w:pPr>
  </w:style>
  <w:style w:type="paragraph" w:styleId="Index8">
    <w:name w:val="index 8"/>
    <w:basedOn w:val="Normal"/>
    <w:next w:val="Normal"/>
    <w:autoRedefine/>
    <w:uiPriority w:val="99"/>
    <w:semiHidden/>
    <w:unhideWhenUsed/>
    <w:rsid w:val="009950C3"/>
    <w:pPr>
      <w:ind w:left="1760" w:hanging="220"/>
    </w:pPr>
  </w:style>
  <w:style w:type="paragraph" w:styleId="Index9">
    <w:name w:val="index 9"/>
    <w:basedOn w:val="Normal"/>
    <w:next w:val="Normal"/>
    <w:autoRedefine/>
    <w:uiPriority w:val="99"/>
    <w:semiHidden/>
    <w:unhideWhenUsed/>
    <w:rsid w:val="009950C3"/>
    <w:pPr>
      <w:ind w:left="1980" w:hanging="220"/>
    </w:pPr>
  </w:style>
  <w:style w:type="paragraph" w:styleId="IntenseQuote">
    <w:name w:val="Intense Quote"/>
    <w:basedOn w:val="Normal"/>
    <w:next w:val="Normal"/>
    <w:link w:val="IntenseQuoteChar"/>
    <w:uiPriority w:val="30"/>
    <w:qFormat/>
    <w:rsid w:val="00B16A5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16A5F"/>
    <w:rPr>
      <w:rFonts w:ascii="Arial" w:eastAsia="Times New Roman" w:hAnsi="Arial" w:cs="Arial"/>
      <w:b/>
      <w:bCs/>
      <w:i/>
      <w:iCs/>
      <w:color w:val="4F81BD" w:themeColor="accent1"/>
      <w:sz w:val="20"/>
      <w:szCs w:val="20"/>
      <w:lang w:val="en-AU"/>
    </w:rPr>
  </w:style>
  <w:style w:type="paragraph" w:styleId="MacroText">
    <w:name w:val="macro"/>
    <w:link w:val="MacroTextChar"/>
    <w:uiPriority w:val="99"/>
    <w:semiHidden/>
    <w:unhideWhenUsed/>
    <w:rsid w:val="00B16A5F"/>
    <w:pPr>
      <w:keepNext/>
      <w:keepLines/>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rPr>
  </w:style>
  <w:style w:type="character" w:customStyle="1" w:styleId="MacroTextChar">
    <w:name w:val="Macro Text Char"/>
    <w:basedOn w:val="DefaultParagraphFont"/>
    <w:link w:val="MacroText"/>
    <w:uiPriority w:val="99"/>
    <w:semiHidden/>
    <w:rsid w:val="00B16A5F"/>
    <w:rPr>
      <w:rFonts w:ascii="Consolas" w:eastAsia="Times New Roman" w:hAnsi="Consolas" w:cs="Times New Roman"/>
      <w:sz w:val="20"/>
      <w:szCs w:val="20"/>
    </w:rPr>
  </w:style>
  <w:style w:type="paragraph" w:styleId="MessageHeader">
    <w:name w:val="Message Header"/>
    <w:basedOn w:val="Normal"/>
    <w:link w:val="MessageHeaderChar"/>
    <w:uiPriority w:val="99"/>
    <w:semiHidden/>
    <w:unhideWhenUsed/>
    <w:rsid w:val="00B16A5F"/>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 w:val="24"/>
      <w:szCs w:val="24"/>
    </w:rPr>
  </w:style>
  <w:style w:type="character" w:customStyle="1" w:styleId="MessageHeaderChar">
    <w:name w:val="Message Header Char"/>
    <w:basedOn w:val="DefaultParagraphFont"/>
    <w:link w:val="MessageHeader"/>
    <w:uiPriority w:val="99"/>
    <w:semiHidden/>
    <w:rsid w:val="00B16A5F"/>
    <w:rPr>
      <w:rFonts w:ascii="Cambria" w:eastAsia="Times New Roman" w:hAnsi="Cambria" w:cs="Arial"/>
      <w:color w:val="666560"/>
      <w:sz w:val="24"/>
      <w:szCs w:val="24"/>
      <w:shd w:val="pct20" w:color="auto" w:fill="auto"/>
      <w:lang w:val="en-AU"/>
    </w:rPr>
  </w:style>
  <w:style w:type="paragraph" w:styleId="NoSpacing">
    <w:name w:val="No Spacing"/>
    <w:uiPriority w:val="1"/>
    <w:qFormat/>
    <w:rsid w:val="00B16A5F"/>
    <w:pPr>
      <w:keepNext/>
      <w:keepLines/>
      <w:spacing w:after="0" w:line="240" w:lineRule="auto"/>
    </w:pPr>
    <w:rPr>
      <w:rFonts w:ascii="Courier New" w:eastAsia="Times New Roman" w:hAnsi="Courier New" w:cs="Times New Roman"/>
      <w:szCs w:val="20"/>
    </w:rPr>
  </w:style>
  <w:style w:type="paragraph" w:styleId="NormalIndent">
    <w:name w:val="Normal Indent"/>
    <w:basedOn w:val="Normal"/>
    <w:uiPriority w:val="99"/>
    <w:semiHidden/>
    <w:unhideWhenUsed/>
    <w:rsid w:val="009950C3"/>
    <w:pPr>
      <w:ind w:left="720"/>
    </w:pPr>
  </w:style>
  <w:style w:type="paragraph" w:styleId="NoteHeading">
    <w:name w:val="Note Heading"/>
    <w:basedOn w:val="Normal"/>
    <w:next w:val="Normal"/>
    <w:link w:val="NoteHeadingChar"/>
    <w:uiPriority w:val="99"/>
    <w:semiHidden/>
    <w:unhideWhenUsed/>
    <w:rsid w:val="00B16A5F"/>
  </w:style>
  <w:style w:type="character" w:customStyle="1" w:styleId="NoteHeadingChar">
    <w:name w:val="Note Heading Char"/>
    <w:basedOn w:val="DefaultParagraphFont"/>
    <w:link w:val="NoteHeading"/>
    <w:uiPriority w:val="99"/>
    <w:semiHidden/>
    <w:rsid w:val="00B16A5F"/>
    <w:rPr>
      <w:rFonts w:ascii="Arial" w:eastAsia="Times New Roman" w:hAnsi="Arial" w:cs="Arial"/>
      <w:color w:val="666560"/>
      <w:sz w:val="20"/>
      <w:szCs w:val="20"/>
      <w:lang w:val="en-AU"/>
    </w:rPr>
  </w:style>
  <w:style w:type="paragraph" w:styleId="Salutation">
    <w:name w:val="Salutation"/>
    <w:basedOn w:val="Normal"/>
    <w:next w:val="Normal"/>
    <w:link w:val="SalutationChar"/>
    <w:uiPriority w:val="99"/>
    <w:semiHidden/>
    <w:unhideWhenUsed/>
    <w:rsid w:val="00B16A5F"/>
  </w:style>
  <w:style w:type="character" w:customStyle="1" w:styleId="SalutationChar">
    <w:name w:val="Salutation Char"/>
    <w:basedOn w:val="DefaultParagraphFont"/>
    <w:link w:val="Salutation"/>
    <w:uiPriority w:val="99"/>
    <w:semiHidden/>
    <w:rsid w:val="00B16A5F"/>
    <w:rPr>
      <w:rFonts w:ascii="Arial" w:eastAsia="Times New Roman" w:hAnsi="Arial" w:cs="Arial"/>
      <w:color w:val="666560"/>
      <w:sz w:val="20"/>
      <w:szCs w:val="20"/>
      <w:lang w:val="en-AU"/>
    </w:rPr>
  </w:style>
  <w:style w:type="paragraph" w:styleId="Signature">
    <w:name w:val="Signature"/>
    <w:basedOn w:val="Normal"/>
    <w:link w:val="SignatureChar"/>
    <w:uiPriority w:val="99"/>
    <w:semiHidden/>
    <w:unhideWhenUsed/>
    <w:rsid w:val="00B16A5F"/>
    <w:pPr>
      <w:ind w:left="4320"/>
    </w:pPr>
  </w:style>
  <w:style w:type="character" w:customStyle="1" w:styleId="SignatureChar">
    <w:name w:val="Signature Char"/>
    <w:basedOn w:val="DefaultParagraphFont"/>
    <w:link w:val="Signature"/>
    <w:uiPriority w:val="99"/>
    <w:semiHidden/>
    <w:rsid w:val="00B16A5F"/>
    <w:rPr>
      <w:rFonts w:ascii="Arial" w:eastAsia="Times New Roman" w:hAnsi="Arial" w:cs="Arial"/>
      <w:color w:val="666560"/>
      <w:sz w:val="20"/>
      <w:szCs w:val="20"/>
      <w:lang w:val="en-AU"/>
    </w:rPr>
  </w:style>
  <w:style w:type="paragraph" w:styleId="TableofAuthorities">
    <w:name w:val="table of authorities"/>
    <w:basedOn w:val="Normal"/>
    <w:next w:val="Normal"/>
    <w:uiPriority w:val="99"/>
    <w:semiHidden/>
    <w:unhideWhenUsed/>
    <w:rsid w:val="00B16A5F"/>
    <w:pPr>
      <w:ind w:left="220" w:hanging="220"/>
    </w:pPr>
  </w:style>
  <w:style w:type="paragraph" w:styleId="TOAHeading">
    <w:name w:val="toa heading"/>
    <w:basedOn w:val="Normal"/>
    <w:next w:val="Normal"/>
    <w:uiPriority w:val="99"/>
    <w:semiHidden/>
    <w:unhideWhenUsed/>
    <w:rsid w:val="009950C3"/>
    <w:rPr>
      <w:rFonts w:ascii="Cambria" w:hAnsi="Cambria"/>
      <w:b/>
      <w:bCs/>
      <w:sz w:val="24"/>
      <w:szCs w:val="24"/>
    </w:rPr>
  </w:style>
  <w:style w:type="paragraph" w:customStyle="1" w:styleId="Listbulletdz">
    <w:name w:val="List_bulletdz"/>
    <w:basedOn w:val="Normal"/>
    <w:link w:val="ListbulletdzChar"/>
    <w:qFormat/>
    <w:rsid w:val="00B16A5F"/>
    <w:pPr>
      <w:numPr>
        <w:numId w:val="23"/>
      </w:numPr>
      <w:spacing w:after="200" w:line="276" w:lineRule="auto"/>
      <w:ind w:left="714" w:hanging="357"/>
    </w:pPr>
    <w:rPr>
      <w:rFonts w:ascii="Calibri" w:hAnsi="Calibri"/>
      <w:sz w:val="24"/>
      <w:szCs w:val="24"/>
      <w:lang w:bidi="he-IL"/>
    </w:rPr>
  </w:style>
  <w:style w:type="character" w:customStyle="1" w:styleId="ListbulletdzChar">
    <w:name w:val="List_bulletdz Char"/>
    <w:basedOn w:val="DefaultParagraphFont"/>
    <w:link w:val="Listbulletdz"/>
    <w:rsid w:val="00B16A5F"/>
    <w:rPr>
      <w:rFonts w:ascii="Calibri" w:eastAsia="Times New Roman" w:hAnsi="Calibri" w:cs="Arial"/>
      <w:color w:val="666560"/>
      <w:sz w:val="24"/>
      <w:szCs w:val="24"/>
      <w:lang w:val="en-AU" w:bidi="he-IL"/>
    </w:rPr>
  </w:style>
  <w:style w:type="paragraph" w:customStyle="1" w:styleId="Procedurebullet">
    <w:name w:val="Procedure_bullet"/>
    <w:basedOn w:val="Listbulletdz"/>
    <w:link w:val="ProcedurebulletChar"/>
    <w:autoRedefine/>
    <w:qFormat/>
    <w:rsid w:val="00B16A5F"/>
    <w:pPr>
      <w:spacing w:after="120" w:line="240" w:lineRule="auto"/>
      <w:ind w:left="1656" w:hanging="360"/>
    </w:pPr>
    <w:rPr>
      <w:shd w:val="clear" w:color="auto" w:fill="FFFFFF"/>
    </w:rPr>
  </w:style>
  <w:style w:type="character" w:customStyle="1" w:styleId="ProcedurebulletChar">
    <w:name w:val="Procedure_bullet Char"/>
    <w:basedOn w:val="ListbulletdzChar"/>
    <w:link w:val="Procedurebullet"/>
    <w:rsid w:val="00B16A5F"/>
    <w:rPr>
      <w:rFonts w:ascii="Calibri" w:eastAsia="Times New Roman" w:hAnsi="Calibri" w:cs="Arial"/>
      <w:color w:val="666560"/>
      <w:sz w:val="24"/>
      <w:szCs w:val="24"/>
      <w:lang w:val="en-AU" w:bidi="he-IL"/>
    </w:rPr>
  </w:style>
  <w:style w:type="character" w:styleId="BookTitle">
    <w:name w:val="Book Title"/>
    <w:basedOn w:val="DefaultParagraphFont"/>
    <w:uiPriority w:val="33"/>
    <w:qFormat/>
    <w:rsid w:val="00B16A5F"/>
    <w:rPr>
      <w:b/>
      <w:bCs/>
      <w:smallCaps/>
      <w:spacing w:val="5"/>
    </w:rPr>
  </w:style>
  <w:style w:type="paragraph" w:customStyle="1" w:styleId="-">
    <w:name w:val="-"/>
    <w:basedOn w:val="Normal"/>
    <w:rsid w:val="00B16A5F"/>
    <w:pPr>
      <w:spacing w:before="100" w:beforeAutospacing="1" w:after="100" w:afterAutospacing="1"/>
    </w:pPr>
    <w:rPr>
      <w:rFonts w:ascii="Times New Roman" w:hAnsi="Times New Roman"/>
      <w:sz w:val="24"/>
      <w:szCs w:val="24"/>
    </w:rPr>
  </w:style>
  <w:style w:type="paragraph" w:customStyle="1" w:styleId="Default">
    <w:name w:val="Default"/>
    <w:rsid w:val="00B16A5F"/>
    <w:pPr>
      <w:autoSpaceDE w:val="0"/>
      <w:autoSpaceDN w:val="0"/>
      <w:adjustRightInd w:val="0"/>
      <w:spacing w:after="0" w:line="240" w:lineRule="auto"/>
    </w:pPr>
    <w:rPr>
      <w:rFonts w:ascii="Arial" w:eastAsia="Calibri" w:hAnsi="Arial" w:cs="Arial"/>
      <w:color w:val="000000"/>
      <w:sz w:val="24"/>
      <w:szCs w:val="24"/>
      <w:lang w:bidi="he-IL"/>
    </w:rPr>
  </w:style>
  <w:style w:type="character" w:customStyle="1" w:styleId="klink">
    <w:name w:val="klink"/>
    <w:basedOn w:val="DefaultParagraphFont"/>
    <w:rsid w:val="00B16A5F"/>
  </w:style>
  <w:style w:type="character" w:styleId="HTMLCode">
    <w:name w:val="HTML Code"/>
    <w:basedOn w:val="DefaultParagraphFont"/>
    <w:uiPriority w:val="99"/>
    <w:semiHidden/>
    <w:unhideWhenUsed/>
    <w:rsid w:val="00B16A5F"/>
    <w:rPr>
      <w:rFonts w:ascii="Courier New" w:eastAsia="Times New Roman" w:hAnsi="Courier New" w:cs="Courier New"/>
      <w:sz w:val="20"/>
      <w:szCs w:val="20"/>
    </w:rPr>
  </w:style>
  <w:style w:type="paragraph" w:customStyle="1" w:styleId="sub-heading">
    <w:name w:val="sub-heading"/>
    <w:basedOn w:val="Normal"/>
    <w:rsid w:val="00B16A5F"/>
    <w:pPr>
      <w:spacing w:before="100" w:beforeAutospacing="1" w:after="100" w:afterAutospacing="1"/>
    </w:pPr>
    <w:rPr>
      <w:rFonts w:ascii="Times New Roman" w:hAnsi="Times New Roman"/>
      <w:sz w:val="24"/>
      <w:szCs w:val="24"/>
    </w:rPr>
  </w:style>
  <w:style w:type="paragraph" w:customStyle="1" w:styleId="AxureTableHeaderText">
    <w:name w:val="AxureTableHeaderText"/>
    <w:basedOn w:val="Normal"/>
    <w:rsid w:val="00B16A5F"/>
    <w:pPr>
      <w:spacing w:before="60" w:after="60"/>
    </w:pPr>
    <w:rPr>
      <w:b/>
      <w:sz w:val="16"/>
      <w:szCs w:val="24"/>
    </w:rPr>
  </w:style>
  <w:style w:type="paragraph" w:customStyle="1" w:styleId="wp-caption-text">
    <w:name w:val="wp-caption-text"/>
    <w:basedOn w:val="Normal"/>
    <w:rsid w:val="00B16A5F"/>
    <w:pPr>
      <w:spacing w:before="100" w:beforeAutospacing="1" w:after="100" w:afterAutospacing="1"/>
    </w:pPr>
    <w:rPr>
      <w:rFonts w:ascii="Times New Roman" w:hAnsi="Times New Roman"/>
      <w:sz w:val="24"/>
      <w:szCs w:val="24"/>
    </w:rPr>
  </w:style>
  <w:style w:type="paragraph" w:customStyle="1" w:styleId="HeaderEven">
    <w:name w:val="HeaderEven"/>
    <w:next w:val="BodyText"/>
    <w:qFormat/>
    <w:rsid w:val="00B16A5F"/>
    <w:pPr>
      <w:tabs>
        <w:tab w:val="right" w:pos="9090"/>
      </w:tabs>
      <w:spacing w:before="120" w:after="0" w:line="240" w:lineRule="atLeast"/>
      <w:ind w:left="-284"/>
      <w:jc w:val="both"/>
    </w:pPr>
    <w:rPr>
      <w:rFonts w:ascii="Verdana" w:eastAsia="Times New Roman" w:hAnsi="Verdana" w:cs="FbReforma Medium"/>
      <w:noProof/>
      <w:color w:val="000000" w:themeColor="text1"/>
      <w:sz w:val="17"/>
      <w:szCs w:val="20"/>
      <w:lang w:bidi="he-IL"/>
    </w:rPr>
  </w:style>
  <w:style w:type="paragraph" w:styleId="ListContinue2">
    <w:name w:val="List Continue 2"/>
    <w:basedOn w:val="Normal"/>
    <w:autoRedefine/>
    <w:unhideWhenUsed/>
    <w:qFormat/>
    <w:rsid w:val="009950C3"/>
    <w:pPr>
      <w:spacing w:after="120"/>
      <w:ind w:left="1077"/>
      <w:contextualSpacing/>
    </w:pPr>
    <w:rPr>
      <w:lang w:val="en-US"/>
    </w:rPr>
  </w:style>
  <w:style w:type="paragraph" w:customStyle="1" w:styleId="CodeBlock">
    <w:name w:val="Code Block"/>
    <w:basedOn w:val="CodeBlock2"/>
    <w:qFormat/>
    <w:rsid w:val="009950C3"/>
    <w:pPr>
      <w:ind w:left="1134"/>
    </w:pPr>
  </w:style>
  <w:style w:type="character" w:customStyle="1" w:styleId="CodeComments">
    <w:name w:val="Code Comments"/>
    <w:basedOn w:val="DefaultParagraphFont"/>
    <w:qFormat/>
    <w:rsid w:val="00B16A5F"/>
    <w:rPr>
      <w:color w:val="FF0000"/>
    </w:rPr>
  </w:style>
  <w:style w:type="paragraph" w:customStyle="1" w:styleId="TableListContinue">
    <w:name w:val="Table List Continue"/>
    <w:basedOn w:val="TableBodyText"/>
    <w:qFormat/>
    <w:rsid w:val="009950C3"/>
    <w:pPr>
      <w:ind w:left="284"/>
    </w:pPr>
  </w:style>
  <w:style w:type="paragraph" w:customStyle="1" w:styleId="TableSpace">
    <w:name w:val="Table Space"/>
    <w:qFormat/>
    <w:rsid w:val="00B16A5F"/>
    <w:pPr>
      <w:spacing w:after="60" w:line="240" w:lineRule="auto"/>
    </w:pPr>
    <w:rPr>
      <w:rFonts w:ascii="Verdana" w:eastAsia="Times New Roman" w:hAnsi="Verdana" w:cs="FbReforma Light"/>
      <w:color w:val="000000" w:themeColor="text1"/>
      <w:sz w:val="6"/>
      <w:szCs w:val="6"/>
      <w:lang w:bidi="he-IL"/>
    </w:rPr>
  </w:style>
  <w:style w:type="paragraph" w:customStyle="1" w:styleId="TableListBullet2">
    <w:name w:val="Table List Bullet 2"/>
    <w:basedOn w:val="TableBodyText"/>
    <w:rsid w:val="009950C3"/>
    <w:pPr>
      <w:numPr>
        <w:numId w:val="88"/>
      </w:numPr>
      <w:ind w:left="641" w:hanging="357"/>
    </w:pPr>
  </w:style>
  <w:style w:type="paragraph" w:customStyle="1" w:styleId="TableListNumber2">
    <w:name w:val="Table List Number 2"/>
    <w:basedOn w:val="TableBodyText"/>
    <w:rsid w:val="009950C3"/>
    <w:pPr>
      <w:numPr>
        <w:numId w:val="89"/>
      </w:numPr>
    </w:pPr>
  </w:style>
  <w:style w:type="paragraph" w:customStyle="1" w:styleId="TableListNumber3">
    <w:name w:val="Table List Number 3"/>
    <w:basedOn w:val="TableBodyText"/>
    <w:rsid w:val="009950C3"/>
    <w:pPr>
      <w:numPr>
        <w:numId w:val="90"/>
      </w:numPr>
    </w:pPr>
  </w:style>
  <w:style w:type="paragraph" w:customStyle="1" w:styleId="TableListBullet3">
    <w:name w:val="Table List Bullet 3"/>
    <w:basedOn w:val="TableBodyText"/>
    <w:rsid w:val="009950C3"/>
    <w:pPr>
      <w:numPr>
        <w:numId w:val="91"/>
      </w:numPr>
    </w:pPr>
  </w:style>
  <w:style w:type="paragraph" w:customStyle="1" w:styleId="TableListContinue2">
    <w:name w:val="Table List Continue 2"/>
    <w:basedOn w:val="TableBodyText"/>
    <w:rsid w:val="009950C3"/>
    <w:pPr>
      <w:ind w:left="641"/>
    </w:pPr>
  </w:style>
  <w:style w:type="paragraph" w:customStyle="1" w:styleId="TableListContinue3">
    <w:name w:val="Table List Continue 3"/>
    <w:basedOn w:val="TableBodyText"/>
    <w:rsid w:val="009950C3"/>
    <w:pPr>
      <w:ind w:left="851"/>
    </w:pPr>
  </w:style>
  <w:style w:type="paragraph" w:customStyle="1" w:styleId="SampleCode">
    <w:name w:val="Sample Code"/>
    <w:basedOn w:val="Normal"/>
    <w:link w:val="SampleCodeChar"/>
    <w:qFormat/>
    <w:rsid w:val="00B16A5F"/>
    <w:pPr>
      <w:shd w:val="clear" w:color="auto" w:fill="E0E0E0"/>
      <w:autoSpaceDE w:val="0"/>
      <w:autoSpaceDN w:val="0"/>
      <w:adjustRightInd w:val="0"/>
      <w:ind w:left="288"/>
    </w:pPr>
    <w:rPr>
      <w:rFonts w:cs="Courier New"/>
      <w:noProof/>
      <w:sz w:val="16"/>
    </w:rPr>
  </w:style>
  <w:style w:type="character" w:customStyle="1" w:styleId="SampleCodeChar">
    <w:name w:val="Sample Code Char"/>
    <w:basedOn w:val="DefaultParagraphFont"/>
    <w:link w:val="SampleCode"/>
    <w:rsid w:val="00B16A5F"/>
    <w:rPr>
      <w:rFonts w:ascii="Arial" w:eastAsia="Times New Roman" w:hAnsi="Arial" w:cs="Courier New"/>
      <w:noProof/>
      <w:color w:val="666560"/>
      <w:sz w:val="16"/>
      <w:szCs w:val="20"/>
      <w:shd w:val="clear" w:color="auto" w:fill="E0E0E0"/>
      <w:lang w:val="en-AU"/>
    </w:rPr>
  </w:style>
  <w:style w:type="paragraph" w:customStyle="1" w:styleId="Sub-Heading0">
    <w:name w:val="Sub-Heading"/>
    <w:basedOn w:val="Normal"/>
    <w:next w:val="Normal"/>
    <w:autoRedefine/>
    <w:uiPriority w:val="99"/>
    <w:qFormat/>
    <w:rsid w:val="009950C3"/>
    <w:pPr>
      <w:tabs>
        <w:tab w:val="left" w:pos="357"/>
        <w:tab w:val="left" w:pos="720"/>
      </w:tabs>
      <w:spacing w:after="120" w:line="360" w:lineRule="auto"/>
    </w:pPr>
    <w:rPr>
      <w:b/>
      <w:bCs/>
      <w:szCs w:val="24"/>
      <w:lang w:bidi="he-IL"/>
    </w:rPr>
  </w:style>
  <w:style w:type="character" w:customStyle="1" w:styleId="ClassName">
    <w:name w:val="Class Name"/>
    <w:basedOn w:val="DefaultParagraphFont"/>
    <w:uiPriority w:val="99"/>
    <w:qFormat/>
    <w:rsid w:val="00B16A5F"/>
    <w:rPr>
      <w:rFonts w:ascii="Courier New" w:hAnsi="Courier New" w:cs="Times New Roman"/>
      <w:sz w:val="20"/>
    </w:rPr>
  </w:style>
  <w:style w:type="paragraph" w:customStyle="1" w:styleId="TableText">
    <w:name w:val="Table Text"/>
    <w:basedOn w:val="Normal"/>
    <w:autoRedefine/>
    <w:uiPriority w:val="99"/>
    <w:qFormat/>
    <w:rsid w:val="00B16A5F"/>
    <w:pPr>
      <w:tabs>
        <w:tab w:val="left" w:pos="357"/>
        <w:tab w:val="left" w:pos="720"/>
      </w:tabs>
      <w:spacing w:before="60" w:after="60" w:line="360" w:lineRule="auto"/>
    </w:pPr>
    <w:rPr>
      <w:lang w:bidi="he-IL"/>
    </w:rPr>
  </w:style>
  <w:style w:type="paragraph" w:customStyle="1" w:styleId="Prototype">
    <w:name w:val="Prototype"/>
    <w:basedOn w:val="TableCode"/>
    <w:uiPriority w:val="99"/>
    <w:rsid w:val="00B16A5F"/>
    <w:pPr>
      <w:shd w:val="clear" w:color="auto" w:fill="F2F4D5"/>
    </w:pPr>
  </w:style>
  <w:style w:type="paragraph" w:customStyle="1" w:styleId="functionName">
    <w:name w:val="functionName"/>
    <w:basedOn w:val="Normal"/>
    <w:link w:val="functionNameChar"/>
    <w:qFormat/>
    <w:rsid w:val="009950C3"/>
    <w:pPr>
      <w:tabs>
        <w:tab w:val="left" w:pos="7230"/>
      </w:tabs>
      <w:spacing w:before="60" w:after="100" w:afterAutospacing="1"/>
      <w:ind w:left="864"/>
    </w:pPr>
    <w:rPr>
      <w:rFonts w:asciiTheme="minorHAnsi" w:hAnsiTheme="minorHAnsi"/>
      <w:i/>
      <w:color w:val="1F497D" w:themeColor="text2"/>
      <w:sz w:val="22"/>
      <w:lang w:val="en-US"/>
    </w:rPr>
  </w:style>
  <w:style w:type="character" w:customStyle="1" w:styleId="functionNameChar">
    <w:name w:val="functionName Char"/>
    <w:basedOn w:val="DefaultParagraphFont"/>
    <w:link w:val="functionName"/>
    <w:rsid w:val="009950C3"/>
    <w:rPr>
      <w:rFonts w:eastAsia="Times New Roman" w:cs="Arial"/>
      <w:i/>
      <w:color w:val="1F497D" w:themeColor="text2"/>
      <w:szCs w:val="20"/>
    </w:rPr>
  </w:style>
  <w:style w:type="paragraph" w:customStyle="1" w:styleId="TableHeadingCenter">
    <w:name w:val="Table Heading Center"/>
    <w:basedOn w:val="TableBodyText"/>
    <w:next w:val="Normal"/>
    <w:autoRedefine/>
    <w:uiPriority w:val="99"/>
    <w:qFormat/>
    <w:rsid w:val="009950C3"/>
    <w:pPr>
      <w:ind w:left="43"/>
      <w:jc w:val="center"/>
    </w:pPr>
    <w:rPr>
      <w:b/>
      <w:color w:val="484848"/>
    </w:rPr>
  </w:style>
  <w:style w:type="character" w:styleId="SubtleReference">
    <w:name w:val="Subtle Reference"/>
    <w:basedOn w:val="DefaultParagraphFont"/>
    <w:uiPriority w:val="31"/>
    <w:qFormat/>
    <w:rsid w:val="00B16A5F"/>
    <w:rPr>
      <w:smallCaps/>
      <w:color w:val="C0504D" w:themeColor="accent2"/>
      <w:u w:val="single"/>
    </w:rPr>
  </w:style>
  <w:style w:type="character" w:styleId="IntenseEmphasis">
    <w:name w:val="Intense Emphasis"/>
    <w:basedOn w:val="DefaultParagraphFont"/>
    <w:uiPriority w:val="21"/>
    <w:qFormat/>
    <w:rsid w:val="00B16A5F"/>
    <w:rPr>
      <w:b/>
      <w:bCs/>
      <w:i/>
      <w:iCs/>
      <w:color w:val="4F81BD" w:themeColor="accent1"/>
    </w:rPr>
  </w:style>
  <w:style w:type="character" w:styleId="SubtleEmphasis">
    <w:name w:val="Subtle Emphasis"/>
    <w:basedOn w:val="DefaultParagraphFont"/>
    <w:uiPriority w:val="19"/>
    <w:qFormat/>
    <w:rsid w:val="00B16A5F"/>
    <w:rPr>
      <w:i/>
      <w:iCs/>
      <w:color w:val="808080" w:themeColor="text1" w:themeTint="7F"/>
    </w:rPr>
  </w:style>
  <w:style w:type="paragraph" w:customStyle="1" w:styleId="HeaderOdd">
    <w:name w:val="HeaderOdd"/>
    <w:next w:val="BodyText"/>
    <w:qFormat/>
    <w:rsid w:val="00B16A5F"/>
    <w:pPr>
      <w:tabs>
        <w:tab w:val="right" w:pos="9089"/>
      </w:tabs>
      <w:spacing w:before="120" w:after="0" w:line="240" w:lineRule="atLeast"/>
      <w:ind w:left="-284"/>
    </w:pPr>
    <w:rPr>
      <w:rFonts w:ascii="Verdana" w:eastAsia="Times New Roman" w:hAnsi="Verdana" w:cs="FbReforma Medium"/>
      <w:noProof/>
      <w:color w:val="000000" w:themeColor="text1"/>
      <w:sz w:val="17"/>
      <w:szCs w:val="20"/>
      <w:lang w:bidi="he-IL"/>
    </w:rPr>
  </w:style>
  <w:style w:type="paragraph" w:customStyle="1" w:styleId="ListAlpha3">
    <w:name w:val="List Alpha 3"/>
    <w:basedOn w:val="ListAlpha2"/>
    <w:qFormat/>
    <w:rsid w:val="00B16A5F"/>
    <w:pPr>
      <w:numPr>
        <w:numId w:val="97"/>
      </w:numPr>
      <w:ind w:left="1702" w:hanging="284"/>
    </w:pPr>
  </w:style>
  <w:style w:type="table" w:customStyle="1" w:styleId="SideTable">
    <w:name w:val="Side Table"/>
    <w:basedOn w:val="TableNormal"/>
    <w:uiPriority w:val="99"/>
    <w:qFormat/>
    <w:rsid w:val="00B16A5F"/>
    <w:pPr>
      <w:spacing w:after="0" w:line="240" w:lineRule="auto"/>
    </w:pPr>
    <w:rPr>
      <w:rFonts w:ascii="Breuer Text Light" w:hAnsi="Breuer Text Light" w:cs="Tahoma"/>
      <w:sz w:val="18"/>
      <w:szCs w:val="18"/>
      <w:lang w:bidi="he-IL"/>
    </w:rPr>
    <w:tblPr>
      <w:tblInd w:w="9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Col">
      <w:rPr>
        <w:b w:val="0"/>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D9D9D9" w:themeFill="background1" w:themeFillShade="D9"/>
      </w:tcPr>
    </w:tblStylePr>
  </w:style>
  <w:style w:type="table" w:customStyle="1" w:styleId="LightShading1">
    <w:name w:val="Light Shading1"/>
    <w:basedOn w:val="TableNormal"/>
    <w:uiPriority w:val="60"/>
    <w:rsid w:val="00B16A5F"/>
    <w:pPr>
      <w:spacing w:after="0" w:line="240" w:lineRule="auto"/>
    </w:pPr>
    <w:rPr>
      <w:rFonts w:ascii="Verdana" w:hAnsi="Verdana" w:cs="Tahoma"/>
      <w:color w:val="000000" w:themeColor="text1" w:themeShade="BF"/>
      <w:sz w:val="20"/>
      <w:szCs w:val="20"/>
      <w:lang w:bidi="he-IL"/>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B16A5F"/>
    <w:pPr>
      <w:spacing w:after="0" w:line="240" w:lineRule="auto"/>
    </w:pPr>
    <w:rPr>
      <w:rFonts w:ascii="Verdana" w:hAnsi="Verdana" w:cs="Tahoma"/>
      <w:color w:val="365F91" w:themeColor="accent1" w:themeShade="BF"/>
      <w:sz w:val="20"/>
      <w:szCs w:val="20"/>
      <w:lang w:bidi="he-IL"/>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Logo">
    <w:name w:val="Logo"/>
    <w:basedOn w:val="Normal"/>
    <w:next w:val="BodyText"/>
    <w:qFormat/>
    <w:rsid w:val="00B16A5F"/>
    <w:pPr>
      <w:spacing w:before="1701"/>
    </w:pPr>
  </w:style>
  <w:style w:type="table" w:customStyle="1" w:styleId="BasicTable">
    <w:name w:val="Basic Table"/>
    <w:basedOn w:val="TableNormal"/>
    <w:uiPriority w:val="99"/>
    <w:qFormat/>
    <w:rsid w:val="00B16A5F"/>
    <w:pPr>
      <w:spacing w:after="0" w:line="240" w:lineRule="auto"/>
    </w:pPr>
    <w:rPr>
      <w:rFonts w:ascii="Verdana" w:eastAsia="Times New Roman" w:hAnsi="Verdana" w:cs="Tahoma"/>
      <w:sz w:val="18"/>
      <w:szCs w:val="20"/>
      <w:lang w:bidi="he-IL"/>
    </w:rPr>
    <w:tblPr>
      <w:tblInd w:w="9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blStylePr w:type="firstRow">
      <w:rPr>
        <w:rFonts w:cstheme="minorBidi"/>
      </w:rPr>
      <w:tblPr/>
      <w:trPr>
        <w:tblHeader/>
      </w:tr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D9D9D9" w:themeFill="background1" w:themeFillShade="D9"/>
      </w:tcPr>
    </w:tblStylePr>
  </w:style>
  <w:style w:type="paragraph" w:customStyle="1" w:styleId="Caution">
    <w:name w:val="Caution"/>
    <w:basedOn w:val="Notice"/>
    <w:qFormat/>
    <w:rsid w:val="00B16A5F"/>
  </w:style>
  <w:style w:type="paragraph" w:customStyle="1" w:styleId="Notice">
    <w:name w:val="Notice"/>
    <w:qFormat/>
    <w:rsid w:val="00B16A5F"/>
    <w:pPr>
      <w:keepLines/>
      <w:spacing w:before="120" w:line="240" w:lineRule="atLeast"/>
    </w:pPr>
    <w:rPr>
      <w:rFonts w:asciiTheme="majorBidi" w:eastAsia="Times New Roman" w:hAnsiTheme="majorBidi" w:cs="Arial"/>
      <w:noProof/>
      <w:color w:val="000000" w:themeColor="text1"/>
      <w:sz w:val="20"/>
      <w:szCs w:val="20"/>
      <w:lang w:bidi="he-IL"/>
    </w:rPr>
  </w:style>
  <w:style w:type="table" w:customStyle="1" w:styleId="NoteTable">
    <w:name w:val="Note Table"/>
    <w:basedOn w:val="TableNormal"/>
    <w:uiPriority w:val="99"/>
    <w:qFormat/>
    <w:rsid w:val="00B16A5F"/>
    <w:pPr>
      <w:spacing w:after="0" w:line="240" w:lineRule="auto"/>
    </w:pPr>
    <w:rPr>
      <w:rFonts w:ascii="Verdana" w:hAnsi="Verdana" w:cs="Tahoma"/>
      <w:sz w:val="20"/>
      <w:szCs w:val="20"/>
      <w:lang w:bidi="he-IL"/>
    </w:rPr>
    <w:tblPr>
      <w:tblInd w:w="964" w:type="dxa"/>
      <w:tblCellMar>
        <w:top w:w="0" w:type="dxa"/>
        <w:left w:w="108" w:type="dxa"/>
        <w:bottom w:w="0" w:type="dxa"/>
        <w:right w:w="108" w:type="dxa"/>
      </w:tblCellMar>
    </w:tblPr>
  </w:style>
  <w:style w:type="paragraph" w:customStyle="1" w:styleId="PrefaceHeading">
    <w:name w:val="PrefaceHeading"/>
    <w:next w:val="BodyText"/>
    <w:rsid w:val="00B16A5F"/>
    <w:pPr>
      <w:widowControl w:val="0"/>
      <w:spacing w:before="400" w:after="240" w:line="240" w:lineRule="auto"/>
      <w:ind w:left="851"/>
    </w:pPr>
    <w:rPr>
      <w:rFonts w:ascii="Arial" w:eastAsia="Times New Roman" w:hAnsi="Arial" w:cs="Times New Roman"/>
      <w:b/>
      <w:noProof/>
      <w:sz w:val="36"/>
      <w:szCs w:val="24"/>
    </w:rPr>
  </w:style>
  <w:style w:type="paragraph" w:customStyle="1" w:styleId="FooterOdd">
    <w:name w:val="FooterOdd"/>
    <w:next w:val="BodyText"/>
    <w:qFormat/>
    <w:rsid w:val="00B16A5F"/>
    <w:pPr>
      <w:pBdr>
        <w:top w:val="single" w:sz="4" w:space="1" w:color="auto"/>
      </w:pBdr>
      <w:tabs>
        <w:tab w:val="right" w:pos="9089"/>
      </w:tabs>
      <w:spacing w:before="120" w:after="0" w:line="240" w:lineRule="atLeast"/>
      <w:ind w:left="-284"/>
      <w:contextualSpacing/>
    </w:pPr>
    <w:rPr>
      <w:rFonts w:ascii="Verdana" w:eastAsia="Times New Roman" w:hAnsi="Verdana" w:cs="Arial"/>
      <w:smallCaps/>
      <w:color w:val="000000" w:themeColor="text1"/>
      <w:sz w:val="17"/>
      <w:szCs w:val="17"/>
      <w:lang w:bidi="he-IL"/>
    </w:rPr>
  </w:style>
  <w:style w:type="paragraph" w:customStyle="1" w:styleId="WideTableHeading">
    <w:name w:val="Wide Table Heading"/>
    <w:basedOn w:val="Normal"/>
    <w:qFormat/>
    <w:rsid w:val="00B16A5F"/>
  </w:style>
  <w:style w:type="paragraph" w:customStyle="1" w:styleId="App2">
    <w:name w:val="App2"/>
    <w:basedOn w:val="Normal"/>
    <w:next w:val="BodyText"/>
    <w:rsid w:val="00B16A5F"/>
    <w:pPr>
      <w:numPr>
        <w:ilvl w:val="1"/>
        <w:numId w:val="98"/>
      </w:numPr>
      <w:spacing w:line="240" w:lineRule="atLeast"/>
    </w:pPr>
    <w:rPr>
      <w:kern w:val="32"/>
      <w:szCs w:val="28"/>
    </w:rPr>
  </w:style>
  <w:style w:type="paragraph" w:customStyle="1" w:styleId="App3">
    <w:name w:val="App3"/>
    <w:basedOn w:val="Heading3"/>
    <w:next w:val="BodyText"/>
    <w:rsid w:val="00B16A5F"/>
    <w:pPr>
      <w:numPr>
        <w:ilvl w:val="2"/>
        <w:numId w:val="98"/>
      </w:numPr>
      <w:spacing w:line="240" w:lineRule="atLeast"/>
    </w:pPr>
    <w:rPr>
      <w:b/>
      <w:bCs w:val="0"/>
      <w:color w:val="828A8C"/>
      <w:sz w:val="28"/>
      <w:szCs w:val="36"/>
    </w:rPr>
  </w:style>
  <w:style w:type="paragraph" w:customStyle="1" w:styleId="App4">
    <w:name w:val="App4"/>
    <w:basedOn w:val="Heading4"/>
    <w:next w:val="BodyText"/>
    <w:rsid w:val="00B16A5F"/>
    <w:pPr>
      <w:numPr>
        <w:ilvl w:val="3"/>
        <w:numId w:val="98"/>
      </w:numPr>
      <w:spacing w:line="240" w:lineRule="atLeast"/>
    </w:pPr>
    <w:rPr>
      <w:bCs w:val="0"/>
      <w:kern w:val="32"/>
      <w:szCs w:val="26"/>
    </w:rPr>
  </w:style>
  <w:style w:type="paragraph" w:customStyle="1" w:styleId="AppendixHeading">
    <w:name w:val="AppendixHeading"/>
    <w:basedOn w:val="Normal"/>
    <w:next w:val="BodyText"/>
    <w:rsid w:val="00B16A5F"/>
    <w:pPr>
      <w:numPr>
        <w:numId w:val="98"/>
      </w:numPr>
      <w:spacing w:after="120"/>
    </w:pPr>
    <w:rPr>
      <w:rFonts w:ascii="Verdana" w:hAnsi="Verdana"/>
      <w:bCs/>
      <w:color w:val="000000" w:themeColor="text1"/>
      <w:szCs w:val="42"/>
    </w:rPr>
  </w:style>
  <w:style w:type="character" w:customStyle="1" w:styleId="Bold">
    <w:name w:val="Bold"/>
    <w:basedOn w:val="DefaultParagraphFont"/>
    <w:qFormat/>
    <w:rsid w:val="00B16A5F"/>
    <w:rPr>
      <w:rFonts w:cs="Times New Roman"/>
      <w:b/>
    </w:rPr>
  </w:style>
  <w:style w:type="paragraph" w:customStyle="1" w:styleId="FooterLandEven">
    <w:name w:val="FooterLandEven"/>
    <w:basedOn w:val="FooterEven"/>
    <w:next w:val="BodyText"/>
    <w:qFormat/>
    <w:rsid w:val="00B16A5F"/>
    <w:pPr>
      <w:tabs>
        <w:tab w:val="clear" w:pos="9072"/>
        <w:tab w:val="right" w:pos="14040"/>
      </w:tabs>
    </w:pPr>
    <w:rPr>
      <w:smallCaps w:val="0"/>
    </w:rPr>
  </w:style>
  <w:style w:type="paragraph" w:customStyle="1" w:styleId="FooterEven">
    <w:name w:val="FooterEven"/>
    <w:next w:val="BodyText"/>
    <w:qFormat/>
    <w:rsid w:val="00B16A5F"/>
    <w:pPr>
      <w:pBdr>
        <w:top w:val="single" w:sz="4" w:space="1" w:color="auto"/>
      </w:pBdr>
      <w:tabs>
        <w:tab w:val="right" w:pos="9072"/>
      </w:tabs>
      <w:spacing w:before="120" w:after="0" w:line="240" w:lineRule="atLeast"/>
      <w:ind w:left="-284"/>
      <w:contextualSpacing/>
    </w:pPr>
    <w:rPr>
      <w:rFonts w:ascii="Verdana" w:eastAsia="Times New Roman" w:hAnsi="Verdana" w:cs="Arial"/>
      <w:smallCaps/>
      <w:color w:val="000000" w:themeColor="text1"/>
      <w:sz w:val="17"/>
      <w:szCs w:val="20"/>
      <w:lang w:bidi="he-IL"/>
    </w:rPr>
  </w:style>
  <w:style w:type="paragraph" w:customStyle="1" w:styleId="FooterLandOdd">
    <w:name w:val="FooterLandOdd"/>
    <w:basedOn w:val="FooterOdd"/>
    <w:next w:val="BodyText"/>
    <w:qFormat/>
    <w:rsid w:val="00B16A5F"/>
    <w:pPr>
      <w:tabs>
        <w:tab w:val="clear" w:pos="9089"/>
        <w:tab w:val="right" w:pos="14040"/>
      </w:tabs>
    </w:pPr>
    <w:rPr>
      <w:noProof/>
    </w:rPr>
  </w:style>
  <w:style w:type="table" w:customStyle="1" w:styleId="DHTable">
    <w:name w:val="DH Table"/>
    <w:basedOn w:val="BasicTable"/>
    <w:uiPriority w:val="99"/>
    <w:qFormat/>
    <w:rsid w:val="00B16A5F"/>
    <w:rPr>
      <w:sz w:val="20"/>
    </w:rPr>
    <w:tblPr>
      <w:tblInd w:w="96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0" w:type="dxa"/>
        <w:left w:w="115" w:type="dxa"/>
        <w:bottom w:w="0" w:type="dxa"/>
        <w:right w:w="115" w:type="dxa"/>
      </w:tblCellMar>
    </w:tblPr>
    <w:tblStylePr w:type="firstRow">
      <w:rPr>
        <w:rFonts w:cstheme="minorBidi"/>
      </w:rPr>
      <w:tblPr/>
      <w:trPr>
        <w:tblHeader/>
      </w:tr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D9D9D9" w:themeFill="background1" w:themeFillShade="D9"/>
      </w:tcPr>
    </w:tblStylePr>
    <w:tblStylePr w:type="firstCol">
      <w:rPr>
        <w:rFonts w:cstheme="minorBidi"/>
      </w:rPr>
      <w:tblPr/>
      <w:tcPr>
        <w:tcBorders>
          <w:top w:val="single" w:sz="2" w:space="0" w:color="auto"/>
          <w:left w:val="single" w:sz="2" w:space="0" w:color="auto"/>
          <w:bottom w:val="single" w:sz="2" w:space="0" w:color="auto"/>
          <w:right w:val="single" w:sz="2" w:space="0" w:color="auto"/>
          <w:insideH w:val="nil"/>
          <w:insideV w:val="nil"/>
          <w:tl2br w:val="nil"/>
          <w:tr2bl w:val="nil"/>
        </w:tcBorders>
        <w:shd w:val="clear" w:color="auto" w:fill="D9D9D9" w:themeFill="background1" w:themeFillShade="D9"/>
      </w:tcPr>
    </w:tblStylePr>
  </w:style>
  <w:style w:type="character" w:customStyle="1" w:styleId="Italic">
    <w:name w:val="Italic"/>
    <w:semiHidden/>
    <w:rsid w:val="009950C3"/>
    <w:rPr>
      <w:i/>
    </w:rPr>
  </w:style>
  <w:style w:type="paragraph" w:customStyle="1" w:styleId="HeaderLandOdd">
    <w:name w:val="HeaderLandOdd"/>
    <w:basedOn w:val="HeaderOdd"/>
    <w:qFormat/>
    <w:rsid w:val="00B16A5F"/>
    <w:pPr>
      <w:tabs>
        <w:tab w:val="clear" w:pos="9089"/>
        <w:tab w:val="right" w:pos="14846"/>
      </w:tabs>
    </w:pPr>
  </w:style>
  <w:style w:type="paragraph" w:customStyle="1" w:styleId="HeaderLandEven">
    <w:name w:val="HeaderLandEven"/>
    <w:basedOn w:val="HeaderEven"/>
    <w:qFormat/>
    <w:rsid w:val="00B16A5F"/>
    <w:pPr>
      <w:tabs>
        <w:tab w:val="clear" w:pos="9090"/>
        <w:tab w:val="right" w:pos="14844"/>
      </w:tabs>
    </w:pPr>
  </w:style>
  <w:style w:type="paragraph" w:customStyle="1" w:styleId="GlossaryItem">
    <w:name w:val="Glossary Item"/>
    <w:basedOn w:val="Normal"/>
    <w:link w:val="GlossaryItemChar"/>
    <w:qFormat/>
    <w:rsid w:val="00B16A5F"/>
    <w:rPr>
      <w:b/>
      <w:bCs/>
    </w:rPr>
  </w:style>
  <w:style w:type="character" w:customStyle="1" w:styleId="GlossaryItemChar">
    <w:name w:val="Glossary Item Char"/>
    <w:basedOn w:val="BodyTextChar"/>
    <w:link w:val="GlossaryItem"/>
    <w:rsid w:val="00B16A5F"/>
    <w:rPr>
      <w:rFonts w:ascii="Arial" w:eastAsia="Times New Roman" w:hAnsi="Arial" w:cs="Arial"/>
      <w:b/>
      <w:bCs/>
      <w:color w:val="666560"/>
      <w:sz w:val="20"/>
      <w:szCs w:val="20"/>
      <w:lang w:val="en-AU"/>
    </w:rPr>
  </w:style>
  <w:style w:type="paragraph" w:customStyle="1" w:styleId="Subheading">
    <w:name w:val="Subheading"/>
    <w:basedOn w:val="Normal"/>
    <w:next w:val="BodyText"/>
    <w:qFormat/>
    <w:rsid w:val="00B16A5F"/>
    <w:rPr>
      <w:b/>
      <w:bCs/>
    </w:rPr>
  </w:style>
  <w:style w:type="character" w:customStyle="1" w:styleId="Parameter">
    <w:name w:val="Parameter"/>
    <w:basedOn w:val="Bold"/>
    <w:uiPriority w:val="1"/>
    <w:qFormat/>
    <w:rsid w:val="00B16A5F"/>
    <w:rPr>
      <w:rFonts w:ascii="Courier New" w:hAnsi="Courier New" w:cs="Times New Roman"/>
      <w:b/>
      <w:i/>
      <w:color w:val="auto"/>
    </w:rPr>
  </w:style>
  <w:style w:type="paragraph" w:customStyle="1" w:styleId="TableNote">
    <w:name w:val="Table Note"/>
    <w:uiPriority w:val="99"/>
    <w:rsid w:val="00B16A5F"/>
    <w:pPr>
      <w:widowControl w:val="0"/>
      <w:shd w:val="clear" w:color="auto" w:fill="D9D9D9" w:themeFill="background1" w:themeFillShade="D9"/>
      <w:autoSpaceDE w:val="0"/>
      <w:autoSpaceDN w:val="0"/>
      <w:adjustRightInd w:val="0"/>
      <w:spacing w:before="60" w:after="60" w:line="160" w:lineRule="atLeast"/>
      <w:ind w:left="720" w:hanging="720"/>
    </w:pPr>
    <w:rPr>
      <w:rFonts w:ascii="Times New Roman" w:eastAsiaTheme="minorEastAsia" w:hAnsi="Times New Roman"/>
      <w:color w:val="000000"/>
      <w:sz w:val="18"/>
      <w:lang w:bidi="he-IL"/>
    </w:rPr>
  </w:style>
  <w:style w:type="paragraph" w:customStyle="1" w:styleId="TemplateGuidelines">
    <w:name w:val="Template Guidelines"/>
    <w:basedOn w:val="Normal"/>
    <w:next w:val="BodyText"/>
    <w:qFormat/>
    <w:rsid w:val="00B16A5F"/>
    <w:rPr>
      <w:i/>
      <w:iCs/>
      <w:color w:val="FF0000"/>
    </w:rPr>
  </w:style>
  <w:style w:type="paragraph" w:customStyle="1" w:styleId="TGTableText">
    <w:name w:val="TGTableText"/>
    <w:basedOn w:val="Normal"/>
    <w:qFormat/>
    <w:rsid w:val="00B16A5F"/>
    <w:rPr>
      <w:i/>
      <w:iCs/>
      <w:color w:val="FF0000"/>
    </w:rPr>
  </w:style>
  <w:style w:type="paragraph" w:customStyle="1" w:styleId="TGBullets">
    <w:name w:val="TGBullets"/>
    <w:basedOn w:val="TemplateGuidelines"/>
    <w:qFormat/>
    <w:rsid w:val="00B16A5F"/>
    <w:pPr>
      <w:numPr>
        <w:numId w:val="99"/>
      </w:numPr>
    </w:pPr>
  </w:style>
  <w:style w:type="paragraph" w:customStyle="1" w:styleId="TableStep">
    <w:name w:val="TableStep"/>
    <w:basedOn w:val="Normal"/>
    <w:rsid w:val="00B16A5F"/>
    <w:pPr>
      <w:numPr>
        <w:numId w:val="100"/>
      </w:numPr>
    </w:pPr>
    <w:rPr>
      <w:lang w:val="en-NZ"/>
    </w:rPr>
  </w:style>
  <w:style w:type="paragraph" w:customStyle="1" w:styleId="TableSubHeading">
    <w:name w:val="TableSubHeading"/>
    <w:basedOn w:val="Normal"/>
    <w:qFormat/>
    <w:rsid w:val="00B16A5F"/>
    <w:pPr>
      <w:jc w:val="both"/>
    </w:pPr>
    <w:rPr>
      <w:b/>
    </w:rPr>
  </w:style>
  <w:style w:type="character" w:customStyle="1" w:styleId="underline">
    <w:name w:val="underline"/>
    <w:basedOn w:val="DefaultParagraphFont"/>
    <w:qFormat/>
    <w:rsid w:val="00B16A5F"/>
    <w:rPr>
      <w:u w:val="single"/>
    </w:rPr>
  </w:style>
  <w:style w:type="paragraph" w:customStyle="1" w:styleId="CoverCopyright">
    <w:name w:val="CoverCopyright"/>
    <w:basedOn w:val="Copyright"/>
    <w:qFormat/>
    <w:rsid w:val="00B16A5F"/>
    <w:pPr>
      <w:pBdr>
        <w:top w:val="single" w:sz="4" w:space="1" w:color="auto"/>
        <w:left w:val="single" w:sz="4" w:space="4" w:color="auto"/>
        <w:bottom w:val="single" w:sz="4" w:space="1" w:color="auto"/>
        <w:right w:val="single" w:sz="4" w:space="4" w:color="auto"/>
      </w:pBdr>
      <w:spacing w:after="120"/>
    </w:pPr>
    <w:rPr>
      <w:color w:val="666560"/>
      <w:szCs w:val="20"/>
    </w:rPr>
  </w:style>
  <w:style w:type="table" w:styleId="LightList-Accent5">
    <w:name w:val="Light List Accent 5"/>
    <w:basedOn w:val="TableNormal"/>
    <w:uiPriority w:val="61"/>
    <w:rsid w:val="00B16A5F"/>
    <w:pPr>
      <w:spacing w:after="0" w:line="240" w:lineRule="auto"/>
    </w:pPr>
    <w:rPr>
      <w:rFonts w:ascii="Verdana" w:hAnsi="Verdana" w:cs="Tahoma"/>
      <w:sz w:val="20"/>
      <w:szCs w:val="20"/>
      <w:lang w:bidi="he-I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BoldItalic">
    <w:name w:val="Bold Italic"/>
    <w:qFormat/>
    <w:rsid w:val="00B16A5F"/>
    <w:rPr>
      <w:b/>
      <w:i/>
    </w:rPr>
  </w:style>
  <w:style w:type="character" w:styleId="PlaceholderText">
    <w:name w:val="Placeholder Text"/>
    <w:basedOn w:val="DefaultParagraphFont"/>
    <w:uiPriority w:val="99"/>
    <w:semiHidden/>
    <w:rsid w:val="00B16A5F"/>
    <w:rPr>
      <w:color w:val="808080"/>
    </w:rPr>
  </w:style>
  <w:style w:type="character" w:styleId="FootnoteReference">
    <w:name w:val="footnote reference"/>
    <w:basedOn w:val="DefaultParagraphFont"/>
    <w:uiPriority w:val="99"/>
    <w:semiHidden/>
    <w:unhideWhenUsed/>
    <w:rsid w:val="00B16A5F"/>
    <w:rPr>
      <w:vertAlign w:val="superscript"/>
    </w:rPr>
  </w:style>
  <w:style w:type="character" w:styleId="EndnoteReference">
    <w:name w:val="endnote reference"/>
    <w:basedOn w:val="DefaultParagraphFont"/>
    <w:uiPriority w:val="99"/>
    <w:semiHidden/>
    <w:rsid w:val="00B16A5F"/>
    <w:rPr>
      <w:vertAlign w:val="superscript"/>
    </w:rPr>
  </w:style>
  <w:style w:type="paragraph" w:customStyle="1" w:styleId="CodeBlock2">
    <w:name w:val="Code Block 2"/>
    <w:basedOn w:val="CodeList"/>
    <w:qFormat/>
    <w:rsid w:val="009950C3"/>
    <w:pPr>
      <w:ind w:left="1418"/>
    </w:pPr>
  </w:style>
  <w:style w:type="paragraph" w:customStyle="1" w:styleId="CodeBlock3">
    <w:name w:val="Code Block 3"/>
    <w:basedOn w:val="CodeBlock2"/>
    <w:qFormat/>
    <w:rsid w:val="009950C3"/>
    <w:pPr>
      <w:ind w:left="1701"/>
    </w:pPr>
  </w:style>
  <w:style w:type="paragraph" w:customStyle="1" w:styleId="ListRoman">
    <w:name w:val="List Roman"/>
    <w:basedOn w:val="Normal"/>
    <w:qFormat/>
    <w:rsid w:val="00B16A5F"/>
    <w:pPr>
      <w:numPr>
        <w:numId w:val="105"/>
      </w:numPr>
    </w:pPr>
  </w:style>
  <w:style w:type="paragraph" w:customStyle="1" w:styleId="ListRoman2">
    <w:name w:val="List Roman 2"/>
    <w:basedOn w:val="Normal"/>
    <w:qFormat/>
    <w:rsid w:val="00B16A5F"/>
    <w:pPr>
      <w:numPr>
        <w:numId w:val="101"/>
      </w:numPr>
    </w:pPr>
  </w:style>
  <w:style w:type="paragraph" w:customStyle="1" w:styleId="ListRoman3">
    <w:name w:val="List Roman 3"/>
    <w:basedOn w:val="Normal"/>
    <w:qFormat/>
    <w:rsid w:val="00B16A5F"/>
    <w:pPr>
      <w:numPr>
        <w:numId w:val="95"/>
      </w:numPr>
    </w:pPr>
  </w:style>
  <w:style w:type="paragraph" w:customStyle="1" w:styleId="TGList">
    <w:name w:val="TGList"/>
    <w:basedOn w:val="TemplateGuidelines"/>
    <w:qFormat/>
    <w:rsid w:val="00B16A5F"/>
    <w:pPr>
      <w:numPr>
        <w:numId w:val="102"/>
      </w:numPr>
    </w:pPr>
  </w:style>
  <w:style w:type="character" w:customStyle="1" w:styleId="EditorialComments">
    <w:name w:val="Editorial Comments"/>
    <w:rsid w:val="00B16A5F"/>
    <w:rPr>
      <w:b/>
      <w:color w:val="FF0066"/>
    </w:rPr>
  </w:style>
  <w:style w:type="paragraph" w:customStyle="1" w:styleId="NoticeContinue">
    <w:name w:val="Notice Continue"/>
    <w:basedOn w:val="Notice"/>
    <w:qFormat/>
    <w:rsid w:val="00B16A5F"/>
    <w:pPr>
      <w:ind w:left="-284"/>
    </w:pPr>
  </w:style>
  <w:style w:type="table" w:customStyle="1" w:styleId="WideBasicTable">
    <w:name w:val="Wide Basic Table"/>
    <w:basedOn w:val="TableNormal"/>
    <w:uiPriority w:val="99"/>
    <w:qFormat/>
    <w:rsid w:val="009950C3"/>
    <w:pPr>
      <w:spacing w:after="0" w:line="240" w:lineRule="auto"/>
    </w:pPr>
    <w:rPr>
      <w:rFonts w:ascii="Verdana" w:eastAsia="Times New Roman" w:hAnsi="Verdana" w:cs="Tahoma"/>
      <w:sz w:val="18"/>
      <w:szCs w:val="20"/>
      <w:lang w:bidi="he-IL"/>
    </w:rPr>
    <w:tblPr>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blStylePr w:type="firstRow">
      <w:rPr>
        <w:rFonts w:cstheme="minorBidi"/>
      </w:rPr>
      <w:tblPr/>
      <w:trPr>
        <w:tblHeader/>
      </w:tr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D9D9D9" w:themeFill="background1" w:themeFillShade="D9"/>
      </w:tcPr>
    </w:tblStylePr>
  </w:style>
  <w:style w:type="paragraph" w:customStyle="1" w:styleId="ProcedureHeading">
    <w:name w:val="Procedure Heading"/>
    <w:autoRedefine/>
    <w:qFormat/>
    <w:rsid w:val="00B16A5F"/>
    <w:pPr>
      <w:keepNext/>
      <w:numPr>
        <w:numId w:val="96"/>
      </w:numPr>
      <w:spacing w:before="120" w:after="120" w:line="240" w:lineRule="auto"/>
      <w:ind w:left="1135" w:hanging="284"/>
    </w:pPr>
    <w:rPr>
      <w:rFonts w:ascii="Times New Roman" w:eastAsiaTheme="majorEastAsia" w:hAnsi="Times New Roman" w:cs="Arial"/>
      <w:b/>
      <w:i/>
      <w:color w:val="000000" w:themeColor="text1"/>
      <w:szCs w:val="20"/>
      <w:lang w:bidi="he-IL"/>
    </w:rPr>
  </w:style>
  <w:style w:type="paragraph" w:customStyle="1" w:styleId="Step">
    <w:name w:val="Step"/>
    <w:basedOn w:val="Normal"/>
    <w:rsid w:val="009950C3"/>
    <w:pPr>
      <w:numPr>
        <w:numId w:val="103"/>
      </w:numPr>
    </w:pPr>
  </w:style>
  <w:style w:type="paragraph" w:customStyle="1" w:styleId="Issue">
    <w:name w:val="Issue"/>
    <w:qFormat/>
    <w:rsid w:val="00B16A5F"/>
    <w:pPr>
      <w:numPr>
        <w:numId w:val="104"/>
      </w:numPr>
    </w:pPr>
    <w:rPr>
      <w:rFonts w:asciiTheme="majorBidi" w:eastAsia="Times New Roman" w:hAnsiTheme="majorBidi" w:cs="Arial"/>
      <w:color w:val="000000" w:themeColor="text1"/>
      <w:szCs w:val="20"/>
      <w:lang w:bidi="he-IL"/>
    </w:rPr>
  </w:style>
  <w:style w:type="table" w:customStyle="1" w:styleId="TableCentered">
    <w:name w:val="Table Centered"/>
    <w:basedOn w:val="BasicTable"/>
    <w:uiPriority w:val="99"/>
    <w:qFormat/>
    <w:rsid w:val="00B16A5F"/>
    <w:pPr>
      <w:jc w:val="center"/>
    </w:pPr>
    <w:rPr>
      <w:rFonts w:ascii="Times New Roman" w:hAnsi="Times New Roman"/>
    </w:rPr>
    <w:tblPr>
      <w:tblInd w:w="9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blStylePr w:type="firstRow">
      <w:rPr>
        <w:rFonts w:ascii="Times New Roman" w:hAnsi="Times New Roman" w:cstheme="minorBidi"/>
        <w:b/>
        <w:sz w:val="18"/>
      </w:rPr>
      <w:tblPr/>
      <w:trPr>
        <w:tblHeader/>
      </w:tr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D9D9D9" w:themeFill="background1" w:themeFillShade="D9"/>
      </w:tcPr>
    </w:tblStylePr>
  </w:style>
  <w:style w:type="paragraph" w:customStyle="1" w:styleId="HeaderLeft">
    <w:name w:val="HeaderLeft"/>
    <w:qFormat/>
    <w:rsid w:val="00B16A5F"/>
    <w:pPr>
      <w:spacing w:before="240" w:after="0"/>
    </w:pPr>
    <w:rPr>
      <w:rFonts w:ascii="Arial" w:eastAsia="Times New Roman" w:hAnsi="Arial" w:cs="Tahoma"/>
      <w:iCs/>
      <w:sz w:val="18"/>
      <w:szCs w:val="20"/>
      <w:lang w:bidi="he-IL"/>
    </w:rPr>
  </w:style>
  <w:style w:type="paragraph" w:customStyle="1" w:styleId="HeaderRight">
    <w:name w:val="HeaderRight"/>
    <w:basedOn w:val="HeaderLeft"/>
    <w:qFormat/>
    <w:rsid w:val="00B16A5F"/>
    <w:pPr>
      <w:jc w:val="right"/>
    </w:pPr>
  </w:style>
  <w:style w:type="paragraph" w:customStyle="1" w:styleId="FooterLeft">
    <w:name w:val="FooterLeft"/>
    <w:basedOn w:val="Footer"/>
    <w:qFormat/>
    <w:rsid w:val="00B16A5F"/>
    <w:rPr>
      <w:smallCaps/>
    </w:rPr>
  </w:style>
  <w:style w:type="paragraph" w:customStyle="1" w:styleId="FooterRight">
    <w:name w:val="FooterRight"/>
    <w:basedOn w:val="FooterLeft"/>
    <w:qFormat/>
    <w:rsid w:val="00B16A5F"/>
    <w:pPr>
      <w:jc w:val="right"/>
    </w:pPr>
  </w:style>
  <w:style w:type="paragraph" w:customStyle="1" w:styleId="FooterCentered">
    <w:name w:val="Footer Centered"/>
    <w:basedOn w:val="FooterLeft"/>
    <w:qFormat/>
    <w:rsid w:val="00B16A5F"/>
    <w:pPr>
      <w:spacing w:before="240" w:after="120"/>
      <w:jc w:val="center"/>
    </w:pPr>
  </w:style>
  <w:style w:type="paragraph" w:customStyle="1" w:styleId="Address">
    <w:name w:val="Address"/>
    <w:basedOn w:val="Normal"/>
    <w:qFormat/>
    <w:rsid w:val="00B16A5F"/>
    <w:pPr>
      <w:spacing w:after="60"/>
    </w:pPr>
  </w:style>
  <w:style w:type="paragraph" w:customStyle="1" w:styleId="PrefaceHeading2">
    <w:name w:val="PrefaceHeading 2"/>
    <w:basedOn w:val="PrefaceHeading"/>
    <w:next w:val="BodyText"/>
    <w:qFormat/>
    <w:rsid w:val="00B16A5F"/>
    <w:rPr>
      <w:sz w:val="28"/>
    </w:rPr>
  </w:style>
  <w:style w:type="paragraph" w:customStyle="1" w:styleId="FooterNum">
    <w:name w:val="FooterNum"/>
    <w:basedOn w:val="FooterLeft"/>
    <w:semiHidden/>
    <w:qFormat/>
    <w:rsid w:val="00B16A5F"/>
    <w:pPr>
      <w:jc w:val="center"/>
    </w:pPr>
  </w:style>
  <w:style w:type="paragraph" w:customStyle="1" w:styleId="PrefaceHeading3">
    <w:name w:val="PrefaceHeading 3"/>
    <w:basedOn w:val="PrefaceHeading2"/>
    <w:next w:val="BodyText"/>
    <w:qFormat/>
    <w:rsid w:val="00B16A5F"/>
    <w:rPr>
      <w:sz w:val="24"/>
    </w:rPr>
  </w:style>
  <w:style w:type="character" w:customStyle="1" w:styleId="NoteHeader">
    <w:name w:val="NoteHeader"/>
    <w:basedOn w:val="DefaultParagraphFont"/>
    <w:rsid w:val="00B16A5F"/>
    <w:rPr>
      <w:rFonts w:ascii="Verdana" w:hAnsi="Verdana"/>
      <w:b/>
      <w:smallCaps/>
      <w:color w:val="004765"/>
      <w:sz w:val="20"/>
    </w:rPr>
  </w:style>
  <w:style w:type="paragraph" w:customStyle="1" w:styleId="CoverLogo0">
    <w:name w:val="CoverLogo"/>
    <w:rsid w:val="00B16A5F"/>
    <w:pPr>
      <w:tabs>
        <w:tab w:val="center" w:pos="4153"/>
        <w:tab w:val="right" w:pos="9086"/>
      </w:tabs>
      <w:spacing w:after="0" w:line="240" w:lineRule="auto"/>
      <w:ind w:left="-567"/>
    </w:pPr>
    <w:rPr>
      <w:rFonts w:ascii="Times New Roman" w:eastAsia="Times New Roman" w:hAnsi="Times New Roman" w:cs="FbReforma Medium"/>
      <w:b/>
      <w:smallCaps/>
      <w:color w:val="000000" w:themeColor="text1"/>
      <w:sz w:val="4"/>
      <w:szCs w:val="20"/>
      <w:lang w:bidi="he-IL"/>
    </w:rPr>
  </w:style>
  <w:style w:type="paragraph" w:customStyle="1" w:styleId="TCChapter">
    <w:name w:val="TCChapter"/>
    <w:rsid w:val="00B16A5F"/>
    <w:pPr>
      <w:spacing w:line="240" w:lineRule="atLeast"/>
    </w:pPr>
    <w:rPr>
      <w:rFonts w:ascii="Verdana" w:eastAsia="Times New Roman" w:hAnsi="Verdana" w:cs="Tahoma"/>
      <w:sz w:val="20"/>
      <w:szCs w:val="20"/>
      <w:lang w:bidi="he-IL"/>
    </w:rPr>
  </w:style>
  <w:style w:type="paragraph" w:customStyle="1" w:styleId="FunctionName0">
    <w:name w:val="FunctionName"/>
    <w:autoRedefine/>
    <w:qFormat/>
    <w:rsid w:val="00B16A5F"/>
    <w:pPr>
      <w:keepNext/>
      <w:spacing w:before="120" w:after="60" w:line="240" w:lineRule="auto"/>
    </w:pPr>
    <w:rPr>
      <w:rFonts w:ascii="Tahoma" w:eastAsia="Times New Roman" w:hAnsi="Tahoma" w:cs="Times New Roman"/>
      <w:b/>
      <w:color w:val="0070C0"/>
      <w:sz w:val="20"/>
      <w:szCs w:val="20"/>
      <w:lang w:val="en-GB"/>
    </w:rPr>
  </w:style>
  <w:style w:type="paragraph" w:customStyle="1" w:styleId="Braces">
    <w:name w:val="Braces"/>
    <w:basedOn w:val="Normal"/>
    <w:link w:val="BracesChar"/>
    <w:rsid w:val="00B16A5F"/>
  </w:style>
  <w:style w:type="character" w:customStyle="1" w:styleId="BracesChar">
    <w:name w:val="Braces Char"/>
    <w:basedOn w:val="BodyTextChar"/>
    <w:link w:val="Braces"/>
    <w:rsid w:val="00B16A5F"/>
    <w:rPr>
      <w:rFonts w:ascii="Arial" w:eastAsia="Times New Roman" w:hAnsi="Arial" w:cs="Arial"/>
      <w:color w:val="666560"/>
      <w:sz w:val="20"/>
      <w:szCs w:val="20"/>
      <w:lang w:val="en-AU"/>
    </w:rPr>
  </w:style>
  <w:style w:type="character" w:customStyle="1" w:styleId="start-tag">
    <w:name w:val="start-tag"/>
    <w:basedOn w:val="DefaultParagraphFont"/>
    <w:rsid w:val="00B16A5F"/>
  </w:style>
  <w:style w:type="character" w:customStyle="1" w:styleId="attribute-name">
    <w:name w:val="attribute-name"/>
    <w:basedOn w:val="DefaultParagraphFont"/>
    <w:rsid w:val="00B16A5F"/>
  </w:style>
  <w:style w:type="character" w:customStyle="1" w:styleId="attribute-value">
    <w:name w:val="attribute-value"/>
    <w:basedOn w:val="DefaultParagraphFont"/>
    <w:rsid w:val="00B16A5F"/>
  </w:style>
  <w:style w:type="character" w:customStyle="1" w:styleId="end-tag">
    <w:name w:val="end-tag"/>
    <w:basedOn w:val="DefaultParagraphFont"/>
    <w:rsid w:val="00B16A5F"/>
  </w:style>
  <w:style w:type="paragraph" w:customStyle="1" w:styleId="Listcontdz">
    <w:name w:val="List_cont_dz"/>
    <w:basedOn w:val="Normal"/>
    <w:link w:val="ListcontdzChar"/>
    <w:qFormat/>
    <w:rsid w:val="00B16A5F"/>
    <w:pPr>
      <w:spacing w:after="200" w:line="276" w:lineRule="auto"/>
      <w:ind w:left="720"/>
    </w:pPr>
    <w:rPr>
      <w:rFonts w:ascii="Calibri" w:hAnsi="Calibri"/>
      <w:szCs w:val="22"/>
      <w:lang w:bidi="he-IL"/>
    </w:rPr>
  </w:style>
  <w:style w:type="character" w:customStyle="1" w:styleId="ListcontdzChar">
    <w:name w:val="List_cont_dz Char"/>
    <w:basedOn w:val="DefaultParagraphFont"/>
    <w:link w:val="Listcontdz"/>
    <w:rsid w:val="00B16A5F"/>
    <w:rPr>
      <w:rFonts w:ascii="Calibri" w:eastAsia="Times New Roman" w:hAnsi="Calibri" w:cs="Arial"/>
      <w:color w:val="666560"/>
      <w:sz w:val="20"/>
      <w:lang w:val="en-AU" w:bidi="he-IL"/>
    </w:rPr>
  </w:style>
  <w:style w:type="character" w:customStyle="1" w:styleId="Heading2Char2">
    <w:name w:val="Heading 2 Char2"/>
    <w:basedOn w:val="DefaultParagraphFont"/>
    <w:semiHidden/>
    <w:rsid w:val="00F8080C"/>
    <w:rPr>
      <w:rFonts w:asciiTheme="majorHAnsi" w:eastAsiaTheme="majorEastAsia" w:hAnsiTheme="majorHAnsi" w:cstheme="majorBidi"/>
      <w:b/>
      <w:bCs/>
      <w:color w:val="4F81BD" w:themeColor="accent1"/>
      <w:sz w:val="26"/>
      <w:szCs w:val="26"/>
      <w:lang w:val="en-AU"/>
    </w:rPr>
  </w:style>
  <w:style w:type="paragraph" w:styleId="ListBullet2">
    <w:name w:val="List Bullet 2"/>
    <w:basedOn w:val="Normal"/>
    <w:qFormat/>
    <w:rsid w:val="009950C3"/>
    <w:pPr>
      <w:numPr>
        <w:numId w:val="158"/>
      </w:numPr>
      <w:spacing w:after="120"/>
    </w:pPr>
    <w:rPr>
      <w:szCs w:val="22"/>
    </w:rPr>
  </w:style>
  <w:style w:type="character" w:customStyle="1" w:styleId="locality">
    <w:name w:val="locality"/>
    <w:basedOn w:val="DefaultParagraphFont"/>
    <w:rsid w:val="00B16A5F"/>
  </w:style>
  <w:style w:type="paragraph" w:customStyle="1" w:styleId="ListNumber20">
    <w:name w:val="List Number2"/>
    <w:basedOn w:val="ListNumber"/>
    <w:qFormat/>
    <w:rsid w:val="00B16A5F"/>
    <w:pPr>
      <w:numPr>
        <w:numId w:val="0"/>
      </w:numPr>
      <w:ind w:left="1080" w:hanging="360"/>
    </w:pPr>
  </w:style>
  <w:style w:type="paragraph" w:customStyle="1" w:styleId="PictureFrame">
    <w:name w:val="Picture Frame"/>
    <w:basedOn w:val="ListContinue"/>
    <w:rsid w:val="00B16A5F"/>
    <w:pPr>
      <w:framePr w:wrap="around" w:vAnchor="text" w:hAnchor="text" w:xAlign="center" w:y="1"/>
    </w:pPr>
  </w:style>
  <w:style w:type="paragraph" w:customStyle="1" w:styleId="ListBulletContinue">
    <w:name w:val="List Bullet Continue"/>
    <w:basedOn w:val="ListContinue"/>
    <w:qFormat/>
    <w:rsid w:val="009950C3"/>
    <w:pPr>
      <w:ind w:left="754"/>
    </w:pPr>
  </w:style>
  <w:style w:type="paragraph" w:customStyle="1" w:styleId="CharacterStyleMonospace">
    <w:name w:val="Character Style Monospace"/>
    <w:basedOn w:val="Normal"/>
    <w:qFormat/>
    <w:rsid w:val="009950C3"/>
    <w:rPr>
      <w:rFonts w:ascii="Courier New" w:hAnsi="Courier New" w:cs="Courier New"/>
      <w:sz w:val="18"/>
      <w:szCs w:val="18"/>
      <w:lang w:bidi="he-IL"/>
    </w:rPr>
  </w:style>
  <w:style w:type="character" w:customStyle="1" w:styleId="postal-code">
    <w:name w:val="postal-code"/>
    <w:basedOn w:val="DefaultParagraphFont"/>
    <w:rsid w:val="00B16A5F"/>
  </w:style>
  <w:style w:type="character" w:customStyle="1" w:styleId="plus">
    <w:name w:val="plus"/>
    <w:basedOn w:val="DefaultParagraphFont"/>
    <w:rsid w:val="00B16A5F"/>
  </w:style>
  <w:style w:type="paragraph" w:customStyle="1" w:styleId="TableHeading">
    <w:name w:val="Table Heading"/>
    <w:basedOn w:val="TableHeadingCenter"/>
    <w:autoRedefine/>
    <w:qFormat/>
    <w:rsid w:val="009950C3"/>
    <w:pPr>
      <w:jc w:val="left"/>
    </w:pPr>
  </w:style>
  <w:style w:type="paragraph" w:styleId="ListNumber2">
    <w:name w:val="List Number 2"/>
    <w:basedOn w:val="Normal"/>
    <w:autoRedefine/>
    <w:unhideWhenUsed/>
    <w:qFormat/>
    <w:rsid w:val="009950C3"/>
    <w:pPr>
      <w:numPr>
        <w:numId w:val="122"/>
      </w:numPr>
      <w:spacing w:before="60" w:after="60"/>
    </w:pPr>
    <w:rPr>
      <w:szCs w:val="22"/>
    </w:rPr>
  </w:style>
  <w:style w:type="paragraph" w:customStyle="1" w:styleId="CodeText">
    <w:name w:val="CodeText"/>
    <w:basedOn w:val="ListBullet2"/>
    <w:qFormat/>
    <w:rsid w:val="00B16A5F"/>
    <w:pPr>
      <w:numPr>
        <w:numId w:val="0"/>
      </w:numPr>
    </w:pPr>
    <w:rPr>
      <w:rFonts w:ascii="Courier New" w:hAnsi="Courier New" w:cs="Courier New"/>
      <w:sz w:val="18"/>
      <w:szCs w:val="18"/>
    </w:rPr>
  </w:style>
  <w:style w:type="character" w:customStyle="1" w:styleId="Heading4Char1">
    <w:name w:val="Heading 4 Char1"/>
    <w:basedOn w:val="DefaultParagraphFont"/>
    <w:semiHidden/>
    <w:rsid w:val="00345848"/>
    <w:rPr>
      <w:rFonts w:asciiTheme="majorHAnsi" w:eastAsiaTheme="majorEastAsia" w:hAnsiTheme="majorHAnsi" w:cstheme="majorBidi"/>
      <w:b/>
      <w:bCs/>
      <w:i/>
      <w:iCs/>
      <w:color w:val="4F81BD" w:themeColor="accent1"/>
      <w:sz w:val="20"/>
      <w:szCs w:val="20"/>
      <w:lang w:val="en-AU"/>
    </w:rPr>
  </w:style>
  <w:style w:type="character" w:customStyle="1" w:styleId="BodyTextChar1">
    <w:name w:val="Body Text Char1"/>
    <w:basedOn w:val="DefaultParagraphFont"/>
    <w:rsid w:val="00B16A5F"/>
    <w:rPr>
      <w:rFonts w:ascii="Verdana" w:eastAsia="Times New Roman" w:hAnsi="Verdana" w:cs="Times New Roman"/>
      <w:sz w:val="20"/>
      <w:szCs w:val="20"/>
    </w:rPr>
  </w:style>
  <w:style w:type="paragraph" w:styleId="BodyText3">
    <w:name w:val="Body Text 3"/>
    <w:basedOn w:val="Normal"/>
    <w:link w:val="BodyText3Char"/>
    <w:uiPriority w:val="99"/>
    <w:unhideWhenUsed/>
    <w:rsid w:val="00B16A5F"/>
    <w:pPr>
      <w:spacing w:after="120"/>
    </w:pPr>
    <w:rPr>
      <w:sz w:val="16"/>
      <w:szCs w:val="16"/>
    </w:rPr>
  </w:style>
  <w:style w:type="character" w:customStyle="1" w:styleId="BodyText3Char">
    <w:name w:val="Body Text 3 Char"/>
    <w:basedOn w:val="DefaultParagraphFont"/>
    <w:link w:val="BodyText3"/>
    <w:uiPriority w:val="99"/>
    <w:rsid w:val="00B16A5F"/>
    <w:rPr>
      <w:rFonts w:ascii="Arial" w:eastAsia="Times New Roman" w:hAnsi="Arial" w:cs="Arial"/>
      <w:color w:val="666560"/>
      <w:sz w:val="16"/>
      <w:szCs w:val="16"/>
      <w:lang w:val="en-AU"/>
    </w:rPr>
  </w:style>
  <w:style w:type="paragraph" w:customStyle="1" w:styleId="BodyTextKWN">
    <w:name w:val="Body Text KWN"/>
    <w:basedOn w:val="Normal"/>
    <w:qFormat/>
    <w:rsid w:val="00B16A5F"/>
    <w:rPr>
      <w:lang w:val="en-GB"/>
    </w:rPr>
  </w:style>
  <w:style w:type="paragraph" w:customStyle="1" w:styleId="Style1">
    <w:name w:val="Style1"/>
    <w:basedOn w:val="Normal"/>
    <w:link w:val="Style1Char"/>
    <w:autoRedefine/>
    <w:qFormat/>
    <w:rsid w:val="00B16A5F"/>
    <w:pPr>
      <w:spacing w:after="200"/>
    </w:pPr>
    <w:rPr>
      <w:rFonts w:ascii="Calibri" w:hAnsi="Calibri"/>
      <w:b/>
      <w:bCs/>
      <w:sz w:val="24"/>
      <w:szCs w:val="24"/>
      <w:lang w:bidi="he-IL"/>
    </w:rPr>
  </w:style>
  <w:style w:type="character" w:customStyle="1" w:styleId="Style1Char">
    <w:name w:val="Style1 Char"/>
    <w:basedOn w:val="DefaultParagraphFont"/>
    <w:link w:val="Style1"/>
    <w:rsid w:val="00B16A5F"/>
    <w:rPr>
      <w:rFonts w:ascii="Calibri" w:eastAsia="Times New Roman" w:hAnsi="Calibri" w:cs="Arial"/>
      <w:b/>
      <w:bCs/>
      <w:color w:val="666560"/>
      <w:sz w:val="24"/>
      <w:szCs w:val="24"/>
      <w:lang w:val="en-AU" w:bidi="he-IL"/>
    </w:rPr>
  </w:style>
  <w:style w:type="paragraph" w:customStyle="1" w:styleId="CodeList">
    <w:name w:val="Code List"/>
    <w:basedOn w:val="Normal"/>
    <w:qFormat/>
    <w:rsid w:val="009950C3"/>
    <w:pPr>
      <w:shd w:val="clear" w:color="auto" w:fill="F2F2F2"/>
      <w:spacing w:after="120"/>
      <w:ind w:left="1038" w:right="113" w:hanging="284"/>
      <w:contextualSpacing/>
    </w:pPr>
    <w:rPr>
      <w:rFonts w:ascii="Courier New" w:hAnsi="Courier New" w:cs="Courier New"/>
      <w:sz w:val="18"/>
      <w:szCs w:val="18"/>
    </w:rPr>
  </w:style>
  <w:style w:type="paragraph" w:customStyle="1" w:styleId="BodySmallRight">
    <w:name w:val="Body Small Right"/>
    <w:basedOn w:val="Normal"/>
    <w:rsid w:val="00B16A5F"/>
    <w:pPr>
      <w:ind w:left="1021"/>
      <w:jc w:val="right"/>
    </w:pPr>
    <w:rPr>
      <w:sz w:val="18"/>
      <w:szCs w:val="18"/>
    </w:rPr>
  </w:style>
  <w:style w:type="paragraph" w:customStyle="1" w:styleId="BodyTextCenter">
    <w:name w:val="Body Text Center"/>
    <w:qFormat/>
    <w:rsid w:val="00B16A5F"/>
    <w:pPr>
      <w:keepNext/>
      <w:spacing w:after="0" w:line="240" w:lineRule="auto"/>
      <w:jc w:val="center"/>
    </w:pPr>
    <w:rPr>
      <w:rFonts w:ascii="Verdana" w:eastAsia="Times New Roman" w:hAnsi="Verdana" w:cs="Times New Roman"/>
      <w:sz w:val="20"/>
    </w:rPr>
  </w:style>
  <w:style w:type="character" w:customStyle="1" w:styleId="skypepnhcontainer">
    <w:name w:val="skype_pnh_container"/>
    <w:basedOn w:val="DefaultParagraphFont"/>
    <w:rsid w:val="00B16A5F"/>
  </w:style>
  <w:style w:type="character" w:customStyle="1" w:styleId="skypepnhleftspan">
    <w:name w:val="skype_pnh_left_span"/>
    <w:basedOn w:val="DefaultParagraphFont"/>
    <w:rsid w:val="00B16A5F"/>
  </w:style>
  <w:style w:type="character" w:customStyle="1" w:styleId="skypepnhdropartspan">
    <w:name w:val="skype_pnh_dropart_span"/>
    <w:basedOn w:val="DefaultParagraphFont"/>
    <w:rsid w:val="00B16A5F"/>
  </w:style>
  <w:style w:type="character" w:customStyle="1" w:styleId="skypepnhdropartflagspan">
    <w:name w:val="skype_pnh_dropart_flag_span"/>
    <w:basedOn w:val="DefaultParagraphFont"/>
    <w:rsid w:val="00B16A5F"/>
  </w:style>
  <w:style w:type="character" w:customStyle="1" w:styleId="skypepnhtextspan">
    <w:name w:val="skype_pnh_text_span"/>
    <w:basedOn w:val="DefaultParagraphFont"/>
    <w:rsid w:val="00B16A5F"/>
  </w:style>
  <w:style w:type="character" w:customStyle="1" w:styleId="skypepnhrightspan">
    <w:name w:val="skype_pnh_right_span"/>
    <w:basedOn w:val="DefaultParagraphFont"/>
    <w:rsid w:val="00B16A5F"/>
  </w:style>
  <w:style w:type="paragraph" w:customStyle="1" w:styleId="FigureList">
    <w:name w:val="FigureList"/>
    <w:basedOn w:val="Figure"/>
    <w:next w:val="Normal"/>
    <w:qFormat/>
    <w:rsid w:val="009950C3"/>
    <w:pPr>
      <w:spacing w:before="120" w:after="120"/>
      <w:ind w:left="754"/>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index heading" w:uiPriority="0"/>
    <w:lsdException w:name="caption" w:uiPriority="0" w:qFormat="1"/>
    <w:lsdException w:name="table of figures" w:uiPriority="0"/>
    <w:lsdException w:name="page number" w:uiPriority="0"/>
    <w:lsdException w:name="List Bullet" w:uiPriority="0" w:qFormat="1"/>
    <w:lsdException w:name="List Number" w:uiPriority="0" w:qFormat="1"/>
    <w:lsdException w:name="List 3" w:uiPriority="0"/>
    <w:lsdException w:name="List 5" w:uiPriority="0"/>
    <w:lsdException w:name="List Bullet 2" w:uiPriority="0" w:qFormat="1"/>
    <w:lsdException w:name="List Bullet 4" w:uiPriority="0"/>
    <w:lsdException w:name="List Bullet 5" w:uiPriority="0"/>
    <w:lsdException w:name="List Number 2" w:uiPriority="0" w:qFormat="1"/>
    <w:lsdException w:name="List Number 4" w:uiPriority="0"/>
    <w:lsdException w:name="List Number 5" w:uiPriority="0"/>
    <w:lsdException w:name="Title" w:semiHidden="0" w:uiPriority="0" w:unhideWhenUsed="0" w:qFormat="1"/>
    <w:lsdException w:name="Default Paragraph Font" w:uiPriority="1"/>
    <w:lsdException w:name="Body Text" w:uiPriority="0" w:qFormat="1"/>
    <w:lsdException w:name="List Continue" w:uiPriority="0" w:qFormat="1"/>
    <w:lsdException w:name="List Continue 2" w:uiPriority="0" w:qFormat="1"/>
    <w:lsdException w:name="List Continue 3" w:uiPriority="0"/>
    <w:lsdException w:name="List Continue 4" w:uiPriority="0"/>
    <w:lsdException w:name="List Continue 5" w:uiPriority="0"/>
    <w:lsdException w:name="Subtitle" w:semiHidden="0" w:uiPriority="11" w:unhideWhenUsed="0" w:qFormat="1"/>
    <w:lsdException w:name="Block Text" w:uiPriority="0"/>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50C3"/>
    <w:pPr>
      <w:widowControl w:val="0"/>
      <w:spacing w:before="120" w:after="0" w:line="240" w:lineRule="auto"/>
    </w:pPr>
    <w:rPr>
      <w:rFonts w:ascii="Arial" w:eastAsia="Times New Roman" w:hAnsi="Arial" w:cs="Arial"/>
      <w:color w:val="666560"/>
      <w:sz w:val="20"/>
      <w:szCs w:val="20"/>
      <w:lang w:val="en-AU"/>
    </w:rPr>
  </w:style>
  <w:style w:type="paragraph" w:styleId="Heading1">
    <w:name w:val="heading 1"/>
    <w:basedOn w:val="Normal"/>
    <w:next w:val="BodyText"/>
    <w:link w:val="Heading1Char"/>
    <w:autoRedefine/>
    <w:uiPriority w:val="9"/>
    <w:qFormat/>
    <w:rsid w:val="009950C3"/>
    <w:pPr>
      <w:spacing w:before="480" w:after="240"/>
      <w:outlineLvl w:val="0"/>
    </w:pPr>
    <w:rPr>
      <w:rFonts w:ascii="Arial Bold" w:hAnsi="Arial Bold"/>
      <w:b/>
      <w:color w:val="484848"/>
      <w:sz w:val="44"/>
    </w:rPr>
  </w:style>
  <w:style w:type="paragraph" w:styleId="Heading2">
    <w:name w:val="heading 2"/>
    <w:basedOn w:val="Normal"/>
    <w:next w:val="BodyText"/>
    <w:link w:val="Heading2Char"/>
    <w:autoRedefine/>
    <w:qFormat/>
    <w:rsid w:val="009950C3"/>
    <w:pPr>
      <w:spacing w:before="360" w:after="240"/>
      <w:outlineLvl w:val="1"/>
    </w:pPr>
    <w:rPr>
      <w:rFonts w:ascii="Arial Bold" w:hAnsi="Arial Bold"/>
      <w:b/>
      <w:color w:val="484848"/>
      <w:sz w:val="36"/>
      <w:szCs w:val="36"/>
    </w:rPr>
  </w:style>
  <w:style w:type="paragraph" w:styleId="Heading3">
    <w:name w:val="heading 3"/>
    <w:basedOn w:val="Heading2"/>
    <w:next w:val="Normal"/>
    <w:link w:val="Heading3Char"/>
    <w:uiPriority w:val="9"/>
    <w:unhideWhenUsed/>
    <w:qFormat/>
    <w:rsid w:val="009950C3"/>
    <w:pPr>
      <w:outlineLvl w:val="2"/>
    </w:pPr>
    <w:rPr>
      <w:b w:val="0"/>
      <w:bCs/>
      <w:color w:val="666560"/>
      <w:sz w:val="30"/>
      <w:szCs w:val="40"/>
    </w:rPr>
  </w:style>
  <w:style w:type="paragraph" w:styleId="Heading4">
    <w:name w:val="heading 4"/>
    <w:basedOn w:val="Heading3"/>
    <w:next w:val="BodyText"/>
    <w:link w:val="Heading4Char"/>
    <w:unhideWhenUsed/>
    <w:qFormat/>
    <w:rsid w:val="009950C3"/>
    <w:pPr>
      <w:outlineLvl w:val="3"/>
    </w:pPr>
    <w:rPr>
      <w:sz w:val="26"/>
      <w:szCs w:val="32"/>
    </w:rPr>
  </w:style>
  <w:style w:type="paragraph" w:styleId="Heading5">
    <w:name w:val="heading 5"/>
    <w:basedOn w:val="HeadingBase"/>
    <w:next w:val="Normal"/>
    <w:link w:val="Heading5Char"/>
    <w:rsid w:val="009950C3"/>
    <w:pPr>
      <w:spacing w:before="80"/>
      <w:outlineLvl w:val="4"/>
    </w:pPr>
    <w:rPr>
      <w:sz w:val="22"/>
    </w:rPr>
  </w:style>
  <w:style w:type="paragraph" w:styleId="Heading6">
    <w:name w:val="heading 6"/>
    <w:basedOn w:val="HeadingBase"/>
    <w:next w:val="Normal"/>
    <w:link w:val="Heading6Char"/>
    <w:rsid w:val="009950C3"/>
    <w:pPr>
      <w:spacing w:before="60"/>
      <w:outlineLvl w:val="5"/>
    </w:pPr>
    <w:rPr>
      <w:rFonts w:ascii="Palatino Linotype" w:hAnsi="Palatino Linotype"/>
      <w:sz w:val="22"/>
    </w:rPr>
  </w:style>
  <w:style w:type="paragraph" w:styleId="Heading7">
    <w:name w:val="heading 7"/>
    <w:basedOn w:val="Normal"/>
    <w:next w:val="Normal"/>
    <w:link w:val="Heading7Char"/>
    <w:rsid w:val="009950C3"/>
    <w:pPr>
      <w:ind w:left="720"/>
      <w:outlineLvl w:val="6"/>
    </w:pPr>
    <w:rPr>
      <w:i/>
    </w:rPr>
  </w:style>
  <w:style w:type="paragraph" w:styleId="Heading8">
    <w:name w:val="heading 8"/>
    <w:basedOn w:val="Normal"/>
    <w:next w:val="Normal"/>
    <w:link w:val="Heading8Char"/>
    <w:rsid w:val="009950C3"/>
    <w:pPr>
      <w:ind w:left="720"/>
      <w:outlineLvl w:val="7"/>
    </w:pPr>
    <w:rPr>
      <w:i/>
    </w:rPr>
  </w:style>
  <w:style w:type="paragraph" w:styleId="Heading9">
    <w:name w:val="heading 9"/>
    <w:basedOn w:val="Normal"/>
    <w:next w:val="Normal"/>
    <w:link w:val="Heading9Char"/>
    <w:rsid w:val="009950C3"/>
    <w:pPr>
      <w:framePr w:w="9639" w:vSpace="181" w:wrap="around" w:vAnchor="text" w:hAnchor="margin" w:y="228" w:anchorLock="1"/>
      <w:pBdr>
        <w:top w:val="single" w:sz="36" w:space="6" w:color="F50002"/>
      </w:pBdr>
      <w:spacing w:after="240"/>
      <w:outlineLvl w:val="8"/>
    </w:pPr>
    <w:rPr>
      <w:rFonts w:ascii="Arial Bold" w:hAnsi="Arial Bold"/>
      <w:b/>
      <w:color w:val="08215C"/>
      <w:sz w:val="48"/>
    </w:rPr>
  </w:style>
  <w:style w:type="character" w:default="1" w:styleId="DefaultParagraphFont">
    <w:name w:val="Default Paragraph Font"/>
    <w:uiPriority w:val="1"/>
    <w:semiHidden/>
    <w:unhideWhenUsed/>
    <w:rsid w:val="009950C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950C3"/>
  </w:style>
  <w:style w:type="paragraph" w:styleId="BodyText">
    <w:name w:val="Body Text"/>
    <w:basedOn w:val="NormalWeb"/>
    <w:link w:val="BodyTextChar"/>
    <w:qFormat/>
    <w:rsid w:val="009950C3"/>
  </w:style>
  <w:style w:type="paragraph" w:styleId="NormalWeb">
    <w:name w:val="Normal (Web)"/>
    <w:basedOn w:val="Normal"/>
    <w:uiPriority w:val="99"/>
    <w:unhideWhenUsed/>
    <w:rsid w:val="009950C3"/>
  </w:style>
  <w:style w:type="character" w:customStyle="1" w:styleId="BodyTextChar">
    <w:name w:val="Body Text Char"/>
    <w:basedOn w:val="DefaultParagraphFont"/>
    <w:link w:val="BodyText"/>
    <w:rsid w:val="009950C3"/>
    <w:rPr>
      <w:rFonts w:ascii="Arial" w:eastAsia="Times New Roman" w:hAnsi="Arial" w:cs="Arial"/>
      <w:color w:val="666560"/>
      <w:sz w:val="20"/>
      <w:szCs w:val="20"/>
      <w:lang w:val="en-AU"/>
    </w:rPr>
  </w:style>
  <w:style w:type="character" w:customStyle="1" w:styleId="Heading1Char">
    <w:name w:val="Heading 1 Char"/>
    <w:basedOn w:val="DefaultParagraphFont"/>
    <w:link w:val="Heading1"/>
    <w:uiPriority w:val="9"/>
    <w:rsid w:val="009950C3"/>
    <w:rPr>
      <w:rFonts w:ascii="Arial Bold" w:eastAsia="Times New Roman" w:hAnsi="Arial Bold" w:cs="Arial"/>
      <w:b/>
      <w:color w:val="484848"/>
      <w:sz w:val="44"/>
      <w:szCs w:val="20"/>
      <w:lang w:val="en-AU"/>
    </w:rPr>
  </w:style>
  <w:style w:type="character" w:customStyle="1" w:styleId="Heading2Char">
    <w:name w:val="Heading 2 Char"/>
    <w:basedOn w:val="DefaultParagraphFont"/>
    <w:link w:val="Heading2"/>
    <w:rsid w:val="009950C3"/>
    <w:rPr>
      <w:rFonts w:ascii="Arial Bold" w:eastAsia="Times New Roman" w:hAnsi="Arial Bold" w:cs="Arial"/>
      <w:b/>
      <w:color w:val="484848"/>
      <w:sz w:val="36"/>
      <w:szCs w:val="36"/>
      <w:lang w:val="en-AU"/>
    </w:rPr>
  </w:style>
  <w:style w:type="character" w:customStyle="1" w:styleId="Heading3Char">
    <w:name w:val="Heading 3 Char"/>
    <w:basedOn w:val="DefaultParagraphFont"/>
    <w:link w:val="Heading3"/>
    <w:uiPriority w:val="9"/>
    <w:rsid w:val="009950C3"/>
    <w:rPr>
      <w:rFonts w:ascii="Arial Bold" w:eastAsia="Times New Roman" w:hAnsi="Arial Bold" w:cs="Arial"/>
      <w:bCs/>
      <w:color w:val="666560"/>
      <w:sz w:val="30"/>
      <w:szCs w:val="40"/>
      <w:lang w:val="en-AU"/>
    </w:rPr>
  </w:style>
  <w:style w:type="character" w:customStyle="1" w:styleId="Heading4Char">
    <w:name w:val="Heading 4 Char"/>
    <w:basedOn w:val="DefaultParagraphFont"/>
    <w:link w:val="Heading4"/>
    <w:rsid w:val="009950C3"/>
    <w:rPr>
      <w:rFonts w:ascii="Arial Bold" w:eastAsia="Times New Roman" w:hAnsi="Arial Bold" w:cs="Arial"/>
      <w:bCs/>
      <w:color w:val="666560"/>
      <w:sz w:val="26"/>
      <w:szCs w:val="32"/>
      <w:lang w:val="en-AU"/>
    </w:rPr>
  </w:style>
  <w:style w:type="paragraph" w:customStyle="1" w:styleId="HeadingBase">
    <w:name w:val="Heading Base"/>
    <w:rsid w:val="009950C3"/>
    <w:pPr>
      <w:keepNext/>
      <w:spacing w:after="0" w:line="240" w:lineRule="auto"/>
    </w:pPr>
    <w:rPr>
      <w:rFonts w:ascii="Arial Bold" w:eastAsia="Times New Roman" w:hAnsi="Arial Bold" w:cs="Times New Roman"/>
      <w:b/>
      <w:color w:val="08215C"/>
      <w:sz w:val="24"/>
      <w:szCs w:val="20"/>
      <w:lang w:val="en-AU"/>
    </w:rPr>
  </w:style>
  <w:style w:type="character" w:customStyle="1" w:styleId="Heading5Char">
    <w:name w:val="Heading 5 Char"/>
    <w:basedOn w:val="DefaultParagraphFont"/>
    <w:link w:val="Heading5"/>
    <w:rsid w:val="009950C3"/>
    <w:rPr>
      <w:rFonts w:ascii="Arial Bold" w:eastAsia="Times New Roman" w:hAnsi="Arial Bold" w:cs="Times New Roman"/>
      <w:b/>
      <w:color w:val="08215C"/>
      <w:szCs w:val="20"/>
      <w:lang w:val="en-AU"/>
    </w:rPr>
  </w:style>
  <w:style w:type="character" w:customStyle="1" w:styleId="Heading6Char">
    <w:name w:val="Heading 6 Char"/>
    <w:basedOn w:val="DefaultParagraphFont"/>
    <w:link w:val="Heading6"/>
    <w:rsid w:val="009950C3"/>
    <w:rPr>
      <w:rFonts w:ascii="Palatino Linotype" w:eastAsia="Times New Roman" w:hAnsi="Palatino Linotype" w:cs="Times New Roman"/>
      <w:b/>
      <w:color w:val="08215C"/>
      <w:szCs w:val="20"/>
      <w:lang w:val="en-AU"/>
    </w:rPr>
  </w:style>
  <w:style w:type="character" w:customStyle="1" w:styleId="Heading7Char">
    <w:name w:val="Heading 7 Char"/>
    <w:basedOn w:val="DefaultParagraphFont"/>
    <w:link w:val="Heading7"/>
    <w:rsid w:val="009950C3"/>
    <w:rPr>
      <w:rFonts w:ascii="Arial" w:eastAsia="Times New Roman" w:hAnsi="Arial" w:cs="Arial"/>
      <w:i/>
      <w:color w:val="666560"/>
      <w:sz w:val="20"/>
      <w:szCs w:val="20"/>
      <w:lang w:val="en-AU"/>
    </w:rPr>
  </w:style>
  <w:style w:type="character" w:customStyle="1" w:styleId="Heading8Char">
    <w:name w:val="Heading 8 Char"/>
    <w:basedOn w:val="DefaultParagraphFont"/>
    <w:link w:val="Heading8"/>
    <w:rsid w:val="009950C3"/>
    <w:rPr>
      <w:rFonts w:ascii="Arial" w:eastAsia="Times New Roman" w:hAnsi="Arial" w:cs="Arial"/>
      <w:i/>
      <w:color w:val="666560"/>
      <w:sz w:val="20"/>
      <w:szCs w:val="20"/>
      <w:lang w:val="en-AU"/>
    </w:rPr>
  </w:style>
  <w:style w:type="character" w:customStyle="1" w:styleId="Heading9Char">
    <w:name w:val="Heading 9 Char"/>
    <w:basedOn w:val="DefaultParagraphFont"/>
    <w:link w:val="Heading9"/>
    <w:rsid w:val="009950C3"/>
    <w:rPr>
      <w:rFonts w:ascii="Arial Bold" w:eastAsia="Times New Roman" w:hAnsi="Arial Bold" w:cs="Arial"/>
      <w:b/>
      <w:color w:val="08215C"/>
      <w:sz w:val="48"/>
      <w:szCs w:val="20"/>
      <w:lang w:val="en-AU"/>
    </w:rPr>
  </w:style>
  <w:style w:type="character" w:customStyle="1" w:styleId="apple-converted-space">
    <w:name w:val="apple-converted-space"/>
    <w:basedOn w:val="DefaultParagraphFont"/>
    <w:rsid w:val="00B16A5F"/>
  </w:style>
  <w:style w:type="paragraph" w:styleId="ListNumber">
    <w:name w:val="List Number"/>
    <w:basedOn w:val="Normal"/>
    <w:qFormat/>
    <w:rsid w:val="009950C3"/>
    <w:pPr>
      <w:numPr>
        <w:numId w:val="6"/>
      </w:numPr>
      <w:spacing w:before="60" w:after="60"/>
    </w:pPr>
    <w:rPr>
      <w:szCs w:val="22"/>
    </w:rPr>
  </w:style>
  <w:style w:type="paragraph" w:styleId="List">
    <w:name w:val="List"/>
    <w:basedOn w:val="Normal"/>
    <w:uiPriority w:val="99"/>
    <w:unhideWhenUsed/>
    <w:rsid w:val="00B16A5F"/>
    <w:pPr>
      <w:ind w:left="360" w:hanging="360"/>
      <w:contextualSpacing/>
    </w:pPr>
  </w:style>
  <w:style w:type="character" w:customStyle="1" w:styleId="ProcedureChar">
    <w:name w:val="Procedure Char"/>
    <w:basedOn w:val="DefaultParagraphFont"/>
    <w:link w:val="Procedure"/>
    <w:rsid w:val="009950C3"/>
    <w:rPr>
      <w:rFonts w:ascii="Arial" w:eastAsia="Times New Roman" w:hAnsi="Arial" w:cs="Arial"/>
      <w:b/>
      <w:color w:val="666560"/>
      <w:sz w:val="24"/>
      <w:szCs w:val="24"/>
      <w:lang w:val="en-AU"/>
    </w:rPr>
  </w:style>
  <w:style w:type="paragraph" w:customStyle="1" w:styleId="Procedure">
    <w:name w:val="Procedure"/>
    <w:basedOn w:val="Normal"/>
    <w:next w:val="ListNumber"/>
    <w:link w:val="ProcedureChar"/>
    <w:autoRedefine/>
    <w:qFormat/>
    <w:rsid w:val="009950C3"/>
    <w:pPr>
      <w:numPr>
        <w:numId w:val="171"/>
      </w:numPr>
      <w:spacing w:before="240" w:after="240"/>
    </w:pPr>
    <w:rPr>
      <w:b/>
      <w:sz w:val="24"/>
      <w:szCs w:val="24"/>
    </w:rPr>
  </w:style>
  <w:style w:type="character" w:styleId="Strong">
    <w:name w:val="Strong"/>
    <w:basedOn w:val="DefaultParagraphFont"/>
    <w:uiPriority w:val="22"/>
    <w:rsid w:val="009950C3"/>
    <w:rPr>
      <w:b/>
      <w:bCs/>
    </w:rPr>
  </w:style>
  <w:style w:type="paragraph" w:styleId="ListParagraph">
    <w:name w:val="List Paragraph"/>
    <w:basedOn w:val="Normal"/>
    <w:link w:val="ListParagraphChar"/>
    <w:uiPriority w:val="34"/>
    <w:qFormat/>
    <w:rsid w:val="00B16A5F"/>
    <w:pPr>
      <w:ind w:left="720"/>
      <w:contextualSpacing/>
    </w:pPr>
  </w:style>
  <w:style w:type="character" w:customStyle="1" w:styleId="ListParagraphChar">
    <w:name w:val="List Paragraph Char"/>
    <w:basedOn w:val="DefaultParagraphFont"/>
    <w:link w:val="ListParagraph"/>
    <w:uiPriority w:val="34"/>
    <w:rsid w:val="00B16A5F"/>
    <w:rPr>
      <w:rFonts w:ascii="Arial" w:eastAsia="Times New Roman" w:hAnsi="Arial" w:cs="Arial"/>
      <w:color w:val="666560"/>
      <w:sz w:val="20"/>
      <w:szCs w:val="20"/>
      <w:lang w:val="en-AU"/>
    </w:rPr>
  </w:style>
  <w:style w:type="paragraph" w:styleId="BalloonText">
    <w:name w:val="Balloon Text"/>
    <w:basedOn w:val="Normal"/>
    <w:link w:val="BalloonTextChar"/>
    <w:uiPriority w:val="99"/>
    <w:unhideWhenUsed/>
    <w:rsid w:val="009950C3"/>
    <w:pPr>
      <w:spacing w:before="0"/>
    </w:pPr>
    <w:rPr>
      <w:rFonts w:ascii="Tahoma" w:hAnsi="Tahoma" w:cs="Tahoma"/>
      <w:sz w:val="16"/>
      <w:szCs w:val="16"/>
    </w:rPr>
  </w:style>
  <w:style w:type="character" w:customStyle="1" w:styleId="BalloonTextChar">
    <w:name w:val="Balloon Text Char"/>
    <w:basedOn w:val="DefaultParagraphFont"/>
    <w:link w:val="BalloonText"/>
    <w:uiPriority w:val="99"/>
    <w:rsid w:val="009950C3"/>
    <w:rPr>
      <w:rFonts w:ascii="Tahoma" w:eastAsia="Times New Roman" w:hAnsi="Tahoma" w:cs="Tahoma"/>
      <w:color w:val="666560"/>
      <w:sz w:val="16"/>
      <w:szCs w:val="16"/>
      <w:lang w:val="en-AU"/>
    </w:rPr>
  </w:style>
  <w:style w:type="paragraph" w:styleId="Title">
    <w:name w:val="Title"/>
    <w:basedOn w:val="Normal"/>
    <w:next w:val="Normal"/>
    <w:link w:val="TitleChar"/>
    <w:autoRedefine/>
    <w:rsid w:val="009950C3"/>
    <w:pPr>
      <w:spacing w:before="3720" w:after="120"/>
      <w:contextualSpacing/>
    </w:pPr>
    <w:rPr>
      <w:rFonts w:eastAsiaTheme="majorEastAsia" w:cstheme="majorBidi"/>
      <w:b/>
      <w:color w:val="FFFFFF" w:themeColor="background1"/>
      <w:spacing w:val="5"/>
      <w:kern w:val="28"/>
      <w:sz w:val="52"/>
      <w:szCs w:val="44"/>
    </w:rPr>
  </w:style>
  <w:style w:type="character" w:customStyle="1" w:styleId="TitleChar">
    <w:name w:val="Title Char"/>
    <w:basedOn w:val="DefaultParagraphFont"/>
    <w:link w:val="Title"/>
    <w:rsid w:val="009950C3"/>
    <w:rPr>
      <w:rFonts w:ascii="Arial" w:eastAsiaTheme="majorEastAsia" w:hAnsi="Arial" w:cstheme="majorBidi"/>
      <w:b/>
      <w:color w:val="FFFFFF" w:themeColor="background1"/>
      <w:spacing w:val="5"/>
      <w:kern w:val="28"/>
      <w:sz w:val="52"/>
      <w:szCs w:val="44"/>
      <w:lang w:val="en-AU"/>
    </w:rPr>
  </w:style>
  <w:style w:type="paragraph" w:customStyle="1" w:styleId="Heading10">
    <w:name w:val="Heading1"/>
    <w:basedOn w:val="Normal"/>
    <w:link w:val="Heading1Char0"/>
    <w:rsid w:val="00B16A5F"/>
    <w:rPr>
      <w:rFonts w:ascii="Calibri" w:hAnsi="Calibri"/>
      <w:sz w:val="52"/>
    </w:rPr>
  </w:style>
  <w:style w:type="character" w:customStyle="1" w:styleId="Heading1Char0">
    <w:name w:val="Heading1 Char"/>
    <w:basedOn w:val="Heading1Char"/>
    <w:link w:val="Heading10"/>
    <w:rsid w:val="00B16A5F"/>
    <w:rPr>
      <w:rFonts w:ascii="Calibri" w:eastAsia="Times New Roman" w:hAnsi="Calibri" w:cs="Arial"/>
      <w:b w:val="0"/>
      <w:color w:val="666560"/>
      <w:sz w:val="52"/>
      <w:szCs w:val="20"/>
      <w:lang w:val="en-AU"/>
    </w:rPr>
  </w:style>
  <w:style w:type="paragraph" w:styleId="ListBullet">
    <w:name w:val="List Bullet"/>
    <w:basedOn w:val="ListNumber"/>
    <w:qFormat/>
    <w:rsid w:val="009950C3"/>
    <w:pPr>
      <w:numPr>
        <w:numId w:val="123"/>
      </w:numPr>
      <w:ind w:left="754" w:hanging="357"/>
    </w:pPr>
  </w:style>
  <w:style w:type="paragraph" w:styleId="ListBullet4">
    <w:name w:val="List Bullet 4"/>
    <w:basedOn w:val="List4"/>
    <w:rsid w:val="00B16A5F"/>
    <w:pPr>
      <w:numPr>
        <w:numId w:val="2"/>
      </w:numPr>
      <w:tabs>
        <w:tab w:val="clear" w:pos="360"/>
        <w:tab w:val="left" w:pos="1361"/>
      </w:tabs>
      <w:spacing w:before="60" w:after="60"/>
      <w:ind w:left="720" w:hanging="360"/>
      <w:contextualSpacing w:val="0"/>
    </w:pPr>
    <w:rPr>
      <w:szCs w:val="22"/>
    </w:rPr>
  </w:style>
  <w:style w:type="paragraph" w:styleId="List4">
    <w:name w:val="List 4"/>
    <w:basedOn w:val="Normal"/>
    <w:uiPriority w:val="99"/>
    <w:unhideWhenUsed/>
    <w:rsid w:val="00B16A5F"/>
    <w:pPr>
      <w:ind w:left="1440" w:hanging="360"/>
      <w:contextualSpacing/>
    </w:pPr>
  </w:style>
  <w:style w:type="paragraph" w:styleId="List2">
    <w:name w:val="List 2"/>
    <w:basedOn w:val="Normal"/>
    <w:uiPriority w:val="99"/>
    <w:unhideWhenUsed/>
    <w:rsid w:val="00B16A5F"/>
    <w:pPr>
      <w:ind w:left="720" w:hanging="360"/>
      <w:contextualSpacing/>
    </w:pPr>
  </w:style>
  <w:style w:type="paragraph" w:customStyle="1" w:styleId="Note">
    <w:name w:val="Note"/>
    <w:basedOn w:val="BodyText"/>
    <w:qFormat/>
    <w:rsid w:val="009950C3"/>
    <w:pPr>
      <w:tabs>
        <w:tab w:val="left" w:pos="680"/>
      </w:tabs>
      <w:spacing w:before="40" w:after="40"/>
    </w:pPr>
  </w:style>
  <w:style w:type="character" w:customStyle="1" w:styleId="SpecialBold">
    <w:name w:val="Special Bold"/>
    <w:basedOn w:val="DefaultParagraphFont"/>
    <w:rsid w:val="009950C3"/>
    <w:rPr>
      <w:b/>
      <w:spacing w:val="0"/>
    </w:rPr>
  </w:style>
  <w:style w:type="character" w:styleId="Emphasis">
    <w:name w:val="Emphasis"/>
    <w:basedOn w:val="DefaultParagraphFont"/>
    <w:uiPriority w:val="20"/>
    <w:qFormat/>
    <w:rsid w:val="00B16A5F"/>
    <w:rPr>
      <w:i/>
      <w:iCs/>
    </w:rPr>
  </w:style>
  <w:style w:type="paragraph" w:customStyle="1" w:styleId="SuperHeading">
    <w:name w:val="SuperHeading"/>
    <w:basedOn w:val="Normal"/>
    <w:autoRedefine/>
    <w:rsid w:val="009950C3"/>
    <w:pPr>
      <w:spacing w:before="480"/>
      <w:jc w:val="right"/>
      <w:outlineLvl w:val="0"/>
    </w:pPr>
    <w:rPr>
      <w:caps/>
      <w:color w:val="00768B"/>
      <w:spacing w:val="40"/>
      <w:sz w:val="32"/>
    </w:rPr>
  </w:style>
  <w:style w:type="character" w:styleId="Hyperlink">
    <w:name w:val="Hyperlink"/>
    <w:basedOn w:val="DefaultParagraphFont"/>
    <w:uiPriority w:val="99"/>
    <w:qFormat/>
    <w:rsid w:val="009950C3"/>
    <w:rPr>
      <w:rFonts w:cs="Times New Roman"/>
      <w:color w:val="00B7FF"/>
      <w:u w:val="none"/>
    </w:rPr>
  </w:style>
  <w:style w:type="paragraph" w:styleId="CommentText">
    <w:name w:val="annotation text"/>
    <w:basedOn w:val="Normal"/>
    <w:link w:val="CommentTextChar"/>
    <w:uiPriority w:val="99"/>
    <w:unhideWhenUsed/>
    <w:rsid w:val="00B16A5F"/>
    <w:rPr>
      <w:rFonts w:ascii="Courier New" w:hAnsi="Courier New"/>
      <w:lang w:val="en-US"/>
    </w:rPr>
  </w:style>
  <w:style w:type="character" w:customStyle="1" w:styleId="CommentTextChar">
    <w:name w:val="Comment Text Char"/>
    <w:basedOn w:val="DefaultParagraphFont"/>
    <w:link w:val="CommentText"/>
    <w:uiPriority w:val="99"/>
    <w:rsid w:val="00B16A5F"/>
    <w:rPr>
      <w:rFonts w:ascii="Courier New" w:eastAsia="Times New Roman" w:hAnsi="Courier New" w:cs="Arial"/>
      <w:color w:val="666560"/>
      <w:sz w:val="20"/>
      <w:szCs w:val="20"/>
    </w:rPr>
  </w:style>
  <w:style w:type="character" w:styleId="CommentReference">
    <w:name w:val="annotation reference"/>
    <w:basedOn w:val="DefaultParagraphFont"/>
    <w:uiPriority w:val="99"/>
    <w:semiHidden/>
    <w:rsid w:val="00B16A5F"/>
    <w:rPr>
      <w:rFonts w:ascii="Arial" w:hAnsi="Arial"/>
      <w:w w:val="0"/>
      <w:sz w:val="22"/>
    </w:rPr>
  </w:style>
  <w:style w:type="paragraph" w:styleId="CommentSubject">
    <w:name w:val="annotation subject"/>
    <w:basedOn w:val="CommentText"/>
    <w:next w:val="CommentText"/>
    <w:link w:val="CommentSubjectChar"/>
    <w:uiPriority w:val="99"/>
    <w:semiHidden/>
    <w:unhideWhenUsed/>
    <w:rsid w:val="00B16A5F"/>
    <w:rPr>
      <w:b/>
      <w:bCs/>
    </w:rPr>
  </w:style>
  <w:style w:type="character" w:customStyle="1" w:styleId="CommentSubjectChar">
    <w:name w:val="Comment Subject Char"/>
    <w:basedOn w:val="CommentTextChar"/>
    <w:link w:val="CommentSubject"/>
    <w:uiPriority w:val="99"/>
    <w:semiHidden/>
    <w:rsid w:val="00B16A5F"/>
    <w:rPr>
      <w:rFonts w:ascii="Courier New" w:eastAsia="Times New Roman" w:hAnsi="Courier New" w:cs="Arial"/>
      <w:b/>
      <w:bCs/>
      <w:color w:val="666560"/>
      <w:sz w:val="20"/>
      <w:szCs w:val="20"/>
    </w:rPr>
  </w:style>
  <w:style w:type="paragraph" w:customStyle="1" w:styleId="AllowPageBreak">
    <w:name w:val="AllowPageBreak"/>
    <w:rsid w:val="00B16A5F"/>
    <w:pPr>
      <w:widowControl w:val="0"/>
      <w:spacing w:after="0" w:line="240" w:lineRule="auto"/>
    </w:pPr>
    <w:rPr>
      <w:rFonts w:ascii="Times New Roman" w:eastAsia="Times New Roman" w:hAnsi="Times New Roman" w:cs="Times New Roman"/>
      <w:noProof/>
      <w:sz w:val="2"/>
      <w:szCs w:val="20"/>
      <w:lang w:val="en-AU"/>
    </w:rPr>
  </w:style>
  <w:style w:type="paragraph" w:styleId="ListNumber3">
    <w:name w:val="List Number 3"/>
    <w:basedOn w:val="Normal"/>
    <w:uiPriority w:val="99"/>
    <w:unhideWhenUsed/>
    <w:rsid w:val="00B16A5F"/>
    <w:pPr>
      <w:numPr>
        <w:numId w:val="170"/>
      </w:numPr>
      <w:contextualSpacing/>
    </w:pPr>
  </w:style>
  <w:style w:type="paragraph" w:customStyle="1" w:styleId="Listnumcontdz">
    <w:name w:val="Listnum_cont_dz"/>
    <w:basedOn w:val="ListParagraph"/>
    <w:link w:val="ListnumcontdzChar"/>
    <w:autoRedefine/>
    <w:qFormat/>
    <w:rsid w:val="00B16A5F"/>
    <w:pPr>
      <w:spacing w:after="200" w:line="276" w:lineRule="auto"/>
      <w:ind w:left="1440"/>
      <w:contextualSpacing w:val="0"/>
    </w:pPr>
    <w:rPr>
      <w:szCs w:val="24"/>
      <w:lang w:bidi="he-IL"/>
    </w:rPr>
  </w:style>
  <w:style w:type="character" w:customStyle="1" w:styleId="ListnumcontdzChar">
    <w:name w:val="Listnum_cont_dz Char"/>
    <w:basedOn w:val="ListParagraphChar"/>
    <w:link w:val="Listnumcontdz"/>
    <w:rsid w:val="00B16A5F"/>
    <w:rPr>
      <w:rFonts w:ascii="Arial" w:eastAsia="Times New Roman" w:hAnsi="Arial" w:cs="Arial"/>
      <w:color w:val="666560"/>
      <w:sz w:val="20"/>
      <w:szCs w:val="24"/>
      <w:lang w:val="en-AU" w:bidi="he-IL"/>
    </w:rPr>
  </w:style>
  <w:style w:type="character" w:customStyle="1" w:styleId="apple-style-span">
    <w:name w:val="apple-style-span"/>
    <w:basedOn w:val="DefaultParagraphFont"/>
    <w:rsid w:val="00B16A5F"/>
  </w:style>
  <w:style w:type="paragraph" w:styleId="List3">
    <w:name w:val="List 3"/>
    <w:basedOn w:val="Normal"/>
    <w:rsid w:val="00B16A5F"/>
    <w:pPr>
      <w:tabs>
        <w:tab w:val="left" w:pos="1021"/>
      </w:tabs>
      <w:spacing w:before="60" w:after="60"/>
      <w:ind w:left="1020" w:hanging="340"/>
    </w:pPr>
  </w:style>
  <w:style w:type="character" w:styleId="FollowedHyperlink">
    <w:name w:val="FollowedHyperlink"/>
    <w:basedOn w:val="DefaultParagraphFont"/>
    <w:uiPriority w:val="99"/>
    <w:semiHidden/>
    <w:unhideWhenUsed/>
    <w:rsid w:val="00B16A5F"/>
    <w:rPr>
      <w:color w:val="800080" w:themeColor="followedHyperlink"/>
      <w:u w:val="single"/>
    </w:rPr>
  </w:style>
  <w:style w:type="paragraph" w:styleId="Revision">
    <w:name w:val="Revision"/>
    <w:hidden/>
    <w:uiPriority w:val="99"/>
    <w:semiHidden/>
    <w:rsid w:val="009950C3"/>
    <w:pPr>
      <w:spacing w:after="0" w:line="240" w:lineRule="auto"/>
    </w:pPr>
    <w:rPr>
      <w:rFonts w:ascii="Courier New" w:eastAsia="Times New Roman" w:hAnsi="Courier New" w:cs="Times New Roman"/>
      <w:szCs w:val="20"/>
    </w:rPr>
  </w:style>
  <w:style w:type="character" w:customStyle="1" w:styleId="street-address">
    <w:name w:val="street-address"/>
    <w:basedOn w:val="DefaultParagraphFont"/>
    <w:rsid w:val="00B16A5F"/>
  </w:style>
  <w:style w:type="table" w:styleId="MediumGrid3-Accent5">
    <w:name w:val="Medium Grid 3 Accent 5"/>
    <w:basedOn w:val="TableNormal"/>
    <w:uiPriority w:val="69"/>
    <w:rsid w:val="00B16A5F"/>
    <w:pPr>
      <w:spacing w:after="0" w:line="240" w:lineRule="auto"/>
    </w:pPr>
    <w:rPr>
      <w:rFonts w:ascii="Calibri" w:eastAsia="Calibri" w:hAnsi="Calibri" w:cs="Arial"/>
      <w:sz w:val="20"/>
      <w:szCs w:val="20"/>
      <w:lang w:bidi="he-IL"/>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character" w:customStyle="1" w:styleId="Monospace">
    <w:name w:val="Monospace"/>
    <w:basedOn w:val="DefaultParagraphFont"/>
    <w:rsid w:val="009950C3"/>
    <w:rPr>
      <w:rFonts w:ascii="Courier New" w:hAnsi="Courier New"/>
    </w:rPr>
  </w:style>
  <w:style w:type="paragraph" w:styleId="TOCHeading">
    <w:name w:val="TOC Heading"/>
    <w:basedOn w:val="Heading1"/>
    <w:next w:val="Normal"/>
    <w:uiPriority w:val="39"/>
    <w:unhideWhenUsed/>
    <w:rsid w:val="009950C3"/>
    <w:rPr>
      <w:rFonts w:asciiTheme="minorBidi" w:hAnsiTheme="minorBidi" w:cstheme="minorBidi"/>
    </w:rPr>
  </w:style>
  <w:style w:type="paragraph" w:styleId="TOC1">
    <w:name w:val="toc 1"/>
    <w:basedOn w:val="Normal"/>
    <w:next w:val="Normal"/>
    <w:autoRedefine/>
    <w:uiPriority w:val="39"/>
    <w:unhideWhenUsed/>
    <w:rsid w:val="009950C3"/>
    <w:pPr>
      <w:spacing w:after="100"/>
    </w:pPr>
  </w:style>
  <w:style w:type="paragraph" w:styleId="TOC2">
    <w:name w:val="toc 2"/>
    <w:basedOn w:val="Normal"/>
    <w:next w:val="Normal"/>
    <w:uiPriority w:val="39"/>
    <w:rsid w:val="009950C3"/>
    <w:pPr>
      <w:spacing w:before="80"/>
      <w:ind w:left="340"/>
    </w:pPr>
  </w:style>
  <w:style w:type="paragraph" w:styleId="TOC3">
    <w:name w:val="toc 3"/>
    <w:basedOn w:val="TOC2"/>
    <w:next w:val="Normal"/>
    <w:uiPriority w:val="39"/>
    <w:rsid w:val="009950C3"/>
    <w:pPr>
      <w:ind w:left="680"/>
    </w:pPr>
    <w:rPr>
      <w:szCs w:val="22"/>
    </w:rPr>
  </w:style>
  <w:style w:type="paragraph" w:styleId="ListContinue">
    <w:name w:val="List Continue"/>
    <w:basedOn w:val="ListBullet"/>
    <w:link w:val="ListContinueChar"/>
    <w:autoRedefine/>
    <w:unhideWhenUsed/>
    <w:qFormat/>
    <w:rsid w:val="009950C3"/>
    <w:pPr>
      <w:numPr>
        <w:numId w:val="0"/>
      </w:numPr>
      <w:spacing w:after="0"/>
      <w:ind w:left="720"/>
      <w:contextualSpacing/>
    </w:pPr>
    <w:rPr>
      <w:szCs w:val="20"/>
    </w:rPr>
  </w:style>
  <w:style w:type="character" w:customStyle="1" w:styleId="ListContinueChar">
    <w:name w:val="List Continue Char"/>
    <w:basedOn w:val="BodyTextChar"/>
    <w:link w:val="ListContinue"/>
    <w:rsid w:val="009950C3"/>
    <w:rPr>
      <w:rFonts w:ascii="Arial" w:eastAsia="Times New Roman" w:hAnsi="Arial" w:cs="Arial"/>
      <w:color w:val="666560"/>
      <w:sz w:val="20"/>
      <w:szCs w:val="20"/>
      <w:lang w:val="en-AU"/>
    </w:rPr>
  </w:style>
  <w:style w:type="paragraph" w:customStyle="1" w:styleId="Figure">
    <w:name w:val="Figure"/>
    <w:basedOn w:val="Normal"/>
    <w:next w:val="BodyText"/>
    <w:qFormat/>
    <w:rsid w:val="009950C3"/>
    <w:pPr>
      <w:spacing w:before="240"/>
    </w:pPr>
  </w:style>
  <w:style w:type="paragraph" w:customStyle="1" w:styleId="Listnumdz">
    <w:name w:val="Listnumdz"/>
    <w:basedOn w:val="ListParagraph"/>
    <w:link w:val="ListnumdzChar"/>
    <w:autoRedefine/>
    <w:qFormat/>
    <w:rsid w:val="00B16A5F"/>
    <w:pPr>
      <w:numPr>
        <w:numId w:val="25"/>
      </w:numPr>
      <w:spacing w:after="200" w:line="276" w:lineRule="auto"/>
      <w:contextualSpacing w:val="0"/>
    </w:pPr>
    <w:rPr>
      <w:rFonts w:ascii="Calibri" w:hAnsi="Calibri"/>
      <w:szCs w:val="24"/>
      <w:lang w:bidi="he-IL"/>
    </w:rPr>
  </w:style>
  <w:style w:type="character" w:customStyle="1" w:styleId="ListnumdzChar">
    <w:name w:val="Listnumdz Char"/>
    <w:basedOn w:val="DefaultParagraphFont"/>
    <w:link w:val="Listnumdz"/>
    <w:rsid w:val="00B16A5F"/>
    <w:rPr>
      <w:rFonts w:ascii="Calibri" w:eastAsia="Times New Roman" w:hAnsi="Calibri" w:cs="Arial"/>
      <w:color w:val="666560"/>
      <w:sz w:val="20"/>
      <w:szCs w:val="24"/>
      <w:lang w:val="en-AU" w:bidi="he-IL"/>
    </w:rPr>
  </w:style>
  <w:style w:type="table" w:styleId="TableGrid">
    <w:name w:val="Table Grid"/>
    <w:basedOn w:val="TableNormal"/>
    <w:uiPriority w:val="59"/>
    <w:rsid w:val="00B16A5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OCTitle">
    <w:name w:val="TOCTitle"/>
    <w:basedOn w:val="HeadingBase"/>
    <w:rsid w:val="009950C3"/>
    <w:pPr>
      <w:pBdr>
        <w:bottom w:val="single" w:sz="24" w:space="6" w:color="F50002"/>
      </w:pBdr>
      <w:spacing w:before="480" w:after="240"/>
    </w:pPr>
    <w:rPr>
      <w:sz w:val="48"/>
    </w:rPr>
  </w:style>
  <w:style w:type="paragraph" w:customStyle="1" w:styleId="Version">
    <w:name w:val="Version"/>
    <w:rsid w:val="009950C3"/>
    <w:pPr>
      <w:pBdr>
        <w:top w:val="single" w:sz="2" w:space="10" w:color="ACDDE8"/>
      </w:pBdr>
      <w:spacing w:before="360" w:after="120" w:line="240" w:lineRule="auto"/>
    </w:pPr>
    <w:rPr>
      <w:rFonts w:eastAsiaTheme="majorEastAsia" w:cstheme="minorHAnsi"/>
      <w:bCs/>
      <w:color w:val="ACDDE8"/>
      <w:sz w:val="32"/>
      <w:szCs w:val="200"/>
    </w:rPr>
  </w:style>
  <w:style w:type="paragraph" w:customStyle="1" w:styleId="MiniTOCTitle">
    <w:name w:val="MiniTOCTitle"/>
    <w:basedOn w:val="Normal"/>
    <w:rsid w:val="00B16A5F"/>
    <w:rPr>
      <w:noProof/>
    </w:rPr>
  </w:style>
  <w:style w:type="paragraph" w:customStyle="1" w:styleId="MiniTOCItem">
    <w:name w:val="MiniTOCItem"/>
    <w:basedOn w:val="ListBullet"/>
    <w:rsid w:val="00B16A5F"/>
    <w:pPr>
      <w:numPr>
        <w:numId w:val="0"/>
      </w:numPr>
      <w:tabs>
        <w:tab w:val="right" w:leader="dot" w:pos="8505"/>
      </w:tabs>
      <w:spacing w:before="0" w:after="0"/>
    </w:pPr>
  </w:style>
  <w:style w:type="character" w:customStyle="1" w:styleId="HotSpot">
    <w:name w:val="HotSpot"/>
    <w:rsid w:val="00B16A5F"/>
    <w:rPr>
      <w:color w:val="0070C0"/>
      <w:u w:val="none"/>
    </w:rPr>
  </w:style>
  <w:style w:type="paragraph" w:customStyle="1" w:styleId="HeadingProcedure">
    <w:name w:val="Heading Procedure"/>
    <w:basedOn w:val="HeadingBase"/>
    <w:next w:val="Normal"/>
    <w:rsid w:val="00B16A5F"/>
    <w:pPr>
      <w:pBdr>
        <w:bottom w:val="single" w:sz="6" w:space="1" w:color="08215C"/>
      </w:pBdr>
      <w:tabs>
        <w:tab w:val="left" w:pos="0"/>
      </w:tabs>
      <w:spacing w:before="120" w:after="60"/>
      <w:ind w:left="1021"/>
    </w:pPr>
    <w:rPr>
      <w:sz w:val="20"/>
    </w:rPr>
  </w:style>
  <w:style w:type="paragraph" w:customStyle="1" w:styleId="ListNote">
    <w:name w:val="List Note"/>
    <w:rsid w:val="00B16A5F"/>
    <w:pPr>
      <w:tabs>
        <w:tab w:val="left" w:pos="1021"/>
      </w:tabs>
      <w:spacing w:after="0" w:line="240" w:lineRule="auto"/>
    </w:pPr>
    <w:rPr>
      <w:rFonts w:ascii="Verdana" w:eastAsia="Times New Roman" w:hAnsi="Verdana" w:cs="Times New Roman"/>
      <w:sz w:val="20"/>
    </w:rPr>
  </w:style>
  <w:style w:type="paragraph" w:customStyle="1" w:styleId="TableListBullet">
    <w:name w:val="Table List Bullet"/>
    <w:basedOn w:val="TableBodyText"/>
    <w:autoRedefine/>
    <w:qFormat/>
    <w:rsid w:val="009950C3"/>
    <w:pPr>
      <w:numPr>
        <w:numId w:val="86"/>
      </w:numPr>
    </w:pPr>
  </w:style>
  <w:style w:type="paragraph" w:customStyle="1" w:styleId="TableBodyText">
    <w:name w:val="Table Body Text"/>
    <w:basedOn w:val="BodyText"/>
    <w:autoRedefine/>
    <w:qFormat/>
    <w:rsid w:val="009950C3"/>
  </w:style>
  <w:style w:type="paragraph" w:customStyle="1" w:styleId="TableListNumber">
    <w:name w:val="Table List Number"/>
    <w:basedOn w:val="TableBodyText"/>
    <w:qFormat/>
    <w:rsid w:val="009950C3"/>
    <w:pPr>
      <w:numPr>
        <w:numId w:val="87"/>
      </w:numPr>
    </w:pPr>
    <w:rPr>
      <w:szCs w:val="21"/>
    </w:rPr>
  </w:style>
  <w:style w:type="paragraph" w:styleId="ListBullet3">
    <w:name w:val="List Bullet 3"/>
    <w:basedOn w:val="Normal"/>
    <w:uiPriority w:val="99"/>
    <w:unhideWhenUsed/>
    <w:rsid w:val="00B16A5F"/>
    <w:pPr>
      <w:numPr>
        <w:numId w:val="94"/>
      </w:numPr>
      <w:ind w:left="2520"/>
      <w:contextualSpacing/>
    </w:pPr>
  </w:style>
  <w:style w:type="character" w:customStyle="1" w:styleId="Superscript">
    <w:name w:val="Superscript"/>
    <w:basedOn w:val="DefaultParagraphFont"/>
    <w:rsid w:val="00B16A5F"/>
    <w:rPr>
      <w:vertAlign w:val="superscript"/>
    </w:rPr>
  </w:style>
  <w:style w:type="paragraph" w:customStyle="1" w:styleId="CopyrightText">
    <w:name w:val="Copyright Text"/>
    <w:next w:val="Copyright"/>
    <w:rsid w:val="00B16A5F"/>
    <w:pPr>
      <w:spacing w:before="120" w:after="0" w:line="240" w:lineRule="auto"/>
    </w:pPr>
    <w:rPr>
      <w:rFonts w:ascii="Arial" w:eastAsia="Times New Roman" w:hAnsi="Arial" w:cs="Times New Roman"/>
      <w:sz w:val="17"/>
    </w:rPr>
  </w:style>
  <w:style w:type="paragraph" w:customStyle="1" w:styleId="Copyright">
    <w:name w:val="Copyright"/>
    <w:basedOn w:val="Normal"/>
    <w:qFormat/>
    <w:rsid w:val="009950C3"/>
    <w:rPr>
      <w:color w:val="7F7F7F" w:themeColor="text1" w:themeTint="80"/>
      <w:sz w:val="16"/>
      <w:szCs w:val="16"/>
    </w:rPr>
  </w:style>
  <w:style w:type="paragraph" w:customStyle="1" w:styleId="CoverLogo">
    <w:name w:val="Cover Logo"/>
    <w:basedOn w:val="Normal"/>
    <w:rsid w:val="00B16A5F"/>
    <w:pPr>
      <w:spacing w:after="400"/>
    </w:pPr>
    <w:rPr>
      <w:rFonts w:ascii="Courier New" w:hAnsi="Courier New"/>
      <w:b/>
      <w:i/>
      <w:color w:val="FF0000"/>
      <w:sz w:val="56"/>
    </w:rPr>
  </w:style>
  <w:style w:type="paragraph" w:customStyle="1" w:styleId="ProductName">
    <w:name w:val="Product Name"/>
    <w:basedOn w:val="HeadingBase"/>
    <w:autoRedefine/>
    <w:rsid w:val="00B16A5F"/>
    <w:pPr>
      <w:spacing w:before="480" w:after="120"/>
    </w:pPr>
    <w:rPr>
      <w:color w:val="00768B"/>
      <w:sz w:val="48"/>
    </w:rPr>
  </w:style>
  <w:style w:type="paragraph" w:customStyle="1" w:styleId="BookName">
    <w:name w:val="Book Name"/>
    <w:basedOn w:val="ProductName"/>
    <w:rsid w:val="00B16A5F"/>
    <w:pPr>
      <w:spacing w:before="120"/>
    </w:pPr>
    <w:rPr>
      <w:rFonts w:ascii="Arial" w:hAnsi="Arial"/>
      <w:sz w:val="36"/>
    </w:rPr>
  </w:style>
  <w:style w:type="paragraph" w:customStyle="1" w:styleId="Release">
    <w:name w:val="Release"/>
    <w:basedOn w:val="HeadingBase"/>
    <w:autoRedefine/>
    <w:rsid w:val="00B16A5F"/>
    <w:pPr>
      <w:spacing w:before="480" w:after="120"/>
    </w:pPr>
    <w:rPr>
      <w:rFonts w:ascii="Arial" w:hAnsi="Arial"/>
      <w:color w:val="00768B"/>
      <w:sz w:val="28"/>
    </w:rPr>
  </w:style>
  <w:style w:type="paragraph" w:customStyle="1" w:styleId="IssueDate">
    <w:name w:val="Issue Date"/>
    <w:autoRedefine/>
    <w:rsid w:val="00B16A5F"/>
    <w:pPr>
      <w:spacing w:before="4400" w:after="120" w:line="240" w:lineRule="auto"/>
    </w:pPr>
    <w:rPr>
      <w:rFonts w:ascii="Arial Bold" w:eastAsia="Times New Roman" w:hAnsi="Arial Bold" w:cs="Times New Roman"/>
      <w:color w:val="00768B"/>
      <w:sz w:val="20"/>
      <w:szCs w:val="20"/>
      <w:lang w:val="en-AU"/>
    </w:rPr>
  </w:style>
  <w:style w:type="paragraph" w:customStyle="1" w:styleId="PartNumber">
    <w:name w:val="Part Number"/>
    <w:autoRedefine/>
    <w:rsid w:val="00B16A5F"/>
    <w:pPr>
      <w:spacing w:before="120" w:after="120" w:line="240" w:lineRule="auto"/>
    </w:pPr>
    <w:rPr>
      <w:rFonts w:ascii="Arial Bold" w:eastAsia="Times New Roman" w:hAnsi="Arial Bold" w:cs="Times New Roman"/>
      <w:color w:val="00768B"/>
      <w:sz w:val="20"/>
      <w:szCs w:val="20"/>
      <w:lang w:val="en-AU"/>
    </w:rPr>
  </w:style>
  <w:style w:type="paragraph" w:customStyle="1" w:styleId="TableCaption">
    <w:name w:val="Table Caption"/>
    <w:basedOn w:val="Caption"/>
    <w:rsid w:val="00B16A5F"/>
    <w:pPr>
      <w:spacing w:before="240" w:after="60"/>
    </w:pPr>
  </w:style>
  <w:style w:type="paragraph" w:styleId="Caption">
    <w:name w:val="caption"/>
    <w:basedOn w:val="Normal"/>
    <w:next w:val="Normal"/>
    <w:qFormat/>
    <w:rsid w:val="009950C3"/>
    <w:rPr>
      <w:rFonts w:asciiTheme="minorBidi" w:hAnsiTheme="minorBidi"/>
      <w:color w:val="auto"/>
      <w:sz w:val="16"/>
    </w:rPr>
  </w:style>
  <w:style w:type="paragraph" w:customStyle="1" w:styleId="ListCode">
    <w:name w:val="List Code"/>
    <w:basedOn w:val="Normal"/>
    <w:link w:val="ListCodeChar"/>
    <w:qFormat/>
    <w:rsid w:val="009950C3"/>
    <w:pPr>
      <w:shd w:val="pct12" w:color="auto" w:fill="auto"/>
      <w:ind w:left="1361"/>
      <w:contextualSpacing/>
    </w:pPr>
    <w:rPr>
      <w:rFonts w:ascii="Consolas" w:hAnsi="Consolas" w:cs="Consolas"/>
      <w:sz w:val="21"/>
      <w:szCs w:val="21"/>
    </w:rPr>
  </w:style>
  <w:style w:type="paragraph" w:styleId="PlainText">
    <w:name w:val="Plain Text"/>
    <w:basedOn w:val="Normal"/>
    <w:link w:val="PlainTextChar"/>
    <w:uiPriority w:val="99"/>
    <w:unhideWhenUsed/>
    <w:rsid w:val="00B16A5F"/>
    <w:rPr>
      <w:rFonts w:ascii="Consolas" w:hAnsi="Consolas" w:cs="Consolas"/>
      <w:sz w:val="21"/>
      <w:szCs w:val="21"/>
    </w:rPr>
  </w:style>
  <w:style w:type="character" w:customStyle="1" w:styleId="PlainTextChar">
    <w:name w:val="Plain Text Char"/>
    <w:basedOn w:val="DefaultParagraphFont"/>
    <w:link w:val="PlainText"/>
    <w:uiPriority w:val="99"/>
    <w:rsid w:val="00B16A5F"/>
    <w:rPr>
      <w:rFonts w:ascii="Consolas" w:eastAsia="Times New Roman" w:hAnsi="Consolas" w:cs="Consolas"/>
      <w:color w:val="666560"/>
      <w:sz w:val="21"/>
      <w:szCs w:val="21"/>
      <w:lang w:val="en-AU"/>
    </w:rPr>
  </w:style>
  <w:style w:type="character" w:customStyle="1" w:styleId="ListCodeChar">
    <w:name w:val="List Code Char"/>
    <w:basedOn w:val="ListContinueChar"/>
    <w:link w:val="ListCode"/>
    <w:rsid w:val="009950C3"/>
    <w:rPr>
      <w:rFonts w:ascii="Consolas" w:eastAsia="Times New Roman" w:hAnsi="Consolas" w:cs="Consolas"/>
      <w:color w:val="666560"/>
      <w:sz w:val="21"/>
      <w:szCs w:val="21"/>
      <w:shd w:val="pct12" w:color="auto" w:fill="auto"/>
      <w:lang w:val="en-AU"/>
    </w:rPr>
  </w:style>
  <w:style w:type="paragraph" w:customStyle="1" w:styleId="TableCode">
    <w:name w:val="Table Code"/>
    <w:basedOn w:val="Normal"/>
    <w:autoRedefine/>
    <w:qFormat/>
    <w:rsid w:val="009950C3"/>
    <w:pPr>
      <w:shd w:val="clear" w:color="auto" w:fill="F2F2F2"/>
      <w:spacing w:after="120"/>
      <w:ind w:left="176" w:right="113"/>
      <w:contextualSpacing/>
    </w:pPr>
    <w:rPr>
      <w:rFonts w:ascii="Courier New" w:hAnsi="Courier New" w:cs="Courier New"/>
      <w:sz w:val="18"/>
      <w:szCs w:val="18"/>
    </w:rPr>
  </w:style>
  <w:style w:type="paragraph" w:customStyle="1" w:styleId="CodeBoxWide">
    <w:name w:val="Code Box Wide"/>
    <w:basedOn w:val="PlainText"/>
    <w:qFormat/>
    <w:rsid w:val="00B16A5F"/>
    <w:pPr>
      <w:shd w:val="clear" w:color="auto" w:fill="F2F2F2"/>
      <w:spacing w:after="120"/>
      <w:ind w:left="397" w:right="113" w:hanging="284"/>
      <w:contextualSpacing/>
    </w:pPr>
    <w:rPr>
      <w:rFonts w:ascii="Courier New" w:hAnsi="Courier New" w:cs="Courier New"/>
      <w:sz w:val="18"/>
      <w:szCs w:val="18"/>
    </w:rPr>
  </w:style>
  <w:style w:type="paragraph" w:customStyle="1" w:styleId="Codebox">
    <w:name w:val="Code box"/>
    <w:basedOn w:val="Normal"/>
    <w:rsid w:val="00535498"/>
    <w:pPr>
      <w:shd w:val="clear" w:color="auto" w:fill="E2E9EA"/>
      <w:ind w:left="1021"/>
      <w:contextualSpacing/>
    </w:pPr>
    <w:rPr>
      <w:rFonts w:ascii="Courier New" w:hAnsi="Courier New"/>
      <w:sz w:val="18"/>
    </w:rPr>
  </w:style>
  <w:style w:type="paragraph" w:customStyle="1" w:styleId="TableHeadingCentered">
    <w:name w:val="Table Heading Centered"/>
    <w:basedOn w:val="Normal"/>
    <w:qFormat/>
    <w:rsid w:val="00B16A5F"/>
    <w:pPr>
      <w:jc w:val="center"/>
    </w:pPr>
  </w:style>
  <w:style w:type="paragraph" w:customStyle="1" w:styleId="TableBodyTextCentered">
    <w:name w:val="Table Body Text Centered"/>
    <w:basedOn w:val="TableBodyText"/>
    <w:qFormat/>
    <w:rsid w:val="009950C3"/>
    <w:pPr>
      <w:jc w:val="center"/>
    </w:pPr>
  </w:style>
  <w:style w:type="paragraph" w:customStyle="1" w:styleId="Desc">
    <w:name w:val="Desc"/>
    <w:basedOn w:val="Normal"/>
    <w:qFormat/>
    <w:rsid w:val="00B16A5F"/>
    <w:pPr>
      <w:ind w:left="2495" w:hanging="1474"/>
    </w:pPr>
  </w:style>
  <w:style w:type="paragraph" w:customStyle="1" w:styleId="Syntax">
    <w:name w:val="Syntax"/>
    <w:basedOn w:val="Desc"/>
    <w:qFormat/>
    <w:rsid w:val="00B16A5F"/>
  </w:style>
  <w:style w:type="paragraph" w:customStyle="1" w:styleId="CLIHeading">
    <w:name w:val="CLI Heading"/>
    <w:qFormat/>
    <w:rsid w:val="00B16A5F"/>
    <w:pPr>
      <w:keepNext/>
      <w:spacing w:before="120" w:after="60" w:line="240" w:lineRule="auto"/>
      <w:ind w:left="1021"/>
    </w:pPr>
    <w:rPr>
      <w:rFonts w:ascii="Tahoma" w:eastAsia="Times New Roman" w:hAnsi="Tahoma" w:cs="Times New Roman"/>
      <w:b/>
      <w:color w:val="0070C0"/>
      <w:sz w:val="20"/>
      <w:szCs w:val="20"/>
      <w:lang w:val="en-GB"/>
    </w:rPr>
  </w:style>
  <w:style w:type="paragraph" w:customStyle="1" w:styleId="Banner">
    <w:name w:val="Banner"/>
    <w:qFormat/>
    <w:rsid w:val="00B16A5F"/>
    <w:pPr>
      <w:spacing w:after="120" w:line="240" w:lineRule="auto"/>
      <w:ind w:left="-1134"/>
    </w:pPr>
    <w:rPr>
      <w:rFonts w:ascii="Courier New" w:eastAsia="Times New Roman" w:hAnsi="Courier New" w:cs="Times New Roman"/>
      <w:color w:val="FF0000"/>
      <w:sz w:val="56"/>
    </w:rPr>
  </w:style>
  <w:style w:type="paragraph" w:customStyle="1" w:styleId="TOCBase">
    <w:name w:val="TOC Base"/>
    <w:rsid w:val="009950C3"/>
    <w:pPr>
      <w:spacing w:after="0" w:line="240" w:lineRule="auto"/>
    </w:pPr>
    <w:rPr>
      <w:rFonts w:ascii="Verdana" w:eastAsia="Times New Roman" w:hAnsi="Verdana" w:cs="Times New Roman"/>
      <w:noProof/>
      <w:sz w:val="20"/>
      <w:szCs w:val="20"/>
      <w:lang w:val="en-AU"/>
    </w:rPr>
  </w:style>
  <w:style w:type="paragraph" w:styleId="Footer">
    <w:name w:val="footer"/>
    <w:basedOn w:val="Normal"/>
    <w:link w:val="FooterChar"/>
    <w:autoRedefine/>
    <w:rsid w:val="009950C3"/>
    <w:pPr>
      <w:keepNext/>
      <w:keepLines/>
      <w:widowControl/>
      <w:pBdr>
        <w:top w:val="single" w:sz="8" w:space="1" w:color="BFBFBF" w:themeColor="background1" w:themeShade="BF"/>
      </w:pBdr>
      <w:tabs>
        <w:tab w:val="right" w:pos="9072"/>
      </w:tabs>
    </w:pPr>
    <w:rPr>
      <w:noProof/>
      <w:color w:val="00768B"/>
      <w:sz w:val="18"/>
      <w:szCs w:val="22"/>
    </w:rPr>
  </w:style>
  <w:style w:type="character" w:customStyle="1" w:styleId="FooterChar">
    <w:name w:val="Footer Char"/>
    <w:basedOn w:val="DefaultParagraphFont"/>
    <w:link w:val="Footer"/>
    <w:rsid w:val="009950C3"/>
    <w:rPr>
      <w:rFonts w:ascii="Arial" w:eastAsia="Times New Roman" w:hAnsi="Arial" w:cs="Arial"/>
      <w:noProof/>
      <w:color w:val="00768B"/>
      <w:sz w:val="18"/>
      <w:lang w:val="en-AU"/>
    </w:rPr>
  </w:style>
  <w:style w:type="paragraph" w:customStyle="1" w:styleId="Figures">
    <w:name w:val="Figures"/>
    <w:basedOn w:val="Normal"/>
    <w:next w:val="Normal"/>
    <w:rsid w:val="00B16A5F"/>
    <w:pPr>
      <w:tabs>
        <w:tab w:val="left" w:pos="3600"/>
        <w:tab w:val="left" w:pos="3958"/>
      </w:tabs>
      <w:jc w:val="center"/>
    </w:pPr>
  </w:style>
  <w:style w:type="paragraph" w:customStyle="1" w:styleId="SuperTitle">
    <w:name w:val="SuperTitle"/>
    <w:basedOn w:val="Title"/>
    <w:rsid w:val="009950C3"/>
  </w:style>
  <w:style w:type="paragraph" w:styleId="Index1">
    <w:name w:val="index 1"/>
    <w:basedOn w:val="Normal"/>
    <w:next w:val="Normal"/>
    <w:rsid w:val="00B16A5F"/>
    <w:pPr>
      <w:tabs>
        <w:tab w:val="right" w:pos="4176"/>
      </w:tabs>
    </w:pPr>
  </w:style>
  <w:style w:type="paragraph" w:styleId="IndexHeading">
    <w:name w:val="index heading"/>
    <w:basedOn w:val="Normal"/>
    <w:next w:val="Index1"/>
    <w:rsid w:val="00B16A5F"/>
    <w:pPr>
      <w:spacing w:after="120"/>
    </w:pPr>
    <w:rPr>
      <w:b/>
      <w:sz w:val="24"/>
    </w:rPr>
  </w:style>
  <w:style w:type="paragraph" w:styleId="Header">
    <w:name w:val="header"/>
    <w:basedOn w:val="Normal"/>
    <w:link w:val="HeaderChar"/>
    <w:uiPriority w:val="99"/>
    <w:unhideWhenUsed/>
    <w:rsid w:val="009950C3"/>
    <w:pPr>
      <w:tabs>
        <w:tab w:val="center" w:pos="4680"/>
        <w:tab w:val="right" w:pos="9360"/>
      </w:tabs>
      <w:spacing w:before="0"/>
    </w:pPr>
  </w:style>
  <w:style w:type="character" w:customStyle="1" w:styleId="HeaderChar">
    <w:name w:val="Header Char"/>
    <w:basedOn w:val="DefaultParagraphFont"/>
    <w:link w:val="Header"/>
    <w:uiPriority w:val="99"/>
    <w:rsid w:val="009950C3"/>
    <w:rPr>
      <w:rFonts w:ascii="Arial" w:eastAsia="Times New Roman" w:hAnsi="Arial" w:cs="Arial"/>
      <w:color w:val="666560"/>
      <w:sz w:val="20"/>
      <w:szCs w:val="20"/>
      <w:lang w:val="en-AU"/>
    </w:rPr>
  </w:style>
  <w:style w:type="paragraph" w:customStyle="1" w:styleId="Chapter">
    <w:name w:val="Chapter"/>
    <w:basedOn w:val="Normal"/>
    <w:rsid w:val="00B16A5F"/>
    <w:pPr>
      <w:spacing w:before="240"/>
    </w:pPr>
    <w:rPr>
      <w:rFonts w:ascii="Times New Roman" w:hAnsi="Times New Roman"/>
      <w:smallCaps/>
      <w:spacing w:val="80"/>
      <w:sz w:val="28"/>
    </w:rPr>
  </w:style>
  <w:style w:type="paragraph" w:customStyle="1" w:styleId="InChapter">
    <w:name w:val="InChapter"/>
    <w:basedOn w:val="Heading3"/>
    <w:rsid w:val="00B16A5F"/>
    <w:pPr>
      <w:outlineLvl w:val="9"/>
    </w:pPr>
    <w:rPr>
      <w:b/>
      <w:bCs w:val="0"/>
      <w:noProof/>
      <w:color w:val="828A8C"/>
      <w:sz w:val="28"/>
      <w:szCs w:val="36"/>
    </w:rPr>
  </w:style>
  <w:style w:type="paragraph" w:styleId="Index2">
    <w:name w:val="index 2"/>
    <w:basedOn w:val="Normal"/>
    <w:next w:val="Normal"/>
    <w:rsid w:val="00B16A5F"/>
    <w:pPr>
      <w:tabs>
        <w:tab w:val="right" w:pos="4176"/>
      </w:tabs>
      <w:ind w:left="340"/>
    </w:pPr>
  </w:style>
  <w:style w:type="paragraph" w:customStyle="1" w:styleId="Byline">
    <w:name w:val="Byline"/>
    <w:basedOn w:val="Title"/>
    <w:rsid w:val="00B16A5F"/>
    <w:pPr>
      <w:spacing w:after="240"/>
    </w:pPr>
    <w:rPr>
      <w:b w:val="0"/>
      <w:color w:val="00768B"/>
      <w:sz w:val="28"/>
      <w:szCs w:val="28"/>
    </w:rPr>
  </w:style>
  <w:style w:type="paragraph" w:customStyle="1" w:styleId="Drawings">
    <w:name w:val="Drawings"/>
    <w:basedOn w:val="Figures"/>
    <w:rsid w:val="00B16A5F"/>
    <w:pPr>
      <w:tabs>
        <w:tab w:val="clear" w:pos="3600"/>
        <w:tab w:val="clear" w:pos="3958"/>
      </w:tabs>
      <w:ind w:left="-1418"/>
      <w:jc w:val="right"/>
    </w:pPr>
  </w:style>
  <w:style w:type="paragraph" w:customStyle="1" w:styleId="TOFTitle">
    <w:name w:val="TOFTitle"/>
    <w:basedOn w:val="TOCTitle"/>
    <w:rsid w:val="009950C3"/>
  </w:style>
  <w:style w:type="paragraph" w:styleId="TableofFigures">
    <w:name w:val="table of figures"/>
    <w:basedOn w:val="Normal"/>
    <w:next w:val="Normal"/>
    <w:rsid w:val="00B16A5F"/>
    <w:pPr>
      <w:tabs>
        <w:tab w:val="right" w:leader="dot" w:pos="9072"/>
      </w:tabs>
      <w:ind w:left="970" w:hanging="403"/>
    </w:pPr>
    <w:rPr>
      <w:rFonts w:ascii="Times New Roman" w:hAnsi="Times New Roman"/>
      <w:b/>
    </w:rPr>
  </w:style>
  <w:style w:type="character" w:customStyle="1" w:styleId="WingdingSymbols">
    <w:name w:val="Wingding Symbols"/>
    <w:rsid w:val="009950C3"/>
    <w:rPr>
      <w:rFonts w:ascii="Wingdings" w:hAnsi="Wingdings"/>
    </w:rPr>
  </w:style>
  <w:style w:type="paragraph" w:styleId="Index3">
    <w:name w:val="index 3"/>
    <w:basedOn w:val="Normal"/>
    <w:next w:val="Normal"/>
    <w:rsid w:val="00B16A5F"/>
    <w:pPr>
      <w:tabs>
        <w:tab w:val="right" w:leader="dot" w:pos="4176"/>
      </w:tabs>
      <w:ind w:left="680"/>
    </w:pPr>
  </w:style>
  <w:style w:type="paragraph" w:customStyle="1" w:styleId="MarginNote">
    <w:name w:val="Margin Note"/>
    <w:basedOn w:val="Normal"/>
    <w:rsid w:val="00B16A5F"/>
    <w:pPr>
      <w:pBdr>
        <w:top w:val="single" w:sz="6" w:space="6" w:color="FFFFFF"/>
        <w:bottom w:val="single" w:sz="6" w:space="6" w:color="FFFFFF"/>
      </w:pBdr>
      <w:shd w:val="pct10" w:color="auto" w:fill="auto"/>
      <w:tabs>
        <w:tab w:val="left" w:pos="567"/>
      </w:tabs>
      <w:spacing w:before="60" w:after="60"/>
    </w:pPr>
    <w:rPr>
      <w:rFonts w:ascii="Trebuchet MS" w:hAnsi="Trebuchet MS"/>
    </w:rPr>
  </w:style>
  <w:style w:type="paragraph" w:styleId="Subtitle">
    <w:name w:val="Subtitle"/>
    <w:basedOn w:val="Normal"/>
    <w:link w:val="SubtitleChar"/>
    <w:autoRedefine/>
    <w:uiPriority w:val="11"/>
    <w:qFormat/>
    <w:rsid w:val="00B16A5F"/>
    <w:pPr>
      <w:tabs>
        <w:tab w:val="left" w:pos="7230"/>
      </w:tabs>
      <w:spacing w:before="60" w:after="60"/>
      <w:ind w:left="864"/>
    </w:pPr>
    <w:rPr>
      <w:rFonts w:ascii="Trebuchet MS" w:hAnsi="Trebuchet MS"/>
      <w:b/>
      <w:sz w:val="22"/>
      <w:lang w:val="en-US"/>
    </w:rPr>
  </w:style>
  <w:style w:type="character" w:customStyle="1" w:styleId="SubtitleChar">
    <w:name w:val="Subtitle Char"/>
    <w:basedOn w:val="DefaultParagraphFont"/>
    <w:link w:val="Subtitle"/>
    <w:uiPriority w:val="11"/>
    <w:rsid w:val="00B16A5F"/>
    <w:rPr>
      <w:rFonts w:ascii="Trebuchet MS" w:eastAsia="Times New Roman" w:hAnsi="Trebuchet MS" w:cs="Arial"/>
      <w:b/>
      <w:color w:val="666560"/>
      <w:szCs w:val="20"/>
    </w:rPr>
  </w:style>
  <w:style w:type="paragraph" w:customStyle="1" w:styleId="GlossaryHeading">
    <w:name w:val="Glossary Heading"/>
    <w:basedOn w:val="HeadingBase"/>
    <w:rsid w:val="00B16A5F"/>
    <w:rPr>
      <w:sz w:val="32"/>
    </w:rPr>
  </w:style>
  <w:style w:type="paragraph" w:customStyle="1" w:styleId="Warning">
    <w:name w:val="Warning"/>
    <w:basedOn w:val="Normal"/>
    <w:rsid w:val="00B16A5F"/>
    <w:pPr>
      <w:pBdr>
        <w:top w:val="double" w:sz="4" w:space="6" w:color="auto"/>
        <w:bottom w:val="double" w:sz="4" w:space="6" w:color="auto"/>
      </w:pBdr>
      <w:tabs>
        <w:tab w:val="left" w:pos="992"/>
      </w:tabs>
      <w:ind w:left="119" w:right="119"/>
    </w:pPr>
  </w:style>
  <w:style w:type="paragraph" w:customStyle="1" w:styleId="MarginIcons">
    <w:name w:val="Margin Icons"/>
    <w:basedOn w:val="Normal"/>
    <w:rsid w:val="00B16A5F"/>
    <w:pPr>
      <w:framePr w:w="1134" w:wrap="around" w:vAnchor="text" w:hAnchor="page" w:x="1419" w:y="455" w:anchorLock="1"/>
      <w:spacing w:before="60" w:after="60"/>
      <w:jc w:val="right"/>
    </w:pPr>
    <w:rPr>
      <w:rFonts w:ascii="Trebuchet MS" w:hAnsi="Trebuchet MS"/>
      <w:b/>
    </w:rPr>
  </w:style>
  <w:style w:type="paragraph" w:customStyle="1" w:styleId="NoteBullet">
    <w:name w:val="Note Bullet"/>
    <w:basedOn w:val="Note"/>
    <w:rsid w:val="009950C3"/>
    <w:pPr>
      <w:numPr>
        <w:numId w:val="22"/>
      </w:numPr>
      <w:tabs>
        <w:tab w:val="clear" w:pos="680"/>
      </w:tabs>
      <w:spacing w:before="60" w:after="60"/>
      <w:ind w:left="360"/>
    </w:pPr>
  </w:style>
  <w:style w:type="paragraph" w:customStyle="1" w:styleId="SubHeading2">
    <w:name w:val="SubHeading2"/>
    <w:basedOn w:val="HeadingBase"/>
    <w:rsid w:val="00B16A5F"/>
    <w:pPr>
      <w:spacing w:before="240" w:after="60"/>
    </w:pPr>
    <w:rPr>
      <w:sz w:val="20"/>
    </w:rPr>
  </w:style>
  <w:style w:type="paragraph" w:customStyle="1" w:styleId="SubHeading1">
    <w:name w:val="SubHeading1"/>
    <w:basedOn w:val="HeadingBase"/>
    <w:rsid w:val="00B16A5F"/>
    <w:pPr>
      <w:spacing w:before="240" w:after="60"/>
    </w:pPr>
    <w:rPr>
      <w:sz w:val="22"/>
    </w:rPr>
  </w:style>
  <w:style w:type="paragraph" w:customStyle="1" w:styleId="SideHeading">
    <w:name w:val="Side Heading"/>
    <w:basedOn w:val="HeadingBase"/>
    <w:rsid w:val="00B16A5F"/>
    <w:pPr>
      <w:framePr w:w="2268" w:h="567" w:hSpace="181" w:vSpace="181" w:wrap="around" w:vAnchor="text" w:hAnchor="page" w:x="1419" w:y="370" w:anchorLock="1"/>
    </w:pPr>
    <w:rPr>
      <w:sz w:val="22"/>
    </w:rPr>
  </w:style>
  <w:style w:type="character" w:customStyle="1" w:styleId="MenuOption">
    <w:name w:val="Menu Option"/>
    <w:basedOn w:val="DefaultParagraphFont"/>
    <w:rsid w:val="00B16A5F"/>
    <w:rPr>
      <w:b/>
      <w:smallCaps/>
    </w:rPr>
  </w:style>
  <w:style w:type="paragraph" w:styleId="TOC4">
    <w:name w:val="toc 4"/>
    <w:basedOn w:val="TOCBase"/>
    <w:next w:val="Normal"/>
    <w:uiPriority w:val="39"/>
    <w:rsid w:val="00B16A5F"/>
    <w:pPr>
      <w:tabs>
        <w:tab w:val="right" w:leader="dot" w:pos="9071"/>
      </w:tabs>
      <w:ind w:left="1701"/>
    </w:pPr>
  </w:style>
  <w:style w:type="paragraph" w:customStyle="1" w:styleId="ListAlpha">
    <w:name w:val="List Alpha"/>
    <w:basedOn w:val="List"/>
    <w:rsid w:val="00B16A5F"/>
    <w:pPr>
      <w:numPr>
        <w:numId w:val="20"/>
      </w:numPr>
      <w:tabs>
        <w:tab w:val="clear" w:pos="1361"/>
      </w:tabs>
      <w:ind w:hanging="340"/>
    </w:pPr>
  </w:style>
  <w:style w:type="paragraph" w:customStyle="1" w:styleId="ListAlpha2">
    <w:name w:val="List Alpha 2"/>
    <w:basedOn w:val="List2"/>
    <w:rsid w:val="00B16A5F"/>
    <w:pPr>
      <w:numPr>
        <w:numId w:val="21"/>
      </w:numPr>
      <w:tabs>
        <w:tab w:val="clear" w:pos="1701"/>
      </w:tabs>
    </w:pPr>
  </w:style>
  <w:style w:type="paragraph" w:styleId="List5">
    <w:name w:val="List 5"/>
    <w:basedOn w:val="Normal"/>
    <w:rsid w:val="00B16A5F"/>
    <w:pPr>
      <w:tabs>
        <w:tab w:val="left" w:pos="1701"/>
      </w:tabs>
      <w:spacing w:before="60" w:after="60"/>
      <w:ind w:left="1701" w:hanging="340"/>
    </w:pPr>
  </w:style>
  <w:style w:type="paragraph" w:styleId="ListBullet5">
    <w:name w:val="List Bullet 5"/>
    <w:basedOn w:val="List5"/>
    <w:rsid w:val="00B16A5F"/>
    <w:pPr>
      <w:tabs>
        <w:tab w:val="num" w:pos="1492"/>
      </w:tabs>
      <w:ind w:left="1492" w:hanging="360"/>
    </w:pPr>
  </w:style>
  <w:style w:type="paragraph" w:styleId="ListContinue3">
    <w:name w:val="List Continue 3"/>
    <w:basedOn w:val="List3"/>
    <w:rsid w:val="00B16A5F"/>
    <w:pPr>
      <w:ind w:left="2041" w:firstLine="0"/>
    </w:pPr>
  </w:style>
  <w:style w:type="paragraph" w:styleId="ListContinue4">
    <w:name w:val="List Continue 4"/>
    <w:basedOn w:val="List4"/>
    <w:rsid w:val="00B16A5F"/>
    <w:pPr>
      <w:ind w:firstLine="0"/>
    </w:pPr>
  </w:style>
  <w:style w:type="paragraph" w:styleId="ListContinue5">
    <w:name w:val="List Continue 5"/>
    <w:basedOn w:val="List5"/>
    <w:rsid w:val="00B16A5F"/>
    <w:pPr>
      <w:ind w:firstLine="0"/>
    </w:pPr>
  </w:style>
  <w:style w:type="paragraph" w:styleId="ListNumber4">
    <w:name w:val="List Number 4"/>
    <w:basedOn w:val="List4"/>
    <w:rsid w:val="00B16A5F"/>
    <w:pPr>
      <w:tabs>
        <w:tab w:val="num" w:pos="1209"/>
      </w:tabs>
      <w:ind w:left="1209"/>
    </w:pPr>
  </w:style>
  <w:style w:type="paragraph" w:styleId="ListNumber5">
    <w:name w:val="List Number 5"/>
    <w:basedOn w:val="List5"/>
    <w:rsid w:val="00B16A5F"/>
    <w:pPr>
      <w:tabs>
        <w:tab w:val="num" w:pos="1492"/>
      </w:tabs>
      <w:ind w:left="1492" w:hanging="360"/>
    </w:pPr>
  </w:style>
  <w:style w:type="paragraph" w:styleId="BlockText">
    <w:name w:val="Block Text"/>
    <w:basedOn w:val="Normal"/>
    <w:rsid w:val="00B16A5F"/>
    <w:pPr>
      <w:spacing w:after="120"/>
      <w:ind w:left="1440" w:right="1440"/>
    </w:pPr>
  </w:style>
  <w:style w:type="character" w:customStyle="1" w:styleId="Subscript">
    <w:name w:val="Subscript"/>
    <w:basedOn w:val="DefaultParagraphFont"/>
    <w:rsid w:val="00B16A5F"/>
    <w:rPr>
      <w:vertAlign w:val="subscript"/>
    </w:rPr>
  </w:style>
  <w:style w:type="character" w:customStyle="1" w:styleId="Symbols">
    <w:name w:val="Symbols"/>
    <w:basedOn w:val="DefaultParagraphFont"/>
    <w:rsid w:val="00B16A5F"/>
    <w:rPr>
      <w:rFonts w:ascii="Symbol" w:hAnsi="Symbol"/>
    </w:rPr>
  </w:style>
  <w:style w:type="character" w:customStyle="1" w:styleId="MenuOptions">
    <w:name w:val="Menu Options"/>
    <w:basedOn w:val="DefaultParagraphFont"/>
    <w:rsid w:val="00B16A5F"/>
    <w:rPr>
      <w:rFonts w:ascii="Arial Narrow" w:hAnsi="Arial Narrow"/>
      <w:smallCaps/>
    </w:rPr>
  </w:style>
  <w:style w:type="character" w:customStyle="1" w:styleId="Buttons">
    <w:name w:val="Buttons"/>
    <w:basedOn w:val="DefaultParagraphFont"/>
    <w:rsid w:val="00B16A5F"/>
    <w:rPr>
      <w:b/>
    </w:rPr>
  </w:style>
  <w:style w:type="character" w:customStyle="1" w:styleId="Underlined">
    <w:name w:val="Underlined"/>
    <w:basedOn w:val="DefaultParagraphFont"/>
    <w:rsid w:val="00B16A5F"/>
    <w:rPr>
      <w:u w:val="single"/>
    </w:rPr>
  </w:style>
  <w:style w:type="paragraph" w:customStyle="1" w:styleId="TableBodyTextRight">
    <w:name w:val="Table Body Text Right"/>
    <w:basedOn w:val="Normal"/>
    <w:rsid w:val="00B16A5F"/>
    <w:pPr>
      <w:autoSpaceDE w:val="0"/>
      <w:autoSpaceDN w:val="0"/>
      <w:adjustRightInd w:val="0"/>
      <w:jc w:val="right"/>
    </w:pPr>
    <w:rPr>
      <w:szCs w:val="18"/>
    </w:rPr>
  </w:style>
  <w:style w:type="paragraph" w:customStyle="1" w:styleId="MarginEdition">
    <w:name w:val="Margin Edition"/>
    <w:basedOn w:val="MarginNote"/>
    <w:rsid w:val="00B16A5F"/>
    <w:pPr>
      <w:spacing w:before="0" w:after="0"/>
    </w:pPr>
    <w:rPr>
      <w:rFonts w:ascii="Arial Black" w:hAnsi="Arial Black"/>
      <w:color w:val="999999"/>
    </w:rPr>
  </w:style>
  <w:style w:type="paragraph" w:customStyle="1" w:styleId="Spacer">
    <w:name w:val="Spacer"/>
    <w:basedOn w:val="Normal"/>
    <w:rsid w:val="00B16A5F"/>
    <w:rPr>
      <w:sz w:val="2"/>
      <w:szCs w:val="2"/>
    </w:rPr>
  </w:style>
  <w:style w:type="character" w:customStyle="1" w:styleId="Small">
    <w:name w:val="Small"/>
    <w:basedOn w:val="DefaultParagraphFont"/>
    <w:rsid w:val="00B16A5F"/>
    <w:rPr>
      <w:sz w:val="16"/>
    </w:rPr>
  </w:style>
  <w:style w:type="paragraph" w:customStyle="1" w:styleId="WideTable">
    <w:name w:val="Wide Table"/>
    <w:basedOn w:val="Normal"/>
    <w:rsid w:val="00B16A5F"/>
    <w:pPr>
      <w:ind w:left="-1418"/>
    </w:pPr>
    <w:rPr>
      <w:sz w:val="2"/>
      <w:szCs w:val="2"/>
    </w:rPr>
  </w:style>
  <w:style w:type="character" w:styleId="PageNumber">
    <w:name w:val="page number"/>
    <w:basedOn w:val="DefaultParagraphFont"/>
    <w:rsid w:val="00B16A5F"/>
  </w:style>
  <w:style w:type="paragraph" w:styleId="Quote">
    <w:name w:val="Quote"/>
    <w:basedOn w:val="Normal"/>
    <w:next w:val="Normal"/>
    <w:link w:val="QuoteChar"/>
    <w:uiPriority w:val="29"/>
    <w:qFormat/>
    <w:rsid w:val="00B16A5F"/>
    <w:rPr>
      <w:i/>
      <w:iCs/>
      <w:color w:val="000000" w:themeColor="text1"/>
    </w:rPr>
  </w:style>
  <w:style w:type="character" w:customStyle="1" w:styleId="QuoteChar">
    <w:name w:val="Quote Char"/>
    <w:basedOn w:val="DefaultParagraphFont"/>
    <w:link w:val="Quote"/>
    <w:uiPriority w:val="29"/>
    <w:rsid w:val="00B16A5F"/>
    <w:rPr>
      <w:rFonts w:ascii="Arial" w:eastAsia="Times New Roman" w:hAnsi="Arial" w:cs="Arial"/>
      <w:i/>
      <w:iCs/>
      <w:color w:val="000000" w:themeColor="text1"/>
      <w:sz w:val="20"/>
      <w:szCs w:val="20"/>
      <w:lang w:val="en-AU"/>
    </w:rPr>
  </w:style>
  <w:style w:type="paragraph" w:customStyle="1" w:styleId="ForcePageBreak">
    <w:name w:val="ForcePageBreak"/>
    <w:basedOn w:val="AllowPageBreak"/>
    <w:rsid w:val="00B16A5F"/>
    <w:pPr>
      <w:pageBreakBefore/>
    </w:pPr>
  </w:style>
  <w:style w:type="paragraph" w:customStyle="1" w:styleId="NotetoReviewer">
    <w:name w:val="Note to Reviewer"/>
    <w:basedOn w:val="Normal"/>
    <w:rsid w:val="00B16A5F"/>
    <w:rPr>
      <w:b/>
      <w:i/>
      <w:color w:val="7030A0"/>
      <w:sz w:val="24"/>
    </w:rPr>
  </w:style>
  <w:style w:type="paragraph" w:customStyle="1" w:styleId="NotetoAuthor">
    <w:name w:val="Note to Author"/>
    <w:basedOn w:val="NotetoReviewer"/>
    <w:rsid w:val="00B16A5F"/>
    <w:rPr>
      <w:color w:val="F50002"/>
    </w:rPr>
  </w:style>
  <w:style w:type="paragraph" w:customStyle="1" w:styleId="Code">
    <w:name w:val="Code"/>
    <w:basedOn w:val="Normal"/>
    <w:qFormat/>
    <w:rsid w:val="009950C3"/>
    <w:pPr>
      <w:shd w:val="clear" w:color="auto" w:fill="F2F2F2"/>
      <w:spacing w:after="120"/>
      <w:ind w:left="284" w:right="113" w:hanging="284"/>
      <w:contextualSpacing/>
    </w:pPr>
    <w:rPr>
      <w:rFonts w:ascii="Courier New" w:hAnsi="Courier New" w:cs="Courier New"/>
      <w:sz w:val="18"/>
      <w:szCs w:val="18"/>
    </w:rPr>
  </w:style>
  <w:style w:type="paragraph" w:customStyle="1" w:styleId="codespacer">
    <w:name w:val="code_spacer"/>
    <w:basedOn w:val="Normal"/>
    <w:rsid w:val="009950C3"/>
    <w:rPr>
      <w:sz w:val="18"/>
    </w:rPr>
  </w:style>
  <w:style w:type="paragraph" w:customStyle="1" w:styleId="FooterAboveLine">
    <w:name w:val="FooterAboveLine"/>
    <w:basedOn w:val="Footer"/>
    <w:qFormat/>
    <w:rsid w:val="00B16A5F"/>
    <w:pPr>
      <w:pBdr>
        <w:top w:val="none" w:sz="0" w:space="0" w:color="auto"/>
      </w:pBdr>
      <w:jc w:val="right"/>
    </w:pPr>
  </w:style>
  <w:style w:type="paragraph" w:styleId="TOC5">
    <w:name w:val="toc 5"/>
    <w:basedOn w:val="Normal"/>
    <w:next w:val="Normal"/>
    <w:autoRedefine/>
    <w:uiPriority w:val="39"/>
    <w:unhideWhenUsed/>
    <w:rsid w:val="00B16A5F"/>
    <w:pPr>
      <w:spacing w:after="100" w:line="276" w:lineRule="auto"/>
      <w:ind w:left="880"/>
    </w:pPr>
    <w:rPr>
      <w:rFonts w:ascii="Calibri" w:hAnsi="Calibri"/>
      <w:szCs w:val="22"/>
    </w:rPr>
  </w:style>
  <w:style w:type="paragraph" w:styleId="TOC6">
    <w:name w:val="toc 6"/>
    <w:basedOn w:val="Normal"/>
    <w:next w:val="Normal"/>
    <w:autoRedefine/>
    <w:uiPriority w:val="39"/>
    <w:unhideWhenUsed/>
    <w:rsid w:val="00B16A5F"/>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B16A5F"/>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B16A5F"/>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B16A5F"/>
    <w:pPr>
      <w:spacing w:after="100" w:line="276" w:lineRule="auto"/>
      <w:ind w:left="1760"/>
    </w:pPr>
    <w:rPr>
      <w:rFonts w:ascii="Calibri" w:hAnsi="Calibri"/>
      <w:szCs w:val="22"/>
    </w:rPr>
  </w:style>
  <w:style w:type="paragraph" w:styleId="Bibliography">
    <w:name w:val="Bibliography"/>
    <w:basedOn w:val="Normal"/>
    <w:next w:val="Normal"/>
    <w:uiPriority w:val="37"/>
    <w:semiHidden/>
    <w:unhideWhenUsed/>
    <w:rsid w:val="00B16A5F"/>
  </w:style>
  <w:style w:type="paragraph" w:styleId="BodyText2">
    <w:name w:val="Body Text 2"/>
    <w:basedOn w:val="Normal"/>
    <w:link w:val="BodyText2Char"/>
    <w:uiPriority w:val="99"/>
    <w:semiHidden/>
    <w:unhideWhenUsed/>
    <w:rsid w:val="00B16A5F"/>
    <w:pPr>
      <w:spacing w:after="120" w:line="480" w:lineRule="auto"/>
    </w:pPr>
  </w:style>
  <w:style w:type="character" w:customStyle="1" w:styleId="BodyText2Char">
    <w:name w:val="Body Text 2 Char"/>
    <w:basedOn w:val="DefaultParagraphFont"/>
    <w:link w:val="BodyText2"/>
    <w:uiPriority w:val="99"/>
    <w:semiHidden/>
    <w:rsid w:val="00B16A5F"/>
    <w:rPr>
      <w:rFonts w:ascii="Arial" w:eastAsia="Times New Roman" w:hAnsi="Arial" w:cs="Arial"/>
      <w:color w:val="666560"/>
      <w:sz w:val="20"/>
      <w:szCs w:val="20"/>
      <w:lang w:val="en-AU"/>
    </w:rPr>
  </w:style>
  <w:style w:type="paragraph" w:styleId="BodyTextFirstIndent">
    <w:name w:val="Body Text First Indent"/>
    <w:basedOn w:val="Normal"/>
    <w:link w:val="BodyTextFirstIndentChar"/>
    <w:uiPriority w:val="99"/>
    <w:semiHidden/>
    <w:unhideWhenUsed/>
    <w:rsid w:val="00B16A5F"/>
    <w:pPr>
      <w:ind w:firstLine="360"/>
    </w:pPr>
    <w:rPr>
      <w:rFonts w:ascii="Courier New" w:hAnsi="Courier New"/>
    </w:rPr>
  </w:style>
  <w:style w:type="character" w:customStyle="1" w:styleId="BodyTextFirstIndentChar">
    <w:name w:val="Body Text First Indent Char"/>
    <w:basedOn w:val="BodyTextChar"/>
    <w:link w:val="BodyTextFirstIndent"/>
    <w:uiPriority w:val="99"/>
    <w:semiHidden/>
    <w:rsid w:val="00B16A5F"/>
    <w:rPr>
      <w:rFonts w:ascii="Courier New" w:eastAsia="Times New Roman" w:hAnsi="Courier New" w:cs="Arial"/>
      <w:color w:val="666560"/>
      <w:sz w:val="20"/>
      <w:szCs w:val="20"/>
      <w:lang w:val="en-AU"/>
    </w:rPr>
  </w:style>
  <w:style w:type="paragraph" w:styleId="BodyTextIndent">
    <w:name w:val="Body Text Indent"/>
    <w:basedOn w:val="Normal"/>
    <w:link w:val="BodyTextIndentChar"/>
    <w:uiPriority w:val="99"/>
    <w:semiHidden/>
    <w:unhideWhenUsed/>
    <w:rsid w:val="00B16A5F"/>
    <w:pPr>
      <w:spacing w:after="120"/>
      <w:ind w:left="360"/>
    </w:pPr>
  </w:style>
  <w:style w:type="character" w:customStyle="1" w:styleId="BodyTextIndentChar">
    <w:name w:val="Body Text Indent Char"/>
    <w:basedOn w:val="DefaultParagraphFont"/>
    <w:link w:val="BodyTextIndent"/>
    <w:uiPriority w:val="99"/>
    <w:semiHidden/>
    <w:rsid w:val="00B16A5F"/>
    <w:rPr>
      <w:rFonts w:ascii="Arial" w:eastAsia="Times New Roman" w:hAnsi="Arial" w:cs="Arial"/>
      <w:color w:val="666560"/>
      <w:sz w:val="20"/>
      <w:szCs w:val="20"/>
      <w:lang w:val="en-AU"/>
    </w:rPr>
  </w:style>
  <w:style w:type="paragraph" w:styleId="BodyTextFirstIndent2">
    <w:name w:val="Body Text First Indent 2"/>
    <w:basedOn w:val="BodyTextIndent"/>
    <w:link w:val="BodyTextFirstIndent2Char"/>
    <w:uiPriority w:val="99"/>
    <w:semiHidden/>
    <w:unhideWhenUsed/>
    <w:rsid w:val="00B16A5F"/>
    <w:pPr>
      <w:spacing w:after="0"/>
      <w:ind w:firstLine="360"/>
    </w:pPr>
  </w:style>
  <w:style w:type="character" w:customStyle="1" w:styleId="BodyTextFirstIndent2Char">
    <w:name w:val="Body Text First Indent 2 Char"/>
    <w:basedOn w:val="BodyTextIndentChar"/>
    <w:link w:val="BodyTextFirstIndent2"/>
    <w:uiPriority w:val="99"/>
    <w:semiHidden/>
    <w:rsid w:val="00B16A5F"/>
    <w:rPr>
      <w:rFonts w:ascii="Arial" w:eastAsia="Times New Roman" w:hAnsi="Arial" w:cs="Arial"/>
      <w:color w:val="666560"/>
      <w:sz w:val="20"/>
      <w:szCs w:val="20"/>
      <w:lang w:val="en-AU"/>
    </w:rPr>
  </w:style>
  <w:style w:type="paragraph" w:styleId="BodyTextIndent2">
    <w:name w:val="Body Text Indent 2"/>
    <w:basedOn w:val="Normal"/>
    <w:link w:val="BodyTextIndent2Char"/>
    <w:uiPriority w:val="99"/>
    <w:semiHidden/>
    <w:unhideWhenUsed/>
    <w:rsid w:val="00B16A5F"/>
    <w:pPr>
      <w:spacing w:after="120" w:line="480" w:lineRule="auto"/>
      <w:ind w:left="360"/>
    </w:pPr>
  </w:style>
  <w:style w:type="character" w:customStyle="1" w:styleId="BodyTextIndent2Char">
    <w:name w:val="Body Text Indent 2 Char"/>
    <w:basedOn w:val="DefaultParagraphFont"/>
    <w:link w:val="BodyTextIndent2"/>
    <w:uiPriority w:val="99"/>
    <w:semiHidden/>
    <w:rsid w:val="00B16A5F"/>
    <w:rPr>
      <w:rFonts w:ascii="Arial" w:eastAsia="Times New Roman" w:hAnsi="Arial" w:cs="Arial"/>
      <w:color w:val="666560"/>
      <w:sz w:val="20"/>
      <w:szCs w:val="20"/>
      <w:lang w:val="en-AU"/>
    </w:rPr>
  </w:style>
  <w:style w:type="paragraph" w:styleId="BodyTextIndent3">
    <w:name w:val="Body Text Indent 3"/>
    <w:basedOn w:val="Normal"/>
    <w:link w:val="BodyTextIndent3Char"/>
    <w:uiPriority w:val="99"/>
    <w:semiHidden/>
    <w:unhideWhenUsed/>
    <w:rsid w:val="00B16A5F"/>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16A5F"/>
    <w:rPr>
      <w:rFonts w:ascii="Arial" w:eastAsia="Times New Roman" w:hAnsi="Arial" w:cs="Arial"/>
      <w:color w:val="666560"/>
      <w:sz w:val="16"/>
      <w:szCs w:val="16"/>
      <w:lang w:val="en-AU"/>
    </w:rPr>
  </w:style>
  <w:style w:type="paragraph" w:styleId="Closing">
    <w:name w:val="Closing"/>
    <w:basedOn w:val="Normal"/>
    <w:link w:val="ClosingChar"/>
    <w:uiPriority w:val="99"/>
    <w:semiHidden/>
    <w:unhideWhenUsed/>
    <w:rsid w:val="00B16A5F"/>
    <w:pPr>
      <w:ind w:left="4320"/>
    </w:pPr>
  </w:style>
  <w:style w:type="character" w:customStyle="1" w:styleId="ClosingChar">
    <w:name w:val="Closing Char"/>
    <w:basedOn w:val="DefaultParagraphFont"/>
    <w:link w:val="Closing"/>
    <w:uiPriority w:val="99"/>
    <w:semiHidden/>
    <w:rsid w:val="00B16A5F"/>
    <w:rPr>
      <w:rFonts w:ascii="Arial" w:eastAsia="Times New Roman" w:hAnsi="Arial" w:cs="Arial"/>
      <w:color w:val="666560"/>
      <w:sz w:val="20"/>
      <w:szCs w:val="20"/>
      <w:lang w:val="en-AU"/>
    </w:rPr>
  </w:style>
  <w:style w:type="paragraph" w:styleId="Date">
    <w:name w:val="Date"/>
    <w:basedOn w:val="Normal"/>
    <w:next w:val="Normal"/>
    <w:link w:val="DateChar"/>
    <w:uiPriority w:val="99"/>
    <w:semiHidden/>
    <w:unhideWhenUsed/>
    <w:rsid w:val="00B16A5F"/>
  </w:style>
  <w:style w:type="character" w:customStyle="1" w:styleId="DateChar">
    <w:name w:val="Date Char"/>
    <w:basedOn w:val="DefaultParagraphFont"/>
    <w:link w:val="Date"/>
    <w:uiPriority w:val="99"/>
    <w:semiHidden/>
    <w:rsid w:val="00B16A5F"/>
    <w:rPr>
      <w:rFonts w:ascii="Arial" w:eastAsia="Times New Roman" w:hAnsi="Arial" w:cs="Arial"/>
      <w:color w:val="666560"/>
      <w:sz w:val="20"/>
      <w:szCs w:val="20"/>
      <w:lang w:val="en-AU"/>
    </w:rPr>
  </w:style>
  <w:style w:type="paragraph" w:styleId="DocumentMap">
    <w:name w:val="Document Map"/>
    <w:basedOn w:val="Normal"/>
    <w:link w:val="DocumentMapChar"/>
    <w:uiPriority w:val="99"/>
    <w:semiHidden/>
    <w:unhideWhenUsed/>
    <w:rsid w:val="00B16A5F"/>
    <w:rPr>
      <w:rFonts w:ascii="Tahoma" w:hAnsi="Tahoma" w:cs="Tahoma"/>
      <w:sz w:val="16"/>
      <w:szCs w:val="16"/>
    </w:rPr>
  </w:style>
  <w:style w:type="character" w:customStyle="1" w:styleId="DocumentMapChar">
    <w:name w:val="Document Map Char"/>
    <w:basedOn w:val="DefaultParagraphFont"/>
    <w:link w:val="DocumentMap"/>
    <w:uiPriority w:val="99"/>
    <w:semiHidden/>
    <w:rsid w:val="00B16A5F"/>
    <w:rPr>
      <w:rFonts w:ascii="Tahoma" w:eastAsia="Times New Roman" w:hAnsi="Tahoma" w:cs="Tahoma"/>
      <w:color w:val="666560"/>
      <w:sz w:val="16"/>
      <w:szCs w:val="16"/>
      <w:lang w:val="en-AU"/>
    </w:rPr>
  </w:style>
  <w:style w:type="paragraph" w:styleId="E-mailSignature">
    <w:name w:val="E-mail Signature"/>
    <w:basedOn w:val="Normal"/>
    <w:link w:val="E-mailSignatureChar"/>
    <w:uiPriority w:val="99"/>
    <w:semiHidden/>
    <w:unhideWhenUsed/>
    <w:rsid w:val="00B16A5F"/>
  </w:style>
  <w:style w:type="character" w:customStyle="1" w:styleId="E-mailSignatureChar">
    <w:name w:val="E-mail Signature Char"/>
    <w:basedOn w:val="DefaultParagraphFont"/>
    <w:link w:val="E-mailSignature"/>
    <w:uiPriority w:val="99"/>
    <w:semiHidden/>
    <w:rsid w:val="00B16A5F"/>
    <w:rPr>
      <w:rFonts w:ascii="Arial" w:eastAsia="Times New Roman" w:hAnsi="Arial" w:cs="Arial"/>
      <w:color w:val="666560"/>
      <w:sz w:val="20"/>
      <w:szCs w:val="20"/>
      <w:lang w:val="en-AU"/>
    </w:rPr>
  </w:style>
  <w:style w:type="paragraph" w:styleId="EndnoteText">
    <w:name w:val="endnote text"/>
    <w:basedOn w:val="Normal"/>
    <w:link w:val="EndnoteTextChar"/>
    <w:uiPriority w:val="99"/>
    <w:semiHidden/>
    <w:unhideWhenUsed/>
    <w:rsid w:val="00B16A5F"/>
  </w:style>
  <w:style w:type="character" w:customStyle="1" w:styleId="EndnoteTextChar">
    <w:name w:val="Endnote Text Char"/>
    <w:basedOn w:val="DefaultParagraphFont"/>
    <w:link w:val="EndnoteText"/>
    <w:uiPriority w:val="99"/>
    <w:semiHidden/>
    <w:rsid w:val="00B16A5F"/>
    <w:rPr>
      <w:rFonts w:ascii="Arial" w:eastAsia="Times New Roman" w:hAnsi="Arial" w:cs="Arial"/>
      <w:color w:val="666560"/>
      <w:sz w:val="20"/>
      <w:szCs w:val="20"/>
      <w:lang w:val="en-AU"/>
    </w:rPr>
  </w:style>
  <w:style w:type="paragraph" w:styleId="EnvelopeAddress">
    <w:name w:val="envelope address"/>
    <w:basedOn w:val="Normal"/>
    <w:uiPriority w:val="99"/>
    <w:semiHidden/>
    <w:unhideWhenUsed/>
    <w:rsid w:val="00B16A5F"/>
    <w:pPr>
      <w:framePr w:w="7920" w:h="1980" w:hRule="exact" w:hSpace="180" w:wrap="auto" w:hAnchor="page" w:xAlign="center" w:yAlign="bottom"/>
      <w:ind w:left="2880"/>
    </w:pPr>
    <w:rPr>
      <w:rFonts w:ascii="Cambria" w:hAnsi="Cambria"/>
      <w:sz w:val="24"/>
      <w:szCs w:val="24"/>
    </w:rPr>
  </w:style>
  <w:style w:type="paragraph" w:styleId="EnvelopeReturn">
    <w:name w:val="envelope return"/>
    <w:basedOn w:val="Normal"/>
    <w:uiPriority w:val="99"/>
    <w:semiHidden/>
    <w:unhideWhenUsed/>
    <w:rsid w:val="00B16A5F"/>
    <w:rPr>
      <w:rFonts w:ascii="Cambria" w:hAnsi="Cambria"/>
    </w:rPr>
  </w:style>
  <w:style w:type="paragraph" w:styleId="FootnoteText">
    <w:name w:val="footnote text"/>
    <w:basedOn w:val="Normal"/>
    <w:link w:val="FootnoteTextChar"/>
    <w:uiPriority w:val="99"/>
    <w:semiHidden/>
    <w:unhideWhenUsed/>
    <w:rsid w:val="00B16A5F"/>
  </w:style>
  <w:style w:type="character" w:customStyle="1" w:styleId="FootnoteTextChar">
    <w:name w:val="Footnote Text Char"/>
    <w:basedOn w:val="DefaultParagraphFont"/>
    <w:link w:val="FootnoteText"/>
    <w:uiPriority w:val="99"/>
    <w:semiHidden/>
    <w:rsid w:val="00B16A5F"/>
    <w:rPr>
      <w:rFonts w:ascii="Arial" w:eastAsia="Times New Roman" w:hAnsi="Arial" w:cs="Arial"/>
      <w:color w:val="666560"/>
      <w:sz w:val="20"/>
      <w:szCs w:val="20"/>
      <w:lang w:val="en-AU"/>
    </w:rPr>
  </w:style>
  <w:style w:type="paragraph" w:styleId="HTMLAddress">
    <w:name w:val="HTML Address"/>
    <w:basedOn w:val="Normal"/>
    <w:link w:val="HTMLAddressChar"/>
    <w:uiPriority w:val="99"/>
    <w:semiHidden/>
    <w:unhideWhenUsed/>
    <w:rsid w:val="00B16A5F"/>
    <w:rPr>
      <w:i/>
      <w:iCs/>
    </w:rPr>
  </w:style>
  <w:style w:type="character" w:customStyle="1" w:styleId="HTMLAddressChar">
    <w:name w:val="HTML Address Char"/>
    <w:basedOn w:val="DefaultParagraphFont"/>
    <w:link w:val="HTMLAddress"/>
    <w:uiPriority w:val="99"/>
    <w:semiHidden/>
    <w:rsid w:val="00B16A5F"/>
    <w:rPr>
      <w:rFonts w:ascii="Arial" w:eastAsia="Times New Roman" w:hAnsi="Arial" w:cs="Arial"/>
      <w:i/>
      <w:iCs/>
      <w:color w:val="666560"/>
      <w:sz w:val="20"/>
      <w:szCs w:val="20"/>
      <w:lang w:val="en-AU"/>
    </w:rPr>
  </w:style>
  <w:style w:type="paragraph" w:styleId="HTMLPreformatted">
    <w:name w:val="HTML Preformatted"/>
    <w:basedOn w:val="Normal"/>
    <w:link w:val="HTMLPreformattedChar"/>
    <w:uiPriority w:val="99"/>
    <w:semiHidden/>
    <w:unhideWhenUsed/>
    <w:rsid w:val="00B16A5F"/>
    <w:rPr>
      <w:rFonts w:ascii="Consolas" w:hAnsi="Consolas"/>
    </w:rPr>
  </w:style>
  <w:style w:type="character" w:customStyle="1" w:styleId="HTMLPreformattedChar">
    <w:name w:val="HTML Preformatted Char"/>
    <w:basedOn w:val="DefaultParagraphFont"/>
    <w:link w:val="HTMLPreformatted"/>
    <w:uiPriority w:val="99"/>
    <w:semiHidden/>
    <w:rsid w:val="00B16A5F"/>
    <w:rPr>
      <w:rFonts w:ascii="Consolas" w:eastAsia="Times New Roman" w:hAnsi="Consolas" w:cs="Arial"/>
      <w:color w:val="666560"/>
      <w:sz w:val="20"/>
      <w:szCs w:val="20"/>
      <w:lang w:val="en-AU"/>
    </w:rPr>
  </w:style>
  <w:style w:type="paragraph" w:styleId="Index4">
    <w:name w:val="index 4"/>
    <w:basedOn w:val="Normal"/>
    <w:next w:val="Normal"/>
    <w:autoRedefine/>
    <w:uiPriority w:val="99"/>
    <w:semiHidden/>
    <w:unhideWhenUsed/>
    <w:rsid w:val="009950C3"/>
    <w:pPr>
      <w:ind w:left="880" w:hanging="220"/>
    </w:pPr>
  </w:style>
  <w:style w:type="paragraph" w:styleId="Index5">
    <w:name w:val="index 5"/>
    <w:basedOn w:val="Normal"/>
    <w:next w:val="Normal"/>
    <w:autoRedefine/>
    <w:uiPriority w:val="99"/>
    <w:semiHidden/>
    <w:unhideWhenUsed/>
    <w:rsid w:val="009950C3"/>
    <w:pPr>
      <w:ind w:left="1100" w:hanging="220"/>
    </w:pPr>
  </w:style>
  <w:style w:type="paragraph" w:styleId="Index6">
    <w:name w:val="index 6"/>
    <w:basedOn w:val="Normal"/>
    <w:next w:val="Normal"/>
    <w:autoRedefine/>
    <w:uiPriority w:val="99"/>
    <w:semiHidden/>
    <w:unhideWhenUsed/>
    <w:rsid w:val="009950C3"/>
    <w:pPr>
      <w:ind w:left="1320" w:hanging="220"/>
    </w:pPr>
  </w:style>
  <w:style w:type="paragraph" w:styleId="Index7">
    <w:name w:val="index 7"/>
    <w:basedOn w:val="Normal"/>
    <w:next w:val="Normal"/>
    <w:autoRedefine/>
    <w:uiPriority w:val="99"/>
    <w:semiHidden/>
    <w:unhideWhenUsed/>
    <w:rsid w:val="009950C3"/>
    <w:pPr>
      <w:ind w:left="1540" w:hanging="220"/>
    </w:pPr>
  </w:style>
  <w:style w:type="paragraph" w:styleId="Index8">
    <w:name w:val="index 8"/>
    <w:basedOn w:val="Normal"/>
    <w:next w:val="Normal"/>
    <w:autoRedefine/>
    <w:uiPriority w:val="99"/>
    <w:semiHidden/>
    <w:unhideWhenUsed/>
    <w:rsid w:val="009950C3"/>
    <w:pPr>
      <w:ind w:left="1760" w:hanging="220"/>
    </w:pPr>
  </w:style>
  <w:style w:type="paragraph" w:styleId="Index9">
    <w:name w:val="index 9"/>
    <w:basedOn w:val="Normal"/>
    <w:next w:val="Normal"/>
    <w:autoRedefine/>
    <w:uiPriority w:val="99"/>
    <w:semiHidden/>
    <w:unhideWhenUsed/>
    <w:rsid w:val="009950C3"/>
    <w:pPr>
      <w:ind w:left="1980" w:hanging="220"/>
    </w:pPr>
  </w:style>
  <w:style w:type="paragraph" w:styleId="IntenseQuote">
    <w:name w:val="Intense Quote"/>
    <w:basedOn w:val="Normal"/>
    <w:next w:val="Normal"/>
    <w:link w:val="IntenseQuoteChar"/>
    <w:uiPriority w:val="30"/>
    <w:qFormat/>
    <w:rsid w:val="00B16A5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16A5F"/>
    <w:rPr>
      <w:rFonts w:ascii="Arial" w:eastAsia="Times New Roman" w:hAnsi="Arial" w:cs="Arial"/>
      <w:b/>
      <w:bCs/>
      <w:i/>
      <w:iCs/>
      <w:color w:val="4F81BD" w:themeColor="accent1"/>
      <w:sz w:val="20"/>
      <w:szCs w:val="20"/>
      <w:lang w:val="en-AU"/>
    </w:rPr>
  </w:style>
  <w:style w:type="paragraph" w:styleId="MacroText">
    <w:name w:val="macro"/>
    <w:link w:val="MacroTextChar"/>
    <w:uiPriority w:val="99"/>
    <w:semiHidden/>
    <w:unhideWhenUsed/>
    <w:rsid w:val="00B16A5F"/>
    <w:pPr>
      <w:keepNext/>
      <w:keepLines/>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rPr>
  </w:style>
  <w:style w:type="character" w:customStyle="1" w:styleId="MacroTextChar">
    <w:name w:val="Macro Text Char"/>
    <w:basedOn w:val="DefaultParagraphFont"/>
    <w:link w:val="MacroText"/>
    <w:uiPriority w:val="99"/>
    <w:semiHidden/>
    <w:rsid w:val="00B16A5F"/>
    <w:rPr>
      <w:rFonts w:ascii="Consolas" w:eastAsia="Times New Roman" w:hAnsi="Consolas" w:cs="Times New Roman"/>
      <w:sz w:val="20"/>
      <w:szCs w:val="20"/>
    </w:rPr>
  </w:style>
  <w:style w:type="paragraph" w:styleId="MessageHeader">
    <w:name w:val="Message Header"/>
    <w:basedOn w:val="Normal"/>
    <w:link w:val="MessageHeaderChar"/>
    <w:uiPriority w:val="99"/>
    <w:semiHidden/>
    <w:unhideWhenUsed/>
    <w:rsid w:val="00B16A5F"/>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 w:val="24"/>
      <w:szCs w:val="24"/>
    </w:rPr>
  </w:style>
  <w:style w:type="character" w:customStyle="1" w:styleId="MessageHeaderChar">
    <w:name w:val="Message Header Char"/>
    <w:basedOn w:val="DefaultParagraphFont"/>
    <w:link w:val="MessageHeader"/>
    <w:uiPriority w:val="99"/>
    <w:semiHidden/>
    <w:rsid w:val="00B16A5F"/>
    <w:rPr>
      <w:rFonts w:ascii="Cambria" w:eastAsia="Times New Roman" w:hAnsi="Cambria" w:cs="Arial"/>
      <w:color w:val="666560"/>
      <w:sz w:val="24"/>
      <w:szCs w:val="24"/>
      <w:shd w:val="pct20" w:color="auto" w:fill="auto"/>
      <w:lang w:val="en-AU"/>
    </w:rPr>
  </w:style>
  <w:style w:type="paragraph" w:styleId="NoSpacing">
    <w:name w:val="No Spacing"/>
    <w:uiPriority w:val="1"/>
    <w:qFormat/>
    <w:rsid w:val="00B16A5F"/>
    <w:pPr>
      <w:keepNext/>
      <w:keepLines/>
      <w:spacing w:after="0" w:line="240" w:lineRule="auto"/>
    </w:pPr>
    <w:rPr>
      <w:rFonts w:ascii="Courier New" w:eastAsia="Times New Roman" w:hAnsi="Courier New" w:cs="Times New Roman"/>
      <w:szCs w:val="20"/>
    </w:rPr>
  </w:style>
  <w:style w:type="paragraph" w:styleId="NormalIndent">
    <w:name w:val="Normal Indent"/>
    <w:basedOn w:val="Normal"/>
    <w:uiPriority w:val="99"/>
    <w:semiHidden/>
    <w:unhideWhenUsed/>
    <w:rsid w:val="009950C3"/>
    <w:pPr>
      <w:ind w:left="720"/>
    </w:pPr>
  </w:style>
  <w:style w:type="paragraph" w:styleId="NoteHeading">
    <w:name w:val="Note Heading"/>
    <w:basedOn w:val="Normal"/>
    <w:next w:val="Normal"/>
    <w:link w:val="NoteHeadingChar"/>
    <w:uiPriority w:val="99"/>
    <w:semiHidden/>
    <w:unhideWhenUsed/>
    <w:rsid w:val="00B16A5F"/>
  </w:style>
  <w:style w:type="character" w:customStyle="1" w:styleId="NoteHeadingChar">
    <w:name w:val="Note Heading Char"/>
    <w:basedOn w:val="DefaultParagraphFont"/>
    <w:link w:val="NoteHeading"/>
    <w:uiPriority w:val="99"/>
    <w:semiHidden/>
    <w:rsid w:val="00B16A5F"/>
    <w:rPr>
      <w:rFonts w:ascii="Arial" w:eastAsia="Times New Roman" w:hAnsi="Arial" w:cs="Arial"/>
      <w:color w:val="666560"/>
      <w:sz w:val="20"/>
      <w:szCs w:val="20"/>
      <w:lang w:val="en-AU"/>
    </w:rPr>
  </w:style>
  <w:style w:type="paragraph" w:styleId="Salutation">
    <w:name w:val="Salutation"/>
    <w:basedOn w:val="Normal"/>
    <w:next w:val="Normal"/>
    <w:link w:val="SalutationChar"/>
    <w:uiPriority w:val="99"/>
    <w:semiHidden/>
    <w:unhideWhenUsed/>
    <w:rsid w:val="00B16A5F"/>
  </w:style>
  <w:style w:type="character" w:customStyle="1" w:styleId="SalutationChar">
    <w:name w:val="Salutation Char"/>
    <w:basedOn w:val="DefaultParagraphFont"/>
    <w:link w:val="Salutation"/>
    <w:uiPriority w:val="99"/>
    <w:semiHidden/>
    <w:rsid w:val="00B16A5F"/>
    <w:rPr>
      <w:rFonts w:ascii="Arial" w:eastAsia="Times New Roman" w:hAnsi="Arial" w:cs="Arial"/>
      <w:color w:val="666560"/>
      <w:sz w:val="20"/>
      <w:szCs w:val="20"/>
      <w:lang w:val="en-AU"/>
    </w:rPr>
  </w:style>
  <w:style w:type="paragraph" w:styleId="Signature">
    <w:name w:val="Signature"/>
    <w:basedOn w:val="Normal"/>
    <w:link w:val="SignatureChar"/>
    <w:uiPriority w:val="99"/>
    <w:semiHidden/>
    <w:unhideWhenUsed/>
    <w:rsid w:val="00B16A5F"/>
    <w:pPr>
      <w:ind w:left="4320"/>
    </w:pPr>
  </w:style>
  <w:style w:type="character" w:customStyle="1" w:styleId="SignatureChar">
    <w:name w:val="Signature Char"/>
    <w:basedOn w:val="DefaultParagraphFont"/>
    <w:link w:val="Signature"/>
    <w:uiPriority w:val="99"/>
    <w:semiHidden/>
    <w:rsid w:val="00B16A5F"/>
    <w:rPr>
      <w:rFonts w:ascii="Arial" w:eastAsia="Times New Roman" w:hAnsi="Arial" w:cs="Arial"/>
      <w:color w:val="666560"/>
      <w:sz w:val="20"/>
      <w:szCs w:val="20"/>
      <w:lang w:val="en-AU"/>
    </w:rPr>
  </w:style>
  <w:style w:type="paragraph" w:styleId="TableofAuthorities">
    <w:name w:val="table of authorities"/>
    <w:basedOn w:val="Normal"/>
    <w:next w:val="Normal"/>
    <w:uiPriority w:val="99"/>
    <w:semiHidden/>
    <w:unhideWhenUsed/>
    <w:rsid w:val="00B16A5F"/>
    <w:pPr>
      <w:ind w:left="220" w:hanging="220"/>
    </w:pPr>
  </w:style>
  <w:style w:type="paragraph" w:styleId="TOAHeading">
    <w:name w:val="toa heading"/>
    <w:basedOn w:val="Normal"/>
    <w:next w:val="Normal"/>
    <w:uiPriority w:val="99"/>
    <w:semiHidden/>
    <w:unhideWhenUsed/>
    <w:rsid w:val="009950C3"/>
    <w:rPr>
      <w:rFonts w:ascii="Cambria" w:hAnsi="Cambria"/>
      <w:b/>
      <w:bCs/>
      <w:sz w:val="24"/>
      <w:szCs w:val="24"/>
    </w:rPr>
  </w:style>
  <w:style w:type="paragraph" w:customStyle="1" w:styleId="Listbulletdz">
    <w:name w:val="List_bulletdz"/>
    <w:basedOn w:val="Normal"/>
    <w:link w:val="ListbulletdzChar"/>
    <w:qFormat/>
    <w:rsid w:val="00B16A5F"/>
    <w:pPr>
      <w:numPr>
        <w:numId w:val="23"/>
      </w:numPr>
      <w:spacing w:after="200" w:line="276" w:lineRule="auto"/>
      <w:ind w:left="714" w:hanging="357"/>
    </w:pPr>
    <w:rPr>
      <w:rFonts w:ascii="Calibri" w:hAnsi="Calibri"/>
      <w:sz w:val="24"/>
      <w:szCs w:val="24"/>
      <w:lang w:bidi="he-IL"/>
    </w:rPr>
  </w:style>
  <w:style w:type="character" w:customStyle="1" w:styleId="ListbulletdzChar">
    <w:name w:val="List_bulletdz Char"/>
    <w:basedOn w:val="DefaultParagraphFont"/>
    <w:link w:val="Listbulletdz"/>
    <w:rsid w:val="00B16A5F"/>
    <w:rPr>
      <w:rFonts w:ascii="Calibri" w:eastAsia="Times New Roman" w:hAnsi="Calibri" w:cs="Arial"/>
      <w:color w:val="666560"/>
      <w:sz w:val="24"/>
      <w:szCs w:val="24"/>
      <w:lang w:val="en-AU" w:bidi="he-IL"/>
    </w:rPr>
  </w:style>
  <w:style w:type="paragraph" w:customStyle="1" w:styleId="Procedurebullet">
    <w:name w:val="Procedure_bullet"/>
    <w:basedOn w:val="Listbulletdz"/>
    <w:link w:val="ProcedurebulletChar"/>
    <w:autoRedefine/>
    <w:qFormat/>
    <w:rsid w:val="00B16A5F"/>
    <w:pPr>
      <w:spacing w:after="120" w:line="240" w:lineRule="auto"/>
      <w:ind w:left="1656" w:hanging="360"/>
    </w:pPr>
    <w:rPr>
      <w:shd w:val="clear" w:color="auto" w:fill="FFFFFF"/>
    </w:rPr>
  </w:style>
  <w:style w:type="character" w:customStyle="1" w:styleId="ProcedurebulletChar">
    <w:name w:val="Procedure_bullet Char"/>
    <w:basedOn w:val="ListbulletdzChar"/>
    <w:link w:val="Procedurebullet"/>
    <w:rsid w:val="00B16A5F"/>
    <w:rPr>
      <w:rFonts w:ascii="Calibri" w:eastAsia="Times New Roman" w:hAnsi="Calibri" w:cs="Arial"/>
      <w:color w:val="666560"/>
      <w:sz w:val="24"/>
      <w:szCs w:val="24"/>
      <w:lang w:val="en-AU" w:bidi="he-IL"/>
    </w:rPr>
  </w:style>
  <w:style w:type="character" w:styleId="BookTitle">
    <w:name w:val="Book Title"/>
    <w:basedOn w:val="DefaultParagraphFont"/>
    <w:uiPriority w:val="33"/>
    <w:qFormat/>
    <w:rsid w:val="00B16A5F"/>
    <w:rPr>
      <w:b/>
      <w:bCs/>
      <w:smallCaps/>
      <w:spacing w:val="5"/>
    </w:rPr>
  </w:style>
  <w:style w:type="paragraph" w:customStyle="1" w:styleId="-">
    <w:name w:val="-"/>
    <w:basedOn w:val="Normal"/>
    <w:rsid w:val="00B16A5F"/>
    <w:pPr>
      <w:spacing w:before="100" w:beforeAutospacing="1" w:after="100" w:afterAutospacing="1"/>
    </w:pPr>
    <w:rPr>
      <w:rFonts w:ascii="Times New Roman" w:hAnsi="Times New Roman"/>
      <w:sz w:val="24"/>
      <w:szCs w:val="24"/>
    </w:rPr>
  </w:style>
  <w:style w:type="paragraph" w:customStyle="1" w:styleId="Default">
    <w:name w:val="Default"/>
    <w:rsid w:val="00B16A5F"/>
    <w:pPr>
      <w:autoSpaceDE w:val="0"/>
      <w:autoSpaceDN w:val="0"/>
      <w:adjustRightInd w:val="0"/>
      <w:spacing w:after="0" w:line="240" w:lineRule="auto"/>
    </w:pPr>
    <w:rPr>
      <w:rFonts w:ascii="Arial" w:eastAsia="Calibri" w:hAnsi="Arial" w:cs="Arial"/>
      <w:color w:val="000000"/>
      <w:sz w:val="24"/>
      <w:szCs w:val="24"/>
      <w:lang w:bidi="he-IL"/>
    </w:rPr>
  </w:style>
  <w:style w:type="character" w:customStyle="1" w:styleId="klink">
    <w:name w:val="klink"/>
    <w:basedOn w:val="DefaultParagraphFont"/>
    <w:rsid w:val="00B16A5F"/>
  </w:style>
  <w:style w:type="character" w:styleId="HTMLCode">
    <w:name w:val="HTML Code"/>
    <w:basedOn w:val="DefaultParagraphFont"/>
    <w:uiPriority w:val="99"/>
    <w:semiHidden/>
    <w:unhideWhenUsed/>
    <w:rsid w:val="00B16A5F"/>
    <w:rPr>
      <w:rFonts w:ascii="Courier New" w:eastAsia="Times New Roman" w:hAnsi="Courier New" w:cs="Courier New"/>
      <w:sz w:val="20"/>
      <w:szCs w:val="20"/>
    </w:rPr>
  </w:style>
  <w:style w:type="paragraph" w:customStyle="1" w:styleId="sub-heading">
    <w:name w:val="sub-heading"/>
    <w:basedOn w:val="Normal"/>
    <w:rsid w:val="00B16A5F"/>
    <w:pPr>
      <w:spacing w:before="100" w:beforeAutospacing="1" w:after="100" w:afterAutospacing="1"/>
    </w:pPr>
    <w:rPr>
      <w:rFonts w:ascii="Times New Roman" w:hAnsi="Times New Roman"/>
      <w:sz w:val="24"/>
      <w:szCs w:val="24"/>
    </w:rPr>
  </w:style>
  <w:style w:type="paragraph" w:customStyle="1" w:styleId="AxureTableHeaderText">
    <w:name w:val="AxureTableHeaderText"/>
    <w:basedOn w:val="Normal"/>
    <w:rsid w:val="00B16A5F"/>
    <w:pPr>
      <w:spacing w:before="60" w:after="60"/>
    </w:pPr>
    <w:rPr>
      <w:b/>
      <w:sz w:val="16"/>
      <w:szCs w:val="24"/>
    </w:rPr>
  </w:style>
  <w:style w:type="paragraph" w:customStyle="1" w:styleId="wp-caption-text">
    <w:name w:val="wp-caption-text"/>
    <w:basedOn w:val="Normal"/>
    <w:rsid w:val="00B16A5F"/>
    <w:pPr>
      <w:spacing w:before="100" w:beforeAutospacing="1" w:after="100" w:afterAutospacing="1"/>
    </w:pPr>
    <w:rPr>
      <w:rFonts w:ascii="Times New Roman" w:hAnsi="Times New Roman"/>
      <w:sz w:val="24"/>
      <w:szCs w:val="24"/>
    </w:rPr>
  </w:style>
  <w:style w:type="paragraph" w:customStyle="1" w:styleId="HeaderEven">
    <w:name w:val="HeaderEven"/>
    <w:next w:val="BodyText"/>
    <w:qFormat/>
    <w:rsid w:val="00B16A5F"/>
    <w:pPr>
      <w:tabs>
        <w:tab w:val="right" w:pos="9090"/>
      </w:tabs>
      <w:spacing w:before="120" w:after="0" w:line="240" w:lineRule="atLeast"/>
      <w:ind w:left="-284"/>
      <w:jc w:val="both"/>
    </w:pPr>
    <w:rPr>
      <w:rFonts w:ascii="Verdana" w:eastAsia="Times New Roman" w:hAnsi="Verdana" w:cs="FbReforma Medium"/>
      <w:noProof/>
      <w:color w:val="000000" w:themeColor="text1"/>
      <w:sz w:val="17"/>
      <w:szCs w:val="20"/>
      <w:lang w:bidi="he-IL"/>
    </w:rPr>
  </w:style>
  <w:style w:type="paragraph" w:styleId="ListContinue2">
    <w:name w:val="List Continue 2"/>
    <w:basedOn w:val="Normal"/>
    <w:autoRedefine/>
    <w:unhideWhenUsed/>
    <w:qFormat/>
    <w:rsid w:val="009950C3"/>
    <w:pPr>
      <w:spacing w:after="120"/>
      <w:ind w:left="1077"/>
      <w:contextualSpacing/>
    </w:pPr>
    <w:rPr>
      <w:lang w:val="en-US"/>
    </w:rPr>
  </w:style>
  <w:style w:type="paragraph" w:customStyle="1" w:styleId="CodeBlock">
    <w:name w:val="Code Block"/>
    <w:basedOn w:val="CodeBlock2"/>
    <w:qFormat/>
    <w:rsid w:val="009950C3"/>
    <w:pPr>
      <w:ind w:left="1134"/>
    </w:pPr>
  </w:style>
  <w:style w:type="character" w:customStyle="1" w:styleId="CodeComments">
    <w:name w:val="Code Comments"/>
    <w:basedOn w:val="DefaultParagraphFont"/>
    <w:qFormat/>
    <w:rsid w:val="00B16A5F"/>
    <w:rPr>
      <w:color w:val="FF0000"/>
    </w:rPr>
  </w:style>
  <w:style w:type="paragraph" w:customStyle="1" w:styleId="TableListContinue">
    <w:name w:val="Table List Continue"/>
    <w:basedOn w:val="TableBodyText"/>
    <w:qFormat/>
    <w:rsid w:val="009950C3"/>
    <w:pPr>
      <w:ind w:left="284"/>
    </w:pPr>
  </w:style>
  <w:style w:type="paragraph" w:customStyle="1" w:styleId="TableSpace">
    <w:name w:val="Table Space"/>
    <w:qFormat/>
    <w:rsid w:val="00B16A5F"/>
    <w:pPr>
      <w:spacing w:after="60" w:line="240" w:lineRule="auto"/>
    </w:pPr>
    <w:rPr>
      <w:rFonts w:ascii="Verdana" w:eastAsia="Times New Roman" w:hAnsi="Verdana" w:cs="FbReforma Light"/>
      <w:color w:val="000000" w:themeColor="text1"/>
      <w:sz w:val="6"/>
      <w:szCs w:val="6"/>
      <w:lang w:bidi="he-IL"/>
    </w:rPr>
  </w:style>
  <w:style w:type="paragraph" w:customStyle="1" w:styleId="TableListBullet2">
    <w:name w:val="Table List Bullet 2"/>
    <w:basedOn w:val="TableBodyText"/>
    <w:rsid w:val="009950C3"/>
    <w:pPr>
      <w:numPr>
        <w:numId w:val="88"/>
      </w:numPr>
      <w:ind w:left="641" w:hanging="357"/>
    </w:pPr>
  </w:style>
  <w:style w:type="paragraph" w:customStyle="1" w:styleId="TableListNumber2">
    <w:name w:val="Table List Number 2"/>
    <w:basedOn w:val="TableBodyText"/>
    <w:rsid w:val="009950C3"/>
    <w:pPr>
      <w:numPr>
        <w:numId w:val="89"/>
      </w:numPr>
    </w:pPr>
  </w:style>
  <w:style w:type="paragraph" w:customStyle="1" w:styleId="TableListNumber3">
    <w:name w:val="Table List Number 3"/>
    <w:basedOn w:val="TableBodyText"/>
    <w:rsid w:val="009950C3"/>
    <w:pPr>
      <w:numPr>
        <w:numId w:val="90"/>
      </w:numPr>
    </w:pPr>
  </w:style>
  <w:style w:type="paragraph" w:customStyle="1" w:styleId="TableListBullet3">
    <w:name w:val="Table List Bullet 3"/>
    <w:basedOn w:val="TableBodyText"/>
    <w:rsid w:val="009950C3"/>
    <w:pPr>
      <w:numPr>
        <w:numId w:val="91"/>
      </w:numPr>
    </w:pPr>
  </w:style>
  <w:style w:type="paragraph" w:customStyle="1" w:styleId="TableListContinue2">
    <w:name w:val="Table List Continue 2"/>
    <w:basedOn w:val="TableBodyText"/>
    <w:rsid w:val="009950C3"/>
    <w:pPr>
      <w:ind w:left="641"/>
    </w:pPr>
  </w:style>
  <w:style w:type="paragraph" w:customStyle="1" w:styleId="TableListContinue3">
    <w:name w:val="Table List Continue 3"/>
    <w:basedOn w:val="TableBodyText"/>
    <w:rsid w:val="009950C3"/>
    <w:pPr>
      <w:ind w:left="851"/>
    </w:pPr>
  </w:style>
  <w:style w:type="paragraph" w:customStyle="1" w:styleId="SampleCode">
    <w:name w:val="Sample Code"/>
    <w:basedOn w:val="Normal"/>
    <w:link w:val="SampleCodeChar"/>
    <w:qFormat/>
    <w:rsid w:val="00B16A5F"/>
    <w:pPr>
      <w:shd w:val="clear" w:color="auto" w:fill="E0E0E0"/>
      <w:autoSpaceDE w:val="0"/>
      <w:autoSpaceDN w:val="0"/>
      <w:adjustRightInd w:val="0"/>
      <w:ind w:left="288"/>
    </w:pPr>
    <w:rPr>
      <w:rFonts w:cs="Courier New"/>
      <w:noProof/>
      <w:sz w:val="16"/>
    </w:rPr>
  </w:style>
  <w:style w:type="character" w:customStyle="1" w:styleId="SampleCodeChar">
    <w:name w:val="Sample Code Char"/>
    <w:basedOn w:val="DefaultParagraphFont"/>
    <w:link w:val="SampleCode"/>
    <w:rsid w:val="00B16A5F"/>
    <w:rPr>
      <w:rFonts w:ascii="Arial" w:eastAsia="Times New Roman" w:hAnsi="Arial" w:cs="Courier New"/>
      <w:noProof/>
      <w:color w:val="666560"/>
      <w:sz w:val="16"/>
      <w:szCs w:val="20"/>
      <w:shd w:val="clear" w:color="auto" w:fill="E0E0E0"/>
      <w:lang w:val="en-AU"/>
    </w:rPr>
  </w:style>
  <w:style w:type="paragraph" w:customStyle="1" w:styleId="Sub-Heading0">
    <w:name w:val="Sub-Heading"/>
    <w:basedOn w:val="Normal"/>
    <w:next w:val="Normal"/>
    <w:autoRedefine/>
    <w:uiPriority w:val="99"/>
    <w:qFormat/>
    <w:rsid w:val="009950C3"/>
    <w:pPr>
      <w:tabs>
        <w:tab w:val="left" w:pos="357"/>
        <w:tab w:val="left" w:pos="720"/>
      </w:tabs>
      <w:spacing w:after="120" w:line="360" w:lineRule="auto"/>
    </w:pPr>
    <w:rPr>
      <w:b/>
      <w:bCs/>
      <w:szCs w:val="24"/>
      <w:lang w:bidi="he-IL"/>
    </w:rPr>
  </w:style>
  <w:style w:type="character" w:customStyle="1" w:styleId="ClassName">
    <w:name w:val="Class Name"/>
    <w:basedOn w:val="DefaultParagraphFont"/>
    <w:uiPriority w:val="99"/>
    <w:qFormat/>
    <w:rsid w:val="00B16A5F"/>
    <w:rPr>
      <w:rFonts w:ascii="Courier New" w:hAnsi="Courier New" w:cs="Times New Roman"/>
      <w:sz w:val="20"/>
    </w:rPr>
  </w:style>
  <w:style w:type="paragraph" w:customStyle="1" w:styleId="TableText">
    <w:name w:val="Table Text"/>
    <w:basedOn w:val="Normal"/>
    <w:autoRedefine/>
    <w:uiPriority w:val="99"/>
    <w:qFormat/>
    <w:rsid w:val="00B16A5F"/>
    <w:pPr>
      <w:tabs>
        <w:tab w:val="left" w:pos="357"/>
        <w:tab w:val="left" w:pos="720"/>
      </w:tabs>
      <w:spacing w:before="60" w:after="60" w:line="360" w:lineRule="auto"/>
    </w:pPr>
    <w:rPr>
      <w:lang w:bidi="he-IL"/>
    </w:rPr>
  </w:style>
  <w:style w:type="paragraph" w:customStyle="1" w:styleId="Prototype">
    <w:name w:val="Prototype"/>
    <w:basedOn w:val="TableCode"/>
    <w:uiPriority w:val="99"/>
    <w:rsid w:val="00B16A5F"/>
    <w:pPr>
      <w:shd w:val="clear" w:color="auto" w:fill="F2F4D5"/>
    </w:pPr>
  </w:style>
  <w:style w:type="paragraph" w:customStyle="1" w:styleId="functionName">
    <w:name w:val="functionName"/>
    <w:basedOn w:val="Normal"/>
    <w:link w:val="functionNameChar"/>
    <w:qFormat/>
    <w:rsid w:val="009950C3"/>
    <w:pPr>
      <w:tabs>
        <w:tab w:val="left" w:pos="7230"/>
      </w:tabs>
      <w:spacing w:before="60" w:after="100" w:afterAutospacing="1"/>
      <w:ind w:left="864"/>
    </w:pPr>
    <w:rPr>
      <w:rFonts w:asciiTheme="minorHAnsi" w:hAnsiTheme="minorHAnsi"/>
      <w:i/>
      <w:color w:val="1F497D" w:themeColor="text2"/>
      <w:sz w:val="22"/>
      <w:lang w:val="en-US"/>
    </w:rPr>
  </w:style>
  <w:style w:type="character" w:customStyle="1" w:styleId="functionNameChar">
    <w:name w:val="functionName Char"/>
    <w:basedOn w:val="DefaultParagraphFont"/>
    <w:link w:val="functionName"/>
    <w:rsid w:val="009950C3"/>
    <w:rPr>
      <w:rFonts w:eastAsia="Times New Roman" w:cs="Arial"/>
      <w:i/>
      <w:color w:val="1F497D" w:themeColor="text2"/>
      <w:szCs w:val="20"/>
    </w:rPr>
  </w:style>
  <w:style w:type="paragraph" w:customStyle="1" w:styleId="TableHeadingCenter">
    <w:name w:val="Table Heading Center"/>
    <w:basedOn w:val="TableBodyText"/>
    <w:next w:val="Normal"/>
    <w:autoRedefine/>
    <w:uiPriority w:val="99"/>
    <w:qFormat/>
    <w:rsid w:val="009950C3"/>
    <w:pPr>
      <w:ind w:left="43"/>
      <w:jc w:val="center"/>
    </w:pPr>
    <w:rPr>
      <w:b/>
      <w:color w:val="484848"/>
    </w:rPr>
  </w:style>
  <w:style w:type="character" w:styleId="SubtleReference">
    <w:name w:val="Subtle Reference"/>
    <w:basedOn w:val="DefaultParagraphFont"/>
    <w:uiPriority w:val="31"/>
    <w:qFormat/>
    <w:rsid w:val="00B16A5F"/>
    <w:rPr>
      <w:smallCaps/>
      <w:color w:val="C0504D" w:themeColor="accent2"/>
      <w:u w:val="single"/>
    </w:rPr>
  </w:style>
  <w:style w:type="character" w:styleId="IntenseEmphasis">
    <w:name w:val="Intense Emphasis"/>
    <w:basedOn w:val="DefaultParagraphFont"/>
    <w:uiPriority w:val="21"/>
    <w:qFormat/>
    <w:rsid w:val="00B16A5F"/>
    <w:rPr>
      <w:b/>
      <w:bCs/>
      <w:i/>
      <w:iCs/>
      <w:color w:val="4F81BD" w:themeColor="accent1"/>
    </w:rPr>
  </w:style>
  <w:style w:type="character" w:styleId="SubtleEmphasis">
    <w:name w:val="Subtle Emphasis"/>
    <w:basedOn w:val="DefaultParagraphFont"/>
    <w:uiPriority w:val="19"/>
    <w:qFormat/>
    <w:rsid w:val="00B16A5F"/>
    <w:rPr>
      <w:i/>
      <w:iCs/>
      <w:color w:val="808080" w:themeColor="text1" w:themeTint="7F"/>
    </w:rPr>
  </w:style>
  <w:style w:type="paragraph" w:customStyle="1" w:styleId="HeaderOdd">
    <w:name w:val="HeaderOdd"/>
    <w:next w:val="BodyText"/>
    <w:qFormat/>
    <w:rsid w:val="00B16A5F"/>
    <w:pPr>
      <w:tabs>
        <w:tab w:val="right" w:pos="9089"/>
      </w:tabs>
      <w:spacing w:before="120" w:after="0" w:line="240" w:lineRule="atLeast"/>
      <w:ind w:left="-284"/>
    </w:pPr>
    <w:rPr>
      <w:rFonts w:ascii="Verdana" w:eastAsia="Times New Roman" w:hAnsi="Verdana" w:cs="FbReforma Medium"/>
      <w:noProof/>
      <w:color w:val="000000" w:themeColor="text1"/>
      <w:sz w:val="17"/>
      <w:szCs w:val="20"/>
      <w:lang w:bidi="he-IL"/>
    </w:rPr>
  </w:style>
  <w:style w:type="paragraph" w:customStyle="1" w:styleId="ListAlpha3">
    <w:name w:val="List Alpha 3"/>
    <w:basedOn w:val="ListAlpha2"/>
    <w:qFormat/>
    <w:rsid w:val="00B16A5F"/>
    <w:pPr>
      <w:numPr>
        <w:numId w:val="97"/>
      </w:numPr>
      <w:ind w:left="1702" w:hanging="284"/>
    </w:pPr>
  </w:style>
  <w:style w:type="table" w:customStyle="1" w:styleId="SideTable">
    <w:name w:val="Side Table"/>
    <w:basedOn w:val="TableNormal"/>
    <w:uiPriority w:val="99"/>
    <w:qFormat/>
    <w:rsid w:val="00B16A5F"/>
    <w:pPr>
      <w:spacing w:after="0" w:line="240" w:lineRule="auto"/>
    </w:pPr>
    <w:rPr>
      <w:rFonts w:ascii="Breuer Text Light" w:hAnsi="Breuer Text Light" w:cs="Tahoma"/>
      <w:sz w:val="18"/>
      <w:szCs w:val="18"/>
      <w:lang w:bidi="he-IL"/>
    </w:rPr>
    <w:tblPr>
      <w:tblInd w:w="9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Col">
      <w:rPr>
        <w:b w:val="0"/>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D9D9D9" w:themeFill="background1" w:themeFillShade="D9"/>
      </w:tcPr>
    </w:tblStylePr>
  </w:style>
  <w:style w:type="table" w:customStyle="1" w:styleId="LightShading1">
    <w:name w:val="Light Shading1"/>
    <w:basedOn w:val="TableNormal"/>
    <w:uiPriority w:val="60"/>
    <w:rsid w:val="00B16A5F"/>
    <w:pPr>
      <w:spacing w:after="0" w:line="240" w:lineRule="auto"/>
    </w:pPr>
    <w:rPr>
      <w:rFonts w:ascii="Verdana" w:hAnsi="Verdana" w:cs="Tahoma"/>
      <w:color w:val="000000" w:themeColor="text1" w:themeShade="BF"/>
      <w:sz w:val="20"/>
      <w:szCs w:val="20"/>
      <w:lang w:bidi="he-IL"/>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B16A5F"/>
    <w:pPr>
      <w:spacing w:after="0" w:line="240" w:lineRule="auto"/>
    </w:pPr>
    <w:rPr>
      <w:rFonts w:ascii="Verdana" w:hAnsi="Verdana" w:cs="Tahoma"/>
      <w:color w:val="365F91" w:themeColor="accent1" w:themeShade="BF"/>
      <w:sz w:val="20"/>
      <w:szCs w:val="20"/>
      <w:lang w:bidi="he-IL"/>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Logo">
    <w:name w:val="Logo"/>
    <w:basedOn w:val="Normal"/>
    <w:next w:val="BodyText"/>
    <w:qFormat/>
    <w:rsid w:val="00B16A5F"/>
    <w:pPr>
      <w:spacing w:before="1701"/>
    </w:pPr>
  </w:style>
  <w:style w:type="table" w:customStyle="1" w:styleId="BasicTable">
    <w:name w:val="Basic Table"/>
    <w:basedOn w:val="TableNormal"/>
    <w:uiPriority w:val="99"/>
    <w:qFormat/>
    <w:rsid w:val="00B16A5F"/>
    <w:pPr>
      <w:spacing w:after="0" w:line="240" w:lineRule="auto"/>
    </w:pPr>
    <w:rPr>
      <w:rFonts w:ascii="Verdana" w:eastAsia="Times New Roman" w:hAnsi="Verdana" w:cs="Tahoma"/>
      <w:sz w:val="18"/>
      <w:szCs w:val="20"/>
      <w:lang w:bidi="he-IL"/>
    </w:rPr>
    <w:tblPr>
      <w:tblInd w:w="9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blStylePr w:type="firstRow">
      <w:rPr>
        <w:rFonts w:cstheme="minorBidi"/>
      </w:rPr>
      <w:tblPr/>
      <w:trPr>
        <w:tblHeader/>
      </w:tr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D9D9D9" w:themeFill="background1" w:themeFillShade="D9"/>
      </w:tcPr>
    </w:tblStylePr>
  </w:style>
  <w:style w:type="paragraph" w:customStyle="1" w:styleId="Caution">
    <w:name w:val="Caution"/>
    <w:basedOn w:val="Notice"/>
    <w:qFormat/>
    <w:rsid w:val="00B16A5F"/>
  </w:style>
  <w:style w:type="paragraph" w:customStyle="1" w:styleId="Notice">
    <w:name w:val="Notice"/>
    <w:qFormat/>
    <w:rsid w:val="00B16A5F"/>
    <w:pPr>
      <w:keepLines/>
      <w:spacing w:before="120" w:line="240" w:lineRule="atLeast"/>
    </w:pPr>
    <w:rPr>
      <w:rFonts w:asciiTheme="majorBidi" w:eastAsia="Times New Roman" w:hAnsiTheme="majorBidi" w:cs="Arial"/>
      <w:noProof/>
      <w:color w:val="000000" w:themeColor="text1"/>
      <w:sz w:val="20"/>
      <w:szCs w:val="20"/>
      <w:lang w:bidi="he-IL"/>
    </w:rPr>
  </w:style>
  <w:style w:type="table" w:customStyle="1" w:styleId="NoteTable">
    <w:name w:val="Note Table"/>
    <w:basedOn w:val="TableNormal"/>
    <w:uiPriority w:val="99"/>
    <w:qFormat/>
    <w:rsid w:val="00B16A5F"/>
    <w:pPr>
      <w:spacing w:after="0" w:line="240" w:lineRule="auto"/>
    </w:pPr>
    <w:rPr>
      <w:rFonts w:ascii="Verdana" w:hAnsi="Verdana" w:cs="Tahoma"/>
      <w:sz w:val="20"/>
      <w:szCs w:val="20"/>
      <w:lang w:bidi="he-IL"/>
    </w:rPr>
    <w:tblPr>
      <w:tblInd w:w="964" w:type="dxa"/>
      <w:tblCellMar>
        <w:top w:w="0" w:type="dxa"/>
        <w:left w:w="108" w:type="dxa"/>
        <w:bottom w:w="0" w:type="dxa"/>
        <w:right w:w="108" w:type="dxa"/>
      </w:tblCellMar>
    </w:tblPr>
  </w:style>
  <w:style w:type="paragraph" w:customStyle="1" w:styleId="PrefaceHeading">
    <w:name w:val="PrefaceHeading"/>
    <w:next w:val="BodyText"/>
    <w:rsid w:val="00B16A5F"/>
    <w:pPr>
      <w:widowControl w:val="0"/>
      <w:spacing w:before="400" w:after="240" w:line="240" w:lineRule="auto"/>
      <w:ind w:left="851"/>
    </w:pPr>
    <w:rPr>
      <w:rFonts w:ascii="Arial" w:eastAsia="Times New Roman" w:hAnsi="Arial" w:cs="Times New Roman"/>
      <w:b/>
      <w:noProof/>
      <w:sz w:val="36"/>
      <w:szCs w:val="24"/>
    </w:rPr>
  </w:style>
  <w:style w:type="paragraph" w:customStyle="1" w:styleId="FooterOdd">
    <w:name w:val="FooterOdd"/>
    <w:next w:val="BodyText"/>
    <w:qFormat/>
    <w:rsid w:val="00B16A5F"/>
    <w:pPr>
      <w:pBdr>
        <w:top w:val="single" w:sz="4" w:space="1" w:color="auto"/>
      </w:pBdr>
      <w:tabs>
        <w:tab w:val="right" w:pos="9089"/>
      </w:tabs>
      <w:spacing w:before="120" w:after="0" w:line="240" w:lineRule="atLeast"/>
      <w:ind w:left="-284"/>
      <w:contextualSpacing/>
    </w:pPr>
    <w:rPr>
      <w:rFonts w:ascii="Verdana" w:eastAsia="Times New Roman" w:hAnsi="Verdana" w:cs="Arial"/>
      <w:smallCaps/>
      <w:color w:val="000000" w:themeColor="text1"/>
      <w:sz w:val="17"/>
      <w:szCs w:val="17"/>
      <w:lang w:bidi="he-IL"/>
    </w:rPr>
  </w:style>
  <w:style w:type="paragraph" w:customStyle="1" w:styleId="WideTableHeading">
    <w:name w:val="Wide Table Heading"/>
    <w:basedOn w:val="Normal"/>
    <w:qFormat/>
    <w:rsid w:val="00B16A5F"/>
  </w:style>
  <w:style w:type="paragraph" w:customStyle="1" w:styleId="App2">
    <w:name w:val="App2"/>
    <w:basedOn w:val="Normal"/>
    <w:next w:val="BodyText"/>
    <w:rsid w:val="00B16A5F"/>
    <w:pPr>
      <w:numPr>
        <w:ilvl w:val="1"/>
        <w:numId w:val="98"/>
      </w:numPr>
      <w:spacing w:line="240" w:lineRule="atLeast"/>
    </w:pPr>
    <w:rPr>
      <w:kern w:val="32"/>
      <w:szCs w:val="28"/>
    </w:rPr>
  </w:style>
  <w:style w:type="paragraph" w:customStyle="1" w:styleId="App3">
    <w:name w:val="App3"/>
    <w:basedOn w:val="Heading3"/>
    <w:next w:val="BodyText"/>
    <w:rsid w:val="00B16A5F"/>
    <w:pPr>
      <w:numPr>
        <w:ilvl w:val="2"/>
        <w:numId w:val="98"/>
      </w:numPr>
      <w:spacing w:line="240" w:lineRule="atLeast"/>
    </w:pPr>
    <w:rPr>
      <w:b/>
      <w:bCs w:val="0"/>
      <w:color w:val="828A8C"/>
      <w:sz w:val="28"/>
      <w:szCs w:val="36"/>
    </w:rPr>
  </w:style>
  <w:style w:type="paragraph" w:customStyle="1" w:styleId="App4">
    <w:name w:val="App4"/>
    <w:basedOn w:val="Heading4"/>
    <w:next w:val="BodyText"/>
    <w:rsid w:val="00B16A5F"/>
    <w:pPr>
      <w:numPr>
        <w:ilvl w:val="3"/>
        <w:numId w:val="98"/>
      </w:numPr>
      <w:spacing w:line="240" w:lineRule="atLeast"/>
    </w:pPr>
    <w:rPr>
      <w:bCs w:val="0"/>
      <w:kern w:val="32"/>
      <w:szCs w:val="26"/>
    </w:rPr>
  </w:style>
  <w:style w:type="paragraph" w:customStyle="1" w:styleId="AppendixHeading">
    <w:name w:val="AppendixHeading"/>
    <w:basedOn w:val="Normal"/>
    <w:next w:val="BodyText"/>
    <w:rsid w:val="00B16A5F"/>
    <w:pPr>
      <w:numPr>
        <w:numId w:val="98"/>
      </w:numPr>
      <w:spacing w:after="120"/>
    </w:pPr>
    <w:rPr>
      <w:rFonts w:ascii="Verdana" w:hAnsi="Verdana"/>
      <w:bCs/>
      <w:color w:val="000000" w:themeColor="text1"/>
      <w:szCs w:val="42"/>
    </w:rPr>
  </w:style>
  <w:style w:type="character" w:customStyle="1" w:styleId="Bold">
    <w:name w:val="Bold"/>
    <w:basedOn w:val="DefaultParagraphFont"/>
    <w:qFormat/>
    <w:rsid w:val="00B16A5F"/>
    <w:rPr>
      <w:rFonts w:cs="Times New Roman"/>
      <w:b/>
    </w:rPr>
  </w:style>
  <w:style w:type="paragraph" w:customStyle="1" w:styleId="FooterLandEven">
    <w:name w:val="FooterLandEven"/>
    <w:basedOn w:val="FooterEven"/>
    <w:next w:val="BodyText"/>
    <w:qFormat/>
    <w:rsid w:val="00B16A5F"/>
    <w:pPr>
      <w:tabs>
        <w:tab w:val="clear" w:pos="9072"/>
        <w:tab w:val="right" w:pos="14040"/>
      </w:tabs>
    </w:pPr>
    <w:rPr>
      <w:smallCaps w:val="0"/>
    </w:rPr>
  </w:style>
  <w:style w:type="paragraph" w:customStyle="1" w:styleId="FooterEven">
    <w:name w:val="FooterEven"/>
    <w:next w:val="BodyText"/>
    <w:qFormat/>
    <w:rsid w:val="00B16A5F"/>
    <w:pPr>
      <w:pBdr>
        <w:top w:val="single" w:sz="4" w:space="1" w:color="auto"/>
      </w:pBdr>
      <w:tabs>
        <w:tab w:val="right" w:pos="9072"/>
      </w:tabs>
      <w:spacing w:before="120" w:after="0" w:line="240" w:lineRule="atLeast"/>
      <w:ind w:left="-284"/>
      <w:contextualSpacing/>
    </w:pPr>
    <w:rPr>
      <w:rFonts w:ascii="Verdana" w:eastAsia="Times New Roman" w:hAnsi="Verdana" w:cs="Arial"/>
      <w:smallCaps/>
      <w:color w:val="000000" w:themeColor="text1"/>
      <w:sz w:val="17"/>
      <w:szCs w:val="20"/>
      <w:lang w:bidi="he-IL"/>
    </w:rPr>
  </w:style>
  <w:style w:type="paragraph" w:customStyle="1" w:styleId="FooterLandOdd">
    <w:name w:val="FooterLandOdd"/>
    <w:basedOn w:val="FooterOdd"/>
    <w:next w:val="BodyText"/>
    <w:qFormat/>
    <w:rsid w:val="00B16A5F"/>
    <w:pPr>
      <w:tabs>
        <w:tab w:val="clear" w:pos="9089"/>
        <w:tab w:val="right" w:pos="14040"/>
      </w:tabs>
    </w:pPr>
    <w:rPr>
      <w:noProof/>
    </w:rPr>
  </w:style>
  <w:style w:type="table" w:customStyle="1" w:styleId="DHTable">
    <w:name w:val="DH Table"/>
    <w:basedOn w:val="BasicTable"/>
    <w:uiPriority w:val="99"/>
    <w:qFormat/>
    <w:rsid w:val="00B16A5F"/>
    <w:rPr>
      <w:sz w:val="20"/>
    </w:rPr>
    <w:tblPr>
      <w:tblInd w:w="96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0" w:type="dxa"/>
        <w:left w:w="115" w:type="dxa"/>
        <w:bottom w:w="0" w:type="dxa"/>
        <w:right w:w="115" w:type="dxa"/>
      </w:tblCellMar>
    </w:tblPr>
    <w:tblStylePr w:type="firstRow">
      <w:rPr>
        <w:rFonts w:cstheme="minorBidi"/>
      </w:rPr>
      <w:tblPr/>
      <w:trPr>
        <w:tblHeader/>
      </w:tr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D9D9D9" w:themeFill="background1" w:themeFillShade="D9"/>
      </w:tcPr>
    </w:tblStylePr>
    <w:tblStylePr w:type="firstCol">
      <w:rPr>
        <w:rFonts w:cstheme="minorBidi"/>
      </w:rPr>
      <w:tblPr/>
      <w:tcPr>
        <w:tcBorders>
          <w:top w:val="single" w:sz="2" w:space="0" w:color="auto"/>
          <w:left w:val="single" w:sz="2" w:space="0" w:color="auto"/>
          <w:bottom w:val="single" w:sz="2" w:space="0" w:color="auto"/>
          <w:right w:val="single" w:sz="2" w:space="0" w:color="auto"/>
          <w:insideH w:val="nil"/>
          <w:insideV w:val="nil"/>
          <w:tl2br w:val="nil"/>
          <w:tr2bl w:val="nil"/>
        </w:tcBorders>
        <w:shd w:val="clear" w:color="auto" w:fill="D9D9D9" w:themeFill="background1" w:themeFillShade="D9"/>
      </w:tcPr>
    </w:tblStylePr>
  </w:style>
  <w:style w:type="character" w:customStyle="1" w:styleId="Italic">
    <w:name w:val="Italic"/>
    <w:semiHidden/>
    <w:rsid w:val="009950C3"/>
    <w:rPr>
      <w:i/>
    </w:rPr>
  </w:style>
  <w:style w:type="paragraph" w:customStyle="1" w:styleId="HeaderLandOdd">
    <w:name w:val="HeaderLandOdd"/>
    <w:basedOn w:val="HeaderOdd"/>
    <w:qFormat/>
    <w:rsid w:val="00B16A5F"/>
    <w:pPr>
      <w:tabs>
        <w:tab w:val="clear" w:pos="9089"/>
        <w:tab w:val="right" w:pos="14846"/>
      </w:tabs>
    </w:pPr>
  </w:style>
  <w:style w:type="paragraph" w:customStyle="1" w:styleId="HeaderLandEven">
    <w:name w:val="HeaderLandEven"/>
    <w:basedOn w:val="HeaderEven"/>
    <w:qFormat/>
    <w:rsid w:val="00B16A5F"/>
    <w:pPr>
      <w:tabs>
        <w:tab w:val="clear" w:pos="9090"/>
        <w:tab w:val="right" w:pos="14844"/>
      </w:tabs>
    </w:pPr>
  </w:style>
  <w:style w:type="paragraph" w:customStyle="1" w:styleId="GlossaryItem">
    <w:name w:val="Glossary Item"/>
    <w:basedOn w:val="Normal"/>
    <w:link w:val="GlossaryItemChar"/>
    <w:qFormat/>
    <w:rsid w:val="00B16A5F"/>
    <w:rPr>
      <w:b/>
      <w:bCs/>
    </w:rPr>
  </w:style>
  <w:style w:type="character" w:customStyle="1" w:styleId="GlossaryItemChar">
    <w:name w:val="Glossary Item Char"/>
    <w:basedOn w:val="BodyTextChar"/>
    <w:link w:val="GlossaryItem"/>
    <w:rsid w:val="00B16A5F"/>
    <w:rPr>
      <w:rFonts w:ascii="Arial" w:eastAsia="Times New Roman" w:hAnsi="Arial" w:cs="Arial"/>
      <w:b/>
      <w:bCs/>
      <w:color w:val="666560"/>
      <w:sz w:val="20"/>
      <w:szCs w:val="20"/>
      <w:lang w:val="en-AU"/>
    </w:rPr>
  </w:style>
  <w:style w:type="paragraph" w:customStyle="1" w:styleId="Subheading">
    <w:name w:val="Subheading"/>
    <w:basedOn w:val="Normal"/>
    <w:next w:val="BodyText"/>
    <w:qFormat/>
    <w:rsid w:val="00B16A5F"/>
    <w:rPr>
      <w:b/>
      <w:bCs/>
    </w:rPr>
  </w:style>
  <w:style w:type="character" w:customStyle="1" w:styleId="Parameter">
    <w:name w:val="Parameter"/>
    <w:basedOn w:val="Bold"/>
    <w:uiPriority w:val="1"/>
    <w:qFormat/>
    <w:rsid w:val="00B16A5F"/>
    <w:rPr>
      <w:rFonts w:ascii="Courier New" w:hAnsi="Courier New" w:cs="Times New Roman"/>
      <w:b/>
      <w:i/>
      <w:color w:val="auto"/>
    </w:rPr>
  </w:style>
  <w:style w:type="paragraph" w:customStyle="1" w:styleId="TableNote">
    <w:name w:val="Table Note"/>
    <w:uiPriority w:val="99"/>
    <w:rsid w:val="00B16A5F"/>
    <w:pPr>
      <w:widowControl w:val="0"/>
      <w:shd w:val="clear" w:color="auto" w:fill="D9D9D9" w:themeFill="background1" w:themeFillShade="D9"/>
      <w:autoSpaceDE w:val="0"/>
      <w:autoSpaceDN w:val="0"/>
      <w:adjustRightInd w:val="0"/>
      <w:spacing w:before="60" w:after="60" w:line="160" w:lineRule="atLeast"/>
      <w:ind w:left="720" w:hanging="720"/>
    </w:pPr>
    <w:rPr>
      <w:rFonts w:ascii="Times New Roman" w:eastAsiaTheme="minorEastAsia" w:hAnsi="Times New Roman"/>
      <w:color w:val="000000"/>
      <w:sz w:val="18"/>
      <w:lang w:bidi="he-IL"/>
    </w:rPr>
  </w:style>
  <w:style w:type="paragraph" w:customStyle="1" w:styleId="TemplateGuidelines">
    <w:name w:val="Template Guidelines"/>
    <w:basedOn w:val="Normal"/>
    <w:next w:val="BodyText"/>
    <w:qFormat/>
    <w:rsid w:val="00B16A5F"/>
    <w:rPr>
      <w:i/>
      <w:iCs/>
      <w:color w:val="FF0000"/>
    </w:rPr>
  </w:style>
  <w:style w:type="paragraph" w:customStyle="1" w:styleId="TGTableText">
    <w:name w:val="TGTableText"/>
    <w:basedOn w:val="Normal"/>
    <w:qFormat/>
    <w:rsid w:val="00B16A5F"/>
    <w:rPr>
      <w:i/>
      <w:iCs/>
      <w:color w:val="FF0000"/>
    </w:rPr>
  </w:style>
  <w:style w:type="paragraph" w:customStyle="1" w:styleId="TGBullets">
    <w:name w:val="TGBullets"/>
    <w:basedOn w:val="TemplateGuidelines"/>
    <w:qFormat/>
    <w:rsid w:val="00B16A5F"/>
    <w:pPr>
      <w:numPr>
        <w:numId w:val="99"/>
      </w:numPr>
    </w:pPr>
  </w:style>
  <w:style w:type="paragraph" w:customStyle="1" w:styleId="TableStep">
    <w:name w:val="TableStep"/>
    <w:basedOn w:val="Normal"/>
    <w:rsid w:val="00B16A5F"/>
    <w:pPr>
      <w:numPr>
        <w:numId w:val="100"/>
      </w:numPr>
    </w:pPr>
    <w:rPr>
      <w:lang w:val="en-NZ"/>
    </w:rPr>
  </w:style>
  <w:style w:type="paragraph" w:customStyle="1" w:styleId="TableSubHeading">
    <w:name w:val="TableSubHeading"/>
    <w:basedOn w:val="Normal"/>
    <w:qFormat/>
    <w:rsid w:val="00B16A5F"/>
    <w:pPr>
      <w:jc w:val="both"/>
    </w:pPr>
    <w:rPr>
      <w:b/>
    </w:rPr>
  </w:style>
  <w:style w:type="character" w:customStyle="1" w:styleId="underline">
    <w:name w:val="underline"/>
    <w:basedOn w:val="DefaultParagraphFont"/>
    <w:qFormat/>
    <w:rsid w:val="00B16A5F"/>
    <w:rPr>
      <w:u w:val="single"/>
    </w:rPr>
  </w:style>
  <w:style w:type="paragraph" w:customStyle="1" w:styleId="CoverCopyright">
    <w:name w:val="CoverCopyright"/>
    <w:basedOn w:val="Copyright"/>
    <w:qFormat/>
    <w:rsid w:val="00B16A5F"/>
    <w:pPr>
      <w:pBdr>
        <w:top w:val="single" w:sz="4" w:space="1" w:color="auto"/>
        <w:left w:val="single" w:sz="4" w:space="4" w:color="auto"/>
        <w:bottom w:val="single" w:sz="4" w:space="1" w:color="auto"/>
        <w:right w:val="single" w:sz="4" w:space="4" w:color="auto"/>
      </w:pBdr>
      <w:spacing w:after="120"/>
    </w:pPr>
    <w:rPr>
      <w:color w:val="666560"/>
      <w:szCs w:val="20"/>
    </w:rPr>
  </w:style>
  <w:style w:type="table" w:styleId="LightList-Accent5">
    <w:name w:val="Light List Accent 5"/>
    <w:basedOn w:val="TableNormal"/>
    <w:uiPriority w:val="61"/>
    <w:rsid w:val="00B16A5F"/>
    <w:pPr>
      <w:spacing w:after="0" w:line="240" w:lineRule="auto"/>
    </w:pPr>
    <w:rPr>
      <w:rFonts w:ascii="Verdana" w:hAnsi="Verdana" w:cs="Tahoma"/>
      <w:sz w:val="20"/>
      <w:szCs w:val="20"/>
      <w:lang w:bidi="he-I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BoldItalic">
    <w:name w:val="Bold Italic"/>
    <w:qFormat/>
    <w:rsid w:val="00B16A5F"/>
    <w:rPr>
      <w:b/>
      <w:i/>
    </w:rPr>
  </w:style>
  <w:style w:type="character" w:styleId="PlaceholderText">
    <w:name w:val="Placeholder Text"/>
    <w:basedOn w:val="DefaultParagraphFont"/>
    <w:uiPriority w:val="99"/>
    <w:semiHidden/>
    <w:rsid w:val="00B16A5F"/>
    <w:rPr>
      <w:color w:val="808080"/>
    </w:rPr>
  </w:style>
  <w:style w:type="character" w:styleId="FootnoteReference">
    <w:name w:val="footnote reference"/>
    <w:basedOn w:val="DefaultParagraphFont"/>
    <w:uiPriority w:val="99"/>
    <w:semiHidden/>
    <w:unhideWhenUsed/>
    <w:rsid w:val="00B16A5F"/>
    <w:rPr>
      <w:vertAlign w:val="superscript"/>
    </w:rPr>
  </w:style>
  <w:style w:type="character" w:styleId="EndnoteReference">
    <w:name w:val="endnote reference"/>
    <w:basedOn w:val="DefaultParagraphFont"/>
    <w:uiPriority w:val="99"/>
    <w:semiHidden/>
    <w:rsid w:val="00B16A5F"/>
    <w:rPr>
      <w:vertAlign w:val="superscript"/>
    </w:rPr>
  </w:style>
  <w:style w:type="paragraph" w:customStyle="1" w:styleId="CodeBlock2">
    <w:name w:val="Code Block 2"/>
    <w:basedOn w:val="CodeList"/>
    <w:qFormat/>
    <w:rsid w:val="009950C3"/>
    <w:pPr>
      <w:ind w:left="1418"/>
    </w:pPr>
  </w:style>
  <w:style w:type="paragraph" w:customStyle="1" w:styleId="CodeBlock3">
    <w:name w:val="Code Block 3"/>
    <w:basedOn w:val="CodeBlock2"/>
    <w:qFormat/>
    <w:rsid w:val="009950C3"/>
    <w:pPr>
      <w:ind w:left="1701"/>
    </w:pPr>
  </w:style>
  <w:style w:type="paragraph" w:customStyle="1" w:styleId="ListRoman">
    <w:name w:val="List Roman"/>
    <w:basedOn w:val="Normal"/>
    <w:qFormat/>
    <w:rsid w:val="00B16A5F"/>
    <w:pPr>
      <w:numPr>
        <w:numId w:val="105"/>
      </w:numPr>
    </w:pPr>
  </w:style>
  <w:style w:type="paragraph" w:customStyle="1" w:styleId="ListRoman2">
    <w:name w:val="List Roman 2"/>
    <w:basedOn w:val="Normal"/>
    <w:qFormat/>
    <w:rsid w:val="00B16A5F"/>
    <w:pPr>
      <w:numPr>
        <w:numId w:val="101"/>
      </w:numPr>
    </w:pPr>
  </w:style>
  <w:style w:type="paragraph" w:customStyle="1" w:styleId="ListRoman3">
    <w:name w:val="List Roman 3"/>
    <w:basedOn w:val="Normal"/>
    <w:qFormat/>
    <w:rsid w:val="00B16A5F"/>
    <w:pPr>
      <w:numPr>
        <w:numId w:val="95"/>
      </w:numPr>
    </w:pPr>
  </w:style>
  <w:style w:type="paragraph" w:customStyle="1" w:styleId="TGList">
    <w:name w:val="TGList"/>
    <w:basedOn w:val="TemplateGuidelines"/>
    <w:qFormat/>
    <w:rsid w:val="00B16A5F"/>
    <w:pPr>
      <w:numPr>
        <w:numId w:val="102"/>
      </w:numPr>
    </w:pPr>
  </w:style>
  <w:style w:type="character" w:customStyle="1" w:styleId="EditorialComments">
    <w:name w:val="Editorial Comments"/>
    <w:rsid w:val="00B16A5F"/>
    <w:rPr>
      <w:b/>
      <w:color w:val="FF0066"/>
    </w:rPr>
  </w:style>
  <w:style w:type="paragraph" w:customStyle="1" w:styleId="NoticeContinue">
    <w:name w:val="Notice Continue"/>
    <w:basedOn w:val="Notice"/>
    <w:qFormat/>
    <w:rsid w:val="00B16A5F"/>
    <w:pPr>
      <w:ind w:left="-284"/>
    </w:pPr>
  </w:style>
  <w:style w:type="table" w:customStyle="1" w:styleId="WideBasicTable">
    <w:name w:val="Wide Basic Table"/>
    <w:basedOn w:val="TableNormal"/>
    <w:uiPriority w:val="99"/>
    <w:qFormat/>
    <w:rsid w:val="009950C3"/>
    <w:pPr>
      <w:spacing w:after="0" w:line="240" w:lineRule="auto"/>
    </w:pPr>
    <w:rPr>
      <w:rFonts w:ascii="Verdana" w:eastAsia="Times New Roman" w:hAnsi="Verdana" w:cs="Tahoma"/>
      <w:sz w:val="18"/>
      <w:szCs w:val="20"/>
      <w:lang w:bidi="he-IL"/>
    </w:rPr>
    <w:tblPr>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blStylePr w:type="firstRow">
      <w:rPr>
        <w:rFonts w:cstheme="minorBidi"/>
      </w:rPr>
      <w:tblPr/>
      <w:trPr>
        <w:tblHeader/>
      </w:tr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D9D9D9" w:themeFill="background1" w:themeFillShade="D9"/>
      </w:tcPr>
    </w:tblStylePr>
  </w:style>
  <w:style w:type="paragraph" w:customStyle="1" w:styleId="ProcedureHeading">
    <w:name w:val="Procedure Heading"/>
    <w:autoRedefine/>
    <w:qFormat/>
    <w:rsid w:val="00B16A5F"/>
    <w:pPr>
      <w:keepNext/>
      <w:numPr>
        <w:numId w:val="96"/>
      </w:numPr>
      <w:spacing w:before="120" w:after="120" w:line="240" w:lineRule="auto"/>
      <w:ind w:left="1135" w:hanging="284"/>
    </w:pPr>
    <w:rPr>
      <w:rFonts w:ascii="Times New Roman" w:eastAsiaTheme="majorEastAsia" w:hAnsi="Times New Roman" w:cs="Arial"/>
      <w:b/>
      <w:i/>
      <w:color w:val="000000" w:themeColor="text1"/>
      <w:szCs w:val="20"/>
      <w:lang w:bidi="he-IL"/>
    </w:rPr>
  </w:style>
  <w:style w:type="paragraph" w:customStyle="1" w:styleId="Step">
    <w:name w:val="Step"/>
    <w:basedOn w:val="Normal"/>
    <w:rsid w:val="009950C3"/>
    <w:pPr>
      <w:numPr>
        <w:numId w:val="103"/>
      </w:numPr>
    </w:pPr>
  </w:style>
  <w:style w:type="paragraph" w:customStyle="1" w:styleId="Issue">
    <w:name w:val="Issue"/>
    <w:qFormat/>
    <w:rsid w:val="00B16A5F"/>
    <w:pPr>
      <w:numPr>
        <w:numId w:val="104"/>
      </w:numPr>
    </w:pPr>
    <w:rPr>
      <w:rFonts w:asciiTheme="majorBidi" w:eastAsia="Times New Roman" w:hAnsiTheme="majorBidi" w:cs="Arial"/>
      <w:color w:val="000000" w:themeColor="text1"/>
      <w:szCs w:val="20"/>
      <w:lang w:bidi="he-IL"/>
    </w:rPr>
  </w:style>
  <w:style w:type="table" w:customStyle="1" w:styleId="TableCentered">
    <w:name w:val="Table Centered"/>
    <w:basedOn w:val="BasicTable"/>
    <w:uiPriority w:val="99"/>
    <w:qFormat/>
    <w:rsid w:val="00B16A5F"/>
    <w:pPr>
      <w:jc w:val="center"/>
    </w:pPr>
    <w:rPr>
      <w:rFonts w:ascii="Times New Roman" w:hAnsi="Times New Roman"/>
    </w:rPr>
    <w:tblPr>
      <w:tblInd w:w="9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blStylePr w:type="firstRow">
      <w:rPr>
        <w:rFonts w:ascii="Times New Roman" w:hAnsi="Times New Roman" w:cstheme="minorBidi"/>
        <w:b/>
        <w:sz w:val="18"/>
      </w:rPr>
      <w:tblPr/>
      <w:trPr>
        <w:tblHeader/>
      </w:tr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D9D9D9" w:themeFill="background1" w:themeFillShade="D9"/>
      </w:tcPr>
    </w:tblStylePr>
  </w:style>
  <w:style w:type="paragraph" w:customStyle="1" w:styleId="HeaderLeft">
    <w:name w:val="HeaderLeft"/>
    <w:qFormat/>
    <w:rsid w:val="00B16A5F"/>
    <w:pPr>
      <w:spacing w:before="240" w:after="0"/>
    </w:pPr>
    <w:rPr>
      <w:rFonts w:ascii="Arial" w:eastAsia="Times New Roman" w:hAnsi="Arial" w:cs="Tahoma"/>
      <w:iCs/>
      <w:sz w:val="18"/>
      <w:szCs w:val="20"/>
      <w:lang w:bidi="he-IL"/>
    </w:rPr>
  </w:style>
  <w:style w:type="paragraph" w:customStyle="1" w:styleId="HeaderRight">
    <w:name w:val="HeaderRight"/>
    <w:basedOn w:val="HeaderLeft"/>
    <w:qFormat/>
    <w:rsid w:val="00B16A5F"/>
    <w:pPr>
      <w:jc w:val="right"/>
    </w:pPr>
  </w:style>
  <w:style w:type="paragraph" w:customStyle="1" w:styleId="FooterLeft">
    <w:name w:val="FooterLeft"/>
    <w:basedOn w:val="Footer"/>
    <w:qFormat/>
    <w:rsid w:val="00B16A5F"/>
    <w:rPr>
      <w:smallCaps/>
    </w:rPr>
  </w:style>
  <w:style w:type="paragraph" w:customStyle="1" w:styleId="FooterRight">
    <w:name w:val="FooterRight"/>
    <w:basedOn w:val="FooterLeft"/>
    <w:qFormat/>
    <w:rsid w:val="00B16A5F"/>
    <w:pPr>
      <w:jc w:val="right"/>
    </w:pPr>
  </w:style>
  <w:style w:type="paragraph" w:customStyle="1" w:styleId="FooterCentered">
    <w:name w:val="Footer Centered"/>
    <w:basedOn w:val="FooterLeft"/>
    <w:qFormat/>
    <w:rsid w:val="00B16A5F"/>
    <w:pPr>
      <w:spacing w:before="240" w:after="120"/>
      <w:jc w:val="center"/>
    </w:pPr>
  </w:style>
  <w:style w:type="paragraph" w:customStyle="1" w:styleId="Address">
    <w:name w:val="Address"/>
    <w:basedOn w:val="Normal"/>
    <w:qFormat/>
    <w:rsid w:val="00B16A5F"/>
    <w:pPr>
      <w:spacing w:after="60"/>
    </w:pPr>
  </w:style>
  <w:style w:type="paragraph" w:customStyle="1" w:styleId="PrefaceHeading2">
    <w:name w:val="PrefaceHeading 2"/>
    <w:basedOn w:val="PrefaceHeading"/>
    <w:next w:val="BodyText"/>
    <w:qFormat/>
    <w:rsid w:val="00B16A5F"/>
    <w:rPr>
      <w:sz w:val="28"/>
    </w:rPr>
  </w:style>
  <w:style w:type="paragraph" w:customStyle="1" w:styleId="FooterNum">
    <w:name w:val="FooterNum"/>
    <w:basedOn w:val="FooterLeft"/>
    <w:semiHidden/>
    <w:qFormat/>
    <w:rsid w:val="00B16A5F"/>
    <w:pPr>
      <w:jc w:val="center"/>
    </w:pPr>
  </w:style>
  <w:style w:type="paragraph" w:customStyle="1" w:styleId="PrefaceHeading3">
    <w:name w:val="PrefaceHeading 3"/>
    <w:basedOn w:val="PrefaceHeading2"/>
    <w:next w:val="BodyText"/>
    <w:qFormat/>
    <w:rsid w:val="00B16A5F"/>
    <w:rPr>
      <w:sz w:val="24"/>
    </w:rPr>
  </w:style>
  <w:style w:type="character" w:customStyle="1" w:styleId="NoteHeader">
    <w:name w:val="NoteHeader"/>
    <w:basedOn w:val="DefaultParagraphFont"/>
    <w:rsid w:val="00B16A5F"/>
    <w:rPr>
      <w:rFonts w:ascii="Verdana" w:hAnsi="Verdana"/>
      <w:b/>
      <w:smallCaps/>
      <w:color w:val="004765"/>
      <w:sz w:val="20"/>
    </w:rPr>
  </w:style>
  <w:style w:type="paragraph" w:customStyle="1" w:styleId="CoverLogo0">
    <w:name w:val="CoverLogo"/>
    <w:rsid w:val="00B16A5F"/>
    <w:pPr>
      <w:tabs>
        <w:tab w:val="center" w:pos="4153"/>
        <w:tab w:val="right" w:pos="9086"/>
      </w:tabs>
      <w:spacing w:after="0" w:line="240" w:lineRule="auto"/>
      <w:ind w:left="-567"/>
    </w:pPr>
    <w:rPr>
      <w:rFonts w:ascii="Times New Roman" w:eastAsia="Times New Roman" w:hAnsi="Times New Roman" w:cs="FbReforma Medium"/>
      <w:b/>
      <w:smallCaps/>
      <w:color w:val="000000" w:themeColor="text1"/>
      <w:sz w:val="4"/>
      <w:szCs w:val="20"/>
      <w:lang w:bidi="he-IL"/>
    </w:rPr>
  </w:style>
  <w:style w:type="paragraph" w:customStyle="1" w:styleId="TCChapter">
    <w:name w:val="TCChapter"/>
    <w:rsid w:val="00B16A5F"/>
    <w:pPr>
      <w:spacing w:line="240" w:lineRule="atLeast"/>
    </w:pPr>
    <w:rPr>
      <w:rFonts w:ascii="Verdana" w:eastAsia="Times New Roman" w:hAnsi="Verdana" w:cs="Tahoma"/>
      <w:sz w:val="20"/>
      <w:szCs w:val="20"/>
      <w:lang w:bidi="he-IL"/>
    </w:rPr>
  </w:style>
  <w:style w:type="paragraph" w:customStyle="1" w:styleId="FunctionName0">
    <w:name w:val="FunctionName"/>
    <w:autoRedefine/>
    <w:qFormat/>
    <w:rsid w:val="00B16A5F"/>
    <w:pPr>
      <w:keepNext/>
      <w:spacing w:before="120" w:after="60" w:line="240" w:lineRule="auto"/>
    </w:pPr>
    <w:rPr>
      <w:rFonts w:ascii="Tahoma" w:eastAsia="Times New Roman" w:hAnsi="Tahoma" w:cs="Times New Roman"/>
      <w:b/>
      <w:color w:val="0070C0"/>
      <w:sz w:val="20"/>
      <w:szCs w:val="20"/>
      <w:lang w:val="en-GB"/>
    </w:rPr>
  </w:style>
  <w:style w:type="paragraph" w:customStyle="1" w:styleId="Braces">
    <w:name w:val="Braces"/>
    <w:basedOn w:val="Normal"/>
    <w:link w:val="BracesChar"/>
    <w:rsid w:val="00B16A5F"/>
  </w:style>
  <w:style w:type="character" w:customStyle="1" w:styleId="BracesChar">
    <w:name w:val="Braces Char"/>
    <w:basedOn w:val="BodyTextChar"/>
    <w:link w:val="Braces"/>
    <w:rsid w:val="00B16A5F"/>
    <w:rPr>
      <w:rFonts w:ascii="Arial" w:eastAsia="Times New Roman" w:hAnsi="Arial" w:cs="Arial"/>
      <w:color w:val="666560"/>
      <w:sz w:val="20"/>
      <w:szCs w:val="20"/>
      <w:lang w:val="en-AU"/>
    </w:rPr>
  </w:style>
  <w:style w:type="character" w:customStyle="1" w:styleId="start-tag">
    <w:name w:val="start-tag"/>
    <w:basedOn w:val="DefaultParagraphFont"/>
    <w:rsid w:val="00B16A5F"/>
  </w:style>
  <w:style w:type="character" w:customStyle="1" w:styleId="attribute-name">
    <w:name w:val="attribute-name"/>
    <w:basedOn w:val="DefaultParagraphFont"/>
    <w:rsid w:val="00B16A5F"/>
  </w:style>
  <w:style w:type="character" w:customStyle="1" w:styleId="attribute-value">
    <w:name w:val="attribute-value"/>
    <w:basedOn w:val="DefaultParagraphFont"/>
    <w:rsid w:val="00B16A5F"/>
  </w:style>
  <w:style w:type="character" w:customStyle="1" w:styleId="end-tag">
    <w:name w:val="end-tag"/>
    <w:basedOn w:val="DefaultParagraphFont"/>
    <w:rsid w:val="00B16A5F"/>
  </w:style>
  <w:style w:type="paragraph" w:customStyle="1" w:styleId="Listcontdz">
    <w:name w:val="List_cont_dz"/>
    <w:basedOn w:val="Normal"/>
    <w:link w:val="ListcontdzChar"/>
    <w:qFormat/>
    <w:rsid w:val="00B16A5F"/>
    <w:pPr>
      <w:spacing w:after="200" w:line="276" w:lineRule="auto"/>
      <w:ind w:left="720"/>
    </w:pPr>
    <w:rPr>
      <w:rFonts w:ascii="Calibri" w:hAnsi="Calibri"/>
      <w:szCs w:val="22"/>
      <w:lang w:bidi="he-IL"/>
    </w:rPr>
  </w:style>
  <w:style w:type="character" w:customStyle="1" w:styleId="ListcontdzChar">
    <w:name w:val="List_cont_dz Char"/>
    <w:basedOn w:val="DefaultParagraphFont"/>
    <w:link w:val="Listcontdz"/>
    <w:rsid w:val="00B16A5F"/>
    <w:rPr>
      <w:rFonts w:ascii="Calibri" w:eastAsia="Times New Roman" w:hAnsi="Calibri" w:cs="Arial"/>
      <w:color w:val="666560"/>
      <w:sz w:val="20"/>
      <w:lang w:val="en-AU" w:bidi="he-IL"/>
    </w:rPr>
  </w:style>
  <w:style w:type="character" w:customStyle="1" w:styleId="Heading2Char2">
    <w:name w:val="Heading 2 Char2"/>
    <w:basedOn w:val="DefaultParagraphFont"/>
    <w:semiHidden/>
    <w:rsid w:val="00F8080C"/>
    <w:rPr>
      <w:rFonts w:asciiTheme="majorHAnsi" w:eastAsiaTheme="majorEastAsia" w:hAnsiTheme="majorHAnsi" w:cstheme="majorBidi"/>
      <w:b/>
      <w:bCs/>
      <w:color w:val="4F81BD" w:themeColor="accent1"/>
      <w:sz w:val="26"/>
      <w:szCs w:val="26"/>
      <w:lang w:val="en-AU"/>
    </w:rPr>
  </w:style>
  <w:style w:type="paragraph" w:styleId="ListBullet2">
    <w:name w:val="List Bullet 2"/>
    <w:basedOn w:val="Normal"/>
    <w:qFormat/>
    <w:rsid w:val="009950C3"/>
    <w:pPr>
      <w:numPr>
        <w:numId w:val="158"/>
      </w:numPr>
      <w:spacing w:after="120"/>
    </w:pPr>
    <w:rPr>
      <w:szCs w:val="22"/>
    </w:rPr>
  </w:style>
  <w:style w:type="character" w:customStyle="1" w:styleId="locality">
    <w:name w:val="locality"/>
    <w:basedOn w:val="DefaultParagraphFont"/>
    <w:rsid w:val="00B16A5F"/>
  </w:style>
  <w:style w:type="paragraph" w:customStyle="1" w:styleId="ListNumber20">
    <w:name w:val="List Number2"/>
    <w:basedOn w:val="ListNumber"/>
    <w:qFormat/>
    <w:rsid w:val="00B16A5F"/>
    <w:pPr>
      <w:numPr>
        <w:numId w:val="0"/>
      </w:numPr>
      <w:ind w:left="1080" w:hanging="360"/>
    </w:pPr>
  </w:style>
  <w:style w:type="paragraph" w:customStyle="1" w:styleId="PictureFrame">
    <w:name w:val="Picture Frame"/>
    <w:basedOn w:val="ListContinue"/>
    <w:rsid w:val="00B16A5F"/>
    <w:pPr>
      <w:framePr w:wrap="around" w:vAnchor="text" w:hAnchor="text" w:xAlign="center" w:y="1"/>
    </w:pPr>
  </w:style>
  <w:style w:type="paragraph" w:customStyle="1" w:styleId="ListBulletContinue">
    <w:name w:val="List Bullet Continue"/>
    <w:basedOn w:val="ListContinue"/>
    <w:qFormat/>
    <w:rsid w:val="009950C3"/>
    <w:pPr>
      <w:ind w:left="754"/>
    </w:pPr>
  </w:style>
  <w:style w:type="paragraph" w:customStyle="1" w:styleId="CharacterStyleMonospace">
    <w:name w:val="Character Style Monospace"/>
    <w:basedOn w:val="Normal"/>
    <w:qFormat/>
    <w:rsid w:val="009950C3"/>
    <w:rPr>
      <w:rFonts w:ascii="Courier New" w:hAnsi="Courier New" w:cs="Courier New"/>
      <w:sz w:val="18"/>
      <w:szCs w:val="18"/>
      <w:lang w:bidi="he-IL"/>
    </w:rPr>
  </w:style>
  <w:style w:type="character" w:customStyle="1" w:styleId="postal-code">
    <w:name w:val="postal-code"/>
    <w:basedOn w:val="DefaultParagraphFont"/>
    <w:rsid w:val="00B16A5F"/>
  </w:style>
  <w:style w:type="character" w:customStyle="1" w:styleId="plus">
    <w:name w:val="plus"/>
    <w:basedOn w:val="DefaultParagraphFont"/>
    <w:rsid w:val="00B16A5F"/>
  </w:style>
  <w:style w:type="paragraph" w:customStyle="1" w:styleId="TableHeading">
    <w:name w:val="Table Heading"/>
    <w:basedOn w:val="TableHeadingCenter"/>
    <w:autoRedefine/>
    <w:qFormat/>
    <w:rsid w:val="009950C3"/>
    <w:pPr>
      <w:jc w:val="left"/>
    </w:pPr>
  </w:style>
  <w:style w:type="paragraph" w:styleId="ListNumber2">
    <w:name w:val="List Number 2"/>
    <w:basedOn w:val="Normal"/>
    <w:autoRedefine/>
    <w:unhideWhenUsed/>
    <w:qFormat/>
    <w:rsid w:val="009950C3"/>
    <w:pPr>
      <w:numPr>
        <w:numId w:val="122"/>
      </w:numPr>
      <w:spacing w:before="60" w:after="60"/>
    </w:pPr>
    <w:rPr>
      <w:szCs w:val="22"/>
    </w:rPr>
  </w:style>
  <w:style w:type="paragraph" w:customStyle="1" w:styleId="CodeText">
    <w:name w:val="CodeText"/>
    <w:basedOn w:val="ListBullet2"/>
    <w:qFormat/>
    <w:rsid w:val="00B16A5F"/>
    <w:pPr>
      <w:numPr>
        <w:numId w:val="0"/>
      </w:numPr>
    </w:pPr>
    <w:rPr>
      <w:rFonts w:ascii="Courier New" w:hAnsi="Courier New" w:cs="Courier New"/>
      <w:sz w:val="18"/>
      <w:szCs w:val="18"/>
    </w:rPr>
  </w:style>
  <w:style w:type="character" w:customStyle="1" w:styleId="Heading4Char1">
    <w:name w:val="Heading 4 Char1"/>
    <w:basedOn w:val="DefaultParagraphFont"/>
    <w:semiHidden/>
    <w:rsid w:val="00345848"/>
    <w:rPr>
      <w:rFonts w:asciiTheme="majorHAnsi" w:eastAsiaTheme="majorEastAsia" w:hAnsiTheme="majorHAnsi" w:cstheme="majorBidi"/>
      <w:b/>
      <w:bCs/>
      <w:i/>
      <w:iCs/>
      <w:color w:val="4F81BD" w:themeColor="accent1"/>
      <w:sz w:val="20"/>
      <w:szCs w:val="20"/>
      <w:lang w:val="en-AU"/>
    </w:rPr>
  </w:style>
  <w:style w:type="character" w:customStyle="1" w:styleId="BodyTextChar1">
    <w:name w:val="Body Text Char1"/>
    <w:basedOn w:val="DefaultParagraphFont"/>
    <w:rsid w:val="00B16A5F"/>
    <w:rPr>
      <w:rFonts w:ascii="Verdana" w:eastAsia="Times New Roman" w:hAnsi="Verdana" w:cs="Times New Roman"/>
      <w:sz w:val="20"/>
      <w:szCs w:val="20"/>
    </w:rPr>
  </w:style>
  <w:style w:type="paragraph" w:styleId="BodyText3">
    <w:name w:val="Body Text 3"/>
    <w:basedOn w:val="Normal"/>
    <w:link w:val="BodyText3Char"/>
    <w:uiPriority w:val="99"/>
    <w:unhideWhenUsed/>
    <w:rsid w:val="00B16A5F"/>
    <w:pPr>
      <w:spacing w:after="120"/>
    </w:pPr>
    <w:rPr>
      <w:sz w:val="16"/>
      <w:szCs w:val="16"/>
    </w:rPr>
  </w:style>
  <w:style w:type="character" w:customStyle="1" w:styleId="BodyText3Char">
    <w:name w:val="Body Text 3 Char"/>
    <w:basedOn w:val="DefaultParagraphFont"/>
    <w:link w:val="BodyText3"/>
    <w:uiPriority w:val="99"/>
    <w:rsid w:val="00B16A5F"/>
    <w:rPr>
      <w:rFonts w:ascii="Arial" w:eastAsia="Times New Roman" w:hAnsi="Arial" w:cs="Arial"/>
      <w:color w:val="666560"/>
      <w:sz w:val="16"/>
      <w:szCs w:val="16"/>
      <w:lang w:val="en-AU"/>
    </w:rPr>
  </w:style>
  <w:style w:type="paragraph" w:customStyle="1" w:styleId="BodyTextKWN">
    <w:name w:val="Body Text KWN"/>
    <w:basedOn w:val="Normal"/>
    <w:qFormat/>
    <w:rsid w:val="00B16A5F"/>
    <w:rPr>
      <w:lang w:val="en-GB"/>
    </w:rPr>
  </w:style>
  <w:style w:type="paragraph" w:customStyle="1" w:styleId="Style1">
    <w:name w:val="Style1"/>
    <w:basedOn w:val="Normal"/>
    <w:link w:val="Style1Char"/>
    <w:autoRedefine/>
    <w:qFormat/>
    <w:rsid w:val="00B16A5F"/>
    <w:pPr>
      <w:spacing w:after="200"/>
    </w:pPr>
    <w:rPr>
      <w:rFonts w:ascii="Calibri" w:hAnsi="Calibri"/>
      <w:b/>
      <w:bCs/>
      <w:sz w:val="24"/>
      <w:szCs w:val="24"/>
      <w:lang w:bidi="he-IL"/>
    </w:rPr>
  </w:style>
  <w:style w:type="character" w:customStyle="1" w:styleId="Style1Char">
    <w:name w:val="Style1 Char"/>
    <w:basedOn w:val="DefaultParagraphFont"/>
    <w:link w:val="Style1"/>
    <w:rsid w:val="00B16A5F"/>
    <w:rPr>
      <w:rFonts w:ascii="Calibri" w:eastAsia="Times New Roman" w:hAnsi="Calibri" w:cs="Arial"/>
      <w:b/>
      <w:bCs/>
      <w:color w:val="666560"/>
      <w:sz w:val="24"/>
      <w:szCs w:val="24"/>
      <w:lang w:val="en-AU" w:bidi="he-IL"/>
    </w:rPr>
  </w:style>
  <w:style w:type="paragraph" w:customStyle="1" w:styleId="CodeList">
    <w:name w:val="Code List"/>
    <w:basedOn w:val="Normal"/>
    <w:qFormat/>
    <w:rsid w:val="009950C3"/>
    <w:pPr>
      <w:shd w:val="clear" w:color="auto" w:fill="F2F2F2"/>
      <w:spacing w:after="120"/>
      <w:ind w:left="1038" w:right="113" w:hanging="284"/>
      <w:contextualSpacing/>
    </w:pPr>
    <w:rPr>
      <w:rFonts w:ascii="Courier New" w:hAnsi="Courier New" w:cs="Courier New"/>
      <w:sz w:val="18"/>
      <w:szCs w:val="18"/>
    </w:rPr>
  </w:style>
  <w:style w:type="paragraph" w:customStyle="1" w:styleId="BodySmallRight">
    <w:name w:val="Body Small Right"/>
    <w:basedOn w:val="Normal"/>
    <w:rsid w:val="00B16A5F"/>
    <w:pPr>
      <w:ind w:left="1021"/>
      <w:jc w:val="right"/>
    </w:pPr>
    <w:rPr>
      <w:sz w:val="18"/>
      <w:szCs w:val="18"/>
    </w:rPr>
  </w:style>
  <w:style w:type="paragraph" w:customStyle="1" w:styleId="BodyTextCenter">
    <w:name w:val="Body Text Center"/>
    <w:qFormat/>
    <w:rsid w:val="00B16A5F"/>
    <w:pPr>
      <w:keepNext/>
      <w:spacing w:after="0" w:line="240" w:lineRule="auto"/>
      <w:jc w:val="center"/>
    </w:pPr>
    <w:rPr>
      <w:rFonts w:ascii="Verdana" w:eastAsia="Times New Roman" w:hAnsi="Verdana" w:cs="Times New Roman"/>
      <w:sz w:val="20"/>
    </w:rPr>
  </w:style>
  <w:style w:type="character" w:customStyle="1" w:styleId="skypepnhcontainer">
    <w:name w:val="skype_pnh_container"/>
    <w:basedOn w:val="DefaultParagraphFont"/>
    <w:rsid w:val="00B16A5F"/>
  </w:style>
  <w:style w:type="character" w:customStyle="1" w:styleId="skypepnhleftspan">
    <w:name w:val="skype_pnh_left_span"/>
    <w:basedOn w:val="DefaultParagraphFont"/>
    <w:rsid w:val="00B16A5F"/>
  </w:style>
  <w:style w:type="character" w:customStyle="1" w:styleId="skypepnhdropartspan">
    <w:name w:val="skype_pnh_dropart_span"/>
    <w:basedOn w:val="DefaultParagraphFont"/>
    <w:rsid w:val="00B16A5F"/>
  </w:style>
  <w:style w:type="character" w:customStyle="1" w:styleId="skypepnhdropartflagspan">
    <w:name w:val="skype_pnh_dropart_flag_span"/>
    <w:basedOn w:val="DefaultParagraphFont"/>
    <w:rsid w:val="00B16A5F"/>
  </w:style>
  <w:style w:type="character" w:customStyle="1" w:styleId="skypepnhtextspan">
    <w:name w:val="skype_pnh_text_span"/>
    <w:basedOn w:val="DefaultParagraphFont"/>
    <w:rsid w:val="00B16A5F"/>
  </w:style>
  <w:style w:type="character" w:customStyle="1" w:styleId="skypepnhrightspan">
    <w:name w:val="skype_pnh_right_span"/>
    <w:basedOn w:val="DefaultParagraphFont"/>
    <w:rsid w:val="00B16A5F"/>
  </w:style>
  <w:style w:type="paragraph" w:customStyle="1" w:styleId="FigureList">
    <w:name w:val="FigureList"/>
    <w:basedOn w:val="Figure"/>
    <w:next w:val="Normal"/>
    <w:qFormat/>
    <w:rsid w:val="009950C3"/>
    <w:pPr>
      <w:spacing w:before="120" w:after="120"/>
      <w:ind w:left="75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35019">
      <w:bodyDiv w:val="1"/>
      <w:marLeft w:val="0"/>
      <w:marRight w:val="0"/>
      <w:marTop w:val="0"/>
      <w:marBottom w:val="0"/>
      <w:divBdr>
        <w:top w:val="none" w:sz="0" w:space="0" w:color="auto"/>
        <w:left w:val="none" w:sz="0" w:space="0" w:color="auto"/>
        <w:bottom w:val="none" w:sz="0" w:space="0" w:color="auto"/>
        <w:right w:val="none" w:sz="0" w:space="0" w:color="auto"/>
      </w:divBdr>
    </w:div>
    <w:div w:id="72313368">
      <w:bodyDiv w:val="1"/>
      <w:marLeft w:val="0"/>
      <w:marRight w:val="0"/>
      <w:marTop w:val="0"/>
      <w:marBottom w:val="0"/>
      <w:divBdr>
        <w:top w:val="none" w:sz="0" w:space="0" w:color="auto"/>
        <w:left w:val="none" w:sz="0" w:space="0" w:color="auto"/>
        <w:bottom w:val="none" w:sz="0" w:space="0" w:color="auto"/>
        <w:right w:val="none" w:sz="0" w:space="0" w:color="auto"/>
      </w:divBdr>
    </w:div>
    <w:div w:id="80949168">
      <w:bodyDiv w:val="1"/>
      <w:marLeft w:val="0"/>
      <w:marRight w:val="0"/>
      <w:marTop w:val="0"/>
      <w:marBottom w:val="0"/>
      <w:divBdr>
        <w:top w:val="none" w:sz="0" w:space="0" w:color="auto"/>
        <w:left w:val="none" w:sz="0" w:space="0" w:color="auto"/>
        <w:bottom w:val="none" w:sz="0" w:space="0" w:color="auto"/>
        <w:right w:val="none" w:sz="0" w:space="0" w:color="auto"/>
      </w:divBdr>
    </w:div>
    <w:div w:id="97994569">
      <w:bodyDiv w:val="1"/>
      <w:marLeft w:val="0"/>
      <w:marRight w:val="0"/>
      <w:marTop w:val="0"/>
      <w:marBottom w:val="0"/>
      <w:divBdr>
        <w:top w:val="none" w:sz="0" w:space="0" w:color="auto"/>
        <w:left w:val="none" w:sz="0" w:space="0" w:color="auto"/>
        <w:bottom w:val="none" w:sz="0" w:space="0" w:color="auto"/>
        <w:right w:val="none" w:sz="0" w:space="0" w:color="auto"/>
      </w:divBdr>
    </w:div>
    <w:div w:id="107046022">
      <w:bodyDiv w:val="1"/>
      <w:marLeft w:val="0"/>
      <w:marRight w:val="0"/>
      <w:marTop w:val="0"/>
      <w:marBottom w:val="0"/>
      <w:divBdr>
        <w:top w:val="none" w:sz="0" w:space="0" w:color="auto"/>
        <w:left w:val="none" w:sz="0" w:space="0" w:color="auto"/>
        <w:bottom w:val="none" w:sz="0" w:space="0" w:color="auto"/>
        <w:right w:val="none" w:sz="0" w:space="0" w:color="auto"/>
      </w:divBdr>
    </w:div>
    <w:div w:id="115028433">
      <w:bodyDiv w:val="1"/>
      <w:marLeft w:val="0"/>
      <w:marRight w:val="0"/>
      <w:marTop w:val="0"/>
      <w:marBottom w:val="0"/>
      <w:divBdr>
        <w:top w:val="none" w:sz="0" w:space="0" w:color="auto"/>
        <w:left w:val="none" w:sz="0" w:space="0" w:color="auto"/>
        <w:bottom w:val="none" w:sz="0" w:space="0" w:color="auto"/>
        <w:right w:val="none" w:sz="0" w:space="0" w:color="auto"/>
      </w:divBdr>
    </w:div>
    <w:div w:id="158616993">
      <w:bodyDiv w:val="1"/>
      <w:marLeft w:val="0"/>
      <w:marRight w:val="0"/>
      <w:marTop w:val="0"/>
      <w:marBottom w:val="0"/>
      <w:divBdr>
        <w:top w:val="none" w:sz="0" w:space="0" w:color="auto"/>
        <w:left w:val="none" w:sz="0" w:space="0" w:color="auto"/>
        <w:bottom w:val="none" w:sz="0" w:space="0" w:color="auto"/>
        <w:right w:val="none" w:sz="0" w:space="0" w:color="auto"/>
      </w:divBdr>
    </w:div>
    <w:div w:id="163322887">
      <w:bodyDiv w:val="1"/>
      <w:marLeft w:val="0"/>
      <w:marRight w:val="0"/>
      <w:marTop w:val="0"/>
      <w:marBottom w:val="0"/>
      <w:divBdr>
        <w:top w:val="none" w:sz="0" w:space="0" w:color="auto"/>
        <w:left w:val="none" w:sz="0" w:space="0" w:color="auto"/>
        <w:bottom w:val="none" w:sz="0" w:space="0" w:color="auto"/>
        <w:right w:val="none" w:sz="0" w:space="0" w:color="auto"/>
      </w:divBdr>
    </w:div>
    <w:div w:id="166555441">
      <w:bodyDiv w:val="1"/>
      <w:marLeft w:val="0"/>
      <w:marRight w:val="0"/>
      <w:marTop w:val="0"/>
      <w:marBottom w:val="0"/>
      <w:divBdr>
        <w:top w:val="none" w:sz="0" w:space="0" w:color="auto"/>
        <w:left w:val="none" w:sz="0" w:space="0" w:color="auto"/>
        <w:bottom w:val="none" w:sz="0" w:space="0" w:color="auto"/>
        <w:right w:val="none" w:sz="0" w:space="0" w:color="auto"/>
      </w:divBdr>
    </w:div>
    <w:div w:id="177159632">
      <w:bodyDiv w:val="1"/>
      <w:marLeft w:val="0"/>
      <w:marRight w:val="0"/>
      <w:marTop w:val="0"/>
      <w:marBottom w:val="0"/>
      <w:divBdr>
        <w:top w:val="none" w:sz="0" w:space="0" w:color="auto"/>
        <w:left w:val="none" w:sz="0" w:space="0" w:color="auto"/>
        <w:bottom w:val="none" w:sz="0" w:space="0" w:color="auto"/>
        <w:right w:val="none" w:sz="0" w:space="0" w:color="auto"/>
      </w:divBdr>
    </w:div>
    <w:div w:id="299188169">
      <w:bodyDiv w:val="1"/>
      <w:marLeft w:val="0"/>
      <w:marRight w:val="0"/>
      <w:marTop w:val="0"/>
      <w:marBottom w:val="0"/>
      <w:divBdr>
        <w:top w:val="none" w:sz="0" w:space="0" w:color="auto"/>
        <w:left w:val="none" w:sz="0" w:space="0" w:color="auto"/>
        <w:bottom w:val="none" w:sz="0" w:space="0" w:color="auto"/>
        <w:right w:val="none" w:sz="0" w:space="0" w:color="auto"/>
      </w:divBdr>
    </w:div>
    <w:div w:id="376971447">
      <w:bodyDiv w:val="1"/>
      <w:marLeft w:val="0"/>
      <w:marRight w:val="0"/>
      <w:marTop w:val="0"/>
      <w:marBottom w:val="0"/>
      <w:divBdr>
        <w:top w:val="none" w:sz="0" w:space="0" w:color="auto"/>
        <w:left w:val="none" w:sz="0" w:space="0" w:color="auto"/>
        <w:bottom w:val="none" w:sz="0" w:space="0" w:color="auto"/>
        <w:right w:val="none" w:sz="0" w:space="0" w:color="auto"/>
      </w:divBdr>
    </w:div>
    <w:div w:id="378674602">
      <w:bodyDiv w:val="1"/>
      <w:marLeft w:val="0"/>
      <w:marRight w:val="0"/>
      <w:marTop w:val="0"/>
      <w:marBottom w:val="0"/>
      <w:divBdr>
        <w:top w:val="none" w:sz="0" w:space="0" w:color="auto"/>
        <w:left w:val="none" w:sz="0" w:space="0" w:color="auto"/>
        <w:bottom w:val="none" w:sz="0" w:space="0" w:color="auto"/>
        <w:right w:val="none" w:sz="0" w:space="0" w:color="auto"/>
      </w:divBdr>
    </w:div>
    <w:div w:id="423113707">
      <w:bodyDiv w:val="1"/>
      <w:marLeft w:val="0"/>
      <w:marRight w:val="0"/>
      <w:marTop w:val="0"/>
      <w:marBottom w:val="0"/>
      <w:divBdr>
        <w:top w:val="none" w:sz="0" w:space="0" w:color="auto"/>
        <w:left w:val="none" w:sz="0" w:space="0" w:color="auto"/>
        <w:bottom w:val="none" w:sz="0" w:space="0" w:color="auto"/>
        <w:right w:val="none" w:sz="0" w:space="0" w:color="auto"/>
      </w:divBdr>
    </w:div>
    <w:div w:id="432478568">
      <w:bodyDiv w:val="1"/>
      <w:marLeft w:val="0"/>
      <w:marRight w:val="0"/>
      <w:marTop w:val="0"/>
      <w:marBottom w:val="0"/>
      <w:divBdr>
        <w:top w:val="none" w:sz="0" w:space="0" w:color="auto"/>
        <w:left w:val="none" w:sz="0" w:space="0" w:color="auto"/>
        <w:bottom w:val="none" w:sz="0" w:space="0" w:color="auto"/>
        <w:right w:val="none" w:sz="0" w:space="0" w:color="auto"/>
      </w:divBdr>
    </w:div>
    <w:div w:id="444232485">
      <w:bodyDiv w:val="1"/>
      <w:marLeft w:val="0"/>
      <w:marRight w:val="0"/>
      <w:marTop w:val="0"/>
      <w:marBottom w:val="0"/>
      <w:divBdr>
        <w:top w:val="none" w:sz="0" w:space="0" w:color="auto"/>
        <w:left w:val="none" w:sz="0" w:space="0" w:color="auto"/>
        <w:bottom w:val="none" w:sz="0" w:space="0" w:color="auto"/>
        <w:right w:val="none" w:sz="0" w:space="0" w:color="auto"/>
      </w:divBdr>
    </w:div>
    <w:div w:id="447313075">
      <w:bodyDiv w:val="1"/>
      <w:marLeft w:val="0"/>
      <w:marRight w:val="0"/>
      <w:marTop w:val="0"/>
      <w:marBottom w:val="0"/>
      <w:divBdr>
        <w:top w:val="none" w:sz="0" w:space="0" w:color="auto"/>
        <w:left w:val="none" w:sz="0" w:space="0" w:color="auto"/>
        <w:bottom w:val="none" w:sz="0" w:space="0" w:color="auto"/>
        <w:right w:val="none" w:sz="0" w:space="0" w:color="auto"/>
      </w:divBdr>
    </w:div>
    <w:div w:id="506676275">
      <w:bodyDiv w:val="1"/>
      <w:marLeft w:val="0"/>
      <w:marRight w:val="0"/>
      <w:marTop w:val="0"/>
      <w:marBottom w:val="0"/>
      <w:divBdr>
        <w:top w:val="none" w:sz="0" w:space="0" w:color="auto"/>
        <w:left w:val="none" w:sz="0" w:space="0" w:color="auto"/>
        <w:bottom w:val="none" w:sz="0" w:space="0" w:color="auto"/>
        <w:right w:val="none" w:sz="0" w:space="0" w:color="auto"/>
      </w:divBdr>
    </w:div>
    <w:div w:id="515267020">
      <w:bodyDiv w:val="1"/>
      <w:marLeft w:val="0"/>
      <w:marRight w:val="0"/>
      <w:marTop w:val="0"/>
      <w:marBottom w:val="0"/>
      <w:divBdr>
        <w:top w:val="none" w:sz="0" w:space="0" w:color="auto"/>
        <w:left w:val="none" w:sz="0" w:space="0" w:color="auto"/>
        <w:bottom w:val="none" w:sz="0" w:space="0" w:color="auto"/>
        <w:right w:val="none" w:sz="0" w:space="0" w:color="auto"/>
      </w:divBdr>
    </w:div>
    <w:div w:id="578828704">
      <w:bodyDiv w:val="1"/>
      <w:marLeft w:val="0"/>
      <w:marRight w:val="0"/>
      <w:marTop w:val="0"/>
      <w:marBottom w:val="0"/>
      <w:divBdr>
        <w:top w:val="none" w:sz="0" w:space="0" w:color="auto"/>
        <w:left w:val="none" w:sz="0" w:space="0" w:color="auto"/>
        <w:bottom w:val="none" w:sz="0" w:space="0" w:color="auto"/>
        <w:right w:val="none" w:sz="0" w:space="0" w:color="auto"/>
      </w:divBdr>
    </w:div>
    <w:div w:id="604073129">
      <w:bodyDiv w:val="1"/>
      <w:marLeft w:val="0"/>
      <w:marRight w:val="0"/>
      <w:marTop w:val="0"/>
      <w:marBottom w:val="0"/>
      <w:divBdr>
        <w:top w:val="none" w:sz="0" w:space="0" w:color="auto"/>
        <w:left w:val="none" w:sz="0" w:space="0" w:color="auto"/>
        <w:bottom w:val="none" w:sz="0" w:space="0" w:color="auto"/>
        <w:right w:val="none" w:sz="0" w:space="0" w:color="auto"/>
      </w:divBdr>
    </w:div>
    <w:div w:id="705102195">
      <w:bodyDiv w:val="1"/>
      <w:marLeft w:val="0"/>
      <w:marRight w:val="0"/>
      <w:marTop w:val="0"/>
      <w:marBottom w:val="0"/>
      <w:divBdr>
        <w:top w:val="none" w:sz="0" w:space="0" w:color="auto"/>
        <w:left w:val="none" w:sz="0" w:space="0" w:color="auto"/>
        <w:bottom w:val="none" w:sz="0" w:space="0" w:color="auto"/>
        <w:right w:val="none" w:sz="0" w:space="0" w:color="auto"/>
      </w:divBdr>
      <w:divsChild>
        <w:div w:id="977297963">
          <w:marLeft w:val="432"/>
          <w:marRight w:val="0"/>
          <w:marTop w:val="125"/>
          <w:marBottom w:val="0"/>
          <w:divBdr>
            <w:top w:val="none" w:sz="0" w:space="0" w:color="auto"/>
            <w:left w:val="none" w:sz="0" w:space="0" w:color="auto"/>
            <w:bottom w:val="none" w:sz="0" w:space="0" w:color="auto"/>
            <w:right w:val="none" w:sz="0" w:space="0" w:color="auto"/>
          </w:divBdr>
        </w:div>
        <w:div w:id="1481000362">
          <w:marLeft w:val="432"/>
          <w:marRight w:val="0"/>
          <w:marTop w:val="125"/>
          <w:marBottom w:val="0"/>
          <w:divBdr>
            <w:top w:val="none" w:sz="0" w:space="0" w:color="auto"/>
            <w:left w:val="none" w:sz="0" w:space="0" w:color="auto"/>
            <w:bottom w:val="none" w:sz="0" w:space="0" w:color="auto"/>
            <w:right w:val="none" w:sz="0" w:space="0" w:color="auto"/>
          </w:divBdr>
        </w:div>
      </w:divsChild>
    </w:div>
    <w:div w:id="733161037">
      <w:bodyDiv w:val="1"/>
      <w:marLeft w:val="0"/>
      <w:marRight w:val="0"/>
      <w:marTop w:val="0"/>
      <w:marBottom w:val="0"/>
      <w:divBdr>
        <w:top w:val="none" w:sz="0" w:space="0" w:color="auto"/>
        <w:left w:val="none" w:sz="0" w:space="0" w:color="auto"/>
        <w:bottom w:val="none" w:sz="0" w:space="0" w:color="auto"/>
        <w:right w:val="none" w:sz="0" w:space="0" w:color="auto"/>
      </w:divBdr>
    </w:div>
    <w:div w:id="764035339">
      <w:bodyDiv w:val="1"/>
      <w:marLeft w:val="0"/>
      <w:marRight w:val="0"/>
      <w:marTop w:val="0"/>
      <w:marBottom w:val="0"/>
      <w:divBdr>
        <w:top w:val="none" w:sz="0" w:space="0" w:color="auto"/>
        <w:left w:val="none" w:sz="0" w:space="0" w:color="auto"/>
        <w:bottom w:val="none" w:sz="0" w:space="0" w:color="auto"/>
        <w:right w:val="none" w:sz="0" w:space="0" w:color="auto"/>
      </w:divBdr>
    </w:div>
    <w:div w:id="825321600">
      <w:bodyDiv w:val="1"/>
      <w:marLeft w:val="0"/>
      <w:marRight w:val="0"/>
      <w:marTop w:val="0"/>
      <w:marBottom w:val="0"/>
      <w:divBdr>
        <w:top w:val="none" w:sz="0" w:space="0" w:color="auto"/>
        <w:left w:val="none" w:sz="0" w:space="0" w:color="auto"/>
        <w:bottom w:val="none" w:sz="0" w:space="0" w:color="auto"/>
        <w:right w:val="none" w:sz="0" w:space="0" w:color="auto"/>
      </w:divBdr>
    </w:div>
    <w:div w:id="845284356">
      <w:bodyDiv w:val="1"/>
      <w:marLeft w:val="0"/>
      <w:marRight w:val="0"/>
      <w:marTop w:val="0"/>
      <w:marBottom w:val="0"/>
      <w:divBdr>
        <w:top w:val="none" w:sz="0" w:space="0" w:color="auto"/>
        <w:left w:val="none" w:sz="0" w:space="0" w:color="auto"/>
        <w:bottom w:val="none" w:sz="0" w:space="0" w:color="auto"/>
        <w:right w:val="none" w:sz="0" w:space="0" w:color="auto"/>
      </w:divBdr>
    </w:div>
    <w:div w:id="850797388">
      <w:bodyDiv w:val="1"/>
      <w:marLeft w:val="0"/>
      <w:marRight w:val="0"/>
      <w:marTop w:val="0"/>
      <w:marBottom w:val="0"/>
      <w:divBdr>
        <w:top w:val="none" w:sz="0" w:space="0" w:color="auto"/>
        <w:left w:val="none" w:sz="0" w:space="0" w:color="auto"/>
        <w:bottom w:val="none" w:sz="0" w:space="0" w:color="auto"/>
        <w:right w:val="none" w:sz="0" w:space="0" w:color="auto"/>
      </w:divBdr>
    </w:div>
    <w:div w:id="863175270">
      <w:bodyDiv w:val="1"/>
      <w:marLeft w:val="0"/>
      <w:marRight w:val="0"/>
      <w:marTop w:val="0"/>
      <w:marBottom w:val="0"/>
      <w:divBdr>
        <w:top w:val="none" w:sz="0" w:space="0" w:color="auto"/>
        <w:left w:val="none" w:sz="0" w:space="0" w:color="auto"/>
        <w:bottom w:val="none" w:sz="0" w:space="0" w:color="auto"/>
        <w:right w:val="none" w:sz="0" w:space="0" w:color="auto"/>
      </w:divBdr>
    </w:div>
    <w:div w:id="910769228">
      <w:bodyDiv w:val="1"/>
      <w:marLeft w:val="0"/>
      <w:marRight w:val="0"/>
      <w:marTop w:val="0"/>
      <w:marBottom w:val="0"/>
      <w:divBdr>
        <w:top w:val="none" w:sz="0" w:space="0" w:color="auto"/>
        <w:left w:val="none" w:sz="0" w:space="0" w:color="auto"/>
        <w:bottom w:val="none" w:sz="0" w:space="0" w:color="auto"/>
        <w:right w:val="none" w:sz="0" w:space="0" w:color="auto"/>
      </w:divBdr>
    </w:div>
    <w:div w:id="917983690">
      <w:bodyDiv w:val="1"/>
      <w:marLeft w:val="0"/>
      <w:marRight w:val="0"/>
      <w:marTop w:val="0"/>
      <w:marBottom w:val="0"/>
      <w:divBdr>
        <w:top w:val="none" w:sz="0" w:space="0" w:color="auto"/>
        <w:left w:val="none" w:sz="0" w:space="0" w:color="auto"/>
        <w:bottom w:val="none" w:sz="0" w:space="0" w:color="auto"/>
        <w:right w:val="none" w:sz="0" w:space="0" w:color="auto"/>
      </w:divBdr>
    </w:div>
    <w:div w:id="933627933">
      <w:bodyDiv w:val="1"/>
      <w:marLeft w:val="0"/>
      <w:marRight w:val="0"/>
      <w:marTop w:val="0"/>
      <w:marBottom w:val="0"/>
      <w:divBdr>
        <w:top w:val="none" w:sz="0" w:space="0" w:color="auto"/>
        <w:left w:val="none" w:sz="0" w:space="0" w:color="auto"/>
        <w:bottom w:val="none" w:sz="0" w:space="0" w:color="auto"/>
        <w:right w:val="none" w:sz="0" w:space="0" w:color="auto"/>
      </w:divBdr>
    </w:div>
    <w:div w:id="948927304">
      <w:bodyDiv w:val="1"/>
      <w:marLeft w:val="0"/>
      <w:marRight w:val="0"/>
      <w:marTop w:val="0"/>
      <w:marBottom w:val="0"/>
      <w:divBdr>
        <w:top w:val="none" w:sz="0" w:space="0" w:color="auto"/>
        <w:left w:val="none" w:sz="0" w:space="0" w:color="auto"/>
        <w:bottom w:val="none" w:sz="0" w:space="0" w:color="auto"/>
        <w:right w:val="none" w:sz="0" w:space="0" w:color="auto"/>
      </w:divBdr>
    </w:div>
    <w:div w:id="953682001">
      <w:bodyDiv w:val="1"/>
      <w:marLeft w:val="0"/>
      <w:marRight w:val="0"/>
      <w:marTop w:val="0"/>
      <w:marBottom w:val="0"/>
      <w:divBdr>
        <w:top w:val="none" w:sz="0" w:space="0" w:color="auto"/>
        <w:left w:val="none" w:sz="0" w:space="0" w:color="auto"/>
        <w:bottom w:val="none" w:sz="0" w:space="0" w:color="auto"/>
        <w:right w:val="none" w:sz="0" w:space="0" w:color="auto"/>
      </w:divBdr>
    </w:div>
    <w:div w:id="1024598585">
      <w:bodyDiv w:val="1"/>
      <w:marLeft w:val="0"/>
      <w:marRight w:val="0"/>
      <w:marTop w:val="0"/>
      <w:marBottom w:val="0"/>
      <w:divBdr>
        <w:top w:val="none" w:sz="0" w:space="0" w:color="auto"/>
        <w:left w:val="none" w:sz="0" w:space="0" w:color="auto"/>
        <w:bottom w:val="none" w:sz="0" w:space="0" w:color="auto"/>
        <w:right w:val="none" w:sz="0" w:space="0" w:color="auto"/>
      </w:divBdr>
    </w:div>
    <w:div w:id="1037122589">
      <w:bodyDiv w:val="1"/>
      <w:marLeft w:val="0"/>
      <w:marRight w:val="0"/>
      <w:marTop w:val="0"/>
      <w:marBottom w:val="0"/>
      <w:divBdr>
        <w:top w:val="none" w:sz="0" w:space="0" w:color="auto"/>
        <w:left w:val="none" w:sz="0" w:space="0" w:color="auto"/>
        <w:bottom w:val="none" w:sz="0" w:space="0" w:color="auto"/>
        <w:right w:val="none" w:sz="0" w:space="0" w:color="auto"/>
      </w:divBdr>
    </w:div>
    <w:div w:id="1117598743">
      <w:bodyDiv w:val="1"/>
      <w:marLeft w:val="0"/>
      <w:marRight w:val="0"/>
      <w:marTop w:val="0"/>
      <w:marBottom w:val="0"/>
      <w:divBdr>
        <w:top w:val="none" w:sz="0" w:space="0" w:color="auto"/>
        <w:left w:val="none" w:sz="0" w:space="0" w:color="auto"/>
        <w:bottom w:val="none" w:sz="0" w:space="0" w:color="auto"/>
        <w:right w:val="none" w:sz="0" w:space="0" w:color="auto"/>
      </w:divBdr>
    </w:div>
    <w:div w:id="1189485638">
      <w:bodyDiv w:val="1"/>
      <w:marLeft w:val="0"/>
      <w:marRight w:val="0"/>
      <w:marTop w:val="0"/>
      <w:marBottom w:val="0"/>
      <w:divBdr>
        <w:top w:val="none" w:sz="0" w:space="0" w:color="auto"/>
        <w:left w:val="none" w:sz="0" w:space="0" w:color="auto"/>
        <w:bottom w:val="none" w:sz="0" w:space="0" w:color="auto"/>
        <w:right w:val="none" w:sz="0" w:space="0" w:color="auto"/>
      </w:divBdr>
    </w:div>
    <w:div w:id="1209731661">
      <w:bodyDiv w:val="1"/>
      <w:marLeft w:val="0"/>
      <w:marRight w:val="0"/>
      <w:marTop w:val="0"/>
      <w:marBottom w:val="0"/>
      <w:divBdr>
        <w:top w:val="none" w:sz="0" w:space="0" w:color="auto"/>
        <w:left w:val="none" w:sz="0" w:space="0" w:color="auto"/>
        <w:bottom w:val="none" w:sz="0" w:space="0" w:color="auto"/>
        <w:right w:val="none" w:sz="0" w:space="0" w:color="auto"/>
      </w:divBdr>
    </w:div>
    <w:div w:id="1256594990">
      <w:bodyDiv w:val="1"/>
      <w:marLeft w:val="0"/>
      <w:marRight w:val="0"/>
      <w:marTop w:val="0"/>
      <w:marBottom w:val="0"/>
      <w:divBdr>
        <w:top w:val="none" w:sz="0" w:space="0" w:color="auto"/>
        <w:left w:val="none" w:sz="0" w:space="0" w:color="auto"/>
        <w:bottom w:val="none" w:sz="0" w:space="0" w:color="auto"/>
        <w:right w:val="none" w:sz="0" w:space="0" w:color="auto"/>
      </w:divBdr>
    </w:div>
    <w:div w:id="1281956301">
      <w:bodyDiv w:val="1"/>
      <w:marLeft w:val="0"/>
      <w:marRight w:val="0"/>
      <w:marTop w:val="0"/>
      <w:marBottom w:val="0"/>
      <w:divBdr>
        <w:top w:val="none" w:sz="0" w:space="0" w:color="auto"/>
        <w:left w:val="none" w:sz="0" w:space="0" w:color="auto"/>
        <w:bottom w:val="none" w:sz="0" w:space="0" w:color="auto"/>
        <w:right w:val="none" w:sz="0" w:space="0" w:color="auto"/>
      </w:divBdr>
      <w:divsChild>
        <w:div w:id="1908151745">
          <w:marLeft w:val="0"/>
          <w:marRight w:val="0"/>
          <w:marTop w:val="0"/>
          <w:marBottom w:val="0"/>
          <w:divBdr>
            <w:top w:val="none" w:sz="0" w:space="0" w:color="auto"/>
            <w:left w:val="none" w:sz="0" w:space="0" w:color="auto"/>
            <w:bottom w:val="none" w:sz="0" w:space="0" w:color="auto"/>
            <w:right w:val="none" w:sz="0" w:space="0" w:color="auto"/>
          </w:divBdr>
        </w:div>
      </w:divsChild>
    </w:div>
    <w:div w:id="1320186889">
      <w:bodyDiv w:val="1"/>
      <w:marLeft w:val="0"/>
      <w:marRight w:val="0"/>
      <w:marTop w:val="0"/>
      <w:marBottom w:val="0"/>
      <w:divBdr>
        <w:top w:val="none" w:sz="0" w:space="0" w:color="auto"/>
        <w:left w:val="none" w:sz="0" w:space="0" w:color="auto"/>
        <w:bottom w:val="none" w:sz="0" w:space="0" w:color="auto"/>
        <w:right w:val="none" w:sz="0" w:space="0" w:color="auto"/>
      </w:divBdr>
      <w:divsChild>
        <w:div w:id="1178888309">
          <w:marLeft w:val="0"/>
          <w:marRight w:val="0"/>
          <w:marTop w:val="0"/>
          <w:marBottom w:val="0"/>
          <w:divBdr>
            <w:top w:val="none" w:sz="0" w:space="0" w:color="auto"/>
            <w:left w:val="none" w:sz="0" w:space="0" w:color="auto"/>
            <w:bottom w:val="none" w:sz="0" w:space="0" w:color="auto"/>
            <w:right w:val="none" w:sz="0" w:space="0" w:color="auto"/>
          </w:divBdr>
        </w:div>
        <w:div w:id="1541166311">
          <w:marLeft w:val="0"/>
          <w:marRight w:val="0"/>
          <w:marTop w:val="150"/>
          <w:marBottom w:val="0"/>
          <w:divBdr>
            <w:top w:val="none" w:sz="0" w:space="0" w:color="auto"/>
            <w:left w:val="none" w:sz="0" w:space="0" w:color="auto"/>
            <w:bottom w:val="none" w:sz="0" w:space="0" w:color="auto"/>
            <w:right w:val="none" w:sz="0" w:space="0" w:color="auto"/>
          </w:divBdr>
          <w:divsChild>
            <w:div w:id="1308897609">
              <w:marLeft w:val="150"/>
              <w:marRight w:val="0"/>
              <w:marTop w:val="0"/>
              <w:marBottom w:val="75"/>
              <w:divBdr>
                <w:top w:val="none" w:sz="0" w:space="0" w:color="auto"/>
                <w:left w:val="none" w:sz="0" w:space="0" w:color="auto"/>
                <w:bottom w:val="none" w:sz="0" w:space="0" w:color="auto"/>
                <w:right w:val="none" w:sz="0" w:space="0" w:color="auto"/>
              </w:divBdr>
            </w:div>
            <w:div w:id="1657956999">
              <w:marLeft w:val="0"/>
              <w:marRight w:val="0"/>
              <w:marTop w:val="0"/>
              <w:marBottom w:val="0"/>
              <w:divBdr>
                <w:top w:val="none" w:sz="0" w:space="0" w:color="auto"/>
                <w:left w:val="none" w:sz="0" w:space="0" w:color="auto"/>
                <w:bottom w:val="none" w:sz="0" w:space="0" w:color="auto"/>
                <w:right w:val="none" w:sz="0" w:space="0" w:color="auto"/>
              </w:divBdr>
            </w:div>
            <w:div w:id="1948275129">
              <w:marLeft w:val="0"/>
              <w:marRight w:val="150"/>
              <w:marTop w:val="0"/>
              <w:marBottom w:val="75"/>
              <w:divBdr>
                <w:top w:val="none" w:sz="0" w:space="0" w:color="auto"/>
                <w:left w:val="none" w:sz="0" w:space="0" w:color="auto"/>
                <w:bottom w:val="none" w:sz="0" w:space="0" w:color="auto"/>
                <w:right w:val="none" w:sz="0" w:space="0" w:color="auto"/>
              </w:divBdr>
            </w:div>
          </w:divsChild>
        </w:div>
      </w:divsChild>
    </w:div>
    <w:div w:id="1351949186">
      <w:bodyDiv w:val="1"/>
      <w:marLeft w:val="0"/>
      <w:marRight w:val="0"/>
      <w:marTop w:val="0"/>
      <w:marBottom w:val="0"/>
      <w:divBdr>
        <w:top w:val="none" w:sz="0" w:space="0" w:color="auto"/>
        <w:left w:val="none" w:sz="0" w:space="0" w:color="auto"/>
        <w:bottom w:val="none" w:sz="0" w:space="0" w:color="auto"/>
        <w:right w:val="none" w:sz="0" w:space="0" w:color="auto"/>
      </w:divBdr>
    </w:div>
    <w:div w:id="1418557364">
      <w:bodyDiv w:val="1"/>
      <w:marLeft w:val="0"/>
      <w:marRight w:val="0"/>
      <w:marTop w:val="0"/>
      <w:marBottom w:val="0"/>
      <w:divBdr>
        <w:top w:val="none" w:sz="0" w:space="0" w:color="auto"/>
        <w:left w:val="none" w:sz="0" w:space="0" w:color="auto"/>
        <w:bottom w:val="none" w:sz="0" w:space="0" w:color="auto"/>
        <w:right w:val="none" w:sz="0" w:space="0" w:color="auto"/>
      </w:divBdr>
    </w:div>
    <w:div w:id="1424766612">
      <w:bodyDiv w:val="1"/>
      <w:marLeft w:val="0"/>
      <w:marRight w:val="0"/>
      <w:marTop w:val="0"/>
      <w:marBottom w:val="0"/>
      <w:divBdr>
        <w:top w:val="none" w:sz="0" w:space="0" w:color="auto"/>
        <w:left w:val="none" w:sz="0" w:space="0" w:color="auto"/>
        <w:bottom w:val="none" w:sz="0" w:space="0" w:color="auto"/>
        <w:right w:val="none" w:sz="0" w:space="0" w:color="auto"/>
      </w:divBdr>
    </w:div>
    <w:div w:id="1437866850">
      <w:bodyDiv w:val="1"/>
      <w:marLeft w:val="0"/>
      <w:marRight w:val="0"/>
      <w:marTop w:val="0"/>
      <w:marBottom w:val="0"/>
      <w:divBdr>
        <w:top w:val="none" w:sz="0" w:space="0" w:color="auto"/>
        <w:left w:val="none" w:sz="0" w:space="0" w:color="auto"/>
        <w:bottom w:val="none" w:sz="0" w:space="0" w:color="auto"/>
        <w:right w:val="none" w:sz="0" w:space="0" w:color="auto"/>
      </w:divBdr>
    </w:div>
    <w:div w:id="1463697572">
      <w:bodyDiv w:val="1"/>
      <w:marLeft w:val="0"/>
      <w:marRight w:val="0"/>
      <w:marTop w:val="0"/>
      <w:marBottom w:val="0"/>
      <w:divBdr>
        <w:top w:val="none" w:sz="0" w:space="0" w:color="auto"/>
        <w:left w:val="none" w:sz="0" w:space="0" w:color="auto"/>
        <w:bottom w:val="none" w:sz="0" w:space="0" w:color="auto"/>
        <w:right w:val="none" w:sz="0" w:space="0" w:color="auto"/>
      </w:divBdr>
    </w:div>
    <w:div w:id="1582256337">
      <w:bodyDiv w:val="1"/>
      <w:marLeft w:val="0"/>
      <w:marRight w:val="0"/>
      <w:marTop w:val="0"/>
      <w:marBottom w:val="0"/>
      <w:divBdr>
        <w:top w:val="none" w:sz="0" w:space="0" w:color="auto"/>
        <w:left w:val="none" w:sz="0" w:space="0" w:color="auto"/>
        <w:bottom w:val="none" w:sz="0" w:space="0" w:color="auto"/>
        <w:right w:val="none" w:sz="0" w:space="0" w:color="auto"/>
      </w:divBdr>
    </w:div>
    <w:div w:id="1604267746">
      <w:bodyDiv w:val="1"/>
      <w:marLeft w:val="0"/>
      <w:marRight w:val="0"/>
      <w:marTop w:val="0"/>
      <w:marBottom w:val="0"/>
      <w:divBdr>
        <w:top w:val="none" w:sz="0" w:space="0" w:color="auto"/>
        <w:left w:val="none" w:sz="0" w:space="0" w:color="auto"/>
        <w:bottom w:val="none" w:sz="0" w:space="0" w:color="auto"/>
        <w:right w:val="none" w:sz="0" w:space="0" w:color="auto"/>
      </w:divBdr>
    </w:div>
    <w:div w:id="1635255023">
      <w:bodyDiv w:val="1"/>
      <w:marLeft w:val="0"/>
      <w:marRight w:val="0"/>
      <w:marTop w:val="0"/>
      <w:marBottom w:val="0"/>
      <w:divBdr>
        <w:top w:val="none" w:sz="0" w:space="0" w:color="auto"/>
        <w:left w:val="none" w:sz="0" w:space="0" w:color="auto"/>
        <w:bottom w:val="none" w:sz="0" w:space="0" w:color="auto"/>
        <w:right w:val="none" w:sz="0" w:space="0" w:color="auto"/>
      </w:divBdr>
    </w:div>
    <w:div w:id="1639336825">
      <w:bodyDiv w:val="1"/>
      <w:marLeft w:val="0"/>
      <w:marRight w:val="0"/>
      <w:marTop w:val="0"/>
      <w:marBottom w:val="0"/>
      <w:divBdr>
        <w:top w:val="none" w:sz="0" w:space="0" w:color="auto"/>
        <w:left w:val="none" w:sz="0" w:space="0" w:color="auto"/>
        <w:bottom w:val="none" w:sz="0" w:space="0" w:color="auto"/>
        <w:right w:val="none" w:sz="0" w:space="0" w:color="auto"/>
      </w:divBdr>
      <w:divsChild>
        <w:div w:id="783231282">
          <w:marLeft w:val="0"/>
          <w:marRight w:val="0"/>
          <w:marTop w:val="0"/>
          <w:marBottom w:val="0"/>
          <w:divBdr>
            <w:top w:val="none" w:sz="0" w:space="0" w:color="auto"/>
            <w:left w:val="none" w:sz="0" w:space="0" w:color="auto"/>
            <w:bottom w:val="none" w:sz="0" w:space="0" w:color="auto"/>
            <w:right w:val="none" w:sz="0" w:space="0" w:color="auto"/>
          </w:divBdr>
          <w:divsChild>
            <w:div w:id="1112356202">
              <w:marLeft w:val="0"/>
              <w:marRight w:val="0"/>
              <w:marTop w:val="0"/>
              <w:marBottom w:val="0"/>
              <w:divBdr>
                <w:top w:val="none" w:sz="0" w:space="0" w:color="auto"/>
                <w:left w:val="none" w:sz="0" w:space="0" w:color="auto"/>
                <w:bottom w:val="none" w:sz="0" w:space="0" w:color="auto"/>
                <w:right w:val="none" w:sz="0" w:space="0" w:color="auto"/>
              </w:divBdr>
              <w:divsChild>
                <w:div w:id="663506978">
                  <w:marLeft w:val="0"/>
                  <w:marRight w:val="0"/>
                  <w:marTop w:val="0"/>
                  <w:marBottom w:val="0"/>
                  <w:divBdr>
                    <w:top w:val="none" w:sz="0" w:space="0" w:color="auto"/>
                    <w:left w:val="none" w:sz="0" w:space="0" w:color="auto"/>
                    <w:bottom w:val="none" w:sz="0" w:space="0" w:color="auto"/>
                    <w:right w:val="none" w:sz="0" w:space="0" w:color="auto"/>
                  </w:divBdr>
                  <w:divsChild>
                    <w:div w:id="1119228864">
                      <w:marLeft w:val="0"/>
                      <w:marRight w:val="0"/>
                      <w:marTop w:val="0"/>
                      <w:marBottom w:val="0"/>
                      <w:divBdr>
                        <w:top w:val="none" w:sz="0" w:space="0" w:color="auto"/>
                        <w:left w:val="none" w:sz="0" w:space="0" w:color="auto"/>
                        <w:bottom w:val="none" w:sz="0" w:space="0" w:color="auto"/>
                        <w:right w:val="none" w:sz="0" w:space="0" w:color="auto"/>
                      </w:divBdr>
                      <w:divsChild>
                        <w:div w:id="1837111042">
                          <w:marLeft w:val="0"/>
                          <w:marRight w:val="0"/>
                          <w:marTop w:val="0"/>
                          <w:marBottom w:val="0"/>
                          <w:divBdr>
                            <w:top w:val="none" w:sz="0" w:space="0" w:color="auto"/>
                            <w:left w:val="none" w:sz="0" w:space="0" w:color="auto"/>
                            <w:bottom w:val="none" w:sz="0" w:space="0" w:color="auto"/>
                            <w:right w:val="none" w:sz="0" w:space="0" w:color="auto"/>
                          </w:divBdr>
                          <w:divsChild>
                            <w:div w:id="319231097">
                              <w:marLeft w:val="0"/>
                              <w:marRight w:val="0"/>
                              <w:marTop w:val="0"/>
                              <w:marBottom w:val="0"/>
                              <w:divBdr>
                                <w:top w:val="none" w:sz="0" w:space="0" w:color="auto"/>
                                <w:left w:val="none" w:sz="0" w:space="0" w:color="auto"/>
                                <w:bottom w:val="none" w:sz="0" w:space="0" w:color="auto"/>
                                <w:right w:val="none" w:sz="0" w:space="0" w:color="auto"/>
                              </w:divBdr>
                              <w:divsChild>
                                <w:div w:id="116947033">
                                  <w:marLeft w:val="0"/>
                                  <w:marRight w:val="0"/>
                                  <w:marTop w:val="0"/>
                                  <w:marBottom w:val="0"/>
                                  <w:divBdr>
                                    <w:top w:val="none" w:sz="0" w:space="0" w:color="auto"/>
                                    <w:left w:val="none" w:sz="0" w:space="0" w:color="auto"/>
                                    <w:bottom w:val="none" w:sz="0" w:space="0" w:color="auto"/>
                                    <w:right w:val="none" w:sz="0" w:space="0" w:color="auto"/>
                                  </w:divBdr>
                                  <w:divsChild>
                                    <w:div w:id="599028164">
                                      <w:marLeft w:val="0"/>
                                      <w:marRight w:val="0"/>
                                      <w:marTop w:val="0"/>
                                      <w:marBottom w:val="0"/>
                                      <w:divBdr>
                                        <w:top w:val="none" w:sz="0" w:space="0" w:color="auto"/>
                                        <w:left w:val="none" w:sz="0" w:space="0" w:color="auto"/>
                                        <w:bottom w:val="none" w:sz="0" w:space="0" w:color="auto"/>
                                        <w:right w:val="none" w:sz="0" w:space="0" w:color="auto"/>
                                      </w:divBdr>
                                      <w:divsChild>
                                        <w:div w:id="882064269">
                                          <w:marLeft w:val="0"/>
                                          <w:marRight w:val="0"/>
                                          <w:marTop w:val="0"/>
                                          <w:marBottom w:val="0"/>
                                          <w:divBdr>
                                            <w:top w:val="none" w:sz="0" w:space="0" w:color="auto"/>
                                            <w:left w:val="none" w:sz="0" w:space="0" w:color="auto"/>
                                            <w:bottom w:val="none" w:sz="0" w:space="0" w:color="auto"/>
                                            <w:right w:val="none" w:sz="0" w:space="0" w:color="auto"/>
                                          </w:divBdr>
                                          <w:divsChild>
                                            <w:div w:id="167322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0934366">
      <w:bodyDiv w:val="1"/>
      <w:marLeft w:val="0"/>
      <w:marRight w:val="0"/>
      <w:marTop w:val="0"/>
      <w:marBottom w:val="0"/>
      <w:divBdr>
        <w:top w:val="none" w:sz="0" w:space="0" w:color="auto"/>
        <w:left w:val="none" w:sz="0" w:space="0" w:color="auto"/>
        <w:bottom w:val="none" w:sz="0" w:space="0" w:color="auto"/>
        <w:right w:val="none" w:sz="0" w:space="0" w:color="auto"/>
      </w:divBdr>
    </w:div>
    <w:div w:id="1761020460">
      <w:bodyDiv w:val="1"/>
      <w:marLeft w:val="0"/>
      <w:marRight w:val="0"/>
      <w:marTop w:val="0"/>
      <w:marBottom w:val="0"/>
      <w:divBdr>
        <w:top w:val="none" w:sz="0" w:space="0" w:color="auto"/>
        <w:left w:val="none" w:sz="0" w:space="0" w:color="auto"/>
        <w:bottom w:val="none" w:sz="0" w:space="0" w:color="auto"/>
        <w:right w:val="none" w:sz="0" w:space="0" w:color="auto"/>
      </w:divBdr>
    </w:div>
    <w:div w:id="1762022041">
      <w:bodyDiv w:val="1"/>
      <w:marLeft w:val="0"/>
      <w:marRight w:val="0"/>
      <w:marTop w:val="0"/>
      <w:marBottom w:val="0"/>
      <w:divBdr>
        <w:top w:val="none" w:sz="0" w:space="0" w:color="auto"/>
        <w:left w:val="none" w:sz="0" w:space="0" w:color="auto"/>
        <w:bottom w:val="none" w:sz="0" w:space="0" w:color="auto"/>
        <w:right w:val="none" w:sz="0" w:space="0" w:color="auto"/>
      </w:divBdr>
      <w:divsChild>
        <w:div w:id="254095410">
          <w:marLeft w:val="0"/>
          <w:marRight w:val="0"/>
          <w:marTop w:val="0"/>
          <w:marBottom w:val="90"/>
          <w:divBdr>
            <w:top w:val="none" w:sz="0" w:space="0" w:color="auto"/>
            <w:left w:val="none" w:sz="0" w:space="0" w:color="auto"/>
            <w:bottom w:val="single" w:sz="6" w:space="2" w:color="DDDDDD"/>
            <w:right w:val="none" w:sz="0" w:space="0" w:color="auto"/>
          </w:divBdr>
        </w:div>
        <w:div w:id="313804595">
          <w:marLeft w:val="0"/>
          <w:marRight w:val="0"/>
          <w:marTop w:val="0"/>
          <w:marBottom w:val="90"/>
          <w:divBdr>
            <w:top w:val="none" w:sz="0" w:space="0" w:color="auto"/>
            <w:left w:val="none" w:sz="0" w:space="0" w:color="auto"/>
            <w:bottom w:val="single" w:sz="6" w:space="2" w:color="DDDDDD"/>
            <w:right w:val="none" w:sz="0" w:space="0" w:color="auto"/>
          </w:divBdr>
        </w:div>
        <w:div w:id="374622075">
          <w:marLeft w:val="0"/>
          <w:marRight w:val="0"/>
          <w:marTop w:val="0"/>
          <w:marBottom w:val="90"/>
          <w:divBdr>
            <w:top w:val="none" w:sz="0" w:space="0" w:color="auto"/>
            <w:left w:val="none" w:sz="0" w:space="0" w:color="auto"/>
            <w:bottom w:val="single" w:sz="6" w:space="2" w:color="DDDDDD"/>
            <w:right w:val="none" w:sz="0" w:space="0" w:color="auto"/>
          </w:divBdr>
        </w:div>
        <w:div w:id="439305377">
          <w:marLeft w:val="0"/>
          <w:marRight w:val="0"/>
          <w:marTop w:val="0"/>
          <w:marBottom w:val="90"/>
          <w:divBdr>
            <w:top w:val="none" w:sz="0" w:space="0" w:color="auto"/>
            <w:left w:val="none" w:sz="0" w:space="0" w:color="auto"/>
            <w:bottom w:val="single" w:sz="6" w:space="2" w:color="DDDDDD"/>
            <w:right w:val="none" w:sz="0" w:space="0" w:color="auto"/>
          </w:divBdr>
        </w:div>
        <w:div w:id="831264753">
          <w:marLeft w:val="0"/>
          <w:marRight w:val="0"/>
          <w:marTop w:val="0"/>
          <w:marBottom w:val="90"/>
          <w:divBdr>
            <w:top w:val="none" w:sz="0" w:space="0" w:color="auto"/>
            <w:left w:val="none" w:sz="0" w:space="0" w:color="auto"/>
            <w:bottom w:val="single" w:sz="6" w:space="2" w:color="DDDDDD"/>
            <w:right w:val="none" w:sz="0" w:space="0" w:color="auto"/>
          </w:divBdr>
        </w:div>
        <w:div w:id="1212768889">
          <w:marLeft w:val="0"/>
          <w:marRight w:val="0"/>
          <w:marTop w:val="0"/>
          <w:marBottom w:val="90"/>
          <w:divBdr>
            <w:top w:val="none" w:sz="0" w:space="0" w:color="auto"/>
            <w:left w:val="none" w:sz="0" w:space="0" w:color="auto"/>
            <w:bottom w:val="single" w:sz="6" w:space="2" w:color="DDDDDD"/>
            <w:right w:val="none" w:sz="0" w:space="0" w:color="auto"/>
          </w:divBdr>
        </w:div>
        <w:div w:id="1241450193">
          <w:marLeft w:val="0"/>
          <w:marRight w:val="0"/>
          <w:marTop w:val="0"/>
          <w:marBottom w:val="90"/>
          <w:divBdr>
            <w:top w:val="none" w:sz="0" w:space="0" w:color="auto"/>
            <w:left w:val="none" w:sz="0" w:space="0" w:color="auto"/>
            <w:bottom w:val="single" w:sz="6" w:space="2" w:color="DDDDDD"/>
            <w:right w:val="none" w:sz="0" w:space="0" w:color="auto"/>
          </w:divBdr>
        </w:div>
        <w:div w:id="1392340075">
          <w:marLeft w:val="0"/>
          <w:marRight w:val="0"/>
          <w:marTop w:val="0"/>
          <w:marBottom w:val="90"/>
          <w:divBdr>
            <w:top w:val="none" w:sz="0" w:space="0" w:color="auto"/>
            <w:left w:val="none" w:sz="0" w:space="0" w:color="auto"/>
            <w:bottom w:val="single" w:sz="6" w:space="2" w:color="DDDDDD"/>
            <w:right w:val="none" w:sz="0" w:space="0" w:color="auto"/>
          </w:divBdr>
        </w:div>
        <w:div w:id="1540782689">
          <w:marLeft w:val="0"/>
          <w:marRight w:val="0"/>
          <w:marTop w:val="0"/>
          <w:marBottom w:val="90"/>
          <w:divBdr>
            <w:top w:val="none" w:sz="0" w:space="0" w:color="auto"/>
            <w:left w:val="none" w:sz="0" w:space="0" w:color="auto"/>
            <w:bottom w:val="single" w:sz="6" w:space="2" w:color="DDDDDD"/>
            <w:right w:val="none" w:sz="0" w:space="0" w:color="auto"/>
          </w:divBdr>
        </w:div>
        <w:div w:id="1584610810">
          <w:marLeft w:val="0"/>
          <w:marRight w:val="0"/>
          <w:marTop w:val="0"/>
          <w:marBottom w:val="90"/>
          <w:divBdr>
            <w:top w:val="none" w:sz="0" w:space="0" w:color="auto"/>
            <w:left w:val="none" w:sz="0" w:space="0" w:color="auto"/>
            <w:bottom w:val="single" w:sz="6" w:space="2" w:color="DDDDDD"/>
            <w:right w:val="none" w:sz="0" w:space="0" w:color="auto"/>
          </w:divBdr>
        </w:div>
        <w:div w:id="1943759223">
          <w:marLeft w:val="0"/>
          <w:marRight w:val="0"/>
          <w:marTop w:val="0"/>
          <w:marBottom w:val="90"/>
          <w:divBdr>
            <w:top w:val="none" w:sz="0" w:space="0" w:color="auto"/>
            <w:left w:val="none" w:sz="0" w:space="0" w:color="auto"/>
            <w:bottom w:val="single" w:sz="6" w:space="2" w:color="DDDDDD"/>
            <w:right w:val="none" w:sz="0" w:space="0" w:color="auto"/>
          </w:divBdr>
        </w:div>
        <w:div w:id="1944876452">
          <w:marLeft w:val="0"/>
          <w:marRight w:val="0"/>
          <w:marTop w:val="0"/>
          <w:marBottom w:val="90"/>
          <w:divBdr>
            <w:top w:val="none" w:sz="0" w:space="0" w:color="auto"/>
            <w:left w:val="none" w:sz="0" w:space="0" w:color="auto"/>
            <w:bottom w:val="single" w:sz="6" w:space="2" w:color="DDDDDD"/>
            <w:right w:val="none" w:sz="0" w:space="0" w:color="auto"/>
          </w:divBdr>
        </w:div>
        <w:div w:id="2027628850">
          <w:marLeft w:val="0"/>
          <w:marRight w:val="0"/>
          <w:marTop w:val="0"/>
          <w:marBottom w:val="90"/>
          <w:divBdr>
            <w:top w:val="none" w:sz="0" w:space="0" w:color="auto"/>
            <w:left w:val="none" w:sz="0" w:space="0" w:color="auto"/>
            <w:bottom w:val="single" w:sz="6" w:space="2" w:color="DDDDDD"/>
            <w:right w:val="none" w:sz="0" w:space="0" w:color="auto"/>
          </w:divBdr>
        </w:div>
        <w:div w:id="2063946350">
          <w:marLeft w:val="0"/>
          <w:marRight w:val="0"/>
          <w:marTop w:val="0"/>
          <w:marBottom w:val="90"/>
          <w:divBdr>
            <w:top w:val="none" w:sz="0" w:space="0" w:color="auto"/>
            <w:left w:val="none" w:sz="0" w:space="0" w:color="auto"/>
            <w:bottom w:val="single" w:sz="6" w:space="2" w:color="DDDDDD"/>
            <w:right w:val="none" w:sz="0" w:space="0" w:color="auto"/>
          </w:divBdr>
        </w:div>
        <w:div w:id="2092924430">
          <w:marLeft w:val="0"/>
          <w:marRight w:val="0"/>
          <w:marTop w:val="0"/>
          <w:marBottom w:val="90"/>
          <w:divBdr>
            <w:top w:val="none" w:sz="0" w:space="0" w:color="auto"/>
            <w:left w:val="none" w:sz="0" w:space="0" w:color="auto"/>
            <w:bottom w:val="single" w:sz="6" w:space="2" w:color="DDDDDD"/>
            <w:right w:val="none" w:sz="0" w:space="0" w:color="auto"/>
          </w:divBdr>
        </w:div>
      </w:divsChild>
    </w:div>
    <w:div w:id="1771200644">
      <w:bodyDiv w:val="1"/>
      <w:marLeft w:val="0"/>
      <w:marRight w:val="0"/>
      <w:marTop w:val="0"/>
      <w:marBottom w:val="0"/>
      <w:divBdr>
        <w:top w:val="none" w:sz="0" w:space="0" w:color="auto"/>
        <w:left w:val="none" w:sz="0" w:space="0" w:color="auto"/>
        <w:bottom w:val="none" w:sz="0" w:space="0" w:color="auto"/>
        <w:right w:val="none" w:sz="0" w:space="0" w:color="auto"/>
      </w:divBdr>
    </w:div>
    <w:div w:id="1798377412">
      <w:bodyDiv w:val="1"/>
      <w:marLeft w:val="0"/>
      <w:marRight w:val="0"/>
      <w:marTop w:val="0"/>
      <w:marBottom w:val="0"/>
      <w:divBdr>
        <w:top w:val="none" w:sz="0" w:space="0" w:color="auto"/>
        <w:left w:val="none" w:sz="0" w:space="0" w:color="auto"/>
        <w:bottom w:val="none" w:sz="0" w:space="0" w:color="auto"/>
        <w:right w:val="none" w:sz="0" w:space="0" w:color="auto"/>
      </w:divBdr>
    </w:div>
    <w:div w:id="1800227003">
      <w:bodyDiv w:val="1"/>
      <w:marLeft w:val="0"/>
      <w:marRight w:val="0"/>
      <w:marTop w:val="0"/>
      <w:marBottom w:val="0"/>
      <w:divBdr>
        <w:top w:val="none" w:sz="0" w:space="0" w:color="auto"/>
        <w:left w:val="none" w:sz="0" w:space="0" w:color="auto"/>
        <w:bottom w:val="none" w:sz="0" w:space="0" w:color="auto"/>
        <w:right w:val="none" w:sz="0" w:space="0" w:color="auto"/>
      </w:divBdr>
    </w:div>
    <w:div w:id="1819303642">
      <w:bodyDiv w:val="1"/>
      <w:marLeft w:val="0"/>
      <w:marRight w:val="0"/>
      <w:marTop w:val="0"/>
      <w:marBottom w:val="0"/>
      <w:divBdr>
        <w:top w:val="none" w:sz="0" w:space="0" w:color="auto"/>
        <w:left w:val="none" w:sz="0" w:space="0" w:color="auto"/>
        <w:bottom w:val="none" w:sz="0" w:space="0" w:color="auto"/>
        <w:right w:val="none" w:sz="0" w:space="0" w:color="auto"/>
      </w:divBdr>
    </w:div>
    <w:div w:id="1825509268">
      <w:bodyDiv w:val="1"/>
      <w:marLeft w:val="0"/>
      <w:marRight w:val="0"/>
      <w:marTop w:val="0"/>
      <w:marBottom w:val="0"/>
      <w:divBdr>
        <w:top w:val="none" w:sz="0" w:space="0" w:color="auto"/>
        <w:left w:val="none" w:sz="0" w:space="0" w:color="auto"/>
        <w:bottom w:val="none" w:sz="0" w:space="0" w:color="auto"/>
        <w:right w:val="none" w:sz="0" w:space="0" w:color="auto"/>
      </w:divBdr>
    </w:div>
    <w:div w:id="1828478687">
      <w:bodyDiv w:val="1"/>
      <w:marLeft w:val="0"/>
      <w:marRight w:val="0"/>
      <w:marTop w:val="0"/>
      <w:marBottom w:val="0"/>
      <w:divBdr>
        <w:top w:val="none" w:sz="0" w:space="0" w:color="auto"/>
        <w:left w:val="none" w:sz="0" w:space="0" w:color="auto"/>
        <w:bottom w:val="none" w:sz="0" w:space="0" w:color="auto"/>
        <w:right w:val="none" w:sz="0" w:space="0" w:color="auto"/>
      </w:divBdr>
    </w:div>
    <w:div w:id="1835758854">
      <w:bodyDiv w:val="1"/>
      <w:marLeft w:val="0"/>
      <w:marRight w:val="0"/>
      <w:marTop w:val="0"/>
      <w:marBottom w:val="0"/>
      <w:divBdr>
        <w:top w:val="none" w:sz="0" w:space="0" w:color="auto"/>
        <w:left w:val="none" w:sz="0" w:space="0" w:color="auto"/>
        <w:bottom w:val="none" w:sz="0" w:space="0" w:color="auto"/>
        <w:right w:val="none" w:sz="0" w:space="0" w:color="auto"/>
      </w:divBdr>
    </w:div>
    <w:div w:id="1878464517">
      <w:bodyDiv w:val="1"/>
      <w:marLeft w:val="0"/>
      <w:marRight w:val="0"/>
      <w:marTop w:val="0"/>
      <w:marBottom w:val="0"/>
      <w:divBdr>
        <w:top w:val="none" w:sz="0" w:space="0" w:color="auto"/>
        <w:left w:val="none" w:sz="0" w:space="0" w:color="auto"/>
        <w:bottom w:val="none" w:sz="0" w:space="0" w:color="auto"/>
        <w:right w:val="none" w:sz="0" w:space="0" w:color="auto"/>
      </w:divBdr>
      <w:divsChild>
        <w:div w:id="1401249763">
          <w:marLeft w:val="150"/>
          <w:marRight w:val="0"/>
          <w:marTop w:val="0"/>
          <w:marBottom w:val="75"/>
          <w:divBdr>
            <w:top w:val="none" w:sz="0" w:space="0" w:color="auto"/>
            <w:left w:val="none" w:sz="0" w:space="0" w:color="auto"/>
            <w:bottom w:val="none" w:sz="0" w:space="0" w:color="auto"/>
            <w:right w:val="none" w:sz="0" w:space="0" w:color="auto"/>
          </w:divBdr>
        </w:div>
        <w:div w:id="1599831898">
          <w:marLeft w:val="0"/>
          <w:marRight w:val="150"/>
          <w:marTop w:val="0"/>
          <w:marBottom w:val="75"/>
          <w:divBdr>
            <w:top w:val="none" w:sz="0" w:space="0" w:color="auto"/>
            <w:left w:val="none" w:sz="0" w:space="0" w:color="auto"/>
            <w:bottom w:val="none" w:sz="0" w:space="0" w:color="auto"/>
            <w:right w:val="none" w:sz="0" w:space="0" w:color="auto"/>
          </w:divBdr>
        </w:div>
      </w:divsChild>
    </w:div>
    <w:div w:id="1979650312">
      <w:bodyDiv w:val="1"/>
      <w:marLeft w:val="0"/>
      <w:marRight w:val="0"/>
      <w:marTop w:val="0"/>
      <w:marBottom w:val="0"/>
      <w:divBdr>
        <w:top w:val="none" w:sz="0" w:space="0" w:color="auto"/>
        <w:left w:val="none" w:sz="0" w:space="0" w:color="auto"/>
        <w:bottom w:val="none" w:sz="0" w:space="0" w:color="auto"/>
        <w:right w:val="none" w:sz="0" w:space="0" w:color="auto"/>
      </w:divBdr>
    </w:div>
    <w:div w:id="1983148542">
      <w:bodyDiv w:val="1"/>
      <w:marLeft w:val="0"/>
      <w:marRight w:val="0"/>
      <w:marTop w:val="0"/>
      <w:marBottom w:val="0"/>
      <w:divBdr>
        <w:top w:val="none" w:sz="0" w:space="0" w:color="auto"/>
        <w:left w:val="none" w:sz="0" w:space="0" w:color="auto"/>
        <w:bottom w:val="none" w:sz="0" w:space="0" w:color="auto"/>
        <w:right w:val="none" w:sz="0" w:space="0" w:color="auto"/>
      </w:divBdr>
      <w:divsChild>
        <w:div w:id="186721111">
          <w:marLeft w:val="1008"/>
          <w:marRight w:val="0"/>
          <w:marTop w:val="115"/>
          <w:marBottom w:val="0"/>
          <w:divBdr>
            <w:top w:val="none" w:sz="0" w:space="0" w:color="auto"/>
            <w:left w:val="none" w:sz="0" w:space="0" w:color="auto"/>
            <w:bottom w:val="none" w:sz="0" w:space="0" w:color="auto"/>
            <w:right w:val="none" w:sz="0" w:space="0" w:color="auto"/>
          </w:divBdr>
        </w:div>
        <w:div w:id="590045131">
          <w:marLeft w:val="1008"/>
          <w:marRight w:val="0"/>
          <w:marTop w:val="115"/>
          <w:marBottom w:val="0"/>
          <w:divBdr>
            <w:top w:val="none" w:sz="0" w:space="0" w:color="auto"/>
            <w:left w:val="none" w:sz="0" w:space="0" w:color="auto"/>
            <w:bottom w:val="none" w:sz="0" w:space="0" w:color="auto"/>
            <w:right w:val="none" w:sz="0" w:space="0" w:color="auto"/>
          </w:divBdr>
        </w:div>
        <w:div w:id="698168487">
          <w:marLeft w:val="432"/>
          <w:marRight w:val="0"/>
          <w:marTop w:val="125"/>
          <w:marBottom w:val="0"/>
          <w:divBdr>
            <w:top w:val="none" w:sz="0" w:space="0" w:color="auto"/>
            <w:left w:val="none" w:sz="0" w:space="0" w:color="auto"/>
            <w:bottom w:val="none" w:sz="0" w:space="0" w:color="auto"/>
            <w:right w:val="none" w:sz="0" w:space="0" w:color="auto"/>
          </w:divBdr>
        </w:div>
        <w:div w:id="882210944">
          <w:marLeft w:val="1008"/>
          <w:marRight w:val="0"/>
          <w:marTop w:val="115"/>
          <w:marBottom w:val="0"/>
          <w:divBdr>
            <w:top w:val="none" w:sz="0" w:space="0" w:color="auto"/>
            <w:left w:val="none" w:sz="0" w:space="0" w:color="auto"/>
            <w:bottom w:val="none" w:sz="0" w:space="0" w:color="auto"/>
            <w:right w:val="none" w:sz="0" w:space="0" w:color="auto"/>
          </w:divBdr>
        </w:div>
        <w:div w:id="966353767">
          <w:marLeft w:val="1008"/>
          <w:marRight w:val="0"/>
          <w:marTop w:val="115"/>
          <w:marBottom w:val="0"/>
          <w:divBdr>
            <w:top w:val="none" w:sz="0" w:space="0" w:color="auto"/>
            <w:left w:val="none" w:sz="0" w:space="0" w:color="auto"/>
            <w:bottom w:val="none" w:sz="0" w:space="0" w:color="auto"/>
            <w:right w:val="none" w:sz="0" w:space="0" w:color="auto"/>
          </w:divBdr>
        </w:div>
        <w:div w:id="1257597680">
          <w:marLeft w:val="432"/>
          <w:marRight w:val="0"/>
          <w:marTop w:val="125"/>
          <w:marBottom w:val="0"/>
          <w:divBdr>
            <w:top w:val="none" w:sz="0" w:space="0" w:color="auto"/>
            <w:left w:val="none" w:sz="0" w:space="0" w:color="auto"/>
            <w:bottom w:val="none" w:sz="0" w:space="0" w:color="auto"/>
            <w:right w:val="none" w:sz="0" w:space="0" w:color="auto"/>
          </w:divBdr>
        </w:div>
        <w:div w:id="1817410372">
          <w:marLeft w:val="432"/>
          <w:marRight w:val="0"/>
          <w:marTop w:val="125"/>
          <w:marBottom w:val="0"/>
          <w:divBdr>
            <w:top w:val="none" w:sz="0" w:space="0" w:color="auto"/>
            <w:left w:val="none" w:sz="0" w:space="0" w:color="auto"/>
            <w:bottom w:val="none" w:sz="0" w:space="0" w:color="auto"/>
            <w:right w:val="none" w:sz="0" w:space="0" w:color="auto"/>
          </w:divBdr>
        </w:div>
        <w:div w:id="1916015120">
          <w:marLeft w:val="1008"/>
          <w:marRight w:val="0"/>
          <w:marTop w:val="115"/>
          <w:marBottom w:val="0"/>
          <w:divBdr>
            <w:top w:val="none" w:sz="0" w:space="0" w:color="auto"/>
            <w:left w:val="none" w:sz="0" w:space="0" w:color="auto"/>
            <w:bottom w:val="none" w:sz="0" w:space="0" w:color="auto"/>
            <w:right w:val="none" w:sz="0" w:space="0" w:color="auto"/>
          </w:divBdr>
        </w:div>
      </w:divsChild>
    </w:div>
    <w:div w:id="2010978554">
      <w:bodyDiv w:val="1"/>
      <w:marLeft w:val="0"/>
      <w:marRight w:val="0"/>
      <w:marTop w:val="0"/>
      <w:marBottom w:val="0"/>
      <w:divBdr>
        <w:top w:val="none" w:sz="0" w:space="0" w:color="auto"/>
        <w:left w:val="none" w:sz="0" w:space="0" w:color="auto"/>
        <w:bottom w:val="none" w:sz="0" w:space="0" w:color="auto"/>
        <w:right w:val="none" w:sz="0" w:space="0" w:color="auto"/>
      </w:divBdr>
    </w:div>
    <w:div w:id="2045790762">
      <w:bodyDiv w:val="1"/>
      <w:marLeft w:val="0"/>
      <w:marRight w:val="0"/>
      <w:marTop w:val="0"/>
      <w:marBottom w:val="0"/>
      <w:divBdr>
        <w:top w:val="none" w:sz="0" w:space="0" w:color="auto"/>
        <w:left w:val="none" w:sz="0" w:space="0" w:color="auto"/>
        <w:bottom w:val="none" w:sz="0" w:space="0" w:color="auto"/>
        <w:right w:val="none" w:sz="0" w:space="0" w:color="auto"/>
      </w:divBdr>
    </w:div>
    <w:div w:id="2100177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hyperlink" Target="mailto:Knowledge@kaltura.com" TargetMode="External"/><Relationship Id="rId42" Type="http://schemas.openxmlformats.org/officeDocument/2006/relationships/hyperlink" Target="http://knowledge.kaltura.com/sites/default/files/Kaltura_Drop_Folder_Service_for_Content_Ingestion.pdf" TargetMode="External"/><Relationship Id="rId63" Type="http://schemas.openxmlformats.org/officeDocument/2006/relationships/hyperlink" Target="http://www.kaltura.com/api_v3/testmeDoc/index.php?service=metadata_metadata" TargetMode="External"/><Relationship Id="rId84" Type="http://schemas.openxmlformats.org/officeDocument/2006/relationships/image" Target="media/image42.png"/><Relationship Id="rId138" Type="http://schemas.openxmlformats.org/officeDocument/2006/relationships/image" Target="media/image82.emf"/><Relationship Id="rId159" Type="http://schemas.openxmlformats.org/officeDocument/2006/relationships/image" Target="media/image95.png"/><Relationship Id="rId170" Type="http://schemas.openxmlformats.org/officeDocument/2006/relationships/image" Target="media/image105.png"/><Relationship Id="rId191" Type="http://schemas.openxmlformats.org/officeDocument/2006/relationships/image" Target="media/image119.jpeg"/><Relationship Id="rId205" Type="http://schemas.openxmlformats.org/officeDocument/2006/relationships/image" Target="media/image128.png"/><Relationship Id="rId226" Type="http://schemas.openxmlformats.org/officeDocument/2006/relationships/image" Target="media/image145.png"/><Relationship Id="rId247" Type="http://schemas.openxmlformats.org/officeDocument/2006/relationships/image" Target="media/image158.png"/><Relationship Id="rId107" Type="http://schemas.openxmlformats.org/officeDocument/2006/relationships/image" Target="media/image59.png"/><Relationship Id="rId268" Type="http://schemas.openxmlformats.org/officeDocument/2006/relationships/hyperlink" Target="http://www.kaltura.org/kaltura-terminology" TargetMode="External"/><Relationship Id="rId11" Type="http://schemas.openxmlformats.org/officeDocument/2006/relationships/endnotes" Target="endnotes.xml"/><Relationship Id="rId32" Type="http://schemas.openxmlformats.org/officeDocument/2006/relationships/hyperlink" Target="http://corp.kaltura.com/Products/Features/Video-Analytics" TargetMode="External"/><Relationship Id="rId53" Type="http://schemas.openxmlformats.org/officeDocument/2006/relationships/hyperlink" Target="http://blog.kaltura.org/wp-content/uploads/2011/10/Transcoding.png" TargetMode="External"/><Relationship Id="rId74" Type="http://schemas.openxmlformats.org/officeDocument/2006/relationships/hyperlink" Target="http://www.kaltura.com/api_v3/testmeDoc/index.php?object=KalturaUiConf" TargetMode="External"/><Relationship Id="rId128" Type="http://schemas.openxmlformats.org/officeDocument/2006/relationships/image" Target="media/image77.png"/><Relationship Id="rId149" Type="http://schemas.openxmlformats.org/officeDocument/2006/relationships/image" Target="media/image88.png"/><Relationship Id="rId5" Type="http://schemas.openxmlformats.org/officeDocument/2006/relationships/numbering" Target="numbering.xml"/><Relationship Id="rId95" Type="http://schemas.openxmlformats.org/officeDocument/2006/relationships/image" Target="media/image53.png"/><Relationship Id="rId160" Type="http://schemas.openxmlformats.org/officeDocument/2006/relationships/image" Target="media/image96.png"/><Relationship Id="rId181" Type="http://schemas.openxmlformats.org/officeDocument/2006/relationships/hyperlink" Target="https://www.google.com/webmasters/tools/home" TargetMode="External"/><Relationship Id="rId216" Type="http://schemas.openxmlformats.org/officeDocument/2006/relationships/image" Target="media/image137.png"/><Relationship Id="rId237" Type="http://schemas.openxmlformats.org/officeDocument/2006/relationships/hyperlink" Target="http://publishers.adap.tv/osclient/" TargetMode="External"/><Relationship Id="rId258" Type="http://schemas.openxmlformats.org/officeDocument/2006/relationships/image" Target="media/image166.png"/><Relationship Id="rId22" Type="http://schemas.openxmlformats.org/officeDocument/2006/relationships/image" Target="media/image6.emf"/><Relationship Id="rId43" Type="http://schemas.openxmlformats.org/officeDocument/2006/relationships/image" Target="media/image11.png"/><Relationship Id="rId64" Type="http://schemas.openxmlformats.org/officeDocument/2006/relationships/image" Target="media/image25.png"/><Relationship Id="rId118" Type="http://schemas.openxmlformats.org/officeDocument/2006/relationships/image" Target="media/image68.png"/><Relationship Id="rId139" Type="http://schemas.openxmlformats.org/officeDocument/2006/relationships/oleObject" Target="embeddings/oleObject1.bin"/><Relationship Id="rId85" Type="http://schemas.openxmlformats.org/officeDocument/2006/relationships/image" Target="media/image43.jpeg"/><Relationship Id="rId150" Type="http://schemas.openxmlformats.org/officeDocument/2006/relationships/hyperlink" Target="http://help.adobe.com/en_US/FlashMediaLiveEncoder/3.0/Using/flashmedialiveencoder_3_help.pdf" TargetMode="External"/><Relationship Id="rId171" Type="http://schemas.openxmlformats.org/officeDocument/2006/relationships/image" Target="media/image106.png"/><Relationship Id="rId192" Type="http://schemas.openxmlformats.org/officeDocument/2006/relationships/hyperlink" Target="https://phobos.apple.com/WebObjects/MZFinance.woa/wa/publishPodcast" TargetMode="External"/><Relationship Id="rId206" Type="http://schemas.openxmlformats.org/officeDocument/2006/relationships/image" Target="media/image129.png"/><Relationship Id="rId227" Type="http://schemas.openxmlformats.org/officeDocument/2006/relationships/image" Target="media/image146.png"/><Relationship Id="rId248" Type="http://schemas.openxmlformats.org/officeDocument/2006/relationships/hyperlink" Target="http://www.kaltura.com/crossdomain.xml" TargetMode="External"/><Relationship Id="rId269" Type="http://schemas.openxmlformats.org/officeDocument/2006/relationships/image" Target="media/image170.png"/><Relationship Id="rId12" Type="http://schemas.openxmlformats.org/officeDocument/2006/relationships/image" Target="media/image2.png"/><Relationship Id="rId33" Type="http://schemas.openxmlformats.org/officeDocument/2006/relationships/hyperlink" Target="http://www.kaltura.com/index.php/kmc" TargetMode="External"/><Relationship Id="rId108" Type="http://schemas.openxmlformats.org/officeDocument/2006/relationships/image" Target="media/image60.png"/><Relationship Id="rId129" Type="http://schemas.openxmlformats.org/officeDocument/2006/relationships/image" Target="media/image78.png"/><Relationship Id="rId54" Type="http://schemas.openxmlformats.org/officeDocument/2006/relationships/image" Target="media/image18.png"/><Relationship Id="rId75" Type="http://schemas.openxmlformats.org/officeDocument/2006/relationships/image" Target="media/image34.png"/><Relationship Id="rId96" Type="http://schemas.openxmlformats.org/officeDocument/2006/relationships/hyperlink" Target="http://www.kaltura.com/api_v3/testmeDoc/index.php?object=KalturaMediaInfo" TargetMode="External"/><Relationship Id="rId140" Type="http://schemas.openxmlformats.org/officeDocument/2006/relationships/image" Target="media/image83.png"/><Relationship Id="rId161" Type="http://schemas.openxmlformats.org/officeDocument/2006/relationships/image" Target="media/image97.png"/><Relationship Id="rId182" Type="http://schemas.openxmlformats.org/officeDocument/2006/relationships/image" Target="media/image113.png"/><Relationship Id="rId217" Type="http://schemas.openxmlformats.org/officeDocument/2006/relationships/image" Target="media/image138.png"/><Relationship Id="rId6" Type="http://schemas.openxmlformats.org/officeDocument/2006/relationships/styles" Target="styles.xml"/><Relationship Id="rId238" Type="http://schemas.openxmlformats.org/officeDocument/2006/relationships/image" Target="media/image153.png"/><Relationship Id="rId259" Type="http://schemas.openxmlformats.org/officeDocument/2006/relationships/hyperlink" Target="http://exchange.kaltura.com/search/luceneapi_node/google%20analytics" TargetMode="External"/><Relationship Id="rId23" Type="http://schemas.openxmlformats.org/officeDocument/2006/relationships/hyperlink" Target="http://knowledge.kaltura.com/page/kaltura-products-and-services-documentation" TargetMode="External"/><Relationship Id="rId119" Type="http://schemas.openxmlformats.org/officeDocument/2006/relationships/image" Target="media/image69.png"/><Relationship Id="rId270" Type="http://schemas.openxmlformats.org/officeDocument/2006/relationships/hyperlink" Target="http://www.kaltura.com/api_v3/testmeDoc/index.php?page=notifications" TargetMode="External"/><Relationship Id="rId44" Type="http://schemas.openxmlformats.org/officeDocument/2006/relationships/image" Target="media/image12.png"/><Relationship Id="rId60" Type="http://schemas.openxmlformats.org/officeDocument/2006/relationships/image" Target="media/image23.png"/><Relationship Id="rId65" Type="http://schemas.openxmlformats.org/officeDocument/2006/relationships/hyperlink" Target="http://knowledge.kaltura.com/sites/default/files/Kaltura_Drop_Folder_Service_for_Content_Ingestion.pdf" TargetMode="External"/><Relationship Id="rId81" Type="http://schemas.openxmlformats.org/officeDocument/2006/relationships/image" Target="media/image40.png"/><Relationship Id="rId86" Type="http://schemas.openxmlformats.org/officeDocument/2006/relationships/image" Target="media/image44.jpeg"/><Relationship Id="rId130" Type="http://schemas.openxmlformats.org/officeDocument/2006/relationships/hyperlink" Target="http://blog.kaltura.org/wp-content/uploads/2011/10/Moderation-Screen2.png" TargetMode="External"/><Relationship Id="rId135" Type="http://schemas.openxmlformats.org/officeDocument/2006/relationships/hyperlink" Target="http://en.wikipedia.org/wiki/Deaf" TargetMode="External"/><Relationship Id="rId151" Type="http://schemas.openxmlformats.org/officeDocument/2006/relationships/image" Target="media/image89.png"/><Relationship Id="rId156" Type="http://schemas.openxmlformats.org/officeDocument/2006/relationships/image" Target="media/image93.png"/><Relationship Id="rId177" Type="http://schemas.openxmlformats.org/officeDocument/2006/relationships/hyperlink" Target="http://blog.kaltura.org/?p=1773&amp;preview=true" TargetMode="External"/><Relationship Id="rId198" Type="http://schemas.openxmlformats.org/officeDocument/2006/relationships/image" Target="media/image121.png"/><Relationship Id="rId172" Type="http://schemas.openxmlformats.org/officeDocument/2006/relationships/image" Target="media/image107.png"/><Relationship Id="rId193" Type="http://schemas.openxmlformats.org/officeDocument/2006/relationships/image" Target="media/image120.png"/><Relationship Id="rId202" Type="http://schemas.openxmlformats.org/officeDocument/2006/relationships/image" Target="media/image125.png"/><Relationship Id="rId207" Type="http://schemas.openxmlformats.org/officeDocument/2006/relationships/image" Target="media/image130.png"/><Relationship Id="rId223" Type="http://schemas.openxmlformats.org/officeDocument/2006/relationships/hyperlink" Target="http://cdna.tremormedia.com/acudeo/banners.js" TargetMode="External"/><Relationship Id="rId228" Type="http://schemas.openxmlformats.org/officeDocument/2006/relationships/image" Target="media/image147.png"/><Relationship Id="rId244" Type="http://schemas.openxmlformats.org/officeDocument/2006/relationships/hyperlink" Target="http://www.iab.net/iab_products_and_industry_services/508676/digitalvideo/vast/vast_xml_samples" TargetMode="External"/><Relationship Id="rId249" Type="http://schemas.openxmlformats.org/officeDocument/2006/relationships/image" Target="media/image159.png"/><Relationship Id="rId13" Type="http://schemas.openxmlformats.org/officeDocument/2006/relationships/image" Target="media/image3.png"/><Relationship Id="rId18" Type="http://schemas.openxmlformats.org/officeDocument/2006/relationships/footer" Target="footer2.xml"/><Relationship Id="rId39" Type="http://schemas.openxmlformats.org/officeDocument/2006/relationships/hyperlink" Target="http://en.wikipedia.org/wiki/XML" TargetMode="External"/><Relationship Id="rId109" Type="http://schemas.openxmlformats.org/officeDocument/2006/relationships/image" Target="media/image61.png"/><Relationship Id="rId260" Type="http://schemas.openxmlformats.org/officeDocument/2006/relationships/hyperlink" Target="http://exchange.kaltura.com/welcome" TargetMode="External"/><Relationship Id="rId265" Type="http://schemas.openxmlformats.org/officeDocument/2006/relationships/image" Target="media/image168.png"/><Relationship Id="rId34" Type="http://schemas.openxmlformats.org/officeDocument/2006/relationships/image" Target="media/image7.png"/><Relationship Id="rId50" Type="http://schemas.openxmlformats.org/officeDocument/2006/relationships/image" Target="media/image15.png"/><Relationship Id="rId55" Type="http://schemas.openxmlformats.org/officeDocument/2006/relationships/image" Target="media/image19.png"/><Relationship Id="rId76" Type="http://schemas.openxmlformats.org/officeDocument/2006/relationships/image" Target="media/image35.png"/><Relationship Id="rId97" Type="http://schemas.openxmlformats.org/officeDocument/2006/relationships/hyperlink" Target="http://www.kaltura.com/api_v3/testmeDoc/index.php?service=metadata_metadata" TargetMode="External"/><Relationship Id="rId104" Type="http://schemas.openxmlformats.org/officeDocument/2006/relationships/image" Target="media/image57.png"/><Relationship Id="rId120" Type="http://schemas.openxmlformats.org/officeDocument/2006/relationships/image" Target="media/image70.png"/><Relationship Id="rId125" Type="http://schemas.openxmlformats.org/officeDocument/2006/relationships/hyperlink" Target="http://site.kaltura.com/Request-Users.html" TargetMode="External"/><Relationship Id="rId141" Type="http://schemas.openxmlformats.org/officeDocument/2006/relationships/hyperlink" Target="http://corp.kaltura.com/about/contact" TargetMode="External"/><Relationship Id="rId146" Type="http://schemas.openxmlformats.org/officeDocument/2006/relationships/image" Target="media/image85.png"/><Relationship Id="rId167" Type="http://schemas.openxmlformats.org/officeDocument/2006/relationships/image" Target="media/image102.png"/><Relationship Id="rId188" Type="http://schemas.openxmlformats.org/officeDocument/2006/relationships/hyperlink" Target="http://www.tubemogul.com/auth/login?source=kaltura" TargetMode="External"/><Relationship Id="rId7" Type="http://schemas.microsoft.com/office/2007/relationships/stylesWithEffects" Target="stylesWithEffects.xml"/><Relationship Id="rId71" Type="http://schemas.openxmlformats.org/officeDocument/2006/relationships/image" Target="media/image31.png"/><Relationship Id="rId92" Type="http://schemas.openxmlformats.org/officeDocument/2006/relationships/image" Target="media/image50.png"/><Relationship Id="rId162" Type="http://schemas.openxmlformats.org/officeDocument/2006/relationships/hyperlink" Target="http://corp.kaltura.com/about/contact" TargetMode="External"/><Relationship Id="rId183" Type="http://schemas.openxmlformats.org/officeDocument/2006/relationships/image" Target="media/image114.png"/><Relationship Id="rId213" Type="http://schemas.openxmlformats.org/officeDocument/2006/relationships/image" Target="media/image135.png"/><Relationship Id="rId218" Type="http://schemas.openxmlformats.org/officeDocument/2006/relationships/image" Target="media/image139.png"/><Relationship Id="rId234" Type="http://schemas.openxmlformats.org/officeDocument/2006/relationships/image" Target="media/image151.png"/><Relationship Id="rId239" Type="http://schemas.openxmlformats.org/officeDocument/2006/relationships/hyperlink" Target="http://corp.kaltura.com/about/contact" TargetMode="External"/><Relationship Id="rId2" Type="http://schemas.openxmlformats.org/officeDocument/2006/relationships/customXml" Target="../customXml/item2.xml"/><Relationship Id="rId29" Type="http://schemas.openxmlformats.org/officeDocument/2006/relationships/hyperlink" Target="http://corp.kaltura.com/products/Features/Video-Management" TargetMode="External"/><Relationship Id="rId250" Type="http://schemas.openxmlformats.org/officeDocument/2006/relationships/image" Target="media/image160.png"/><Relationship Id="rId255" Type="http://schemas.openxmlformats.org/officeDocument/2006/relationships/image" Target="media/image163.png"/><Relationship Id="rId271" Type="http://schemas.openxmlformats.org/officeDocument/2006/relationships/hyperlink" Target="http://site.kaltura.com/Request-Users.html" TargetMode="External"/><Relationship Id="rId24" Type="http://schemas.openxmlformats.org/officeDocument/2006/relationships/header" Target="header3.xml"/><Relationship Id="rId40" Type="http://schemas.openxmlformats.org/officeDocument/2006/relationships/hyperlink" Target="http://www.kaltura.com/api_v3/xsdDoc/?type=bulkUploadXml.bulkUploadXML" TargetMode="External"/><Relationship Id="rId45" Type="http://schemas.openxmlformats.org/officeDocument/2006/relationships/image" Target="media/image13.png"/><Relationship Id="rId66" Type="http://schemas.openxmlformats.org/officeDocument/2006/relationships/image" Target="media/image26.png"/><Relationship Id="rId87" Type="http://schemas.openxmlformats.org/officeDocument/2006/relationships/image" Target="media/image45.jpeg"/><Relationship Id="rId110" Type="http://schemas.openxmlformats.org/officeDocument/2006/relationships/image" Target="media/image62.png"/><Relationship Id="rId115" Type="http://schemas.openxmlformats.org/officeDocument/2006/relationships/hyperlink" Target="http://www.kaltura.com/api_v3/testmeDoc/index.php?object=KalturaResource" TargetMode="External"/><Relationship Id="rId131" Type="http://schemas.openxmlformats.org/officeDocument/2006/relationships/image" Target="media/image79.png"/><Relationship Id="rId136" Type="http://schemas.openxmlformats.org/officeDocument/2006/relationships/image" Target="media/image80.png"/><Relationship Id="rId157" Type="http://schemas.openxmlformats.org/officeDocument/2006/relationships/image" Target="media/image94.png"/><Relationship Id="rId178" Type="http://schemas.openxmlformats.org/officeDocument/2006/relationships/image" Target="media/image112.png"/><Relationship Id="rId61" Type="http://schemas.openxmlformats.org/officeDocument/2006/relationships/hyperlink" Target="http://blog.kaltura.org/extra-fast-publishing" TargetMode="External"/><Relationship Id="rId82" Type="http://schemas.openxmlformats.org/officeDocument/2006/relationships/image" Target="media/image41.png"/><Relationship Id="rId152" Type="http://schemas.openxmlformats.org/officeDocument/2006/relationships/image" Target="media/image90.png"/><Relationship Id="rId173" Type="http://schemas.openxmlformats.org/officeDocument/2006/relationships/image" Target="media/image108.png"/><Relationship Id="rId194" Type="http://schemas.openxmlformats.org/officeDocument/2006/relationships/hyperlink" Target="http://video.search.yahoo.com/mrss/submit" TargetMode="External"/><Relationship Id="rId199" Type="http://schemas.openxmlformats.org/officeDocument/2006/relationships/image" Target="media/image122.png"/><Relationship Id="rId203" Type="http://schemas.openxmlformats.org/officeDocument/2006/relationships/image" Target="media/image126.png"/><Relationship Id="rId208" Type="http://schemas.openxmlformats.org/officeDocument/2006/relationships/image" Target="media/image131.png"/><Relationship Id="rId229" Type="http://schemas.openxmlformats.org/officeDocument/2006/relationships/image" Target="media/image148.png"/><Relationship Id="rId19" Type="http://schemas.openxmlformats.org/officeDocument/2006/relationships/image" Target="media/image5.png"/><Relationship Id="rId224" Type="http://schemas.openxmlformats.org/officeDocument/2006/relationships/image" Target="media/image143.png"/><Relationship Id="rId240" Type="http://schemas.openxmlformats.org/officeDocument/2006/relationships/image" Target="media/image154.png"/><Relationship Id="rId245" Type="http://schemas.openxmlformats.org/officeDocument/2006/relationships/image" Target="media/image156.png"/><Relationship Id="rId261" Type="http://schemas.openxmlformats.org/officeDocument/2006/relationships/hyperlink" Target="http://exchange.kaltura.com/welcome" TargetMode="External"/><Relationship Id="rId266" Type="http://schemas.openxmlformats.org/officeDocument/2006/relationships/image" Target="media/image169.png"/><Relationship Id="rId14" Type="http://schemas.openxmlformats.org/officeDocument/2006/relationships/image" Target="media/image4.png"/><Relationship Id="rId30" Type="http://schemas.openxmlformats.org/officeDocument/2006/relationships/hyperlink" Target="http://corp.kaltura.com/Products/Features/Video-Publishing" TargetMode="External"/><Relationship Id="rId35" Type="http://schemas.openxmlformats.org/officeDocument/2006/relationships/image" Target="media/image8.png"/><Relationship Id="rId56" Type="http://schemas.openxmlformats.org/officeDocument/2006/relationships/hyperlink" Target="http://blog.kaltura.org/wp-content/uploads/2011/10/AdvanceTranscoding.png" TargetMode="External"/><Relationship Id="rId77" Type="http://schemas.openxmlformats.org/officeDocument/2006/relationships/image" Target="media/image36.png"/><Relationship Id="rId100" Type="http://schemas.openxmlformats.org/officeDocument/2006/relationships/image" Target="media/image54.jpeg"/><Relationship Id="rId105" Type="http://schemas.openxmlformats.org/officeDocument/2006/relationships/hyperlink" Target="http://www.webopedia.com/TERM/X/XML.html" TargetMode="External"/><Relationship Id="rId126" Type="http://schemas.openxmlformats.org/officeDocument/2006/relationships/image" Target="media/image75.png"/><Relationship Id="rId147" Type="http://schemas.openxmlformats.org/officeDocument/2006/relationships/image" Target="media/image86.png"/><Relationship Id="rId168" Type="http://schemas.openxmlformats.org/officeDocument/2006/relationships/image" Target="media/image103.png"/><Relationship Id="rId8" Type="http://schemas.openxmlformats.org/officeDocument/2006/relationships/settings" Target="settings.xml"/><Relationship Id="rId51" Type="http://schemas.openxmlformats.org/officeDocument/2006/relationships/image" Target="media/image16.png"/><Relationship Id="rId72" Type="http://schemas.openxmlformats.org/officeDocument/2006/relationships/image" Target="media/image32.png"/><Relationship Id="rId93" Type="http://schemas.openxmlformats.org/officeDocument/2006/relationships/image" Target="media/image51.png"/><Relationship Id="rId98" Type="http://schemas.openxmlformats.org/officeDocument/2006/relationships/hyperlink" Target="http://knowledge.kaltura.com/sites/default/files/Kaltura_Drop_Folder_Service_for_Content_Ingestion.pdf" TargetMode="External"/><Relationship Id="rId121" Type="http://schemas.openxmlformats.org/officeDocument/2006/relationships/image" Target="media/image71.png"/><Relationship Id="rId142" Type="http://schemas.openxmlformats.org/officeDocument/2006/relationships/hyperlink" Target="http://www.adobe.com/products/flashmediaserver/flashmediaencoder/" TargetMode="External"/><Relationship Id="rId163" Type="http://schemas.openxmlformats.org/officeDocument/2006/relationships/image" Target="media/image98.png"/><Relationship Id="rId184" Type="http://schemas.openxmlformats.org/officeDocument/2006/relationships/image" Target="media/image115.png"/><Relationship Id="rId189" Type="http://schemas.openxmlformats.org/officeDocument/2006/relationships/image" Target="media/image118.png"/><Relationship Id="rId219" Type="http://schemas.openxmlformats.org/officeDocument/2006/relationships/image" Target="media/image140.png"/><Relationship Id="rId3" Type="http://schemas.openxmlformats.org/officeDocument/2006/relationships/customXml" Target="../customXml/item3.xml"/><Relationship Id="rId214" Type="http://schemas.openxmlformats.org/officeDocument/2006/relationships/hyperlink" Target="http://www.iab.net/wiki/index.php/Companion_Ad" TargetMode="External"/><Relationship Id="rId230" Type="http://schemas.openxmlformats.org/officeDocument/2006/relationships/image" Target="media/image149.png"/><Relationship Id="rId235" Type="http://schemas.openxmlformats.org/officeDocument/2006/relationships/hyperlink" Target="http://corp.kaltura.com/about/contact" TargetMode="External"/><Relationship Id="rId251" Type="http://schemas.openxmlformats.org/officeDocument/2006/relationships/image" Target="media/image161.png"/><Relationship Id="rId256" Type="http://schemas.openxmlformats.org/officeDocument/2006/relationships/image" Target="media/image164.png"/><Relationship Id="rId25" Type="http://schemas.openxmlformats.org/officeDocument/2006/relationships/header" Target="header4.xml"/><Relationship Id="rId46" Type="http://schemas.openxmlformats.org/officeDocument/2006/relationships/image" Target="media/image14.png"/><Relationship Id="rId67" Type="http://schemas.openxmlformats.org/officeDocument/2006/relationships/image" Target="media/image27.png"/><Relationship Id="rId116" Type="http://schemas.openxmlformats.org/officeDocument/2006/relationships/image" Target="media/image66.png"/><Relationship Id="rId137" Type="http://schemas.openxmlformats.org/officeDocument/2006/relationships/image" Target="media/image81.png"/><Relationship Id="rId158" Type="http://schemas.openxmlformats.org/officeDocument/2006/relationships/hyperlink" Target="http://knowledge.kaltura.com/best-practices-multi-device-transcoding" TargetMode="External"/><Relationship Id="rId272" Type="http://schemas.openxmlformats.org/officeDocument/2006/relationships/fontTable" Target="fontTable.xml"/><Relationship Id="rId20" Type="http://schemas.openxmlformats.org/officeDocument/2006/relationships/hyperlink" Target="mailto:partnersupport@kaltura.com" TargetMode="External"/><Relationship Id="rId41" Type="http://schemas.openxmlformats.org/officeDocument/2006/relationships/hyperlink" Target="http://www.kaltura.com/api_v3/xsdDoc/?type=bulkUploadXml.bulkUploadXML" TargetMode="External"/><Relationship Id="rId62" Type="http://schemas.openxmlformats.org/officeDocument/2006/relationships/image" Target="media/image24.png"/><Relationship Id="rId83" Type="http://schemas.openxmlformats.org/officeDocument/2006/relationships/hyperlink" Target="mailto:kalturasupport@kaltura.com" TargetMode="External"/><Relationship Id="rId88" Type="http://schemas.openxmlformats.org/officeDocument/2006/relationships/image" Target="media/image46.png"/><Relationship Id="rId111" Type="http://schemas.openxmlformats.org/officeDocument/2006/relationships/image" Target="media/image63.png"/><Relationship Id="rId132" Type="http://schemas.openxmlformats.org/officeDocument/2006/relationships/hyperlink" Target="http://demo.kaltura.com/showcase/" TargetMode="External"/><Relationship Id="rId153" Type="http://schemas.openxmlformats.org/officeDocument/2006/relationships/hyperlink" Target="http://blog.kaltura.org/server-side-clipping-and-trimming" TargetMode="External"/><Relationship Id="rId174" Type="http://schemas.openxmlformats.org/officeDocument/2006/relationships/image" Target="media/image109.png"/><Relationship Id="rId179" Type="http://schemas.openxmlformats.org/officeDocument/2006/relationships/hyperlink" Target="https://www.google.com/webmasters/tools/home" TargetMode="External"/><Relationship Id="rId195" Type="http://schemas.openxmlformats.org/officeDocument/2006/relationships/hyperlink" Target="http://www.iab.net/iab_products_and_industry_services/508676/compliance/679253" TargetMode="External"/><Relationship Id="rId209" Type="http://schemas.openxmlformats.org/officeDocument/2006/relationships/image" Target="media/image132.png"/><Relationship Id="rId190" Type="http://schemas.openxmlformats.org/officeDocument/2006/relationships/hyperlink" Target="http://www.apple.com/itunes/podcasts/specs.html" TargetMode="External"/><Relationship Id="rId204" Type="http://schemas.openxmlformats.org/officeDocument/2006/relationships/image" Target="media/image127.png"/><Relationship Id="rId220" Type="http://schemas.openxmlformats.org/officeDocument/2006/relationships/image" Target="media/image141.png"/><Relationship Id="rId225" Type="http://schemas.openxmlformats.org/officeDocument/2006/relationships/image" Target="media/image144.png"/><Relationship Id="rId241" Type="http://schemas.openxmlformats.org/officeDocument/2006/relationships/hyperlink" Target="https://acudeo.tremormedia.com/" TargetMode="External"/><Relationship Id="rId246" Type="http://schemas.openxmlformats.org/officeDocument/2006/relationships/image" Target="media/image157.png"/><Relationship Id="rId267" Type="http://schemas.openxmlformats.org/officeDocument/2006/relationships/hyperlink" Target="http://www.kaltura.org/kaltura-terminology" TargetMode="External"/><Relationship Id="rId15" Type="http://schemas.openxmlformats.org/officeDocument/2006/relationships/header" Target="header1.xml"/><Relationship Id="rId36" Type="http://schemas.openxmlformats.org/officeDocument/2006/relationships/image" Target="media/image9.png"/><Relationship Id="rId57" Type="http://schemas.openxmlformats.org/officeDocument/2006/relationships/image" Target="media/image20.png"/><Relationship Id="rId106" Type="http://schemas.openxmlformats.org/officeDocument/2006/relationships/image" Target="media/image58.png"/><Relationship Id="rId127" Type="http://schemas.openxmlformats.org/officeDocument/2006/relationships/image" Target="media/image76.png"/><Relationship Id="rId262" Type="http://schemas.openxmlformats.org/officeDocument/2006/relationships/hyperlink" Target="http://exchange.kaltura.com/search/luceneapi_node/comscore" TargetMode="External"/><Relationship Id="rId10" Type="http://schemas.openxmlformats.org/officeDocument/2006/relationships/footnotes" Target="footnotes.xml"/><Relationship Id="rId31" Type="http://schemas.openxmlformats.org/officeDocument/2006/relationships/hyperlink" Target="http://blog.kaltura.org/best-practice-js-kdp-embed-recipe" TargetMode="External"/><Relationship Id="rId52" Type="http://schemas.openxmlformats.org/officeDocument/2006/relationships/image" Target="media/image17.png"/><Relationship Id="rId73" Type="http://schemas.openxmlformats.org/officeDocument/2006/relationships/image" Target="media/image33.png"/><Relationship Id="rId78" Type="http://schemas.openxmlformats.org/officeDocument/2006/relationships/image" Target="media/image37.png"/><Relationship Id="rId94" Type="http://schemas.openxmlformats.org/officeDocument/2006/relationships/image" Target="media/image52.png"/><Relationship Id="rId99" Type="http://schemas.openxmlformats.org/officeDocument/2006/relationships/hyperlink" Target="http://www.kaltura.com/api_v3/testmeDoc/index.php?service=metadata_metadata" TargetMode="External"/><Relationship Id="rId101" Type="http://schemas.openxmlformats.org/officeDocument/2006/relationships/image" Target="media/image55.jpeg"/><Relationship Id="rId122" Type="http://schemas.openxmlformats.org/officeDocument/2006/relationships/image" Target="media/image72.png"/><Relationship Id="rId143" Type="http://schemas.openxmlformats.org/officeDocument/2006/relationships/hyperlink" Target="http://www.adobe.com/products/flashmediaserver/flashmediaencoder/systemreqs/" TargetMode="External"/><Relationship Id="rId148" Type="http://schemas.openxmlformats.org/officeDocument/2006/relationships/image" Target="media/image87.png"/><Relationship Id="rId164" Type="http://schemas.openxmlformats.org/officeDocument/2006/relationships/image" Target="media/image99.png"/><Relationship Id="rId169" Type="http://schemas.openxmlformats.org/officeDocument/2006/relationships/image" Target="media/image104.png"/><Relationship Id="rId185" Type="http://schemas.openxmlformats.org/officeDocument/2006/relationships/hyperlink" Target="http://corp.kaltura.com/about/contact?subject=tubemogul"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yperlink" Target="http://www.google.com/support/webmasters/bin/answer.py?hl=en&amp;answer=34592" TargetMode="External"/><Relationship Id="rId210" Type="http://schemas.openxmlformats.org/officeDocument/2006/relationships/image" Target="media/image133.png"/><Relationship Id="rId215" Type="http://schemas.openxmlformats.org/officeDocument/2006/relationships/image" Target="media/image136.png"/><Relationship Id="rId236" Type="http://schemas.openxmlformats.org/officeDocument/2006/relationships/image" Target="media/image152.png"/><Relationship Id="rId257" Type="http://schemas.openxmlformats.org/officeDocument/2006/relationships/image" Target="media/image165.png"/><Relationship Id="rId26" Type="http://schemas.openxmlformats.org/officeDocument/2006/relationships/footer" Target="footer3.xml"/><Relationship Id="rId231" Type="http://schemas.openxmlformats.org/officeDocument/2006/relationships/hyperlink" Target="http://ad.doubleclick.net/pfadx/mysite.com/" TargetMode="External"/><Relationship Id="rId252" Type="http://schemas.openxmlformats.org/officeDocument/2006/relationships/hyperlink" Target="http://www.kaltura.com/kmc5help.html" TargetMode="External"/><Relationship Id="rId273" Type="http://schemas.openxmlformats.org/officeDocument/2006/relationships/theme" Target="theme/theme1.xml"/><Relationship Id="rId47" Type="http://schemas.openxmlformats.org/officeDocument/2006/relationships/hyperlink" Target="http://www.kaltura.com/api_v3/testmeDoc/index.php?service=baseentry&amp;action=addcontent" TargetMode="External"/><Relationship Id="rId68" Type="http://schemas.openxmlformats.org/officeDocument/2006/relationships/image" Target="media/image28.png"/><Relationship Id="rId89" Type="http://schemas.openxmlformats.org/officeDocument/2006/relationships/image" Target="media/image47.png"/><Relationship Id="rId112" Type="http://schemas.openxmlformats.org/officeDocument/2006/relationships/image" Target="media/image64.png"/><Relationship Id="rId133" Type="http://schemas.openxmlformats.org/officeDocument/2006/relationships/hyperlink" Target="http://exchange.kaltura.com/category/tags/3play-plugin" TargetMode="External"/><Relationship Id="rId154" Type="http://schemas.openxmlformats.org/officeDocument/2006/relationships/image" Target="media/image91.png"/><Relationship Id="rId175" Type="http://schemas.openxmlformats.org/officeDocument/2006/relationships/image" Target="media/image110.png"/><Relationship Id="rId196" Type="http://schemas.openxmlformats.org/officeDocument/2006/relationships/hyperlink" Target="http://knowledge.kaltura.com/sites/default/files/Kaltura%E2%80%99s%20Generic%20Ads%20Player%20Plugin%20for%20VAST.pdf" TargetMode="External"/><Relationship Id="rId200" Type="http://schemas.openxmlformats.org/officeDocument/2006/relationships/image" Target="media/image123.png"/><Relationship Id="rId16" Type="http://schemas.openxmlformats.org/officeDocument/2006/relationships/footer" Target="footer1.xml"/><Relationship Id="rId221" Type="http://schemas.openxmlformats.org/officeDocument/2006/relationships/image" Target="media/image142.png"/><Relationship Id="rId242" Type="http://schemas.openxmlformats.org/officeDocument/2006/relationships/image" Target="media/image155.png"/><Relationship Id="rId263" Type="http://schemas.openxmlformats.org/officeDocument/2006/relationships/image" Target="media/image167.png"/><Relationship Id="rId37" Type="http://schemas.openxmlformats.org/officeDocument/2006/relationships/image" Target="media/image10.png"/><Relationship Id="rId58" Type="http://schemas.openxmlformats.org/officeDocument/2006/relationships/image" Target="media/image21.png"/><Relationship Id="rId79" Type="http://schemas.openxmlformats.org/officeDocument/2006/relationships/image" Target="media/image38.png"/><Relationship Id="rId102" Type="http://schemas.openxmlformats.org/officeDocument/2006/relationships/image" Target="media/image56.png"/><Relationship Id="rId123" Type="http://schemas.openxmlformats.org/officeDocument/2006/relationships/image" Target="media/image73.png"/><Relationship Id="rId144" Type="http://schemas.openxmlformats.org/officeDocument/2006/relationships/image" Target="media/image84.png"/><Relationship Id="rId90" Type="http://schemas.openxmlformats.org/officeDocument/2006/relationships/image" Target="media/image48.png"/><Relationship Id="rId165" Type="http://schemas.openxmlformats.org/officeDocument/2006/relationships/image" Target="media/image100.png"/><Relationship Id="rId186" Type="http://schemas.openxmlformats.org/officeDocument/2006/relationships/image" Target="media/image116.png"/><Relationship Id="rId211" Type="http://schemas.openxmlformats.org/officeDocument/2006/relationships/image" Target="media/image134.png"/><Relationship Id="rId232" Type="http://schemas.openxmlformats.org/officeDocument/2006/relationships/image" Target="media/image150.png"/><Relationship Id="rId253" Type="http://schemas.openxmlformats.org/officeDocument/2006/relationships/hyperlink" Target="http://www.kaltura.com/kmc5help.html" TargetMode="External"/><Relationship Id="rId27" Type="http://schemas.openxmlformats.org/officeDocument/2006/relationships/header" Target="header5.xml"/><Relationship Id="rId48" Type="http://schemas.openxmlformats.org/officeDocument/2006/relationships/hyperlink" Target="http://www.kaltura.com/api_v3/testmeDoc/index.php?object=KalturaResource" TargetMode="External"/><Relationship Id="rId69" Type="http://schemas.openxmlformats.org/officeDocument/2006/relationships/image" Target="media/image29.png"/><Relationship Id="rId113" Type="http://schemas.openxmlformats.org/officeDocument/2006/relationships/image" Target="media/image65.png"/><Relationship Id="rId134" Type="http://schemas.openxmlformats.org/officeDocument/2006/relationships/hyperlink" Target="http://en.wikipedia.org/wiki/Translation" TargetMode="External"/><Relationship Id="rId80" Type="http://schemas.openxmlformats.org/officeDocument/2006/relationships/image" Target="media/image39.png"/><Relationship Id="rId155" Type="http://schemas.openxmlformats.org/officeDocument/2006/relationships/image" Target="media/image92.png"/><Relationship Id="rId176" Type="http://schemas.openxmlformats.org/officeDocument/2006/relationships/image" Target="media/image111.png"/><Relationship Id="rId197" Type="http://schemas.openxmlformats.org/officeDocument/2006/relationships/hyperlink" Target="http://ad3.liverail.com/?LR_PUBLISHER_ID=1331&amp;LR_CAMPAIGN_ID=229&amp;LR_SCHEMA=vast2" TargetMode="External"/><Relationship Id="rId201" Type="http://schemas.openxmlformats.org/officeDocument/2006/relationships/image" Target="media/image124.png"/><Relationship Id="rId222" Type="http://schemas.openxmlformats.org/officeDocument/2006/relationships/hyperlink" Target="http://cdna.tremormedia.com/acudeo/banners.js" TargetMode="External"/><Relationship Id="rId243" Type="http://schemas.openxmlformats.org/officeDocument/2006/relationships/hyperlink" Target="http://ox-d.hbr.org/v/1.0/av?auid=35998" TargetMode="External"/><Relationship Id="rId264" Type="http://schemas.openxmlformats.org/officeDocument/2006/relationships/hyperlink" Target="http://knowledge.kaltura.com/page/kaltura-products-and-services-documentation" TargetMode="External"/><Relationship Id="rId17" Type="http://schemas.openxmlformats.org/officeDocument/2006/relationships/header" Target="header2.xml"/><Relationship Id="rId38" Type="http://schemas.openxmlformats.org/officeDocument/2006/relationships/hyperlink" Target="http://en.wikipedia.org/wiki/Comma-separated_values" TargetMode="External"/><Relationship Id="rId59" Type="http://schemas.openxmlformats.org/officeDocument/2006/relationships/image" Target="media/image22.png"/><Relationship Id="rId103" Type="http://schemas.openxmlformats.org/officeDocument/2006/relationships/hyperlink" Target="http://www.kaltura.com/api_v3/xsdDoc/?type=bulkUploadXml.bulkUploadXML" TargetMode="External"/><Relationship Id="rId124" Type="http://schemas.openxmlformats.org/officeDocument/2006/relationships/image" Target="media/image74.png"/><Relationship Id="rId70" Type="http://schemas.openxmlformats.org/officeDocument/2006/relationships/image" Target="media/image30.png"/><Relationship Id="rId91" Type="http://schemas.openxmlformats.org/officeDocument/2006/relationships/image" Target="media/image49.png"/><Relationship Id="rId145" Type="http://schemas.openxmlformats.org/officeDocument/2006/relationships/hyperlink" Target="http://www.whatismyip.com/" TargetMode="External"/><Relationship Id="rId166" Type="http://schemas.openxmlformats.org/officeDocument/2006/relationships/image" Target="media/image101.png"/><Relationship Id="rId187" Type="http://schemas.openxmlformats.org/officeDocument/2006/relationships/image" Target="media/image117.png"/><Relationship Id="rId1" Type="http://schemas.openxmlformats.org/officeDocument/2006/relationships/customXml" Target="../customXml/item1.xml"/><Relationship Id="rId212" Type="http://schemas.openxmlformats.org/officeDocument/2006/relationships/hyperlink" Target="http://cdnbakmi.kaltura.com/flash/kdp3/v3.5.7.6/plugins/adaptvas3Plugin.swf" TargetMode="External"/><Relationship Id="rId233" Type="http://schemas.openxmlformats.org/officeDocument/2006/relationships/hyperlink" Target="http://d1.openx.org/fc.php?script=bannerTypeHtml:vastInlineBannerTypeHtml:vastInlineHtml&amp;source=&amp;format=vast&amp;charset=UTF_8&amp;nz=1&amp;zones=z1=150750" TargetMode="External"/><Relationship Id="rId254" Type="http://schemas.openxmlformats.org/officeDocument/2006/relationships/image" Target="media/image162.png"/><Relationship Id="rId28" Type="http://schemas.openxmlformats.org/officeDocument/2006/relationships/hyperlink" Target="http://corp.kaltura.com/products/Features/Video-Management" TargetMode="External"/><Relationship Id="rId49" Type="http://schemas.openxmlformats.org/officeDocument/2006/relationships/hyperlink" Target="http://www.kaltura.com/api_v3/testmeDoc/index.php?object=KalturaResource" TargetMode="External"/><Relationship Id="rId114" Type="http://schemas.openxmlformats.org/officeDocument/2006/relationships/hyperlink" Target="http://www.kaltura.com/kmc5help.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bbie\Desktop\Kaltura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CB607A021FFB34181EE091D7E832692" ma:contentTypeVersion="0" ma:contentTypeDescription="Create a new document." ma:contentTypeScope="" ma:versionID="3c962cedae9a8183c88b16e9c84893df">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829706-E326-4908-83FF-92309840B60C}">
  <ds:schemaRefs>
    <ds:schemaRef ds:uri="http://schemas.microsoft.com/sharepoint/v3/contenttype/forms"/>
  </ds:schemaRefs>
</ds:datastoreItem>
</file>

<file path=customXml/itemProps2.xml><?xml version="1.0" encoding="utf-8"?>
<ds:datastoreItem xmlns:ds="http://schemas.openxmlformats.org/officeDocument/2006/customXml" ds:itemID="{0BD4AC3C-8A74-4ED7-A26C-DFC06081C80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7BB72F5-A060-411E-A6E4-E212648C2C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64B3FB2F-AC5A-4931-8722-355F2BBB4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KalturaTemplate</Template>
  <TotalTime>742</TotalTime>
  <Pages>1</Pages>
  <Words>39282</Words>
  <Characters>224695</Characters>
  <Application>Microsoft Office Word</Application>
  <DocSecurity>0</DocSecurity>
  <Lines>18724</Lines>
  <Paragraphs>20305</Paragraphs>
  <ScaleCrop>false</ScaleCrop>
  <HeadingPairs>
    <vt:vector size="2" baseType="variant">
      <vt:variant>
        <vt:lpstr>Title</vt:lpstr>
      </vt:variant>
      <vt:variant>
        <vt:i4>1</vt:i4>
      </vt:variant>
    </vt:vector>
  </HeadingPairs>
  <TitlesOfParts>
    <vt:vector size="1" baseType="lpstr">
      <vt:lpstr>Kaltura Management Console (KMC)</vt:lpstr>
    </vt:vector>
  </TitlesOfParts>
  <Company>Kaltura</Company>
  <LinksUpToDate>false</LinksUpToDate>
  <CharactersWithSpaces>243672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Kaltura Management Console (KMC)</dc:title>
  <dc:subject>User Manual</dc:subject>
  <dc:creator>Debbie Zioni</dc:creator>
  <cp:keywords>Falcon</cp:keywords>
  <cp:lastModifiedBy>Debbie Zioni</cp:lastModifiedBy>
  <cp:revision>29</cp:revision>
  <cp:lastPrinted>2012-03-18T13:32:00Z</cp:lastPrinted>
  <dcterms:created xsi:type="dcterms:W3CDTF">2012-03-20T10:33:00Z</dcterms:created>
  <dcterms:modified xsi:type="dcterms:W3CDTF">2012-05-16T13:40:00Z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0x0101007CB607A021FFB34181EE091D7E832692</vt:lpwstr>
  </property>
  <property fmtid="{D5CDD505-2E9C-101B-9397-08002B2CF9AE}" pid="3" name="_dlc_DocIdItemGuid">
    <vt:lpwstr>ac754277-ea7c-41b1-b295-3c4651c751cf</vt:lpwstr>
  </property>
  <property fmtid="{D5CDD505-2E9C-101B-9397-08002B2CF9AE}" pid="4" name="_CopySource">
    <vt:lpwstr>KMC_UserManual_WIP.docx</vt:lpwstr>
  </property>
</Properties>
</file>